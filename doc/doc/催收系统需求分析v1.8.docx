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D3DC54" w14:textId="77777777" w:rsidR="00DC1257" w:rsidRDefault="00DC1257"/>
    <w:p w14:paraId="2BB82D3A" w14:textId="77777777" w:rsidR="00DC1257" w:rsidRDefault="00DC1257"/>
    <w:p w14:paraId="53ABD213" w14:textId="77777777" w:rsidR="00DC1257" w:rsidRDefault="00DC1257"/>
    <w:p w14:paraId="01A7121A" w14:textId="77777777" w:rsidR="00DC1257" w:rsidRDefault="00DC1257"/>
    <w:p w14:paraId="016E11D7" w14:textId="77777777" w:rsidR="00DC1257" w:rsidRDefault="00DC1257"/>
    <w:p w14:paraId="76AF26E4" w14:textId="77777777" w:rsidR="00DC1257" w:rsidRDefault="007579A1">
      <w:pPr>
        <w:adjustRightInd w:val="0"/>
        <w:spacing w:line="300" w:lineRule="auto"/>
        <w:jc w:val="center"/>
        <w:outlineLvl w:val="0"/>
        <w:rPr>
          <w:rFonts w:hAnsi="宋体"/>
          <w:b/>
          <w:spacing w:val="20"/>
          <w:sz w:val="44"/>
          <w:szCs w:val="44"/>
          <w:lang w:val="zh-CN"/>
        </w:rPr>
      </w:pPr>
      <w:bookmarkStart w:id="0" w:name="_Toc389741709"/>
      <w:bookmarkStart w:id="1" w:name="_Toc19807"/>
      <w:del w:id="2" w:author="peng" w:date="2018-01-20T16:56:00Z">
        <w:r w:rsidDel="00E42DC0">
          <w:rPr>
            <w:rFonts w:hAnsi="宋体" w:hint="eastAsia"/>
            <w:b/>
            <w:spacing w:val="20"/>
            <w:sz w:val="44"/>
            <w:szCs w:val="44"/>
            <w:lang w:val="zh-CN"/>
          </w:rPr>
          <w:delText>秦苍</w:delText>
        </w:r>
      </w:del>
      <w:r>
        <w:rPr>
          <w:rFonts w:hAnsi="宋体" w:hint="eastAsia"/>
          <w:b/>
          <w:spacing w:val="20"/>
          <w:sz w:val="44"/>
          <w:szCs w:val="44"/>
          <w:lang w:val="zh-CN"/>
        </w:rPr>
        <w:t>催收系统</w:t>
      </w:r>
      <w:bookmarkEnd w:id="0"/>
      <w:bookmarkEnd w:id="1"/>
    </w:p>
    <w:p w14:paraId="3873F099" w14:textId="77777777" w:rsidR="00DC1257" w:rsidRDefault="00DC1257"/>
    <w:p w14:paraId="52E20129" w14:textId="77777777" w:rsidR="00DC1257" w:rsidRDefault="00DC1257"/>
    <w:p w14:paraId="43536B18" w14:textId="77777777" w:rsidR="00DC1257" w:rsidRDefault="00DC1257"/>
    <w:p w14:paraId="72405274" w14:textId="77777777" w:rsidR="00DC1257" w:rsidRDefault="00DC1257"/>
    <w:p w14:paraId="28A82B12" w14:textId="77777777" w:rsidR="00DC1257" w:rsidRDefault="00DC1257"/>
    <w:p w14:paraId="56891FFD" w14:textId="77777777" w:rsidR="00DC1257" w:rsidRDefault="00DC1257"/>
    <w:p w14:paraId="659D0D91" w14:textId="77777777" w:rsidR="00DC1257" w:rsidRDefault="00DC1257"/>
    <w:p w14:paraId="551E59A7" w14:textId="77777777" w:rsidR="00DC1257" w:rsidRDefault="007579A1">
      <w:pPr>
        <w:pStyle w:val="af3"/>
        <w:outlineLvl w:val="9"/>
        <w:rPr>
          <w:rFonts w:ascii="黑体"/>
          <w:sz w:val="52"/>
        </w:rPr>
      </w:pPr>
      <w:bookmarkStart w:id="3" w:name="_Toc389741710"/>
      <w:bookmarkStart w:id="4" w:name="_Toc31885"/>
      <w:r>
        <w:rPr>
          <w:rFonts w:ascii="宋体" w:hAnsi="宋体" w:hint="eastAsia"/>
          <w:sz w:val="44"/>
          <w:szCs w:val="44"/>
          <w:lang w:val="zh-CN"/>
        </w:rPr>
        <w:t>需求规格说明书</w:t>
      </w:r>
      <w:bookmarkEnd w:id="3"/>
      <w:bookmarkEnd w:id="4"/>
    </w:p>
    <w:p w14:paraId="08623DAE" w14:textId="77777777" w:rsidR="00DC1257" w:rsidRDefault="00DC1257">
      <w:pPr>
        <w:pStyle w:val="afb"/>
        <w:spacing w:before="0" w:after="0"/>
      </w:pPr>
    </w:p>
    <w:p w14:paraId="3BE4DFCD" w14:textId="77777777" w:rsidR="00DC1257" w:rsidRDefault="00DC1257"/>
    <w:p w14:paraId="566AA006" w14:textId="77777777" w:rsidR="00DC1257" w:rsidRDefault="00DC1257">
      <w:pPr>
        <w:jc w:val="left"/>
        <w:rPr>
          <w:rFonts w:ascii="黑体" w:eastAsia="黑体"/>
          <w:sz w:val="36"/>
        </w:rPr>
      </w:pPr>
    </w:p>
    <w:p w14:paraId="5389FD3D" w14:textId="77777777" w:rsidR="00DC1257" w:rsidRDefault="00DC1257"/>
    <w:p w14:paraId="6FC4FF0C" w14:textId="77777777" w:rsidR="00DC1257" w:rsidRDefault="00DC1257"/>
    <w:p w14:paraId="73797328" w14:textId="77777777" w:rsidR="00DC1257" w:rsidRDefault="00DC1257"/>
    <w:p w14:paraId="1543B2DB" w14:textId="77777777" w:rsidR="00DC1257" w:rsidRDefault="00DC1257"/>
    <w:p w14:paraId="61312FA2" w14:textId="77777777" w:rsidR="00DC1257" w:rsidRDefault="00DC1257"/>
    <w:p w14:paraId="36FD3CE8" w14:textId="77777777" w:rsidR="00DC1257" w:rsidRDefault="00DC1257"/>
    <w:p w14:paraId="2C166F11" w14:textId="77777777" w:rsidR="00DC1257" w:rsidRDefault="00DC1257"/>
    <w:p w14:paraId="73AFB065" w14:textId="77777777" w:rsidR="00DC1257" w:rsidRDefault="00DC1257"/>
    <w:p w14:paraId="360F0F00" w14:textId="77777777" w:rsidR="00DC1257" w:rsidRDefault="00DC1257"/>
    <w:p w14:paraId="7ABF33A9" w14:textId="77777777" w:rsidR="00DC1257" w:rsidRDefault="00DC1257"/>
    <w:p w14:paraId="142DD13C" w14:textId="77777777" w:rsidR="00DC1257" w:rsidDel="00E42DC0" w:rsidRDefault="007579A1">
      <w:pPr>
        <w:jc w:val="center"/>
        <w:rPr>
          <w:del w:id="5" w:author="peng" w:date="2018-01-20T16:56:00Z"/>
          <w:rFonts w:ascii="楷体_GB2312" w:eastAsia="楷体_GB2312" w:hAnsi="宋体"/>
          <w:b/>
          <w:sz w:val="30"/>
          <w:szCs w:val="30"/>
        </w:rPr>
      </w:pPr>
      <w:del w:id="6" w:author="peng" w:date="2018-01-20T16:56:00Z">
        <w:r w:rsidDel="00E42DC0">
          <w:rPr>
            <w:rFonts w:ascii="楷体_GB2312" w:eastAsia="楷体_GB2312" w:hAnsi="宋体" w:hint="eastAsia"/>
            <w:b/>
            <w:sz w:val="30"/>
            <w:szCs w:val="30"/>
          </w:rPr>
          <w:delText>版本号：V.1.</w:delText>
        </w:r>
      </w:del>
      <w:ins w:id="7" w:author="lenovo" w:date="2016-06-20T10:01:00Z">
        <w:del w:id="8" w:author="peng" w:date="2018-01-20T16:56:00Z">
          <w:r w:rsidDel="00E42DC0">
            <w:rPr>
              <w:rFonts w:ascii="楷体_GB2312" w:eastAsia="楷体_GB2312" w:hAnsi="宋体" w:hint="eastAsia"/>
              <w:b/>
              <w:sz w:val="30"/>
              <w:szCs w:val="30"/>
            </w:rPr>
            <w:delText>8</w:delText>
          </w:r>
        </w:del>
      </w:ins>
      <w:del w:id="9" w:author="peng" w:date="2018-01-20T16:56:00Z">
        <w:r w:rsidDel="00E42DC0">
          <w:rPr>
            <w:rFonts w:ascii="楷体_GB2312" w:eastAsia="楷体_GB2312" w:hAnsi="宋体" w:hint="eastAsia"/>
            <w:b/>
            <w:sz w:val="30"/>
            <w:szCs w:val="30"/>
          </w:rPr>
          <w:delText>7</w:delText>
        </w:r>
      </w:del>
    </w:p>
    <w:p w14:paraId="3CC0A192" w14:textId="77777777" w:rsidR="00DC1257" w:rsidDel="00E42DC0" w:rsidRDefault="00DC1257">
      <w:pPr>
        <w:jc w:val="center"/>
        <w:rPr>
          <w:del w:id="10" w:author="peng" w:date="2018-01-20T16:56:00Z"/>
          <w:rFonts w:ascii="楷体_GB2312" w:eastAsia="楷体_GB2312" w:hAnsi="宋体"/>
          <w:b/>
          <w:sz w:val="30"/>
          <w:szCs w:val="30"/>
        </w:rPr>
      </w:pPr>
    </w:p>
    <w:p w14:paraId="45032F69" w14:textId="77777777" w:rsidR="00DC1257" w:rsidDel="00E42DC0" w:rsidRDefault="007579A1">
      <w:pPr>
        <w:pStyle w:val="afd"/>
        <w:ind w:left="420" w:firstLine="642"/>
        <w:rPr>
          <w:del w:id="11" w:author="peng" w:date="2018-01-20T16:56:00Z"/>
          <w:rFonts w:ascii="楷体_GB2312" w:eastAsia="楷体_GB2312" w:hAnsi="宋体"/>
          <w:b/>
          <w:color w:val="auto"/>
          <w:spacing w:val="20"/>
          <w:sz w:val="28"/>
          <w:szCs w:val="28"/>
        </w:rPr>
      </w:pPr>
      <w:del w:id="12" w:author="peng" w:date="2018-01-20T16:56:00Z">
        <w:r w:rsidDel="00E42DC0">
          <w:rPr>
            <w:rFonts w:ascii="楷体_GB2312" w:eastAsia="楷体_GB2312" w:hAnsi="宋体" w:hint="eastAsia"/>
            <w:b/>
            <w:color w:val="auto"/>
            <w:spacing w:val="20"/>
            <w:sz w:val="28"/>
            <w:szCs w:val="28"/>
          </w:rPr>
          <w:delText>上海华腾软件系统有限公司</w:delText>
        </w:r>
      </w:del>
    </w:p>
    <w:p w14:paraId="263EB307" w14:textId="77777777" w:rsidR="00DC1257" w:rsidDel="00E42DC0" w:rsidRDefault="007579A1">
      <w:pPr>
        <w:pStyle w:val="afd"/>
        <w:ind w:left="420" w:firstLine="642"/>
        <w:rPr>
          <w:del w:id="13" w:author="peng" w:date="2018-01-20T16:56:00Z"/>
          <w:rFonts w:ascii="楷体_GB2312" w:eastAsia="楷体_GB2312" w:hAnsi="宋体"/>
          <w:b/>
          <w:color w:val="auto"/>
          <w:spacing w:val="20"/>
          <w:sz w:val="28"/>
          <w:szCs w:val="28"/>
        </w:rPr>
      </w:pPr>
      <w:del w:id="14" w:author="peng" w:date="2018-01-20T16:56:00Z">
        <w:r w:rsidDel="00E42DC0">
          <w:rPr>
            <w:rFonts w:ascii="楷体_GB2312" w:eastAsia="楷体_GB2312" w:hAnsi="宋体" w:hint="eastAsia"/>
            <w:b/>
            <w:color w:val="auto"/>
            <w:spacing w:val="20"/>
            <w:sz w:val="28"/>
            <w:szCs w:val="28"/>
          </w:rPr>
          <w:delText>Shanghai Huateng Software Systems Co., Ltd.</w:delText>
        </w:r>
      </w:del>
    </w:p>
    <w:p w14:paraId="4E66CBE3" w14:textId="77777777" w:rsidR="00DC1257" w:rsidDel="00E42DC0" w:rsidRDefault="007579A1">
      <w:pPr>
        <w:pStyle w:val="afd"/>
        <w:ind w:left="420" w:firstLine="642"/>
        <w:rPr>
          <w:del w:id="15" w:author="peng" w:date="2018-01-20T16:56:00Z"/>
          <w:rFonts w:ascii="楷体_GB2312" w:eastAsia="楷体_GB2312" w:hAnsi="宋体"/>
          <w:b/>
          <w:color w:val="auto"/>
          <w:spacing w:val="20"/>
          <w:sz w:val="28"/>
          <w:szCs w:val="28"/>
        </w:rPr>
      </w:pPr>
      <w:del w:id="16" w:author="peng" w:date="2018-01-20T16:56:00Z">
        <w:r w:rsidDel="00E42DC0">
          <w:rPr>
            <w:rFonts w:ascii="楷体_GB2312" w:eastAsia="楷体_GB2312" w:hAnsi="宋体"/>
            <w:b/>
            <w:color w:val="auto"/>
            <w:spacing w:val="20"/>
            <w:sz w:val="28"/>
            <w:szCs w:val="28"/>
          </w:rPr>
          <w:delText>201</w:delText>
        </w:r>
        <w:r w:rsidDel="00E42DC0">
          <w:rPr>
            <w:rFonts w:ascii="楷体_GB2312" w:eastAsia="楷体_GB2312" w:hAnsi="宋体" w:hint="eastAsia"/>
            <w:b/>
            <w:color w:val="auto"/>
            <w:spacing w:val="20"/>
            <w:sz w:val="28"/>
            <w:szCs w:val="28"/>
          </w:rPr>
          <w:delText>5年3月</w:delText>
        </w:r>
      </w:del>
    </w:p>
    <w:p w14:paraId="58A8B415" w14:textId="77777777" w:rsidR="00DC1257" w:rsidDel="00E42DC0" w:rsidRDefault="00DC1257" w:rsidP="00411651">
      <w:pPr>
        <w:spacing w:beforeLines="20" w:before="62"/>
        <w:jc w:val="center"/>
        <w:rPr>
          <w:del w:id="17" w:author="peng" w:date="2018-01-20T16:56:00Z"/>
          <w:rFonts w:ascii="黑体" w:eastAsia="黑体"/>
          <w:sz w:val="30"/>
        </w:rPr>
      </w:pPr>
    </w:p>
    <w:p w14:paraId="5B1163B1" w14:textId="77777777" w:rsidR="00DC1257" w:rsidDel="00E42DC0" w:rsidRDefault="00DC1257">
      <w:pPr>
        <w:rPr>
          <w:del w:id="18" w:author="peng" w:date="2018-01-20T16:56:00Z"/>
        </w:rPr>
      </w:pPr>
    </w:p>
    <w:p w14:paraId="452A63E1" w14:textId="77777777" w:rsidR="00DC1257" w:rsidRDefault="00DC1257">
      <w:pPr>
        <w:sectPr w:rsidR="00DC1257">
          <w:headerReference w:type="default" r:id="rId9"/>
          <w:footerReference w:type="default" r:id="rId10"/>
          <w:pgSz w:w="11906" w:h="16838"/>
          <w:pgMar w:top="1440" w:right="1800" w:bottom="1440" w:left="1800" w:header="851" w:footer="992" w:gutter="0"/>
          <w:pgNumType w:fmt="upperRoman"/>
          <w:cols w:space="720"/>
          <w:docGrid w:type="lines" w:linePitch="312"/>
        </w:sectPr>
      </w:pPr>
    </w:p>
    <w:p w14:paraId="06467BC5" w14:textId="77777777" w:rsidR="00DC1257" w:rsidDel="00E42DC0" w:rsidRDefault="007579A1" w:rsidP="00411651">
      <w:pPr>
        <w:spacing w:beforeLines="150" w:before="468" w:afterLines="100" w:after="312"/>
        <w:jc w:val="center"/>
        <w:rPr>
          <w:del w:id="20" w:author="peng" w:date="2018-01-20T16:56:00Z"/>
          <w:b/>
          <w:sz w:val="30"/>
          <w:szCs w:val="30"/>
        </w:rPr>
      </w:pPr>
      <w:bookmarkStart w:id="21" w:name="_Toc205889868"/>
      <w:del w:id="22" w:author="peng" w:date="2018-01-20T16:56:00Z">
        <w:r w:rsidDel="00E42DC0">
          <w:rPr>
            <w:rFonts w:hint="eastAsia"/>
            <w:b/>
            <w:sz w:val="30"/>
            <w:szCs w:val="30"/>
          </w:rPr>
          <w:lastRenderedPageBreak/>
          <w:delText>需求确认页</w:delText>
        </w:r>
        <w:bookmarkEnd w:id="21"/>
      </w:del>
    </w:p>
    <w:p w14:paraId="5906DD8D" w14:textId="77777777" w:rsidR="00DC1257" w:rsidDel="00E42DC0" w:rsidRDefault="007579A1">
      <w:pPr>
        <w:spacing w:line="360" w:lineRule="auto"/>
        <w:rPr>
          <w:del w:id="23" w:author="peng" w:date="2018-01-20T16:56:00Z"/>
        </w:rPr>
      </w:pPr>
      <w:del w:id="24" w:author="peng" w:date="2018-01-20T16:56:00Z">
        <w:r w:rsidDel="00E42DC0">
          <w:rPr>
            <w:rFonts w:hint="eastAsia"/>
          </w:rPr>
          <w:delText>需求确认主要参与人：</w:delText>
        </w:r>
      </w:del>
    </w:p>
    <w:p w14:paraId="776E51C5" w14:textId="77777777" w:rsidR="00DC1257" w:rsidDel="00E42DC0" w:rsidRDefault="007579A1">
      <w:pPr>
        <w:spacing w:line="360" w:lineRule="auto"/>
        <w:rPr>
          <w:del w:id="25" w:author="peng" w:date="2018-01-20T16:56:00Z"/>
        </w:rPr>
      </w:pPr>
      <w:del w:id="26" w:author="peng" w:date="2018-01-20T16:56:00Z">
        <w:r w:rsidDel="00E42DC0">
          <w:rPr>
            <w:rFonts w:hint="eastAsia"/>
          </w:rPr>
          <w:delText>需求确认时间：</w:delText>
        </w:r>
      </w:del>
    </w:p>
    <w:p w14:paraId="5E43F3D1" w14:textId="77777777" w:rsidR="00DC1257" w:rsidDel="00E42DC0" w:rsidRDefault="007579A1">
      <w:pPr>
        <w:spacing w:line="360" w:lineRule="auto"/>
        <w:rPr>
          <w:del w:id="27" w:author="peng" w:date="2018-01-20T16:56:00Z"/>
        </w:rPr>
      </w:pPr>
      <w:del w:id="28" w:author="peng" w:date="2018-01-20T16:56:00Z">
        <w:r w:rsidDel="00E42DC0">
          <w:rPr>
            <w:rFonts w:hint="eastAsia"/>
          </w:rPr>
          <w:delText>需求确认版本：</w:delText>
        </w:r>
        <w:r w:rsidDel="00E42DC0">
          <w:rPr>
            <w:rFonts w:hint="eastAsia"/>
          </w:rPr>
          <w:delText xml:space="preserve"> </w:delText>
        </w:r>
        <w:r w:rsidDel="00E42DC0">
          <w:rPr>
            <w:rFonts w:hint="eastAsia"/>
          </w:rPr>
          <w:delText>秦苍催收系统需求分析</w:delText>
        </w:r>
        <w:r w:rsidDel="00E42DC0">
          <w:rPr>
            <w:rFonts w:hint="eastAsia"/>
          </w:rPr>
          <w:delText>v1.4</w:delText>
        </w:r>
        <w:r w:rsidDel="00E42DC0">
          <w:rPr>
            <w:rFonts w:hint="eastAsia"/>
          </w:rPr>
          <w:delText>。</w:delText>
        </w:r>
      </w:del>
    </w:p>
    <w:p w14:paraId="6FED7F80" w14:textId="77777777" w:rsidR="00DC1257" w:rsidDel="00E42DC0" w:rsidRDefault="00DC1257">
      <w:pPr>
        <w:spacing w:line="360" w:lineRule="auto"/>
        <w:ind w:right="1000" w:firstLineChars="900" w:firstLine="2530"/>
        <w:rPr>
          <w:del w:id="29" w:author="peng" w:date="2018-01-20T16:56:00Z"/>
          <w:b/>
          <w:sz w:val="28"/>
          <w:szCs w:val="28"/>
        </w:rPr>
      </w:pPr>
    </w:p>
    <w:p w14:paraId="054144E5" w14:textId="77777777" w:rsidR="00DC1257" w:rsidDel="00E42DC0" w:rsidRDefault="007579A1">
      <w:pPr>
        <w:spacing w:line="360" w:lineRule="auto"/>
        <w:ind w:right="1000" w:firstLineChars="900" w:firstLine="2530"/>
        <w:rPr>
          <w:del w:id="30" w:author="peng" w:date="2018-01-20T16:56:00Z"/>
          <w:b/>
          <w:sz w:val="28"/>
          <w:szCs w:val="28"/>
        </w:rPr>
      </w:pPr>
      <w:del w:id="31" w:author="peng" w:date="2018-01-20T16:56:00Z">
        <w:r w:rsidDel="00E42DC0">
          <w:rPr>
            <w:rFonts w:hint="eastAsia"/>
            <w:b/>
            <w:sz w:val="28"/>
            <w:szCs w:val="28"/>
          </w:rPr>
          <w:delText>用户签字：</w:delText>
        </w:r>
      </w:del>
    </w:p>
    <w:p w14:paraId="33FCAE2E" w14:textId="77777777" w:rsidR="00DC1257" w:rsidDel="00E42DC0" w:rsidRDefault="007579A1">
      <w:pPr>
        <w:spacing w:line="360" w:lineRule="auto"/>
        <w:ind w:right="1000" w:firstLineChars="900" w:firstLine="2530"/>
        <w:rPr>
          <w:del w:id="32" w:author="peng" w:date="2018-01-20T16:56:00Z"/>
          <w:b/>
          <w:sz w:val="28"/>
          <w:szCs w:val="28"/>
        </w:rPr>
      </w:pPr>
      <w:del w:id="33" w:author="peng" w:date="2018-01-20T16:56:00Z">
        <w:r w:rsidDel="00E42DC0">
          <w:rPr>
            <w:rFonts w:hint="eastAsia"/>
            <w:b/>
            <w:sz w:val="28"/>
            <w:szCs w:val="28"/>
          </w:rPr>
          <w:delText>乙方签字：</w:delText>
        </w:r>
      </w:del>
    </w:p>
    <w:p w14:paraId="7FB2DBE5" w14:textId="77777777" w:rsidR="00DC1257" w:rsidDel="00E42DC0" w:rsidRDefault="007579A1">
      <w:pPr>
        <w:spacing w:line="360" w:lineRule="auto"/>
        <w:ind w:right="1000" w:firstLineChars="900" w:firstLine="2530"/>
        <w:rPr>
          <w:del w:id="34" w:author="peng" w:date="2018-01-20T16:56:00Z"/>
          <w:b/>
          <w:sz w:val="28"/>
          <w:szCs w:val="28"/>
        </w:rPr>
      </w:pPr>
      <w:del w:id="35" w:author="peng" w:date="2018-01-20T16:56:00Z">
        <w:r w:rsidDel="00E42DC0">
          <w:rPr>
            <w:rFonts w:hint="eastAsia"/>
            <w:b/>
            <w:sz w:val="28"/>
            <w:szCs w:val="28"/>
          </w:rPr>
          <w:delText>日期：</w:delText>
        </w:r>
      </w:del>
    </w:p>
    <w:p w14:paraId="0BAAE172" w14:textId="77777777" w:rsidR="00DC1257" w:rsidRDefault="00DC1257" w:rsidP="00411651">
      <w:pPr>
        <w:spacing w:beforeLines="50" w:before="156"/>
        <w:jc w:val="center"/>
        <w:rPr>
          <w:rFonts w:ascii="黑体" w:eastAsia="黑体"/>
          <w:sz w:val="30"/>
        </w:rPr>
      </w:pPr>
    </w:p>
    <w:p w14:paraId="359792A1" w14:textId="77777777" w:rsidR="00774305" w:rsidRDefault="00774305">
      <w:pPr>
        <w:spacing w:beforeLines="50" w:before="156"/>
        <w:jc w:val="center"/>
        <w:rPr>
          <w:rFonts w:ascii="黑体" w:eastAsia="黑体"/>
          <w:sz w:val="30"/>
        </w:rPr>
      </w:pPr>
    </w:p>
    <w:p w14:paraId="12E0F785" w14:textId="77777777" w:rsidR="00774305" w:rsidRDefault="007579A1">
      <w:pPr>
        <w:spacing w:beforeLines="50" w:before="156"/>
        <w:jc w:val="center"/>
        <w:rPr>
          <w:rFonts w:ascii="黑体" w:eastAsia="黑体"/>
          <w:sz w:val="30"/>
        </w:rPr>
      </w:pPr>
      <w:r>
        <w:rPr>
          <w:rFonts w:ascii="黑体" w:eastAsia="黑体" w:hint="eastAsia"/>
          <w:sz w:val="30"/>
        </w:rPr>
        <w:br w:type="page"/>
      </w:r>
    </w:p>
    <w:p w14:paraId="5B84524D" w14:textId="77777777" w:rsidR="00774305" w:rsidRDefault="007579A1">
      <w:pPr>
        <w:spacing w:beforeLines="50" w:before="156"/>
        <w:jc w:val="center"/>
      </w:pPr>
      <w:r>
        <w:rPr>
          <w:rFonts w:ascii="黑体" w:eastAsia="黑体" w:hint="eastAsia"/>
          <w:sz w:val="30"/>
        </w:rPr>
        <w:lastRenderedPageBreak/>
        <w:t>版本控制信息</w:t>
      </w:r>
    </w:p>
    <w:tbl>
      <w:tblPr>
        <w:tblW w:w="83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355"/>
        <w:gridCol w:w="1468"/>
        <w:gridCol w:w="2514"/>
        <w:gridCol w:w="2977"/>
      </w:tblGrid>
      <w:tr w:rsidR="00DC1257" w14:paraId="3E5EC3ED" w14:textId="77777777">
        <w:trPr>
          <w:tblHeader/>
          <w:jc w:val="center"/>
        </w:trPr>
        <w:tc>
          <w:tcPr>
            <w:tcW w:w="1355" w:type="dxa"/>
            <w:vAlign w:val="center"/>
          </w:tcPr>
          <w:p w14:paraId="7E563B85" w14:textId="77777777" w:rsidR="00DC1257" w:rsidRDefault="007579A1">
            <w:pPr>
              <w:pStyle w:val="afa"/>
              <w:ind w:left="420"/>
            </w:pPr>
            <w:r>
              <w:rPr>
                <w:rFonts w:hint="eastAsia"/>
              </w:rPr>
              <w:t>版本</w:t>
            </w:r>
          </w:p>
        </w:tc>
        <w:tc>
          <w:tcPr>
            <w:tcW w:w="1468" w:type="dxa"/>
            <w:vAlign w:val="center"/>
          </w:tcPr>
          <w:p w14:paraId="4D365E91" w14:textId="77777777" w:rsidR="00DC1257" w:rsidRDefault="007579A1">
            <w:pPr>
              <w:pStyle w:val="afa"/>
              <w:ind w:left="420"/>
            </w:pPr>
            <w:r>
              <w:rPr>
                <w:rFonts w:hint="eastAsia"/>
              </w:rPr>
              <w:t>日期</w:t>
            </w:r>
          </w:p>
        </w:tc>
        <w:tc>
          <w:tcPr>
            <w:tcW w:w="2514" w:type="dxa"/>
            <w:vAlign w:val="center"/>
          </w:tcPr>
          <w:p w14:paraId="39D6C741" w14:textId="77777777" w:rsidR="00DC1257" w:rsidRDefault="007579A1">
            <w:pPr>
              <w:pStyle w:val="afa"/>
              <w:ind w:left="420"/>
            </w:pPr>
            <w:r>
              <w:rPr>
                <w:rFonts w:hint="eastAsia"/>
              </w:rPr>
              <w:t>拟稿和编辑</w:t>
            </w:r>
          </w:p>
        </w:tc>
        <w:tc>
          <w:tcPr>
            <w:tcW w:w="2977" w:type="dxa"/>
            <w:vAlign w:val="center"/>
          </w:tcPr>
          <w:p w14:paraId="7FA6D5A3" w14:textId="77777777" w:rsidR="00DC1257" w:rsidRDefault="007579A1">
            <w:pPr>
              <w:pStyle w:val="afa"/>
              <w:ind w:left="420"/>
            </w:pPr>
            <w:r>
              <w:rPr>
                <w:rFonts w:hint="eastAsia"/>
              </w:rPr>
              <w:t>说明</w:t>
            </w:r>
          </w:p>
        </w:tc>
      </w:tr>
      <w:tr w:rsidR="00E42DC0" w14:paraId="2125E288" w14:textId="77777777">
        <w:trPr>
          <w:tblHeader/>
          <w:jc w:val="center"/>
          <w:ins w:id="36" w:author="peng" w:date="2018-01-20T16:55:00Z"/>
        </w:trPr>
        <w:tc>
          <w:tcPr>
            <w:tcW w:w="1355" w:type="dxa"/>
            <w:vAlign w:val="center"/>
          </w:tcPr>
          <w:p w14:paraId="548F42B9" w14:textId="77777777" w:rsidR="00E42DC0" w:rsidRDefault="00E42DC0">
            <w:pPr>
              <w:pStyle w:val="afa"/>
              <w:ind w:left="420"/>
              <w:rPr>
                <w:ins w:id="37" w:author="peng" w:date="2018-01-20T16:55:00Z"/>
              </w:rPr>
            </w:pPr>
          </w:p>
        </w:tc>
        <w:tc>
          <w:tcPr>
            <w:tcW w:w="1468" w:type="dxa"/>
            <w:vAlign w:val="center"/>
          </w:tcPr>
          <w:p w14:paraId="16FF9511" w14:textId="77777777" w:rsidR="00E42DC0" w:rsidRDefault="00E42DC0">
            <w:pPr>
              <w:pStyle w:val="afa"/>
              <w:ind w:left="420"/>
              <w:rPr>
                <w:ins w:id="38" w:author="peng" w:date="2018-01-20T16:55:00Z"/>
              </w:rPr>
            </w:pPr>
          </w:p>
        </w:tc>
        <w:tc>
          <w:tcPr>
            <w:tcW w:w="2514" w:type="dxa"/>
            <w:vAlign w:val="center"/>
          </w:tcPr>
          <w:p w14:paraId="66066931" w14:textId="77777777" w:rsidR="00E42DC0" w:rsidRDefault="00E42DC0">
            <w:pPr>
              <w:pStyle w:val="afa"/>
              <w:ind w:left="420"/>
              <w:rPr>
                <w:ins w:id="39" w:author="peng" w:date="2018-01-20T16:55:00Z"/>
              </w:rPr>
            </w:pPr>
          </w:p>
        </w:tc>
        <w:tc>
          <w:tcPr>
            <w:tcW w:w="2977" w:type="dxa"/>
            <w:vAlign w:val="center"/>
          </w:tcPr>
          <w:p w14:paraId="1EFE6999" w14:textId="77777777" w:rsidR="00E42DC0" w:rsidRDefault="00E42DC0">
            <w:pPr>
              <w:pStyle w:val="afa"/>
              <w:ind w:left="420"/>
              <w:rPr>
                <w:ins w:id="40" w:author="peng" w:date="2018-01-20T16:55:00Z"/>
              </w:rPr>
            </w:pPr>
          </w:p>
        </w:tc>
      </w:tr>
      <w:tr w:rsidR="00DC1257" w:rsidDel="00E42DC0" w14:paraId="2FC4B0CE" w14:textId="77777777">
        <w:trPr>
          <w:jc w:val="center"/>
          <w:del w:id="41" w:author="peng" w:date="2018-01-20T16:55:00Z"/>
        </w:trPr>
        <w:tc>
          <w:tcPr>
            <w:tcW w:w="1355" w:type="dxa"/>
            <w:vAlign w:val="center"/>
          </w:tcPr>
          <w:p w14:paraId="45704DFA" w14:textId="77777777" w:rsidR="00DC1257" w:rsidDel="00E42DC0" w:rsidRDefault="007579A1">
            <w:pPr>
              <w:pStyle w:val="afb"/>
              <w:ind w:left="420"/>
              <w:jc w:val="both"/>
              <w:rPr>
                <w:del w:id="42" w:author="peng" w:date="2018-01-20T16:55:00Z"/>
              </w:rPr>
            </w:pPr>
            <w:del w:id="43" w:author="peng" w:date="2018-01-20T16:55:00Z">
              <w:r w:rsidDel="00E42DC0">
                <w:rPr>
                  <w:rFonts w:hint="eastAsia"/>
                </w:rPr>
                <w:delText>V1.0</w:delText>
              </w:r>
            </w:del>
          </w:p>
        </w:tc>
        <w:tc>
          <w:tcPr>
            <w:tcW w:w="1468" w:type="dxa"/>
            <w:vAlign w:val="center"/>
          </w:tcPr>
          <w:p w14:paraId="006C501B" w14:textId="77777777" w:rsidR="00DC1257" w:rsidDel="00E42DC0" w:rsidRDefault="007579A1">
            <w:pPr>
              <w:pStyle w:val="afb"/>
              <w:rPr>
                <w:del w:id="44" w:author="peng" w:date="2018-01-20T16:55:00Z"/>
              </w:rPr>
            </w:pPr>
            <w:del w:id="45" w:author="peng" w:date="2018-01-20T16:55:00Z">
              <w:r w:rsidDel="00E42DC0">
                <w:delText>201</w:delText>
              </w:r>
              <w:r w:rsidDel="00E42DC0">
                <w:rPr>
                  <w:rFonts w:hint="eastAsia"/>
                </w:rPr>
                <w:delText>6</w:delText>
              </w:r>
              <w:r w:rsidDel="00E42DC0">
                <w:delText>-</w:delText>
              </w:r>
              <w:r w:rsidDel="00E42DC0">
                <w:rPr>
                  <w:rFonts w:hint="eastAsia"/>
                </w:rPr>
                <w:delText>3</w:delText>
              </w:r>
              <w:r w:rsidDel="00E42DC0">
                <w:delText>-</w:delText>
              </w:r>
              <w:r w:rsidDel="00E42DC0">
                <w:rPr>
                  <w:rFonts w:hint="eastAsia"/>
                </w:rPr>
                <w:delText>9</w:delText>
              </w:r>
            </w:del>
          </w:p>
        </w:tc>
        <w:tc>
          <w:tcPr>
            <w:tcW w:w="2514" w:type="dxa"/>
            <w:vAlign w:val="center"/>
          </w:tcPr>
          <w:p w14:paraId="5649DEF1" w14:textId="77777777" w:rsidR="00DC1257" w:rsidDel="00E42DC0" w:rsidRDefault="007579A1">
            <w:pPr>
              <w:pStyle w:val="afb"/>
              <w:rPr>
                <w:del w:id="46" w:author="peng" w:date="2018-01-20T16:55:00Z"/>
              </w:rPr>
            </w:pPr>
            <w:del w:id="47" w:author="peng" w:date="2018-01-20T16:55:00Z">
              <w:r w:rsidDel="00E42DC0">
                <w:rPr>
                  <w:rFonts w:hint="eastAsia"/>
                </w:rPr>
                <w:delText>崔洪梅、李家鑫</w:delText>
              </w:r>
            </w:del>
          </w:p>
        </w:tc>
        <w:tc>
          <w:tcPr>
            <w:tcW w:w="2977" w:type="dxa"/>
            <w:vAlign w:val="center"/>
          </w:tcPr>
          <w:p w14:paraId="6AFABA29" w14:textId="77777777" w:rsidR="00DC1257" w:rsidDel="00E42DC0" w:rsidRDefault="007579A1">
            <w:pPr>
              <w:pStyle w:val="afb"/>
              <w:ind w:left="420"/>
              <w:jc w:val="both"/>
              <w:rPr>
                <w:del w:id="48" w:author="peng" w:date="2018-01-20T16:55:00Z"/>
              </w:rPr>
            </w:pPr>
            <w:del w:id="49" w:author="peng" w:date="2018-01-20T16:55:00Z">
              <w:r w:rsidDel="00E42DC0">
                <w:rPr>
                  <w:rFonts w:hint="eastAsia"/>
                </w:rPr>
                <w:delText>整合</w:delText>
              </w:r>
            </w:del>
          </w:p>
        </w:tc>
      </w:tr>
      <w:tr w:rsidR="00DC1257" w:rsidDel="00E42DC0" w14:paraId="1E039640" w14:textId="77777777">
        <w:trPr>
          <w:jc w:val="center"/>
          <w:del w:id="50" w:author="peng" w:date="2018-01-20T16:55:00Z"/>
        </w:trPr>
        <w:tc>
          <w:tcPr>
            <w:tcW w:w="1355" w:type="dxa"/>
            <w:vAlign w:val="center"/>
          </w:tcPr>
          <w:p w14:paraId="27BF96B2" w14:textId="77777777" w:rsidR="00DC1257" w:rsidDel="00E42DC0" w:rsidRDefault="007579A1">
            <w:pPr>
              <w:pStyle w:val="afb"/>
              <w:ind w:firstLineChars="200" w:firstLine="420"/>
              <w:rPr>
                <w:del w:id="51" w:author="peng" w:date="2018-01-20T16:55:00Z"/>
              </w:rPr>
            </w:pPr>
            <w:del w:id="52" w:author="peng" w:date="2018-01-20T16:55:00Z">
              <w:r w:rsidDel="00E42DC0">
                <w:rPr>
                  <w:rFonts w:hint="eastAsia"/>
                </w:rPr>
                <w:delText>V1.1</w:delText>
              </w:r>
            </w:del>
          </w:p>
        </w:tc>
        <w:tc>
          <w:tcPr>
            <w:tcW w:w="1468" w:type="dxa"/>
            <w:vAlign w:val="center"/>
          </w:tcPr>
          <w:p w14:paraId="7C04E58E" w14:textId="77777777" w:rsidR="00DC1257" w:rsidDel="00E42DC0" w:rsidRDefault="007579A1">
            <w:pPr>
              <w:pStyle w:val="afb"/>
              <w:rPr>
                <w:del w:id="53" w:author="peng" w:date="2018-01-20T16:55:00Z"/>
              </w:rPr>
            </w:pPr>
            <w:del w:id="54" w:author="peng" w:date="2018-01-20T16:55:00Z">
              <w:r w:rsidDel="00E42DC0">
                <w:rPr>
                  <w:rFonts w:hint="eastAsia"/>
                </w:rPr>
                <w:delText>2016-3-17</w:delText>
              </w:r>
            </w:del>
          </w:p>
        </w:tc>
        <w:tc>
          <w:tcPr>
            <w:tcW w:w="2514" w:type="dxa"/>
            <w:vAlign w:val="center"/>
          </w:tcPr>
          <w:p w14:paraId="62E76FF2" w14:textId="77777777" w:rsidR="00DC1257" w:rsidDel="00E42DC0" w:rsidRDefault="007579A1">
            <w:pPr>
              <w:pStyle w:val="afb"/>
              <w:rPr>
                <w:del w:id="55" w:author="peng" w:date="2018-01-20T16:55:00Z"/>
              </w:rPr>
            </w:pPr>
            <w:del w:id="56" w:author="peng" w:date="2018-01-20T16:55:00Z">
              <w:r w:rsidDel="00E42DC0">
                <w:rPr>
                  <w:rFonts w:hint="eastAsia"/>
                </w:rPr>
                <w:delText>崔洪梅、李家鑫</w:delText>
              </w:r>
            </w:del>
          </w:p>
        </w:tc>
        <w:tc>
          <w:tcPr>
            <w:tcW w:w="2977" w:type="dxa"/>
            <w:vAlign w:val="center"/>
          </w:tcPr>
          <w:p w14:paraId="63BE7E63" w14:textId="77777777" w:rsidR="00DC1257" w:rsidDel="00E42DC0" w:rsidRDefault="007579A1">
            <w:pPr>
              <w:pStyle w:val="afb"/>
              <w:ind w:left="420"/>
              <w:rPr>
                <w:del w:id="57" w:author="peng" w:date="2018-01-20T16:55:00Z"/>
              </w:rPr>
            </w:pPr>
            <w:del w:id="58" w:author="peng" w:date="2018-01-20T16:55:00Z">
              <w:r w:rsidDel="00E42DC0">
                <w:rPr>
                  <w:rFonts w:hint="eastAsia"/>
                </w:rPr>
                <w:delText>根据意见反馈修改</w:delText>
              </w:r>
            </w:del>
          </w:p>
        </w:tc>
      </w:tr>
      <w:tr w:rsidR="00DC1257" w:rsidDel="00E42DC0" w14:paraId="060E7735" w14:textId="77777777">
        <w:trPr>
          <w:jc w:val="center"/>
          <w:del w:id="59" w:author="peng" w:date="2018-01-20T16:55:00Z"/>
        </w:trPr>
        <w:tc>
          <w:tcPr>
            <w:tcW w:w="1355" w:type="dxa"/>
            <w:vAlign w:val="center"/>
          </w:tcPr>
          <w:p w14:paraId="0AA7D983" w14:textId="77777777" w:rsidR="00DC1257" w:rsidDel="00E42DC0" w:rsidRDefault="007579A1">
            <w:pPr>
              <w:pStyle w:val="afb"/>
              <w:ind w:firstLineChars="200" w:firstLine="420"/>
              <w:rPr>
                <w:del w:id="60" w:author="peng" w:date="2018-01-20T16:55:00Z"/>
              </w:rPr>
            </w:pPr>
            <w:del w:id="61" w:author="peng" w:date="2018-01-20T16:55:00Z">
              <w:r w:rsidDel="00E42DC0">
                <w:rPr>
                  <w:rFonts w:hint="eastAsia"/>
                </w:rPr>
                <w:delText>V1.2</w:delText>
              </w:r>
            </w:del>
          </w:p>
        </w:tc>
        <w:tc>
          <w:tcPr>
            <w:tcW w:w="1468" w:type="dxa"/>
            <w:vAlign w:val="center"/>
          </w:tcPr>
          <w:p w14:paraId="64503C45" w14:textId="77777777" w:rsidR="00DC1257" w:rsidDel="00E42DC0" w:rsidRDefault="007579A1">
            <w:pPr>
              <w:pStyle w:val="afb"/>
              <w:rPr>
                <w:del w:id="62" w:author="peng" w:date="2018-01-20T16:55:00Z"/>
              </w:rPr>
            </w:pPr>
            <w:del w:id="63" w:author="peng" w:date="2018-01-20T16:55:00Z">
              <w:r w:rsidDel="00E42DC0">
                <w:rPr>
                  <w:rFonts w:hint="eastAsia"/>
                </w:rPr>
                <w:delText>2016-3-28</w:delText>
              </w:r>
            </w:del>
          </w:p>
        </w:tc>
        <w:tc>
          <w:tcPr>
            <w:tcW w:w="2514" w:type="dxa"/>
            <w:vAlign w:val="center"/>
          </w:tcPr>
          <w:p w14:paraId="7525206B" w14:textId="77777777" w:rsidR="00DC1257" w:rsidDel="00E42DC0" w:rsidRDefault="007579A1">
            <w:pPr>
              <w:pStyle w:val="afb"/>
              <w:rPr>
                <w:del w:id="64" w:author="peng" w:date="2018-01-20T16:55:00Z"/>
              </w:rPr>
            </w:pPr>
            <w:del w:id="65" w:author="peng" w:date="2018-01-20T16:55:00Z">
              <w:r w:rsidDel="00E42DC0">
                <w:rPr>
                  <w:rFonts w:hint="eastAsia"/>
                </w:rPr>
                <w:delText>李家鑫</w:delText>
              </w:r>
            </w:del>
          </w:p>
        </w:tc>
        <w:tc>
          <w:tcPr>
            <w:tcW w:w="2977" w:type="dxa"/>
            <w:vAlign w:val="center"/>
          </w:tcPr>
          <w:p w14:paraId="2C59A4A7" w14:textId="77777777" w:rsidR="00DC1257" w:rsidDel="00E42DC0" w:rsidRDefault="007579A1">
            <w:pPr>
              <w:pStyle w:val="afb"/>
              <w:ind w:left="420"/>
              <w:rPr>
                <w:del w:id="66" w:author="peng" w:date="2018-01-20T16:55:00Z"/>
              </w:rPr>
            </w:pPr>
            <w:del w:id="67" w:author="peng" w:date="2018-01-20T16:55:00Z">
              <w:r w:rsidDel="00E42DC0">
                <w:rPr>
                  <w:rFonts w:hint="eastAsia"/>
                </w:rPr>
                <w:delText>根据后续需求讨论修改</w:delText>
              </w:r>
            </w:del>
          </w:p>
        </w:tc>
      </w:tr>
      <w:tr w:rsidR="00DC1257" w:rsidDel="00E42DC0" w14:paraId="65511BE0" w14:textId="77777777">
        <w:trPr>
          <w:jc w:val="center"/>
          <w:del w:id="68" w:author="peng" w:date="2018-01-20T16:55:00Z"/>
        </w:trPr>
        <w:tc>
          <w:tcPr>
            <w:tcW w:w="1355" w:type="dxa"/>
            <w:vAlign w:val="center"/>
          </w:tcPr>
          <w:p w14:paraId="73FFEC3D" w14:textId="77777777" w:rsidR="00DC1257" w:rsidDel="00E42DC0" w:rsidRDefault="007579A1">
            <w:pPr>
              <w:pStyle w:val="afb"/>
              <w:ind w:firstLineChars="200" w:firstLine="420"/>
              <w:rPr>
                <w:del w:id="69" w:author="peng" w:date="2018-01-20T16:55:00Z"/>
              </w:rPr>
            </w:pPr>
            <w:del w:id="70" w:author="peng" w:date="2018-01-20T16:55:00Z">
              <w:r w:rsidDel="00E42DC0">
                <w:rPr>
                  <w:rFonts w:hint="eastAsia"/>
                </w:rPr>
                <w:delText>V1.3</w:delText>
              </w:r>
            </w:del>
          </w:p>
        </w:tc>
        <w:tc>
          <w:tcPr>
            <w:tcW w:w="1468" w:type="dxa"/>
            <w:vAlign w:val="center"/>
          </w:tcPr>
          <w:p w14:paraId="3C16E502" w14:textId="77777777" w:rsidR="00DC1257" w:rsidDel="00E42DC0" w:rsidRDefault="007579A1">
            <w:pPr>
              <w:pStyle w:val="afb"/>
              <w:rPr>
                <w:del w:id="71" w:author="peng" w:date="2018-01-20T16:55:00Z"/>
              </w:rPr>
            </w:pPr>
            <w:del w:id="72" w:author="peng" w:date="2018-01-20T16:55:00Z">
              <w:r w:rsidDel="00E42DC0">
                <w:rPr>
                  <w:rFonts w:hint="eastAsia"/>
                </w:rPr>
                <w:delText>2016-4-14</w:delText>
              </w:r>
            </w:del>
          </w:p>
        </w:tc>
        <w:tc>
          <w:tcPr>
            <w:tcW w:w="2514" w:type="dxa"/>
            <w:vAlign w:val="center"/>
          </w:tcPr>
          <w:p w14:paraId="555C5983" w14:textId="77777777" w:rsidR="00DC1257" w:rsidDel="00E42DC0" w:rsidRDefault="007579A1">
            <w:pPr>
              <w:pStyle w:val="afb"/>
              <w:rPr>
                <w:del w:id="73" w:author="peng" w:date="2018-01-20T16:55:00Z"/>
              </w:rPr>
            </w:pPr>
            <w:del w:id="74" w:author="peng" w:date="2018-01-20T16:55:00Z">
              <w:r w:rsidDel="00E42DC0">
                <w:rPr>
                  <w:rFonts w:hint="eastAsia"/>
                </w:rPr>
                <w:delText>李家鑫</w:delText>
              </w:r>
            </w:del>
          </w:p>
        </w:tc>
        <w:tc>
          <w:tcPr>
            <w:tcW w:w="2977" w:type="dxa"/>
            <w:vAlign w:val="center"/>
          </w:tcPr>
          <w:p w14:paraId="52E2E3FC" w14:textId="77777777" w:rsidR="00DC1257" w:rsidDel="00E42DC0" w:rsidRDefault="007579A1">
            <w:pPr>
              <w:pStyle w:val="afb"/>
              <w:ind w:left="420"/>
              <w:rPr>
                <w:del w:id="75" w:author="peng" w:date="2018-01-20T16:55:00Z"/>
              </w:rPr>
            </w:pPr>
            <w:del w:id="76" w:author="peng" w:date="2018-01-20T16:55:00Z">
              <w:r w:rsidDel="00E42DC0">
                <w:rPr>
                  <w:rFonts w:hint="eastAsia"/>
                </w:rPr>
                <w:delText>根据详细需求讨论修改</w:delText>
              </w:r>
            </w:del>
          </w:p>
        </w:tc>
      </w:tr>
      <w:tr w:rsidR="00DC1257" w:rsidDel="00E42DC0" w14:paraId="68E9F50F" w14:textId="77777777">
        <w:trPr>
          <w:jc w:val="center"/>
          <w:del w:id="77" w:author="peng" w:date="2018-01-20T16:55:00Z"/>
        </w:trPr>
        <w:tc>
          <w:tcPr>
            <w:tcW w:w="1355" w:type="dxa"/>
            <w:vAlign w:val="center"/>
          </w:tcPr>
          <w:p w14:paraId="73A75EB4" w14:textId="77777777" w:rsidR="00DC1257" w:rsidDel="00E42DC0" w:rsidRDefault="007579A1">
            <w:pPr>
              <w:pStyle w:val="afb"/>
              <w:ind w:firstLineChars="200" w:firstLine="420"/>
              <w:rPr>
                <w:del w:id="78" w:author="peng" w:date="2018-01-20T16:55:00Z"/>
              </w:rPr>
            </w:pPr>
            <w:del w:id="79" w:author="peng" w:date="2018-01-20T16:55:00Z">
              <w:r w:rsidDel="00E42DC0">
                <w:rPr>
                  <w:rFonts w:hint="eastAsia"/>
                </w:rPr>
                <w:delText>V1.4</w:delText>
              </w:r>
            </w:del>
          </w:p>
        </w:tc>
        <w:tc>
          <w:tcPr>
            <w:tcW w:w="1468" w:type="dxa"/>
            <w:vAlign w:val="center"/>
          </w:tcPr>
          <w:p w14:paraId="76E902AB" w14:textId="77777777" w:rsidR="00DC1257" w:rsidDel="00E42DC0" w:rsidRDefault="007579A1">
            <w:pPr>
              <w:pStyle w:val="afb"/>
              <w:rPr>
                <w:del w:id="80" w:author="peng" w:date="2018-01-20T16:55:00Z"/>
              </w:rPr>
            </w:pPr>
            <w:del w:id="81" w:author="peng" w:date="2018-01-20T16:55:00Z">
              <w:r w:rsidDel="00E42DC0">
                <w:rPr>
                  <w:rFonts w:hint="eastAsia"/>
                </w:rPr>
                <w:delText>2016-4-19</w:delText>
              </w:r>
            </w:del>
          </w:p>
        </w:tc>
        <w:tc>
          <w:tcPr>
            <w:tcW w:w="2514" w:type="dxa"/>
            <w:vAlign w:val="center"/>
          </w:tcPr>
          <w:p w14:paraId="64184DE2" w14:textId="77777777" w:rsidR="00DC1257" w:rsidDel="00E42DC0" w:rsidRDefault="007579A1">
            <w:pPr>
              <w:pStyle w:val="afb"/>
              <w:rPr>
                <w:del w:id="82" w:author="peng" w:date="2018-01-20T16:55:00Z"/>
              </w:rPr>
            </w:pPr>
            <w:del w:id="83" w:author="peng" w:date="2018-01-20T16:55:00Z">
              <w:r w:rsidDel="00E42DC0">
                <w:rPr>
                  <w:rFonts w:hint="eastAsia"/>
                </w:rPr>
                <w:delText>李家鑫</w:delText>
              </w:r>
            </w:del>
          </w:p>
        </w:tc>
        <w:tc>
          <w:tcPr>
            <w:tcW w:w="2977" w:type="dxa"/>
            <w:vAlign w:val="center"/>
          </w:tcPr>
          <w:p w14:paraId="1370C95F" w14:textId="77777777" w:rsidR="00DC1257" w:rsidDel="00E42DC0" w:rsidRDefault="007579A1">
            <w:pPr>
              <w:pStyle w:val="afb"/>
              <w:ind w:left="420"/>
              <w:rPr>
                <w:del w:id="84" w:author="peng" w:date="2018-01-20T16:55:00Z"/>
              </w:rPr>
            </w:pPr>
            <w:del w:id="85" w:author="peng" w:date="2018-01-20T16:55:00Z">
              <w:r w:rsidDel="00E42DC0">
                <w:rPr>
                  <w:rFonts w:hint="eastAsia"/>
                </w:rPr>
                <w:delText>根据业务意见反馈修改</w:delText>
              </w:r>
            </w:del>
          </w:p>
        </w:tc>
      </w:tr>
      <w:tr w:rsidR="00DC1257" w:rsidDel="00E42DC0" w14:paraId="33C6A611" w14:textId="77777777">
        <w:trPr>
          <w:jc w:val="center"/>
          <w:del w:id="86" w:author="peng" w:date="2018-01-20T16:55:00Z"/>
        </w:trPr>
        <w:tc>
          <w:tcPr>
            <w:tcW w:w="1355" w:type="dxa"/>
            <w:vAlign w:val="center"/>
          </w:tcPr>
          <w:p w14:paraId="726B3F73" w14:textId="77777777" w:rsidR="00DC1257" w:rsidDel="00E42DC0" w:rsidRDefault="007579A1">
            <w:pPr>
              <w:pStyle w:val="afb"/>
              <w:ind w:firstLineChars="200" w:firstLine="420"/>
              <w:rPr>
                <w:del w:id="87" w:author="peng" w:date="2018-01-20T16:55:00Z"/>
              </w:rPr>
            </w:pPr>
            <w:del w:id="88" w:author="peng" w:date="2018-01-20T16:55:00Z">
              <w:r w:rsidDel="00E42DC0">
                <w:delText>V1.5</w:delText>
              </w:r>
            </w:del>
          </w:p>
        </w:tc>
        <w:tc>
          <w:tcPr>
            <w:tcW w:w="1468" w:type="dxa"/>
            <w:vAlign w:val="center"/>
          </w:tcPr>
          <w:p w14:paraId="176E1A69" w14:textId="77777777" w:rsidR="00DC1257" w:rsidDel="00E42DC0" w:rsidRDefault="007579A1">
            <w:pPr>
              <w:pStyle w:val="afb"/>
              <w:rPr>
                <w:del w:id="89" w:author="peng" w:date="2018-01-20T16:55:00Z"/>
              </w:rPr>
            </w:pPr>
            <w:del w:id="90" w:author="peng" w:date="2018-01-20T16:55:00Z">
              <w:r w:rsidDel="00E42DC0">
                <w:delText>2016-4-28</w:delText>
              </w:r>
            </w:del>
          </w:p>
        </w:tc>
        <w:tc>
          <w:tcPr>
            <w:tcW w:w="2514" w:type="dxa"/>
            <w:vAlign w:val="center"/>
          </w:tcPr>
          <w:p w14:paraId="75F7FCE4" w14:textId="77777777" w:rsidR="00DC1257" w:rsidDel="00E42DC0" w:rsidRDefault="007579A1">
            <w:pPr>
              <w:pStyle w:val="afb"/>
              <w:rPr>
                <w:del w:id="91" w:author="peng" w:date="2018-01-20T16:55:00Z"/>
              </w:rPr>
            </w:pPr>
            <w:del w:id="92" w:author="peng" w:date="2018-01-20T16:55:00Z">
              <w:r w:rsidDel="00E42DC0">
                <w:rPr>
                  <w:rFonts w:hint="eastAsia"/>
                </w:rPr>
                <w:delText>李家鑫</w:delText>
              </w:r>
            </w:del>
          </w:p>
        </w:tc>
        <w:tc>
          <w:tcPr>
            <w:tcW w:w="2977" w:type="dxa"/>
            <w:vAlign w:val="center"/>
          </w:tcPr>
          <w:p w14:paraId="45ADB35C" w14:textId="77777777" w:rsidR="00DC1257" w:rsidDel="00E42DC0" w:rsidRDefault="007579A1">
            <w:pPr>
              <w:pStyle w:val="afb"/>
              <w:ind w:left="420"/>
              <w:rPr>
                <w:del w:id="93" w:author="peng" w:date="2018-01-20T16:55:00Z"/>
              </w:rPr>
            </w:pPr>
            <w:del w:id="94" w:author="peng" w:date="2018-01-20T16:55:00Z">
              <w:r w:rsidDel="00E42DC0">
                <w:rPr>
                  <w:rFonts w:hint="eastAsia"/>
                </w:rPr>
                <w:delText>遗留问题补充修改</w:delText>
              </w:r>
            </w:del>
          </w:p>
        </w:tc>
      </w:tr>
      <w:tr w:rsidR="00DC1257" w:rsidDel="00E42DC0" w14:paraId="177C2646" w14:textId="77777777">
        <w:trPr>
          <w:jc w:val="center"/>
          <w:del w:id="95" w:author="peng" w:date="2018-01-20T16:55:00Z"/>
        </w:trPr>
        <w:tc>
          <w:tcPr>
            <w:tcW w:w="1355" w:type="dxa"/>
            <w:vAlign w:val="center"/>
          </w:tcPr>
          <w:p w14:paraId="66DDA540" w14:textId="77777777" w:rsidR="00DC1257" w:rsidDel="00E42DC0" w:rsidRDefault="007579A1">
            <w:pPr>
              <w:pStyle w:val="afb"/>
              <w:ind w:firstLineChars="200" w:firstLine="420"/>
              <w:rPr>
                <w:del w:id="96" w:author="peng" w:date="2018-01-20T16:55:00Z"/>
              </w:rPr>
            </w:pPr>
            <w:del w:id="97" w:author="peng" w:date="2018-01-20T16:55:00Z">
              <w:r w:rsidDel="00E42DC0">
                <w:rPr>
                  <w:rFonts w:hint="eastAsia"/>
                </w:rPr>
                <w:delText>V1.6</w:delText>
              </w:r>
            </w:del>
          </w:p>
        </w:tc>
        <w:tc>
          <w:tcPr>
            <w:tcW w:w="1468" w:type="dxa"/>
            <w:vAlign w:val="center"/>
          </w:tcPr>
          <w:p w14:paraId="6019889A" w14:textId="77777777" w:rsidR="00DC1257" w:rsidDel="00E42DC0" w:rsidRDefault="007579A1">
            <w:pPr>
              <w:pStyle w:val="afb"/>
              <w:rPr>
                <w:del w:id="98" w:author="peng" w:date="2018-01-20T16:55:00Z"/>
              </w:rPr>
            </w:pPr>
            <w:del w:id="99" w:author="peng" w:date="2018-01-20T16:55:00Z">
              <w:r w:rsidDel="00E42DC0">
                <w:rPr>
                  <w:rFonts w:hint="eastAsia"/>
                </w:rPr>
                <w:delText>2016-5-19</w:delText>
              </w:r>
            </w:del>
          </w:p>
        </w:tc>
        <w:tc>
          <w:tcPr>
            <w:tcW w:w="2514" w:type="dxa"/>
            <w:vAlign w:val="center"/>
          </w:tcPr>
          <w:p w14:paraId="4E9A5B8E" w14:textId="77777777" w:rsidR="00DC1257" w:rsidDel="00E42DC0" w:rsidRDefault="007579A1">
            <w:pPr>
              <w:pStyle w:val="afb"/>
              <w:rPr>
                <w:del w:id="100" w:author="peng" w:date="2018-01-20T16:55:00Z"/>
              </w:rPr>
            </w:pPr>
            <w:del w:id="101" w:author="peng" w:date="2018-01-20T16:55:00Z">
              <w:r w:rsidDel="00E42DC0">
                <w:rPr>
                  <w:rFonts w:hint="eastAsia"/>
                </w:rPr>
                <w:delText>李家鑫</w:delText>
              </w:r>
            </w:del>
          </w:p>
        </w:tc>
        <w:tc>
          <w:tcPr>
            <w:tcW w:w="2977" w:type="dxa"/>
            <w:vAlign w:val="center"/>
          </w:tcPr>
          <w:p w14:paraId="12B727BD" w14:textId="77777777" w:rsidR="00DC1257" w:rsidDel="00E42DC0" w:rsidRDefault="007579A1">
            <w:pPr>
              <w:pStyle w:val="afb"/>
              <w:ind w:left="420"/>
              <w:rPr>
                <w:del w:id="102" w:author="peng" w:date="2018-01-20T16:55:00Z"/>
              </w:rPr>
            </w:pPr>
            <w:del w:id="103" w:author="peng" w:date="2018-01-20T16:55:00Z">
              <w:r w:rsidDel="00E42DC0">
                <w:rPr>
                  <w:rFonts w:hint="eastAsia"/>
                </w:rPr>
                <w:delText>遗留问题补充修改</w:delText>
              </w:r>
            </w:del>
          </w:p>
        </w:tc>
      </w:tr>
      <w:tr w:rsidR="00DC1257" w:rsidDel="00E42DC0" w14:paraId="164940FA" w14:textId="77777777">
        <w:trPr>
          <w:jc w:val="center"/>
          <w:del w:id="104" w:author="peng" w:date="2018-01-20T16:55:00Z"/>
        </w:trPr>
        <w:tc>
          <w:tcPr>
            <w:tcW w:w="1355" w:type="dxa"/>
            <w:vAlign w:val="center"/>
          </w:tcPr>
          <w:p w14:paraId="10D51024" w14:textId="77777777" w:rsidR="00DC1257" w:rsidDel="00E42DC0" w:rsidRDefault="007579A1">
            <w:pPr>
              <w:pStyle w:val="afb"/>
              <w:ind w:firstLineChars="200" w:firstLine="420"/>
              <w:rPr>
                <w:del w:id="105" w:author="peng" w:date="2018-01-20T16:55:00Z"/>
              </w:rPr>
            </w:pPr>
            <w:del w:id="106" w:author="peng" w:date="2018-01-20T16:55:00Z">
              <w:r w:rsidDel="00E42DC0">
                <w:rPr>
                  <w:rFonts w:hint="eastAsia"/>
                </w:rPr>
                <w:delText>V1.7</w:delText>
              </w:r>
            </w:del>
          </w:p>
        </w:tc>
        <w:tc>
          <w:tcPr>
            <w:tcW w:w="1468" w:type="dxa"/>
            <w:vAlign w:val="center"/>
          </w:tcPr>
          <w:p w14:paraId="58D8FE35" w14:textId="77777777" w:rsidR="00DC1257" w:rsidDel="00E42DC0" w:rsidRDefault="007579A1">
            <w:pPr>
              <w:pStyle w:val="afb"/>
              <w:rPr>
                <w:del w:id="107" w:author="peng" w:date="2018-01-20T16:55:00Z"/>
              </w:rPr>
            </w:pPr>
            <w:del w:id="108" w:author="peng" w:date="2018-01-20T16:55:00Z">
              <w:r w:rsidDel="00E42DC0">
                <w:rPr>
                  <w:rFonts w:hint="eastAsia"/>
                </w:rPr>
                <w:delText>2016-6-16</w:delText>
              </w:r>
            </w:del>
          </w:p>
        </w:tc>
        <w:tc>
          <w:tcPr>
            <w:tcW w:w="2514" w:type="dxa"/>
            <w:vAlign w:val="center"/>
          </w:tcPr>
          <w:p w14:paraId="179D1BE3" w14:textId="77777777" w:rsidR="00DC1257" w:rsidDel="00E42DC0" w:rsidRDefault="007579A1">
            <w:pPr>
              <w:pStyle w:val="afb"/>
              <w:rPr>
                <w:del w:id="109" w:author="peng" w:date="2018-01-20T16:55:00Z"/>
              </w:rPr>
            </w:pPr>
            <w:del w:id="110" w:author="peng" w:date="2018-01-20T16:55:00Z">
              <w:r w:rsidDel="00E42DC0">
                <w:rPr>
                  <w:rFonts w:hint="eastAsia"/>
                </w:rPr>
                <w:delText>李家鑫</w:delText>
              </w:r>
            </w:del>
          </w:p>
        </w:tc>
        <w:tc>
          <w:tcPr>
            <w:tcW w:w="2977" w:type="dxa"/>
            <w:vAlign w:val="center"/>
          </w:tcPr>
          <w:p w14:paraId="014384C6" w14:textId="77777777" w:rsidR="00DC1257" w:rsidDel="00E42DC0" w:rsidRDefault="007579A1">
            <w:pPr>
              <w:pStyle w:val="afb"/>
              <w:ind w:left="420"/>
              <w:rPr>
                <w:del w:id="111" w:author="peng" w:date="2018-01-20T16:55:00Z"/>
              </w:rPr>
            </w:pPr>
            <w:del w:id="112" w:author="peng" w:date="2018-01-20T16:55:00Z">
              <w:r w:rsidDel="00E42DC0">
                <w:rPr>
                  <w:rFonts w:hint="eastAsia"/>
                </w:rPr>
                <w:delText>遗留问题补充修改</w:delText>
              </w:r>
            </w:del>
          </w:p>
        </w:tc>
      </w:tr>
      <w:tr w:rsidR="00DC1257" w:rsidDel="00E42DC0" w14:paraId="192AE87E" w14:textId="77777777">
        <w:trPr>
          <w:jc w:val="center"/>
          <w:ins w:id="113" w:author="lenovo" w:date="2016-06-20T10:01:00Z"/>
          <w:del w:id="114" w:author="peng" w:date="2018-01-20T16:55:00Z"/>
        </w:trPr>
        <w:tc>
          <w:tcPr>
            <w:tcW w:w="1355" w:type="dxa"/>
            <w:vAlign w:val="center"/>
          </w:tcPr>
          <w:p w14:paraId="134E6E45" w14:textId="77777777" w:rsidR="00DC1257" w:rsidDel="00E42DC0" w:rsidRDefault="007579A1">
            <w:pPr>
              <w:pStyle w:val="afb"/>
              <w:ind w:firstLineChars="200" w:firstLine="420"/>
              <w:rPr>
                <w:ins w:id="115" w:author="lenovo" w:date="2016-06-20T10:01:00Z"/>
                <w:del w:id="116" w:author="peng" w:date="2018-01-20T16:55:00Z"/>
              </w:rPr>
            </w:pPr>
            <w:ins w:id="117" w:author="lenovo" w:date="2016-06-20T10:01:00Z">
              <w:del w:id="118" w:author="peng" w:date="2018-01-20T16:55:00Z">
                <w:r w:rsidDel="00E42DC0">
                  <w:rPr>
                    <w:rFonts w:hint="eastAsia"/>
                  </w:rPr>
                  <w:delText>V1.8</w:delText>
                </w:r>
              </w:del>
            </w:ins>
          </w:p>
        </w:tc>
        <w:tc>
          <w:tcPr>
            <w:tcW w:w="1468" w:type="dxa"/>
            <w:vAlign w:val="center"/>
          </w:tcPr>
          <w:p w14:paraId="42E91BEE" w14:textId="77777777" w:rsidR="00DC1257" w:rsidDel="00E42DC0" w:rsidRDefault="007579A1">
            <w:pPr>
              <w:pStyle w:val="afb"/>
              <w:rPr>
                <w:ins w:id="119" w:author="lenovo" w:date="2016-06-20T10:01:00Z"/>
                <w:del w:id="120" w:author="peng" w:date="2018-01-20T16:55:00Z"/>
              </w:rPr>
            </w:pPr>
            <w:ins w:id="121" w:author="lenovo" w:date="2016-06-20T10:01:00Z">
              <w:del w:id="122" w:author="peng" w:date="2018-01-20T16:55:00Z">
                <w:r w:rsidDel="00E42DC0">
                  <w:rPr>
                    <w:rFonts w:hint="eastAsia"/>
                  </w:rPr>
                  <w:delText>2016-6</w:delText>
                </w:r>
              </w:del>
            </w:ins>
          </w:p>
        </w:tc>
        <w:tc>
          <w:tcPr>
            <w:tcW w:w="2514" w:type="dxa"/>
            <w:vAlign w:val="center"/>
          </w:tcPr>
          <w:p w14:paraId="03E146E7" w14:textId="77777777" w:rsidR="00DC1257" w:rsidDel="00E42DC0" w:rsidRDefault="007579A1">
            <w:pPr>
              <w:pStyle w:val="afb"/>
              <w:rPr>
                <w:ins w:id="123" w:author="lenovo" w:date="2016-06-20T10:01:00Z"/>
                <w:del w:id="124" w:author="peng" w:date="2018-01-20T16:55:00Z"/>
              </w:rPr>
            </w:pPr>
            <w:ins w:id="125" w:author="lenovo" w:date="2016-06-20T10:01:00Z">
              <w:del w:id="126" w:author="peng" w:date="2018-01-20T16:55:00Z">
                <w:r w:rsidDel="00E42DC0">
                  <w:rPr>
                    <w:rFonts w:hint="eastAsia"/>
                  </w:rPr>
                  <w:delText>李家鑫</w:delText>
                </w:r>
              </w:del>
            </w:ins>
          </w:p>
        </w:tc>
        <w:tc>
          <w:tcPr>
            <w:tcW w:w="2977" w:type="dxa"/>
            <w:vAlign w:val="center"/>
          </w:tcPr>
          <w:p w14:paraId="7469C802" w14:textId="77777777" w:rsidR="00DC1257" w:rsidDel="00E42DC0" w:rsidRDefault="00DC1257">
            <w:pPr>
              <w:pStyle w:val="afb"/>
              <w:ind w:left="420"/>
              <w:rPr>
                <w:ins w:id="127" w:author="lenovo" w:date="2016-06-20T10:01:00Z"/>
                <w:del w:id="128" w:author="peng" w:date="2018-01-20T16:55:00Z"/>
              </w:rPr>
            </w:pPr>
          </w:p>
        </w:tc>
      </w:tr>
    </w:tbl>
    <w:p w14:paraId="1E25F5AE" w14:textId="77777777" w:rsidR="00DC1257" w:rsidRDefault="00DC1257"/>
    <w:p w14:paraId="314EC7C3" w14:textId="77777777" w:rsidR="00DC1257" w:rsidRDefault="00DC1257"/>
    <w:p w14:paraId="36525C7B" w14:textId="77777777" w:rsidR="00DC1257" w:rsidRDefault="00DC1257"/>
    <w:p w14:paraId="10B2AFF5" w14:textId="77777777" w:rsidR="00DC1257" w:rsidRDefault="00DC1257"/>
    <w:p w14:paraId="3214F23E" w14:textId="77777777" w:rsidR="00DC1257" w:rsidRDefault="00DC1257"/>
    <w:p w14:paraId="689DFCC1" w14:textId="77777777" w:rsidR="00DC1257" w:rsidRDefault="00DC1257"/>
    <w:p w14:paraId="0FF655DA" w14:textId="77777777" w:rsidR="00DC1257" w:rsidRDefault="00DC1257"/>
    <w:p w14:paraId="78484896" w14:textId="77777777" w:rsidR="00DC1257" w:rsidRDefault="00DC1257"/>
    <w:p w14:paraId="08158BC5" w14:textId="77777777" w:rsidR="00DC1257" w:rsidRDefault="007579A1" w:rsidP="00C949FE">
      <w:pPr>
        <w:pStyle w:val="11"/>
        <w:spacing w:before="156" w:after="156"/>
        <w:rPr>
          <w:b/>
        </w:rPr>
      </w:pPr>
      <w:r>
        <w:br w:type="page"/>
      </w:r>
      <w:r>
        <w:rPr>
          <w:rFonts w:hint="eastAsia"/>
          <w:b/>
        </w:rPr>
        <w:lastRenderedPageBreak/>
        <w:t>目</w:t>
      </w:r>
      <w:r>
        <w:rPr>
          <w:rFonts w:hint="eastAsia"/>
          <w:b/>
        </w:rPr>
        <w:t xml:space="preserve">   </w:t>
      </w:r>
      <w:r>
        <w:rPr>
          <w:rFonts w:hint="eastAsia"/>
          <w:b/>
        </w:rPr>
        <w:t>录</w:t>
      </w:r>
    </w:p>
    <w:p w14:paraId="3D9FBFFC" w14:textId="77777777" w:rsidR="00DC1257" w:rsidRDefault="00E21B5E" w:rsidP="00C949FE">
      <w:pPr>
        <w:pStyle w:val="11"/>
        <w:tabs>
          <w:tab w:val="clear" w:pos="8296"/>
          <w:tab w:val="right" w:leader="dot" w:pos="8306"/>
        </w:tabs>
        <w:spacing w:before="156" w:after="156"/>
      </w:pPr>
      <w:r>
        <w:rPr>
          <w:b/>
        </w:rPr>
        <w:fldChar w:fldCharType="begin"/>
      </w:r>
      <w:r w:rsidR="007579A1">
        <w:rPr>
          <w:b/>
        </w:rPr>
        <w:instrText xml:space="preserve"> TOC \o "1-3" \h \z \u </w:instrText>
      </w:r>
      <w:r>
        <w:rPr>
          <w:b/>
        </w:rPr>
        <w:fldChar w:fldCharType="separate"/>
      </w:r>
      <w:r w:rsidR="00AC7F8E">
        <w:fldChar w:fldCharType="begin"/>
      </w:r>
      <w:r w:rsidR="00AC7F8E">
        <w:instrText xml:space="preserve"> HYPERLINK \l "_Toc19807" </w:instrText>
      </w:r>
      <w:r w:rsidR="00AC7F8E">
        <w:fldChar w:fldCharType="separate"/>
      </w:r>
      <w:del w:id="129" w:author="peng" w:date="2018-01-20T16:57:00Z">
        <w:r w:rsidR="007579A1" w:rsidDel="00F5463E">
          <w:rPr>
            <w:rFonts w:hAnsi="宋体" w:hint="eastAsia"/>
            <w:spacing w:val="20"/>
            <w:szCs w:val="44"/>
            <w:lang w:val="zh-CN"/>
          </w:rPr>
          <w:delText>秦苍</w:delText>
        </w:r>
      </w:del>
      <w:r w:rsidR="007579A1">
        <w:rPr>
          <w:rFonts w:hAnsi="宋体" w:hint="eastAsia"/>
          <w:spacing w:val="20"/>
          <w:szCs w:val="44"/>
          <w:lang w:val="zh-CN"/>
        </w:rPr>
        <w:t>催收系统</w:t>
      </w:r>
      <w:r w:rsidR="007579A1">
        <w:tab/>
      </w:r>
      <w:r>
        <w:fldChar w:fldCharType="begin"/>
      </w:r>
      <w:r w:rsidR="007579A1">
        <w:instrText xml:space="preserve"> PAGEREF _Toc19807 </w:instrText>
      </w:r>
      <w:r>
        <w:fldChar w:fldCharType="separate"/>
      </w:r>
      <w:r w:rsidR="007579A1">
        <w:t>I</w:t>
      </w:r>
      <w:r>
        <w:fldChar w:fldCharType="end"/>
      </w:r>
      <w:r w:rsidR="00AC7F8E">
        <w:fldChar w:fldCharType="end"/>
      </w:r>
    </w:p>
    <w:p w14:paraId="349501F6" w14:textId="77777777" w:rsidR="00DC1257" w:rsidRDefault="00982197">
      <w:pPr>
        <w:pStyle w:val="23"/>
        <w:tabs>
          <w:tab w:val="right" w:leader="dot" w:pos="8306"/>
        </w:tabs>
      </w:pPr>
      <w:hyperlink w:anchor="_Toc31885" w:history="1">
        <w:r w:rsidR="007579A1">
          <w:rPr>
            <w:rFonts w:ascii="宋体" w:hAnsi="宋体" w:hint="eastAsia"/>
            <w:szCs w:val="44"/>
            <w:lang w:val="zh-CN"/>
          </w:rPr>
          <w:t>需求规格说明书</w:t>
        </w:r>
        <w:r w:rsidR="007579A1">
          <w:tab/>
        </w:r>
        <w:r w:rsidR="00E21B5E">
          <w:fldChar w:fldCharType="begin"/>
        </w:r>
        <w:r w:rsidR="007579A1">
          <w:instrText xml:space="preserve"> PAGEREF _Toc31885 </w:instrText>
        </w:r>
        <w:r w:rsidR="00E21B5E">
          <w:fldChar w:fldCharType="separate"/>
        </w:r>
        <w:r w:rsidR="007579A1">
          <w:t>I</w:t>
        </w:r>
        <w:r w:rsidR="00E21B5E">
          <w:fldChar w:fldCharType="end"/>
        </w:r>
      </w:hyperlink>
    </w:p>
    <w:p w14:paraId="537904EC" w14:textId="77777777" w:rsidR="00DC1257" w:rsidRDefault="00982197" w:rsidP="00C949FE">
      <w:pPr>
        <w:pStyle w:val="11"/>
        <w:tabs>
          <w:tab w:val="clear" w:pos="8296"/>
          <w:tab w:val="right" w:leader="dot" w:pos="8306"/>
        </w:tabs>
        <w:spacing w:before="156" w:after="156"/>
      </w:pPr>
      <w:hyperlink w:anchor="_Toc20969" w:history="1">
        <w:r w:rsidR="007579A1">
          <w:t>1</w:t>
        </w:r>
        <w:r w:rsidR="007579A1">
          <w:rPr>
            <w:rFonts w:ascii="Arial" w:eastAsia="黑体" w:hAnsi="Arial"/>
            <w:kern w:val="44"/>
          </w:rPr>
          <w:t xml:space="preserve"> </w:t>
        </w:r>
        <w:r w:rsidR="007579A1">
          <w:rPr>
            <w:rFonts w:hint="eastAsia"/>
          </w:rPr>
          <w:t>引言</w:t>
        </w:r>
        <w:r w:rsidR="007579A1">
          <w:tab/>
        </w:r>
        <w:r w:rsidR="00E21B5E">
          <w:fldChar w:fldCharType="begin"/>
        </w:r>
        <w:r w:rsidR="007579A1">
          <w:instrText xml:space="preserve"> PAGEREF _Toc20969 </w:instrText>
        </w:r>
        <w:r w:rsidR="00E21B5E">
          <w:fldChar w:fldCharType="separate"/>
        </w:r>
        <w:r w:rsidR="007579A1">
          <w:t>1</w:t>
        </w:r>
        <w:r w:rsidR="00E21B5E">
          <w:fldChar w:fldCharType="end"/>
        </w:r>
      </w:hyperlink>
    </w:p>
    <w:p w14:paraId="64BEA14E" w14:textId="77777777" w:rsidR="00DC1257" w:rsidRDefault="00982197">
      <w:pPr>
        <w:pStyle w:val="23"/>
        <w:tabs>
          <w:tab w:val="right" w:leader="dot" w:pos="8306"/>
        </w:tabs>
      </w:pPr>
      <w:hyperlink w:anchor="_Toc14673" w:history="1">
        <w:r w:rsidR="007579A1">
          <w:t>1</w:t>
        </w:r>
        <w:r w:rsidR="007579A1">
          <w:rPr>
            <w:rFonts w:ascii="Arial" w:eastAsia="黑体" w:hAnsi="Arial"/>
          </w:rPr>
          <w:t xml:space="preserve">.1 </w:t>
        </w:r>
        <w:r w:rsidR="007579A1">
          <w:rPr>
            <w:rFonts w:hint="eastAsia"/>
          </w:rPr>
          <w:t>编写目的</w:t>
        </w:r>
        <w:r w:rsidR="007579A1">
          <w:tab/>
        </w:r>
        <w:r w:rsidR="00E21B5E">
          <w:fldChar w:fldCharType="begin"/>
        </w:r>
        <w:r w:rsidR="007579A1">
          <w:instrText xml:space="preserve"> PAGEREF _Toc14673 </w:instrText>
        </w:r>
        <w:r w:rsidR="00E21B5E">
          <w:fldChar w:fldCharType="separate"/>
        </w:r>
        <w:r w:rsidR="007579A1">
          <w:t>1</w:t>
        </w:r>
        <w:r w:rsidR="00E21B5E">
          <w:fldChar w:fldCharType="end"/>
        </w:r>
      </w:hyperlink>
    </w:p>
    <w:p w14:paraId="003F29CC" w14:textId="77777777" w:rsidR="00DC1257" w:rsidRDefault="00982197">
      <w:pPr>
        <w:pStyle w:val="23"/>
        <w:tabs>
          <w:tab w:val="right" w:leader="dot" w:pos="8306"/>
        </w:tabs>
      </w:pPr>
      <w:hyperlink w:anchor="_Toc23568" w:history="1">
        <w:r w:rsidR="007579A1">
          <w:t>1</w:t>
        </w:r>
        <w:r w:rsidR="007579A1">
          <w:rPr>
            <w:rFonts w:ascii="Arial" w:eastAsia="黑体" w:hAnsi="Arial"/>
          </w:rPr>
          <w:t xml:space="preserve">.2 </w:t>
        </w:r>
        <w:r w:rsidR="007579A1">
          <w:rPr>
            <w:rFonts w:hint="eastAsia"/>
          </w:rPr>
          <w:t>范围</w:t>
        </w:r>
        <w:r w:rsidR="007579A1">
          <w:tab/>
        </w:r>
        <w:r w:rsidR="00E21B5E">
          <w:fldChar w:fldCharType="begin"/>
        </w:r>
        <w:r w:rsidR="007579A1">
          <w:instrText xml:space="preserve"> PAGEREF _Toc23568 </w:instrText>
        </w:r>
        <w:r w:rsidR="00E21B5E">
          <w:fldChar w:fldCharType="separate"/>
        </w:r>
        <w:r w:rsidR="007579A1">
          <w:t>1</w:t>
        </w:r>
        <w:r w:rsidR="00E21B5E">
          <w:fldChar w:fldCharType="end"/>
        </w:r>
      </w:hyperlink>
    </w:p>
    <w:p w14:paraId="12331F46" w14:textId="77777777" w:rsidR="00DC1257" w:rsidRDefault="00982197">
      <w:pPr>
        <w:pStyle w:val="23"/>
        <w:tabs>
          <w:tab w:val="right" w:leader="dot" w:pos="8306"/>
        </w:tabs>
      </w:pPr>
      <w:hyperlink w:anchor="_Toc31386" w:history="1">
        <w:r w:rsidR="007579A1">
          <w:t>1</w:t>
        </w:r>
        <w:r w:rsidR="007579A1">
          <w:rPr>
            <w:rFonts w:ascii="Arial" w:eastAsia="黑体" w:hAnsi="Arial"/>
          </w:rPr>
          <w:t xml:space="preserve">.3 </w:t>
        </w:r>
        <w:r w:rsidR="007579A1">
          <w:rPr>
            <w:rFonts w:hint="eastAsia"/>
          </w:rPr>
          <w:t>参考资料</w:t>
        </w:r>
        <w:r w:rsidR="007579A1">
          <w:tab/>
        </w:r>
        <w:r w:rsidR="00E21B5E">
          <w:fldChar w:fldCharType="begin"/>
        </w:r>
        <w:r w:rsidR="007579A1">
          <w:instrText xml:space="preserve"> PAGEREF _Toc31386 </w:instrText>
        </w:r>
        <w:r w:rsidR="00E21B5E">
          <w:fldChar w:fldCharType="separate"/>
        </w:r>
        <w:r w:rsidR="007579A1">
          <w:t>1</w:t>
        </w:r>
        <w:r w:rsidR="00E21B5E">
          <w:fldChar w:fldCharType="end"/>
        </w:r>
      </w:hyperlink>
    </w:p>
    <w:p w14:paraId="4E4381B1" w14:textId="77777777" w:rsidR="00DC1257" w:rsidRDefault="00982197">
      <w:pPr>
        <w:pStyle w:val="23"/>
        <w:tabs>
          <w:tab w:val="right" w:leader="dot" w:pos="8306"/>
        </w:tabs>
      </w:pPr>
      <w:hyperlink w:anchor="_Toc5530" w:history="1">
        <w:r w:rsidR="007579A1">
          <w:t>1</w:t>
        </w:r>
        <w:r w:rsidR="007579A1">
          <w:rPr>
            <w:rFonts w:ascii="Arial" w:eastAsia="黑体" w:hAnsi="Arial"/>
          </w:rPr>
          <w:t xml:space="preserve">.4 </w:t>
        </w:r>
        <w:r w:rsidR="007579A1">
          <w:rPr>
            <w:rFonts w:hint="eastAsia"/>
          </w:rPr>
          <w:t>术语、定义、缩写</w:t>
        </w:r>
        <w:r w:rsidR="007579A1">
          <w:tab/>
        </w:r>
        <w:r w:rsidR="00E21B5E">
          <w:fldChar w:fldCharType="begin"/>
        </w:r>
        <w:r w:rsidR="007579A1">
          <w:instrText xml:space="preserve"> PAGEREF _Toc5530 </w:instrText>
        </w:r>
        <w:r w:rsidR="00E21B5E">
          <w:fldChar w:fldCharType="separate"/>
        </w:r>
        <w:r w:rsidR="007579A1">
          <w:t>1</w:t>
        </w:r>
        <w:r w:rsidR="00E21B5E">
          <w:fldChar w:fldCharType="end"/>
        </w:r>
      </w:hyperlink>
    </w:p>
    <w:p w14:paraId="0ED35387" w14:textId="77777777" w:rsidR="00DC1257" w:rsidRDefault="00982197" w:rsidP="00C949FE">
      <w:pPr>
        <w:pStyle w:val="11"/>
        <w:tabs>
          <w:tab w:val="clear" w:pos="8296"/>
          <w:tab w:val="right" w:leader="dot" w:pos="8306"/>
        </w:tabs>
        <w:spacing w:before="156" w:after="156"/>
      </w:pPr>
      <w:hyperlink w:anchor="_Toc32752" w:history="1">
        <w:r w:rsidR="007579A1">
          <w:t>2</w:t>
        </w:r>
        <w:r w:rsidR="007579A1">
          <w:rPr>
            <w:rFonts w:ascii="Arial" w:eastAsia="黑体" w:hAnsi="Arial"/>
            <w:kern w:val="44"/>
          </w:rPr>
          <w:t xml:space="preserve"> </w:t>
        </w:r>
        <w:r w:rsidR="007579A1">
          <w:rPr>
            <w:rFonts w:hint="eastAsia"/>
          </w:rPr>
          <w:t>运行环境</w:t>
        </w:r>
        <w:r w:rsidR="007579A1">
          <w:tab/>
        </w:r>
        <w:r w:rsidR="00E21B5E">
          <w:fldChar w:fldCharType="begin"/>
        </w:r>
        <w:r w:rsidR="007579A1">
          <w:instrText xml:space="preserve"> PAGEREF _Toc32752 </w:instrText>
        </w:r>
        <w:r w:rsidR="00E21B5E">
          <w:fldChar w:fldCharType="separate"/>
        </w:r>
        <w:r w:rsidR="007579A1">
          <w:t>2</w:t>
        </w:r>
        <w:r w:rsidR="00E21B5E">
          <w:fldChar w:fldCharType="end"/>
        </w:r>
      </w:hyperlink>
    </w:p>
    <w:p w14:paraId="5C382122" w14:textId="77777777" w:rsidR="00774305" w:rsidRDefault="00982197">
      <w:pPr>
        <w:pStyle w:val="11"/>
        <w:tabs>
          <w:tab w:val="clear" w:pos="8296"/>
          <w:tab w:val="right" w:leader="dot" w:pos="8306"/>
        </w:tabs>
        <w:spacing w:before="156" w:after="156"/>
      </w:pPr>
      <w:hyperlink w:anchor="_Toc29019" w:history="1">
        <w:r w:rsidR="007579A1">
          <w:t>3</w:t>
        </w:r>
        <w:r w:rsidR="007579A1">
          <w:rPr>
            <w:rFonts w:ascii="Arial" w:eastAsia="黑体" w:hAnsi="Arial"/>
            <w:kern w:val="44"/>
          </w:rPr>
          <w:t xml:space="preserve"> </w:t>
        </w:r>
        <w:r w:rsidR="007579A1">
          <w:rPr>
            <w:rFonts w:hint="eastAsia"/>
          </w:rPr>
          <w:t>系统性能设计</w:t>
        </w:r>
        <w:r w:rsidR="007579A1">
          <w:tab/>
        </w:r>
        <w:r w:rsidR="00E21B5E">
          <w:fldChar w:fldCharType="begin"/>
        </w:r>
        <w:r w:rsidR="007579A1">
          <w:instrText xml:space="preserve"> PAGEREF _Toc29019 </w:instrText>
        </w:r>
        <w:r w:rsidR="00E21B5E">
          <w:fldChar w:fldCharType="separate"/>
        </w:r>
        <w:r w:rsidR="007579A1">
          <w:t>2</w:t>
        </w:r>
        <w:r w:rsidR="00E21B5E">
          <w:fldChar w:fldCharType="end"/>
        </w:r>
      </w:hyperlink>
    </w:p>
    <w:p w14:paraId="705BECF1" w14:textId="77777777" w:rsidR="00774305" w:rsidRDefault="00982197">
      <w:pPr>
        <w:pStyle w:val="11"/>
        <w:tabs>
          <w:tab w:val="clear" w:pos="8296"/>
          <w:tab w:val="right" w:leader="dot" w:pos="8306"/>
        </w:tabs>
        <w:spacing w:before="156" w:after="156"/>
      </w:pPr>
      <w:hyperlink w:anchor="_Toc9344" w:history="1">
        <w:r w:rsidR="007579A1">
          <w:t>4</w:t>
        </w:r>
        <w:r w:rsidR="007579A1">
          <w:rPr>
            <w:rFonts w:ascii="Arial" w:eastAsia="黑体" w:hAnsi="Arial"/>
            <w:kern w:val="44"/>
          </w:rPr>
          <w:t xml:space="preserve"> </w:t>
        </w:r>
        <w:r w:rsidR="007579A1">
          <w:rPr>
            <w:rFonts w:hint="eastAsia"/>
          </w:rPr>
          <w:t>系统主要流程</w:t>
        </w:r>
        <w:r w:rsidR="007579A1">
          <w:tab/>
        </w:r>
        <w:r w:rsidR="00E21B5E">
          <w:fldChar w:fldCharType="begin"/>
        </w:r>
        <w:r w:rsidR="007579A1">
          <w:instrText xml:space="preserve"> PAGEREF _Toc9344 </w:instrText>
        </w:r>
        <w:r w:rsidR="00E21B5E">
          <w:fldChar w:fldCharType="separate"/>
        </w:r>
        <w:r w:rsidR="007579A1">
          <w:t>2</w:t>
        </w:r>
        <w:r w:rsidR="00E21B5E">
          <w:fldChar w:fldCharType="end"/>
        </w:r>
      </w:hyperlink>
    </w:p>
    <w:p w14:paraId="119DC05B" w14:textId="77777777" w:rsidR="00DC1257" w:rsidRDefault="00982197">
      <w:pPr>
        <w:pStyle w:val="23"/>
        <w:tabs>
          <w:tab w:val="right" w:leader="dot" w:pos="8306"/>
        </w:tabs>
      </w:pPr>
      <w:hyperlink w:anchor="_Toc27348" w:history="1">
        <w:r w:rsidR="007579A1">
          <w:t>4</w:t>
        </w:r>
        <w:r w:rsidR="007579A1">
          <w:rPr>
            <w:rFonts w:ascii="Arial" w:eastAsia="黑体" w:hAnsi="Arial"/>
          </w:rPr>
          <w:t xml:space="preserve">.1 </w:t>
        </w:r>
        <w:r w:rsidR="007579A1">
          <w:rPr>
            <w:rFonts w:hint="eastAsia"/>
          </w:rPr>
          <w:t>电催作业流程</w:t>
        </w:r>
        <w:r w:rsidR="007579A1">
          <w:tab/>
        </w:r>
        <w:r w:rsidR="00E21B5E">
          <w:fldChar w:fldCharType="begin"/>
        </w:r>
        <w:r w:rsidR="007579A1">
          <w:instrText xml:space="preserve"> PAGEREF _Toc27348 </w:instrText>
        </w:r>
        <w:r w:rsidR="00E21B5E">
          <w:fldChar w:fldCharType="separate"/>
        </w:r>
        <w:r w:rsidR="007579A1">
          <w:t>3</w:t>
        </w:r>
        <w:r w:rsidR="00E21B5E">
          <w:fldChar w:fldCharType="end"/>
        </w:r>
      </w:hyperlink>
    </w:p>
    <w:p w14:paraId="6BE91EA0" w14:textId="77777777" w:rsidR="00DC1257" w:rsidRDefault="00982197">
      <w:pPr>
        <w:pStyle w:val="31"/>
        <w:tabs>
          <w:tab w:val="right" w:leader="dot" w:pos="8306"/>
        </w:tabs>
      </w:pPr>
      <w:hyperlink w:anchor="_Toc22210" w:history="1">
        <w:r w:rsidR="007579A1">
          <w:t>4</w:t>
        </w:r>
        <w:r w:rsidR="007579A1">
          <w:rPr>
            <w:rFonts w:ascii="Arial" w:eastAsia="黑体" w:hAnsi="Arial"/>
            <w:bCs/>
          </w:rPr>
          <w:t xml:space="preserve">.1.1 </w:t>
        </w:r>
        <w:r w:rsidR="007579A1">
          <w:rPr>
            <w:rFonts w:ascii="黑体" w:eastAsia="黑体" w:hint="eastAsia"/>
          </w:rPr>
          <w:t>流程图</w:t>
        </w:r>
        <w:r w:rsidR="007579A1">
          <w:tab/>
        </w:r>
        <w:r w:rsidR="00E21B5E">
          <w:fldChar w:fldCharType="begin"/>
        </w:r>
        <w:r w:rsidR="007579A1">
          <w:instrText xml:space="preserve"> PAGEREF _Toc22210 </w:instrText>
        </w:r>
        <w:r w:rsidR="00E21B5E">
          <w:fldChar w:fldCharType="separate"/>
        </w:r>
        <w:r w:rsidR="007579A1">
          <w:t>3</w:t>
        </w:r>
        <w:r w:rsidR="00E21B5E">
          <w:fldChar w:fldCharType="end"/>
        </w:r>
      </w:hyperlink>
    </w:p>
    <w:p w14:paraId="6948C979" w14:textId="77777777" w:rsidR="00DC1257" w:rsidRDefault="00982197">
      <w:pPr>
        <w:pStyle w:val="31"/>
        <w:tabs>
          <w:tab w:val="right" w:leader="dot" w:pos="8306"/>
        </w:tabs>
      </w:pPr>
      <w:hyperlink w:anchor="_Toc31656" w:history="1">
        <w:r w:rsidR="007579A1">
          <w:t>4</w:t>
        </w:r>
        <w:r w:rsidR="007579A1">
          <w:rPr>
            <w:rFonts w:ascii="Arial" w:eastAsia="黑体" w:hAnsi="Arial"/>
            <w:bCs/>
          </w:rPr>
          <w:t xml:space="preserve">.1.2 </w:t>
        </w:r>
        <w:r w:rsidR="007579A1">
          <w:rPr>
            <w:rFonts w:ascii="黑体" w:eastAsia="黑体" w:hint="eastAsia"/>
          </w:rPr>
          <w:t>流程简述</w:t>
        </w:r>
        <w:r w:rsidR="007579A1">
          <w:tab/>
        </w:r>
        <w:r w:rsidR="00E21B5E">
          <w:fldChar w:fldCharType="begin"/>
        </w:r>
        <w:r w:rsidR="007579A1">
          <w:instrText xml:space="preserve"> PAGEREF _Toc31656 </w:instrText>
        </w:r>
        <w:r w:rsidR="00E21B5E">
          <w:fldChar w:fldCharType="separate"/>
        </w:r>
        <w:r w:rsidR="007579A1">
          <w:t>3</w:t>
        </w:r>
        <w:r w:rsidR="00E21B5E">
          <w:fldChar w:fldCharType="end"/>
        </w:r>
      </w:hyperlink>
    </w:p>
    <w:p w14:paraId="28660FC9" w14:textId="77777777" w:rsidR="00DC1257" w:rsidRDefault="00982197">
      <w:pPr>
        <w:pStyle w:val="23"/>
        <w:tabs>
          <w:tab w:val="right" w:leader="dot" w:pos="8306"/>
        </w:tabs>
      </w:pPr>
      <w:hyperlink w:anchor="_Toc8855" w:history="1">
        <w:r w:rsidR="007579A1">
          <w:t>4</w:t>
        </w:r>
        <w:r w:rsidR="007579A1">
          <w:rPr>
            <w:rFonts w:ascii="Arial" w:eastAsia="黑体" w:hAnsi="Arial"/>
          </w:rPr>
          <w:t xml:space="preserve">.2 </w:t>
        </w:r>
        <w:r w:rsidR="007579A1">
          <w:rPr>
            <w:rFonts w:hint="eastAsia"/>
          </w:rPr>
          <w:t>协办作业流程</w:t>
        </w:r>
        <w:r w:rsidR="007579A1">
          <w:tab/>
        </w:r>
        <w:r w:rsidR="00E21B5E">
          <w:fldChar w:fldCharType="begin"/>
        </w:r>
        <w:r w:rsidR="007579A1">
          <w:instrText xml:space="preserve"> PAGEREF _Toc8855 </w:instrText>
        </w:r>
        <w:r w:rsidR="00E21B5E">
          <w:fldChar w:fldCharType="separate"/>
        </w:r>
        <w:r w:rsidR="007579A1">
          <w:t>4</w:t>
        </w:r>
        <w:r w:rsidR="00E21B5E">
          <w:fldChar w:fldCharType="end"/>
        </w:r>
      </w:hyperlink>
    </w:p>
    <w:p w14:paraId="6E7849EA" w14:textId="77777777" w:rsidR="00DC1257" w:rsidRDefault="00982197">
      <w:pPr>
        <w:pStyle w:val="31"/>
        <w:tabs>
          <w:tab w:val="right" w:leader="dot" w:pos="8306"/>
        </w:tabs>
      </w:pPr>
      <w:hyperlink w:anchor="_Toc15835" w:history="1">
        <w:r w:rsidR="007579A1">
          <w:t>4</w:t>
        </w:r>
        <w:r w:rsidR="007579A1">
          <w:rPr>
            <w:rFonts w:ascii="Arial" w:eastAsia="黑体" w:hAnsi="Arial"/>
            <w:bCs/>
          </w:rPr>
          <w:t xml:space="preserve">.2.1 </w:t>
        </w:r>
        <w:r w:rsidR="007579A1">
          <w:rPr>
            <w:rFonts w:ascii="黑体" w:eastAsia="黑体" w:hint="eastAsia"/>
          </w:rPr>
          <w:t>流程图</w:t>
        </w:r>
        <w:r w:rsidR="007579A1">
          <w:tab/>
        </w:r>
        <w:r w:rsidR="00E21B5E">
          <w:fldChar w:fldCharType="begin"/>
        </w:r>
        <w:r w:rsidR="007579A1">
          <w:instrText xml:space="preserve"> PAGEREF _Toc15835 </w:instrText>
        </w:r>
        <w:r w:rsidR="00E21B5E">
          <w:fldChar w:fldCharType="separate"/>
        </w:r>
        <w:r w:rsidR="007579A1">
          <w:t>4</w:t>
        </w:r>
        <w:r w:rsidR="00E21B5E">
          <w:fldChar w:fldCharType="end"/>
        </w:r>
      </w:hyperlink>
    </w:p>
    <w:p w14:paraId="17B8832E" w14:textId="77777777" w:rsidR="00DC1257" w:rsidRDefault="00982197">
      <w:pPr>
        <w:pStyle w:val="31"/>
        <w:tabs>
          <w:tab w:val="right" w:leader="dot" w:pos="8306"/>
        </w:tabs>
      </w:pPr>
      <w:hyperlink w:anchor="_Toc2312" w:history="1">
        <w:r w:rsidR="007579A1">
          <w:t>4</w:t>
        </w:r>
        <w:r w:rsidR="007579A1">
          <w:rPr>
            <w:rFonts w:ascii="Arial" w:eastAsia="黑体" w:hAnsi="Arial"/>
            <w:bCs/>
          </w:rPr>
          <w:t xml:space="preserve">.2.2 </w:t>
        </w:r>
        <w:r w:rsidR="007579A1">
          <w:rPr>
            <w:rFonts w:ascii="黑体" w:eastAsia="黑体" w:hint="eastAsia"/>
          </w:rPr>
          <w:t>流程简述</w:t>
        </w:r>
        <w:r w:rsidR="007579A1">
          <w:tab/>
        </w:r>
        <w:r w:rsidR="00E21B5E">
          <w:fldChar w:fldCharType="begin"/>
        </w:r>
        <w:r w:rsidR="007579A1">
          <w:instrText xml:space="preserve"> PAGEREF _Toc2312 </w:instrText>
        </w:r>
        <w:r w:rsidR="00E21B5E">
          <w:fldChar w:fldCharType="separate"/>
        </w:r>
        <w:r w:rsidR="007579A1">
          <w:t>4</w:t>
        </w:r>
        <w:r w:rsidR="00E21B5E">
          <w:fldChar w:fldCharType="end"/>
        </w:r>
      </w:hyperlink>
    </w:p>
    <w:p w14:paraId="1C8D4837" w14:textId="77777777" w:rsidR="00DC1257" w:rsidRDefault="00982197">
      <w:pPr>
        <w:pStyle w:val="23"/>
        <w:tabs>
          <w:tab w:val="right" w:leader="dot" w:pos="8306"/>
        </w:tabs>
      </w:pPr>
      <w:hyperlink w:anchor="_Toc10496" w:history="1">
        <w:r w:rsidR="007579A1">
          <w:t>4</w:t>
        </w:r>
        <w:r w:rsidR="007579A1">
          <w:rPr>
            <w:rFonts w:ascii="Arial" w:eastAsia="黑体" w:hAnsi="Arial"/>
          </w:rPr>
          <w:t xml:space="preserve">.3 </w:t>
        </w:r>
        <w:r w:rsidR="007579A1">
          <w:rPr>
            <w:rFonts w:hint="eastAsia"/>
          </w:rPr>
          <w:t>外包作业流程</w:t>
        </w:r>
        <w:r w:rsidR="007579A1">
          <w:tab/>
        </w:r>
        <w:r w:rsidR="00E21B5E">
          <w:fldChar w:fldCharType="begin"/>
        </w:r>
        <w:r w:rsidR="007579A1">
          <w:instrText xml:space="preserve"> PAGEREF _Toc10496 </w:instrText>
        </w:r>
        <w:r w:rsidR="00E21B5E">
          <w:fldChar w:fldCharType="separate"/>
        </w:r>
        <w:r w:rsidR="007579A1">
          <w:t>5</w:t>
        </w:r>
        <w:r w:rsidR="00E21B5E">
          <w:fldChar w:fldCharType="end"/>
        </w:r>
      </w:hyperlink>
    </w:p>
    <w:p w14:paraId="73182AE9" w14:textId="77777777" w:rsidR="00DC1257" w:rsidRDefault="00982197">
      <w:pPr>
        <w:pStyle w:val="31"/>
        <w:tabs>
          <w:tab w:val="right" w:leader="dot" w:pos="8306"/>
        </w:tabs>
      </w:pPr>
      <w:hyperlink w:anchor="_Toc31566" w:history="1">
        <w:r w:rsidR="007579A1">
          <w:t>4</w:t>
        </w:r>
        <w:r w:rsidR="007579A1">
          <w:rPr>
            <w:rFonts w:ascii="Arial" w:eastAsia="黑体" w:hAnsi="Arial"/>
            <w:bCs/>
          </w:rPr>
          <w:t xml:space="preserve">.3.1 </w:t>
        </w:r>
        <w:r w:rsidR="007579A1">
          <w:rPr>
            <w:rFonts w:ascii="黑体" w:eastAsia="黑体" w:hint="eastAsia"/>
          </w:rPr>
          <w:t>流程图</w:t>
        </w:r>
        <w:r w:rsidR="007579A1">
          <w:tab/>
        </w:r>
        <w:r w:rsidR="00E21B5E">
          <w:fldChar w:fldCharType="begin"/>
        </w:r>
        <w:r w:rsidR="007579A1">
          <w:instrText xml:space="preserve"> PAGEREF _Toc31566 </w:instrText>
        </w:r>
        <w:r w:rsidR="00E21B5E">
          <w:fldChar w:fldCharType="separate"/>
        </w:r>
        <w:r w:rsidR="007579A1">
          <w:t>5</w:t>
        </w:r>
        <w:r w:rsidR="00E21B5E">
          <w:fldChar w:fldCharType="end"/>
        </w:r>
      </w:hyperlink>
    </w:p>
    <w:p w14:paraId="0133310C" w14:textId="77777777" w:rsidR="00DC1257" w:rsidRDefault="00982197">
      <w:pPr>
        <w:pStyle w:val="31"/>
        <w:tabs>
          <w:tab w:val="right" w:leader="dot" w:pos="8306"/>
        </w:tabs>
      </w:pPr>
      <w:hyperlink w:anchor="_Toc2483" w:history="1">
        <w:r w:rsidR="007579A1">
          <w:t>4</w:t>
        </w:r>
        <w:r w:rsidR="007579A1">
          <w:rPr>
            <w:rFonts w:ascii="Arial" w:eastAsia="黑体" w:hAnsi="Arial"/>
            <w:bCs/>
          </w:rPr>
          <w:t xml:space="preserve">.3.2 </w:t>
        </w:r>
        <w:r w:rsidR="007579A1">
          <w:rPr>
            <w:rFonts w:ascii="黑体" w:eastAsia="黑体" w:hint="eastAsia"/>
          </w:rPr>
          <w:t>流程简述</w:t>
        </w:r>
        <w:r w:rsidR="007579A1">
          <w:tab/>
        </w:r>
        <w:r w:rsidR="00E21B5E">
          <w:fldChar w:fldCharType="begin"/>
        </w:r>
        <w:r w:rsidR="007579A1">
          <w:instrText xml:space="preserve"> PAGEREF _Toc2483 </w:instrText>
        </w:r>
        <w:r w:rsidR="00E21B5E">
          <w:fldChar w:fldCharType="separate"/>
        </w:r>
        <w:r w:rsidR="007579A1">
          <w:t>6</w:t>
        </w:r>
        <w:r w:rsidR="00E21B5E">
          <w:fldChar w:fldCharType="end"/>
        </w:r>
      </w:hyperlink>
    </w:p>
    <w:p w14:paraId="23ED4B57" w14:textId="77777777" w:rsidR="00DC1257" w:rsidRDefault="00982197">
      <w:pPr>
        <w:pStyle w:val="23"/>
        <w:tabs>
          <w:tab w:val="right" w:leader="dot" w:pos="8306"/>
        </w:tabs>
      </w:pPr>
      <w:hyperlink w:anchor="_Toc15052" w:history="1">
        <w:r w:rsidR="007579A1">
          <w:t>4</w:t>
        </w:r>
        <w:r w:rsidR="007579A1">
          <w:rPr>
            <w:rFonts w:ascii="Arial" w:eastAsia="黑体" w:hAnsi="Arial"/>
          </w:rPr>
          <w:t xml:space="preserve">.4 </w:t>
        </w:r>
        <w:r w:rsidR="007579A1">
          <w:rPr>
            <w:rFonts w:hint="eastAsia"/>
          </w:rPr>
          <w:t>岗位描述</w:t>
        </w:r>
        <w:r w:rsidR="007579A1">
          <w:tab/>
        </w:r>
        <w:r w:rsidR="00E21B5E">
          <w:fldChar w:fldCharType="begin"/>
        </w:r>
        <w:r w:rsidR="007579A1">
          <w:instrText xml:space="preserve"> PAGEREF _Toc15052 </w:instrText>
        </w:r>
        <w:r w:rsidR="00E21B5E">
          <w:fldChar w:fldCharType="separate"/>
        </w:r>
        <w:r w:rsidR="007579A1">
          <w:t>6</w:t>
        </w:r>
        <w:r w:rsidR="00E21B5E">
          <w:fldChar w:fldCharType="end"/>
        </w:r>
      </w:hyperlink>
    </w:p>
    <w:p w14:paraId="61700200" w14:textId="77777777" w:rsidR="00DC1257" w:rsidRDefault="00982197" w:rsidP="00C949FE">
      <w:pPr>
        <w:pStyle w:val="11"/>
        <w:tabs>
          <w:tab w:val="clear" w:pos="8296"/>
          <w:tab w:val="right" w:leader="dot" w:pos="8306"/>
        </w:tabs>
        <w:spacing w:before="156" w:after="156"/>
      </w:pPr>
      <w:hyperlink w:anchor="_Toc3607" w:history="1">
        <w:r w:rsidR="007579A1">
          <w:t>5</w:t>
        </w:r>
        <w:r w:rsidR="007579A1">
          <w:rPr>
            <w:rFonts w:ascii="Arial" w:eastAsia="黑体" w:hAnsi="Arial"/>
            <w:kern w:val="44"/>
          </w:rPr>
          <w:t xml:space="preserve"> </w:t>
        </w:r>
        <w:r w:rsidR="007579A1">
          <w:rPr>
            <w:rFonts w:hint="eastAsia"/>
          </w:rPr>
          <w:t>系统维护</w:t>
        </w:r>
        <w:r w:rsidR="007579A1">
          <w:tab/>
        </w:r>
        <w:r w:rsidR="00E21B5E">
          <w:fldChar w:fldCharType="begin"/>
        </w:r>
        <w:r w:rsidR="007579A1">
          <w:instrText xml:space="preserve"> PAGEREF _Toc3607 </w:instrText>
        </w:r>
        <w:r w:rsidR="00E21B5E">
          <w:fldChar w:fldCharType="separate"/>
        </w:r>
        <w:r w:rsidR="007579A1">
          <w:t>10</w:t>
        </w:r>
        <w:r w:rsidR="00E21B5E">
          <w:fldChar w:fldCharType="end"/>
        </w:r>
      </w:hyperlink>
    </w:p>
    <w:p w14:paraId="2109A496" w14:textId="77777777" w:rsidR="00DC1257" w:rsidRDefault="00982197">
      <w:pPr>
        <w:pStyle w:val="23"/>
        <w:tabs>
          <w:tab w:val="right" w:leader="dot" w:pos="8306"/>
        </w:tabs>
      </w:pPr>
      <w:hyperlink w:anchor="_Toc11807" w:history="1">
        <w:r w:rsidR="007579A1">
          <w:t>5</w:t>
        </w:r>
        <w:r w:rsidR="007579A1">
          <w:rPr>
            <w:rFonts w:ascii="Arial" w:eastAsia="黑体" w:hAnsi="Arial"/>
          </w:rPr>
          <w:t xml:space="preserve">.1 </w:t>
        </w:r>
        <w:r w:rsidR="007579A1">
          <w:rPr>
            <w:rFonts w:hint="eastAsia"/>
          </w:rPr>
          <w:t>菜单管理</w:t>
        </w:r>
        <w:r w:rsidR="007579A1">
          <w:tab/>
        </w:r>
        <w:r w:rsidR="00E21B5E">
          <w:fldChar w:fldCharType="begin"/>
        </w:r>
        <w:r w:rsidR="007579A1">
          <w:instrText xml:space="preserve"> PAGEREF _Toc11807 </w:instrText>
        </w:r>
        <w:r w:rsidR="00E21B5E">
          <w:fldChar w:fldCharType="separate"/>
        </w:r>
        <w:r w:rsidR="007579A1">
          <w:t>10</w:t>
        </w:r>
        <w:r w:rsidR="00E21B5E">
          <w:fldChar w:fldCharType="end"/>
        </w:r>
      </w:hyperlink>
    </w:p>
    <w:p w14:paraId="09FBE3EA" w14:textId="77777777" w:rsidR="00DC1257" w:rsidRDefault="00982197">
      <w:pPr>
        <w:pStyle w:val="31"/>
        <w:tabs>
          <w:tab w:val="right" w:leader="dot" w:pos="8306"/>
        </w:tabs>
      </w:pPr>
      <w:hyperlink w:anchor="_Toc22333" w:history="1">
        <w:r w:rsidR="007579A1">
          <w:t>5</w:t>
        </w:r>
        <w:r w:rsidR="007579A1">
          <w:rPr>
            <w:rFonts w:ascii="Arial" w:eastAsia="黑体" w:hAnsi="Arial"/>
            <w:bCs/>
          </w:rPr>
          <w:t xml:space="preserve">.1.1 </w:t>
        </w:r>
        <w:r w:rsidR="007579A1">
          <w:rPr>
            <w:rFonts w:ascii="黑体" w:eastAsia="黑体" w:hint="eastAsia"/>
          </w:rPr>
          <w:t>菜单查询</w:t>
        </w:r>
        <w:r w:rsidR="007579A1">
          <w:tab/>
        </w:r>
        <w:r w:rsidR="00E21B5E">
          <w:fldChar w:fldCharType="begin"/>
        </w:r>
        <w:r w:rsidR="007579A1">
          <w:instrText xml:space="preserve"> PAGEREF _Toc22333 </w:instrText>
        </w:r>
        <w:r w:rsidR="00E21B5E">
          <w:fldChar w:fldCharType="separate"/>
        </w:r>
        <w:r w:rsidR="007579A1">
          <w:t>10</w:t>
        </w:r>
        <w:r w:rsidR="00E21B5E">
          <w:fldChar w:fldCharType="end"/>
        </w:r>
      </w:hyperlink>
    </w:p>
    <w:p w14:paraId="1F633E2F" w14:textId="77777777" w:rsidR="00DC1257" w:rsidRDefault="00982197">
      <w:pPr>
        <w:pStyle w:val="31"/>
        <w:tabs>
          <w:tab w:val="right" w:leader="dot" w:pos="8306"/>
        </w:tabs>
      </w:pPr>
      <w:hyperlink w:anchor="_Toc31605" w:history="1">
        <w:r w:rsidR="007579A1">
          <w:t>5</w:t>
        </w:r>
        <w:r w:rsidR="007579A1">
          <w:rPr>
            <w:rFonts w:ascii="Arial" w:eastAsia="黑体" w:hAnsi="Arial"/>
            <w:bCs/>
          </w:rPr>
          <w:t xml:space="preserve">.1.2 </w:t>
        </w:r>
        <w:r w:rsidR="007579A1">
          <w:rPr>
            <w:rFonts w:ascii="黑体" w:eastAsia="黑体" w:hint="eastAsia"/>
          </w:rPr>
          <w:t>菜单新增</w:t>
        </w:r>
        <w:r w:rsidR="007579A1">
          <w:tab/>
        </w:r>
        <w:r w:rsidR="00E21B5E">
          <w:fldChar w:fldCharType="begin"/>
        </w:r>
        <w:r w:rsidR="007579A1">
          <w:instrText xml:space="preserve"> PAGEREF _Toc31605 </w:instrText>
        </w:r>
        <w:r w:rsidR="00E21B5E">
          <w:fldChar w:fldCharType="separate"/>
        </w:r>
        <w:r w:rsidR="007579A1">
          <w:t>11</w:t>
        </w:r>
        <w:r w:rsidR="00E21B5E">
          <w:fldChar w:fldCharType="end"/>
        </w:r>
      </w:hyperlink>
    </w:p>
    <w:p w14:paraId="3D555110" w14:textId="77777777" w:rsidR="00DC1257" w:rsidRDefault="00982197">
      <w:pPr>
        <w:pStyle w:val="31"/>
        <w:tabs>
          <w:tab w:val="right" w:leader="dot" w:pos="8306"/>
        </w:tabs>
      </w:pPr>
      <w:hyperlink w:anchor="_Toc16010" w:history="1">
        <w:r w:rsidR="007579A1">
          <w:t>5</w:t>
        </w:r>
        <w:r w:rsidR="007579A1">
          <w:rPr>
            <w:rFonts w:ascii="Arial" w:eastAsia="黑体" w:hAnsi="Arial"/>
            <w:bCs/>
          </w:rPr>
          <w:t xml:space="preserve">.1.3 </w:t>
        </w:r>
        <w:r w:rsidR="007579A1">
          <w:rPr>
            <w:rFonts w:ascii="黑体" w:eastAsia="黑体" w:hint="eastAsia"/>
          </w:rPr>
          <w:t>菜单编辑</w:t>
        </w:r>
        <w:r w:rsidR="007579A1">
          <w:tab/>
        </w:r>
        <w:r w:rsidR="00E21B5E">
          <w:fldChar w:fldCharType="begin"/>
        </w:r>
        <w:r w:rsidR="007579A1">
          <w:instrText xml:space="preserve"> PAGEREF _Toc16010 </w:instrText>
        </w:r>
        <w:r w:rsidR="00E21B5E">
          <w:fldChar w:fldCharType="separate"/>
        </w:r>
        <w:r w:rsidR="007579A1">
          <w:t>12</w:t>
        </w:r>
        <w:r w:rsidR="00E21B5E">
          <w:fldChar w:fldCharType="end"/>
        </w:r>
      </w:hyperlink>
    </w:p>
    <w:p w14:paraId="0D13B14D" w14:textId="77777777" w:rsidR="00DC1257" w:rsidRDefault="00982197">
      <w:pPr>
        <w:pStyle w:val="31"/>
        <w:tabs>
          <w:tab w:val="right" w:leader="dot" w:pos="8306"/>
        </w:tabs>
      </w:pPr>
      <w:hyperlink w:anchor="_Toc31426" w:history="1">
        <w:r w:rsidR="007579A1">
          <w:t>5</w:t>
        </w:r>
        <w:r w:rsidR="007579A1">
          <w:rPr>
            <w:rFonts w:ascii="Arial" w:eastAsia="黑体" w:hAnsi="Arial"/>
            <w:bCs/>
          </w:rPr>
          <w:t xml:space="preserve">.1.4 </w:t>
        </w:r>
        <w:r w:rsidR="007579A1">
          <w:rPr>
            <w:rFonts w:ascii="黑体" w:eastAsia="黑体" w:hint="eastAsia"/>
          </w:rPr>
          <w:t>功能新增</w:t>
        </w:r>
        <w:r w:rsidR="007579A1">
          <w:tab/>
        </w:r>
        <w:r w:rsidR="00E21B5E">
          <w:fldChar w:fldCharType="begin"/>
        </w:r>
        <w:r w:rsidR="007579A1">
          <w:instrText xml:space="preserve"> PAGEREF _Toc31426 </w:instrText>
        </w:r>
        <w:r w:rsidR="00E21B5E">
          <w:fldChar w:fldCharType="separate"/>
        </w:r>
        <w:r w:rsidR="007579A1">
          <w:t>12</w:t>
        </w:r>
        <w:r w:rsidR="00E21B5E">
          <w:fldChar w:fldCharType="end"/>
        </w:r>
      </w:hyperlink>
    </w:p>
    <w:p w14:paraId="47858C52" w14:textId="77777777" w:rsidR="00DC1257" w:rsidRDefault="00982197">
      <w:pPr>
        <w:pStyle w:val="23"/>
        <w:tabs>
          <w:tab w:val="right" w:leader="dot" w:pos="8306"/>
        </w:tabs>
      </w:pPr>
      <w:hyperlink w:anchor="_Toc14242" w:history="1">
        <w:r w:rsidR="007579A1">
          <w:t>5</w:t>
        </w:r>
        <w:r w:rsidR="007579A1">
          <w:rPr>
            <w:rFonts w:ascii="Arial" w:eastAsia="黑体" w:hAnsi="Arial"/>
          </w:rPr>
          <w:t xml:space="preserve">.2 </w:t>
        </w:r>
        <w:r w:rsidR="007579A1">
          <w:rPr>
            <w:rFonts w:hint="eastAsia"/>
          </w:rPr>
          <w:t>机构管理</w:t>
        </w:r>
        <w:r w:rsidR="007579A1">
          <w:tab/>
        </w:r>
        <w:r w:rsidR="00E21B5E">
          <w:fldChar w:fldCharType="begin"/>
        </w:r>
        <w:r w:rsidR="007579A1">
          <w:instrText xml:space="preserve"> PAGEREF _Toc14242 </w:instrText>
        </w:r>
        <w:r w:rsidR="00E21B5E">
          <w:fldChar w:fldCharType="separate"/>
        </w:r>
        <w:r w:rsidR="007579A1">
          <w:t>13</w:t>
        </w:r>
        <w:r w:rsidR="00E21B5E">
          <w:fldChar w:fldCharType="end"/>
        </w:r>
      </w:hyperlink>
    </w:p>
    <w:p w14:paraId="69650C37" w14:textId="77777777" w:rsidR="00DC1257" w:rsidRDefault="00982197">
      <w:pPr>
        <w:pStyle w:val="31"/>
        <w:tabs>
          <w:tab w:val="right" w:leader="dot" w:pos="8306"/>
        </w:tabs>
      </w:pPr>
      <w:hyperlink w:anchor="_Toc26264" w:history="1">
        <w:r w:rsidR="007579A1">
          <w:t>5</w:t>
        </w:r>
        <w:r w:rsidR="007579A1">
          <w:rPr>
            <w:rFonts w:ascii="Arial" w:eastAsia="黑体" w:hAnsi="Arial"/>
            <w:bCs/>
          </w:rPr>
          <w:t xml:space="preserve">.2.1 </w:t>
        </w:r>
        <w:r w:rsidR="007579A1">
          <w:rPr>
            <w:rFonts w:ascii="黑体" w:eastAsia="黑体" w:hint="eastAsia"/>
          </w:rPr>
          <w:t>机构查询</w:t>
        </w:r>
        <w:r w:rsidR="007579A1">
          <w:tab/>
        </w:r>
        <w:r w:rsidR="00E21B5E">
          <w:fldChar w:fldCharType="begin"/>
        </w:r>
        <w:r w:rsidR="007579A1">
          <w:instrText xml:space="preserve"> PAGEREF _Toc26264 </w:instrText>
        </w:r>
        <w:r w:rsidR="00E21B5E">
          <w:fldChar w:fldCharType="separate"/>
        </w:r>
        <w:r w:rsidR="007579A1">
          <w:t>13</w:t>
        </w:r>
        <w:r w:rsidR="00E21B5E">
          <w:fldChar w:fldCharType="end"/>
        </w:r>
      </w:hyperlink>
    </w:p>
    <w:p w14:paraId="64927F6E" w14:textId="77777777" w:rsidR="00DC1257" w:rsidRDefault="00982197">
      <w:pPr>
        <w:pStyle w:val="31"/>
        <w:tabs>
          <w:tab w:val="right" w:leader="dot" w:pos="8306"/>
        </w:tabs>
      </w:pPr>
      <w:hyperlink w:anchor="_Toc14949" w:history="1">
        <w:r w:rsidR="007579A1">
          <w:t>5</w:t>
        </w:r>
        <w:r w:rsidR="007579A1">
          <w:rPr>
            <w:rFonts w:ascii="Arial" w:eastAsia="黑体" w:hAnsi="Arial"/>
            <w:bCs/>
          </w:rPr>
          <w:t xml:space="preserve">.2.2 </w:t>
        </w:r>
        <w:r w:rsidR="007579A1">
          <w:rPr>
            <w:rFonts w:ascii="黑体" w:eastAsia="黑体" w:hint="eastAsia"/>
          </w:rPr>
          <w:t>机构新增</w:t>
        </w:r>
        <w:r w:rsidR="007579A1">
          <w:tab/>
        </w:r>
        <w:r w:rsidR="00E21B5E">
          <w:fldChar w:fldCharType="begin"/>
        </w:r>
        <w:r w:rsidR="007579A1">
          <w:instrText xml:space="preserve"> PAGEREF _Toc14949 </w:instrText>
        </w:r>
        <w:r w:rsidR="00E21B5E">
          <w:fldChar w:fldCharType="separate"/>
        </w:r>
        <w:r w:rsidR="007579A1">
          <w:t>14</w:t>
        </w:r>
        <w:r w:rsidR="00E21B5E">
          <w:fldChar w:fldCharType="end"/>
        </w:r>
      </w:hyperlink>
    </w:p>
    <w:p w14:paraId="632F9CEA" w14:textId="77777777" w:rsidR="00DC1257" w:rsidRDefault="00982197">
      <w:pPr>
        <w:pStyle w:val="31"/>
        <w:tabs>
          <w:tab w:val="right" w:leader="dot" w:pos="8306"/>
        </w:tabs>
      </w:pPr>
      <w:hyperlink w:anchor="_Toc10401" w:history="1">
        <w:r w:rsidR="007579A1">
          <w:t>5</w:t>
        </w:r>
        <w:r w:rsidR="007579A1">
          <w:rPr>
            <w:rFonts w:ascii="Arial" w:eastAsia="黑体" w:hAnsi="Arial"/>
            <w:bCs/>
          </w:rPr>
          <w:t xml:space="preserve">.2.3 </w:t>
        </w:r>
        <w:r w:rsidR="007579A1">
          <w:rPr>
            <w:rFonts w:ascii="黑体" w:eastAsia="黑体" w:hint="eastAsia"/>
          </w:rPr>
          <w:t>机构编辑</w:t>
        </w:r>
        <w:r w:rsidR="007579A1">
          <w:tab/>
        </w:r>
        <w:r w:rsidR="00E21B5E">
          <w:fldChar w:fldCharType="begin"/>
        </w:r>
        <w:r w:rsidR="007579A1">
          <w:instrText xml:space="preserve"> PAGEREF _Toc10401 </w:instrText>
        </w:r>
        <w:r w:rsidR="00E21B5E">
          <w:fldChar w:fldCharType="separate"/>
        </w:r>
        <w:r w:rsidR="007579A1">
          <w:t>15</w:t>
        </w:r>
        <w:r w:rsidR="00E21B5E">
          <w:fldChar w:fldCharType="end"/>
        </w:r>
      </w:hyperlink>
    </w:p>
    <w:p w14:paraId="34A3A3CF" w14:textId="77777777" w:rsidR="00DC1257" w:rsidRDefault="00982197">
      <w:pPr>
        <w:pStyle w:val="31"/>
        <w:tabs>
          <w:tab w:val="right" w:leader="dot" w:pos="8306"/>
        </w:tabs>
      </w:pPr>
      <w:hyperlink w:anchor="_Toc15860" w:history="1">
        <w:r w:rsidR="007579A1">
          <w:t>5</w:t>
        </w:r>
        <w:r w:rsidR="007579A1">
          <w:rPr>
            <w:rFonts w:ascii="Arial" w:eastAsia="黑体" w:hAnsi="Arial"/>
            <w:bCs/>
          </w:rPr>
          <w:t xml:space="preserve">.2.4 </w:t>
        </w:r>
        <w:r w:rsidR="007579A1">
          <w:rPr>
            <w:rFonts w:ascii="黑体" w:eastAsia="黑体" w:hint="eastAsia"/>
          </w:rPr>
          <w:t>机构查看</w:t>
        </w:r>
        <w:r w:rsidR="007579A1">
          <w:tab/>
        </w:r>
        <w:r w:rsidR="00E21B5E">
          <w:fldChar w:fldCharType="begin"/>
        </w:r>
        <w:r w:rsidR="007579A1">
          <w:instrText xml:space="preserve"> PAGEREF _Toc15860 </w:instrText>
        </w:r>
        <w:r w:rsidR="00E21B5E">
          <w:fldChar w:fldCharType="separate"/>
        </w:r>
        <w:r w:rsidR="007579A1">
          <w:t>16</w:t>
        </w:r>
        <w:r w:rsidR="00E21B5E">
          <w:fldChar w:fldCharType="end"/>
        </w:r>
      </w:hyperlink>
    </w:p>
    <w:p w14:paraId="04D01E22" w14:textId="77777777" w:rsidR="00DC1257" w:rsidRDefault="00982197">
      <w:pPr>
        <w:pStyle w:val="23"/>
        <w:tabs>
          <w:tab w:val="right" w:leader="dot" w:pos="8306"/>
        </w:tabs>
      </w:pPr>
      <w:hyperlink w:anchor="_Toc18193" w:history="1">
        <w:r w:rsidR="007579A1">
          <w:t>5</w:t>
        </w:r>
        <w:r w:rsidR="007579A1">
          <w:rPr>
            <w:rFonts w:ascii="Arial" w:eastAsia="黑体" w:hAnsi="Arial"/>
          </w:rPr>
          <w:t xml:space="preserve">.3 </w:t>
        </w:r>
        <w:r w:rsidR="007579A1">
          <w:rPr>
            <w:rFonts w:hint="eastAsia"/>
          </w:rPr>
          <w:t>角色管理</w:t>
        </w:r>
        <w:r w:rsidR="007579A1">
          <w:tab/>
        </w:r>
        <w:r w:rsidR="00E21B5E">
          <w:fldChar w:fldCharType="begin"/>
        </w:r>
        <w:r w:rsidR="007579A1">
          <w:instrText xml:space="preserve"> PAGEREF _Toc18193 </w:instrText>
        </w:r>
        <w:r w:rsidR="00E21B5E">
          <w:fldChar w:fldCharType="separate"/>
        </w:r>
        <w:r w:rsidR="007579A1">
          <w:t>17</w:t>
        </w:r>
        <w:r w:rsidR="00E21B5E">
          <w:fldChar w:fldCharType="end"/>
        </w:r>
      </w:hyperlink>
    </w:p>
    <w:p w14:paraId="3F20C156" w14:textId="77777777" w:rsidR="00DC1257" w:rsidRDefault="00982197">
      <w:pPr>
        <w:pStyle w:val="31"/>
        <w:tabs>
          <w:tab w:val="right" w:leader="dot" w:pos="8306"/>
        </w:tabs>
      </w:pPr>
      <w:hyperlink w:anchor="_Toc21736" w:history="1">
        <w:r w:rsidR="007579A1">
          <w:t>5</w:t>
        </w:r>
        <w:r w:rsidR="007579A1">
          <w:rPr>
            <w:rFonts w:ascii="Arial" w:eastAsia="黑体" w:hAnsi="Arial"/>
            <w:bCs/>
          </w:rPr>
          <w:t xml:space="preserve">.3.1 </w:t>
        </w:r>
        <w:r w:rsidR="007579A1">
          <w:rPr>
            <w:rFonts w:ascii="黑体" w:eastAsia="黑体" w:hint="eastAsia"/>
          </w:rPr>
          <w:t>角色查询</w:t>
        </w:r>
        <w:r w:rsidR="007579A1">
          <w:tab/>
        </w:r>
        <w:r w:rsidR="00E21B5E">
          <w:fldChar w:fldCharType="begin"/>
        </w:r>
        <w:r w:rsidR="007579A1">
          <w:instrText xml:space="preserve"> PAGEREF _Toc21736 </w:instrText>
        </w:r>
        <w:r w:rsidR="00E21B5E">
          <w:fldChar w:fldCharType="separate"/>
        </w:r>
        <w:r w:rsidR="007579A1">
          <w:t>17</w:t>
        </w:r>
        <w:r w:rsidR="00E21B5E">
          <w:fldChar w:fldCharType="end"/>
        </w:r>
      </w:hyperlink>
    </w:p>
    <w:p w14:paraId="66A5E8EA" w14:textId="77777777" w:rsidR="00DC1257" w:rsidRDefault="00982197">
      <w:pPr>
        <w:pStyle w:val="31"/>
        <w:tabs>
          <w:tab w:val="right" w:leader="dot" w:pos="8306"/>
        </w:tabs>
      </w:pPr>
      <w:hyperlink w:anchor="_Toc25229" w:history="1">
        <w:r w:rsidR="007579A1">
          <w:t>5</w:t>
        </w:r>
        <w:r w:rsidR="007579A1">
          <w:rPr>
            <w:rFonts w:ascii="Arial" w:eastAsia="黑体" w:hAnsi="Arial"/>
            <w:bCs/>
          </w:rPr>
          <w:t xml:space="preserve">.3.2 </w:t>
        </w:r>
        <w:r w:rsidR="007579A1">
          <w:rPr>
            <w:rFonts w:ascii="黑体" w:eastAsia="黑体" w:hint="eastAsia"/>
          </w:rPr>
          <w:t>角色新增</w:t>
        </w:r>
        <w:r w:rsidR="007579A1">
          <w:tab/>
        </w:r>
        <w:r w:rsidR="00E21B5E">
          <w:fldChar w:fldCharType="begin"/>
        </w:r>
        <w:r w:rsidR="007579A1">
          <w:instrText xml:space="preserve"> PAGEREF _Toc25229 </w:instrText>
        </w:r>
        <w:r w:rsidR="00E21B5E">
          <w:fldChar w:fldCharType="separate"/>
        </w:r>
        <w:r w:rsidR="007579A1">
          <w:t>17</w:t>
        </w:r>
        <w:r w:rsidR="00E21B5E">
          <w:fldChar w:fldCharType="end"/>
        </w:r>
      </w:hyperlink>
    </w:p>
    <w:p w14:paraId="05E54FB3" w14:textId="77777777" w:rsidR="00DC1257" w:rsidRDefault="00982197">
      <w:pPr>
        <w:pStyle w:val="31"/>
        <w:tabs>
          <w:tab w:val="right" w:leader="dot" w:pos="8306"/>
        </w:tabs>
      </w:pPr>
      <w:hyperlink w:anchor="_Toc15379" w:history="1">
        <w:r w:rsidR="007579A1">
          <w:t>5</w:t>
        </w:r>
        <w:r w:rsidR="007579A1">
          <w:rPr>
            <w:rFonts w:ascii="Arial" w:eastAsia="黑体" w:hAnsi="Arial"/>
            <w:bCs/>
          </w:rPr>
          <w:t xml:space="preserve">.3.3 </w:t>
        </w:r>
        <w:r w:rsidR="007579A1">
          <w:rPr>
            <w:rFonts w:ascii="黑体" w:eastAsia="黑体" w:hint="eastAsia"/>
          </w:rPr>
          <w:t>设置角色功能</w:t>
        </w:r>
        <w:r w:rsidR="007579A1">
          <w:tab/>
        </w:r>
        <w:r w:rsidR="00E21B5E">
          <w:fldChar w:fldCharType="begin"/>
        </w:r>
        <w:r w:rsidR="007579A1">
          <w:instrText xml:space="preserve"> PAGEREF _Toc15379 </w:instrText>
        </w:r>
        <w:r w:rsidR="00E21B5E">
          <w:fldChar w:fldCharType="separate"/>
        </w:r>
        <w:r w:rsidR="007579A1">
          <w:t>18</w:t>
        </w:r>
        <w:r w:rsidR="00E21B5E">
          <w:fldChar w:fldCharType="end"/>
        </w:r>
      </w:hyperlink>
    </w:p>
    <w:p w14:paraId="492F2EB7" w14:textId="77777777" w:rsidR="00DC1257" w:rsidRDefault="00982197">
      <w:pPr>
        <w:pStyle w:val="31"/>
        <w:tabs>
          <w:tab w:val="right" w:leader="dot" w:pos="8306"/>
        </w:tabs>
      </w:pPr>
      <w:hyperlink w:anchor="_Toc28755" w:history="1">
        <w:r w:rsidR="007579A1">
          <w:t>5</w:t>
        </w:r>
        <w:r w:rsidR="007579A1">
          <w:rPr>
            <w:rFonts w:ascii="Arial" w:eastAsia="黑体" w:hAnsi="Arial"/>
            <w:bCs/>
          </w:rPr>
          <w:t xml:space="preserve">.3.4 </w:t>
        </w:r>
        <w:r w:rsidR="007579A1">
          <w:rPr>
            <w:rFonts w:ascii="黑体" w:eastAsia="黑体" w:hint="eastAsia"/>
          </w:rPr>
          <w:t>人员查看</w:t>
        </w:r>
        <w:r w:rsidR="007579A1">
          <w:tab/>
        </w:r>
        <w:r w:rsidR="00E21B5E">
          <w:fldChar w:fldCharType="begin"/>
        </w:r>
        <w:r w:rsidR="007579A1">
          <w:instrText xml:space="preserve"> PAGEREF _Toc28755 </w:instrText>
        </w:r>
        <w:r w:rsidR="00E21B5E">
          <w:fldChar w:fldCharType="separate"/>
        </w:r>
        <w:r w:rsidR="007579A1">
          <w:t>19</w:t>
        </w:r>
        <w:r w:rsidR="00E21B5E">
          <w:fldChar w:fldCharType="end"/>
        </w:r>
      </w:hyperlink>
    </w:p>
    <w:p w14:paraId="321FEE29" w14:textId="77777777" w:rsidR="00DC1257" w:rsidRDefault="00982197">
      <w:pPr>
        <w:pStyle w:val="23"/>
        <w:tabs>
          <w:tab w:val="right" w:leader="dot" w:pos="8306"/>
        </w:tabs>
      </w:pPr>
      <w:hyperlink w:anchor="_Toc30859" w:history="1">
        <w:r w:rsidR="007579A1">
          <w:t>5</w:t>
        </w:r>
        <w:r w:rsidR="007579A1">
          <w:rPr>
            <w:rFonts w:ascii="Arial" w:eastAsia="黑体" w:hAnsi="Arial"/>
          </w:rPr>
          <w:t xml:space="preserve">.4 </w:t>
        </w:r>
        <w:r w:rsidR="007579A1">
          <w:rPr>
            <w:rFonts w:hint="eastAsia"/>
          </w:rPr>
          <w:t>用户管理</w:t>
        </w:r>
        <w:r w:rsidR="007579A1">
          <w:tab/>
        </w:r>
        <w:r w:rsidR="00E21B5E">
          <w:fldChar w:fldCharType="begin"/>
        </w:r>
        <w:r w:rsidR="007579A1">
          <w:instrText xml:space="preserve"> PAGEREF _Toc30859 </w:instrText>
        </w:r>
        <w:r w:rsidR="00E21B5E">
          <w:fldChar w:fldCharType="separate"/>
        </w:r>
        <w:r w:rsidR="007579A1">
          <w:t>20</w:t>
        </w:r>
        <w:r w:rsidR="00E21B5E">
          <w:fldChar w:fldCharType="end"/>
        </w:r>
      </w:hyperlink>
    </w:p>
    <w:p w14:paraId="0E005FE8" w14:textId="77777777" w:rsidR="00DC1257" w:rsidRDefault="00982197">
      <w:pPr>
        <w:pStyle w:val="31"/>
        <w:tabs>
          <w:tab w:val="right" w:leader="dot" w:pos="8306"/>
        </w:tabs>
      </w:pPr>
      <w:hyperlink w:anchor="_Toc31407" w:history="1">
        <w:r w:rsidR="007579A1">
          <w:t>5</w:t>
        </w:r>
        <w:r w:rsidR="007579A1">
          <w:rPr>
            <w:rFonts w:ascii="Arial" w:eastAsia="黑体" w:hAnsi="Arial"/>
            <w:bCs/>
          </w:rPr>
          <w:t xml:space="preserve">.4.1 </w:t>
        </w:r>
        <w:r w:rsidR="007579A1">
          <w:rPr>
            <w:rFonts w:ascii="黑体" w:eastAsia="黑体" w:hint="eastAsia"/>
          </w:rPr>
          <w:t>用户查询</w:t>
        </w:r>
        <w:r w:rsidR="007579A1">
          <w:tab/>
        </w:r>
        <w:r w:rsidR="00E21B5E">
          <w:fldChar w:fldCharType="begin"/>
        </w:r>
        <w:r w:rsidR="007579A1">
          <w:instrText xml:space="preserve"> PAGEREF _Toc31407 </w:instrText>
        </w:r>
        <w:r w:rsidR="00E21B5E">
          <w:fldChar w:fldCharType="separate"/>
        </w:r>
        <w:r w:rsidR="007579A1">
          <w:t>20</w:t>
        </w:r>
        <w:r w:rsidR="00E21B5E">
          <w:fldChar w:fldCharType="end"/>
        </w:r>
      </w:hyperlink>
    </w:p>
    <w:p w14:paraId="3F6C05EC" w14:textId="77777777" w:rsidR="00DC1257" w:rsidRDefault="00982197">
      <w:pPr>
        <w:pStyle w:val="31"/>
        <w:tabs>
          <w:tab w:val="right" w:leader="dot" w:pos="8306"/>
        </w:tabs>
      </w:pPr>
      <w:hyperlink w:anchor="_Toc18126" w:history="1">
        <w:r w:rsidR="007579A1">
          <w:t>5</w:t>
        </w:r>
        <w:r w:rsidR="007579A1">
          <w:rPr>
            <w:rFonts w:ascii="Arial" w:eastAsia="黑体" w:hAnsi="Arial"/>
            <w:bCs/>
          </w:rPr>
          <w:t xml:space="preserve">.4.2 </w:t>
        </w:r>
        <w:r w:rsidR="007579A1">
          <w:rPr>
            <w:rFonts w:ascii="黑体" w:eastAsia="黑体" w:hint="eastAsia"/>
          </w:rPr>
          <w:t>用户新增</w:t>
        </w:r>
        <w:r w:rsidR="007579A1">
          <w:tab/>
        </w:r>
        <w:r w:rsidR="00E21B5E">
          <w:fldChar w:fldCharType="begin"/>
        </w:r>
        <w:r w:rsidR="007579A1">
          <w:instrText xml:space="preserve"> PAGEREF _Toc18126 </w:instrText>
        </w:r>
        <w:r w:rsidR="00E21B5E">
          <w:fldChar w:fldCharType="separate"/>
        </w:r>
        <w:r w:rsidR="007579A1">
          <w:t>21</w:t>
        </w:r>
        <w:r w:rsidR="00E21B5E">
          <w:fldChar w:fldCharType="end"/>
        </w:r>
      </w:hyperlink>
    </w:p>
    <w:p w14:paraId="2E2C02E1" w14:textId="77777777" w:rsidR="00DC1257" w:rsidRDefault="00982197">
      <w:pPr>
        <w:pStyle w:val="31"/>
        <w:tabs>
          <w:tab w:val="right" w:leader="dot" w:pos="8306"/>
        </w:tabs>
      </w:pPr>
      <w:hyperlink w:anchor="_Toc16892" w:history="1">
        <w:r w:rsidR="007579A1">
          <w:t>5</w:t>
        </w:r>
        <w:r w:rsidR="007579A1">
          <w:rPr>
            <w:rFonts w:ascii="Arial" w:eastAsia="黑体" w:hAnsi="Arial"/>
            <w:bCs/>
          </w:rPr>
          <w:t xml:space="preserve">.4.3 </w:t>
        </w:r>
        <w:r w:rsidR="007579A1">
          <w:rPr>
            <w:rFonts w:ascii="黑体" w:eastAsia="黑体" w:hint="eastAsia"/>
          </w:rPr>
          <w:t>用户编辑</w:t>
        </w:r>
        <w:r w:rsidR="007579A1">
          <w:tab/>
        </w:r>
        <w:r w:rsidR="00E21B5E">
          <w:fldChar w:fldCharType="begin"/>
        </w:r>
        <w:r w:rsidR="007579A1">
          <w:instrText xml:space="preserve"> PAGEREF _Toc16892 </w:instrText>
        </w:r>
        <w:r w:rsidR="00E21B5E">
          <w:fldChar w:fldCharType="separate"/>
        </w:r>
        <w:r w:rsidR="007579A1">
          <w:t>22</w:t>
        </w:r>
        <w:r w:rsidR="00E21B5E">
          <w:fldChar w:fldCharType="end"/>
        </w:r>
      </w:hyperlink>
    </w:p>
    <w:p w14:paraId="69774AE7" w14:textId="77777777" w:rsidR="00DC1257" w:rsidRDefault="00982197">
      <w:pPr>
        <w:pStyle w:val="31"/>
        <w:tabs>
          <w:tab w:val="right" w:leader="dot" w:pos="8306"/>
        </w:tabs>
      </w:pPr>
      <w:hyperlink w:anchor="_Toc27711" w:history="1">
        <w:r w:rsidR="007579A1">
          <w:t>5</w:t>
        </w:r>
        <w:r w:rsidR="007579A1">
          <w:rPr>
            <w:rFonts w:ascii="Arial" w:eastAsia="黑体" w:hAnsi="Arial"/>
            <w:bCs/>
          </w:rPr>
          <w:t xml:space="preserve">.4.4 </w:t>
        </w:r>
        <w:r w:rsidR="007579A1">
          <w:rPr>
            <w:rFonts w:ascii="黑体" w:eastAsia="黑体" w:hint="eastAsia"/>
          </w:rPr>
          <w:t>用户查看</w:t>
        </w:r>
        <w:r w:rsidR="007579A1">
          <w:tab/>
        </w:r>
        <w:r w:rsidR="00E21B5E">
          <w:fldChar w:fldCharType="begin"/>
        </w:r>
        <w:r w:rsidR="007579A1">
          <w:instrText xml:space="preserve"> PAGEREF _Toc27711 </w:instrText>
        </w:r>
        <w:r w:rsidR="00E21B5E">
          <w:fldChar w:fldCharType="separate"/>
        </w:r>
        <w:r w:rsidR="007579A1">
          <w:t>23</w:t>
        </w:r>
        <w:r w:rsidR="00E21B5E">
          <w:fldChar w:fldCharType="end"/>
        </w:r>
      </w:hyperlink>
    </w:p>
    <w:p w14:paraId="20815F9B" w14:textId="77777777" w:rsidR="00DC1257" w:rsidRDefault="00982197">
      <w:pPr>
        <w:pStyle w:val="23"/>
        <w:tabs>
          <w:tab w:val="right" w:leader="dot" w:pos="8306"/>
        </w:tabs>
      </w:pPr>
      <w:hyperlink w:anchor="_Toc10945" w:history="1">
        <w:r w:rsidR="007579A1">
          <w:t>5</w:t>
        </w:r>
        <w:r w:rsidR="007579A1">
          <w:rPr>
            <w:rFonts w:ascii="Arial" w:eastAsia="黑体" w:hAnsi="Arial"/>
          </w:rPr>
          <w:t xml:space="preserve">.5 </w:t>
        </w:r>
        <w:r w:rsidR="007579A1">
          <w:rPr>
            <w:rFonts w:hint="eastAsia"/>
          </w:rPr>
          <w:t>定时任务设置（暂不使用）</w:t>
        </w:r>
        <w:r w:rsidR="007579A1">
          <w:tab/>
        </w:r>
        <w:r w:rsidR="00E21B5E">
          <w:fldChar w:fldCharType="begin"/>
        </w:r>
        <w:r w:rsidR="007579A1">
          <w:instrText xml:space="preserve"> PAGEREF _Toc10945 </w:instrText>
        </w:r>
        <w:r w:rsidR="00E21B5E">
          <w:fldChar w:fldCharType="separate"/>
        </w:r>
        <w:r w:rsidR="007579A1">
          <w:t>23</w:t>
        </w:r>
        <w:r w:rsidR="00E21B5E">
          <w:fldChar w:fldCharType="end"/>
        </w:r>
      </w:hyperlink>
    </w:p>
    <w:p w14:paraId="1E3D6F10" w14:textId="77777777" w:rsidR="00DC1257" w:rsidRDefault="00982197">
      <w:pPr>
        <w:pStyle w:val="31"/>
        <w:tabs>
          <w:tab w:val="right" w:leader="dot" w:pos="8306"/>
        </w:tabs>
      </w:pPr>
      <w:hyperlink w:anchor="_Toc17739" w:history="1">
        <w:r w:rsidR="007579A1">
          <w:t>5</w:t>
        </w:r>
        <w:r w:rsidR="007579A1">
          <w:rPr>
            <w:rFonts w:ascii="Arial" w:eastAsia="黑体" w:hAnsi="Arial"/>
            <w:bCs/>
          </w:rPr>
          <w:t xml:space="preserve">.5.1 </w:t>
        </w:r>
        <w:r w:rsidR="007579A1">
          <w:rPr>
            <w:rFonts w:ascii="黑体" w:eastAsia="黑体" w:hint="eastAsia"/>
          </w:rPr>
          <w:t>定时任务设置查询</w:t>
        </w:r>
        <w:r w:rsidR="007579A1">
          <w:tab/>
        </w:r>
        <w:r w:rsidR="00E21B5E">
          <w:fldChar w:fldCharType="begin"/>
        </w:r>
        <w:r w:rsidR="007579A1">
          <w:instrText xml:space="preserve"> PAGEREF _Toc17739 </w:instrText>
        </w:r>
        <w:r w:rsidR="00E21B5E">
          <w:fldChar w:fldCharType="separate"/>
        </w:r>
        <w:r w:rsidR="007579A1">
          <w:t>23</w:t>
        </w:r>
        <w:r w:rsidR="00E21B5E">
          <w:fldChar w:fldCharType="end"/>
        </w:r>
      </w:hyperlink>
    </w:p>
    <w:p w14:paraId="35DA83AB" w14:textId="77777777" w:rsidR="00DC1257" w:rsidRDefault="00982197">
      <w:pPr>
        <w:pStyle w:val="31"/>
        <w:tabs>
          <w:tab w:val="right" w:leader="dot" w:pos="8306"/>
        </w:tabs>
      </w:pPr>
      <w:hyperlink w:anchor="_Toc2477" w:history="1">
        <w:r w:rsidR="007579A1">
          <w:t>5</w:t>
        </w:r>
        <w:r w:rsidR="007579A1">
          <w:rPr>
            <w:rFonts w:ascii="Arial" w:eastAsia="黑体" w:hAnsi="Arial"/>
            <w:bCs/>
          </w:rPr>
          <w:t xml:space="preserve">.5.2 </w:t>
        </w:r>
        <w:r w:rsidR="007579A1">
          <w:rPr>
            <w:rFonts w:ascii="黑体" w:eastAsia="黑体" w:hint="eastAsia"/>
          </w:rPr>
          <w:t>定时任务设置修改</w:t>
        </w:r>
        <w:r w:rsidR="007579A1">
          <w:tab/>
        </w:r>
        <w:r w:rsidR="00E21B5E">
          <w:fldChar w:fldCharType="begin"/>
        </w:r>
        <w:r w:rsidR="007579A1">
          <w:instrText xml:space="preserve"> PAGEREF _Toc2477 </w:instrText>
        </w:r>
        <w:r w:rsidR="00E21B5E">
          <w:fldChar w:fldCharType="separate"/>
        </w:r>
        <w:r w:rsidR="007579A1">
          <w:t>24</w:t>
        </w:r>
        <w:r w:rsidR="00E21B5E">
          <w:fldChar w:fldCharType="end"/>
        </w:r>
      </w:hyperlink>
    </w:p>
    <w:p w14:paraId="1AF9FC35" w14:textId="77777777" w:rsidR="00DC1257" w:rsidRDefault="00982197" w:rsidP="00C949FE">
      <w:pPr>
        <w:pStyle w:val="11"/>
        <w:tabs>
          <w:tab w:val="clear" w:pos="8296"/>
          <w:tab w:val="right" w:leader="dot" w:pos="8306"/>
        </w:tabs>
        <w:spacing w:before="156" w:after="156"/>
      </w:pPr>
      <w:hyperlink w:anchor="_Toc32247" w:history="1">
        <w:r w:rsidR="007579A1">
          <w:t>6</w:t>
        </w:r>
        <w:r w:rsidR="007579A1">
          <w:rPr>
            <w:rFonts w:ascii="Arial" w:eastAsia="黑体" w:hAnsi="Arial"/>
            <w:kern w:val="44"/>
          </w:rPr>
          <w:t xml:space="preserve"> </w:t>
        </w:r>
        <w:r w:rsidR="007579A1">
          <w:rPr>
            <w:rFonts w:hint="eastAsia"/>
          </w:rPr>
          <w:t>参数设置</w:t>
        </w:r>
        <w:r w:rsidR="007579A1">
          <w:tab/>
        </w:r>
        <w:r w:rsidR="00E21B5E">
          <w:fldChar w:fldCharType="begin"/>
        </w:r>
        <w:r w:rsidR="007579A1">
          <w:instrText xml:space="preserve"> PAGEREF _Toc32247 </w:instrText>
        </w:r>
        <w:r w:rsidR="00E21B5E">
          <w:fldChar w:fldCharType="separate"/>
        </w:r>
        <w:r w:rsidR="007579A1">
          <w:t>25</w:t>
        </w:r>
        <w:r w:rsidR="00E21B5E">
          <w:fldChar w:fldCharType="end"/>
        </w:r>
      </w:hyperlink>
    </w:p>
    <w:p w14:paraId="034D42DE" w14:textId="77777777" w:rsidR="00DC1257" w:rsidRDefault="00982197">
      <w:pPr>
        <w:pStyle w:val="23"/>
        <w:tabs>
          <w:tab w:val="right" w:leader="dot" w:pos="8306"/>
        </w:tabs>
      </w:pPr>
      <w:hyperlink w:anchor="_Toc9342" w:history="1">
        <w:r w:rsidR="007579A1">
          <w:t>6</w:t>
        </w:r>
        <w:r w:rsidR="007579A1">
          <w:rPr>
            <w:rFonts w:ascii="Arial" w:eastAsia="黑体" w:hAnsi="Arial"/>
          </w:rPr>
          <w:t xml:space="preserve">.1 </w:t>
        </w:r>
        <w:r w:rsidR="007579A1">
          <w:rPr>
            <w:rFonts w:hint="eastAsia"/>
          </w:rPr>
          <w:t>案件分类维护</w:t>
        </w:r>
        <w:r w:rsidR="007579A1">
          <w:tab/>
        </w:r>
        <w:r w:rsidR="00E21B5E">
          <w:fldChar w:fldCharType="begin"/>
        </w:r>
        <w:r w:rsidR="007579A1">
          <w:instrText xml:space="preserve"> PAGEREF _Toc9342 </w:instrText>
        </w:r>
        <w:r w:rsidR="00E21B5E">
          <w:fldChar w:fldCharType="separate"/>
        </w:r>
        <w:r w:rsidR="007579A1">
          <w:t>25</w:t>
        </w:r>
        <w:r w:rsidR="00E21B5E">
          <w:fldChar w:fldCharType="end"/>
        </w:r>
      </w:hyperlink>
    </w:p>
    <w:p w14:paraId="460AE84F" w14:textId="77777777" w:rsidR="00DC1257" w:rsidRDefault="00982197">
      <w:pPr>
        <w:pStyle w:val="31"/>
        <w:tabs>
          <w:tab w:val="right" w:leader="dot" w:pos="8306"/>
        </w:tabs>
      </w:pPr>
      <w:hyperlink w:anchor="_Toc4009" w:history="1">
        <w:r w:rsidR="007579A1">
          <w:t>6</w:t>
        </w:r>
        <w:r w:rsidR="007579A1">
          <w:rPr>
            <w:rFonts w:ascii="Arial" w:eastAsia="黑体" w:hAnsi="Arial"/>
            <w:bCs/>
          </w:rPr>
          <w:t xml:space="preserve">.1.1 </w:t>
        </w:r>
        <w:r w:rsidR="007579A1">
          <w:rPr>
            <w:rFonts w:ascii="黑体" w:eastAsia="黑体" w:hint="eastAsia"/>
          </w:rPr>
          <w:t>案件分类查询</w:t>
        </w:r>
        <w:r w:rsidR="007579A1">
          <w:tab/>
        </w:r>
        <w:r w:rsidR="00E21B5E">
          <w:fldChar w:fldCharType="begin"/>
        </w:r>
        <w:r w:rsidR="007579A1">
          <w:instrText xml:space="preserve"> PAGEREF _Toc4009 </w:instrText>
        </w:r>
        <w:r w:rsidR="00E21B5E">
          <w:fldChar w:fldCharType="separate"/>
        </w:r>
        <w:r w:rsidR="007579A1">
          <w:t>25</w:t>
        </w:r>
        <w:r w:rsidR="00E21B5E">
          <w:fldChar w:fldCharType="end"/>
        </w:r>
      </w:hyperlink>
    </w:p>
    <w:p w14:paraId="2B7EF83E" w14:textId="77777777" w:rsidR="00DC1257" w:rsidRDefault="00982197">
      <w:pPr>
        <w:pStyle w:val="31"/>
        <w:tabs>
          <w:tab w:val="right" w:leader="dot" w:pos="8306"/>
        </w:tabs>
      </w:pPr>
      <w:hyperlink w:anchor="_Toc14104" w:history="1">
        <w:r w:rsidR="007579A1">
          <w:t>6</w:t>
        </w:r>
        <w:r w:rsidR="007579A1">
          <w:rPr>
            <w:rFonts w:ascii="Arial" w:eastAsia="黑体" w:hAnsi="Arial"/>
            <w:bCs/>
          </w:rPr>
          <w:t xml:space="preserve">.1.2 </w:t>
        </w:r>
        <w:r w:rsidR="007579A1">
          <w:rPr>
            <w:rFonts w:ascii="黑体" w:eastAsia="黑体" w:hint="eastAsia"/>
          </w:rPr>
          <w:t>案件分类新增</w:t>
        </w:r>
        <w:r w:rsidR="007579A1">
          <w:tab/>
        </w:r>
        <w:r w:rsidR="00E21B5E">
          <w:fldChar w:fldCharType="begin"/>
        </w:r>
        <w:r w:rsidR="007579A1">
          <w:instrText xml:space="preserve"> PAGEREF _Toc14104 </w:instrText>
        </w:r>
        <w:r w:rsidR="00E21B5E">
          <w:fldChar w:fldCharType="separate"/>
        </w:r>
        <w:r w:rsidR="007579A1">
          <w:t>25</w:t>
        </w:r>
        <w:r w:rsidR="00E21B5E">
          <w:fldChar w:fldCharType="end"/>
        </w:r>
      </w:hyperlink>
    </w:p>
    <w:p w14:paraId="41062F53" w14:textId="77777777" w:rsidR="00DC1257" w:rsidRDefault="00982197">
      <w:pPr>
        <w:pStyle w:val="31"/>
        <w:tabs>
          <w:tab w:val="right" w:leader="dot" w:pos="8306"/>
        </w:tabs>
      </w:pPr>
      <w:hyperlink w:anchor="_Toc13927" w:history="1">
        <w:r w:rsidR="007579A1">
          <w:t>6</w:t>
        </w:r>
        <w:r w:rsidR="007579A1">
          <w:rPr>
            <w:rFonts w:ascii="Arial" w:eastAsia="黑体" w:hAnsi="Arial"/>
            <w:bCs/>
          </w:rPr>
          <w:t xml:space="preserve">.1.3 </w:t>
        </w:r>
        <w:r w:rsidR="007579A1">
          <w:rPr>
            <w:rFonts w:ascii="黑体" w:eastAsia="黑体" w:hint="eastAsia"/>
          </w:rPr>
          <w:t>案件分类编辑</w:t>
        </w:r>
        <w:r w:rsidR="007579A1">
          <w:tab/>
        </w:r>
        <w:r w:rsidR="00E21B5E">
          <w:fldChar w:fldCharType="begin"/>
        </w:r>
        <w:r w:rsidR="007579A1">
          <w:instrText xml:space="preserve"> PAGEREF _Toc13927 </w:instrText>
        </w:r>
        <w:r w:rsidR="00E21B5E">
          <w:fldChar w:fldCharType="separate"/>
        </w:r>
        <w:r w:rsidR="007579A1">
          <w:t>26</w:t>
        </w:r>
        <w:r w:rsidR="00E21B5E">
          <w:fldChar w:fldCharType="end"/>
        </w:r>
      </w:hyperlink>
    </w:p>
    <w:p w14:paraId="255263F6" w14:textId="77777777" w:rsidR="00DC1257" w:rsidRDefault="00982197">
      <w:pPr>
        <w:pStyle w:val="23"/>
        <w:tabs>
          <w:tab w:val="right" w:leader="dot" w:pos="8306"/>
        </w:tabs>
      </w:pPr>
      <w:hyperlink w:anchor="_Toc1622" w:history="1">
        <w:r w:rsidR="007579A1">
          <w:t>6</w:t>
        </w:r>
        <w:r w:rsidR="007579A1">
          <w:rPr>
            <w:rFonts w:ascii="Arial" w:eastAsia="黑体" w:hAnsi="Arial"/>
          </w:rPr>
          <w:t xml:space="preserve">.2 </w:t>
        </w:r>
        <w:r w:rsidR="007579A1">
          <w:rPr>
            <w:rFonts w:hint="eastAsia"/>
          </w:rPr>
          <w:t>逾期阶段维护</w:t>
        </w:r>
        <w:r w:rsidR="007579A1">
          <w:tab/>
        </w:r>
        <w:r w:rsidR="00E21B5E">
          <w:fldChar w:fldCharType="begin"/>
        </w:r>
        <w:r w:rsidR="007579A1">
          <w:instrText xml:space="preserve"> PAGEREF _Toc1622 </w:instrText>
        </w:r>
        <w:r w:rsidR="00E21B5E">
          <w:fldChar w:fldCharType="separate"/>
        </w:r>
        <w:r w:rsidR="007579A1">
          <w:t>27</w:t>
        </w:r>
        <w:r w:rsidR="00E21B5E">
          <w:fldChar w:fldCharType="end"/>
        </w:r>
      </w:hyperlink>
    </w:p>
    <w:p w14:paraId="64D1A1EB" w14:textId="77777777" w:rsidR="00DC1257" w:rsidRDefault="00982197">
      <w:pPr>
        <w:pStyle w:val="31"/>
        <w:tabs>
          <w:tab w:val="right" w:leader="dot" w:pos="8306"/>
        </w:tabs>
      </w:pPr>
      <w:hyperlink w:anchor="_Toc24803" w:history="1">
        <w:r w:rsidR="007579A1">
          <w:t>6</w:t>
        </w:r>
        <w:r w:rsidR="007579A1">
          <w:rPr>
            <w:rFonts w:ascii="Arial" w:eastAsia="黑体" w:hAnsi="Arial"/>
            <w:bCs/>
          </w:rPr>
          <w:t xml:space="preserve">.2.1 </w:t>
        </w:r>
        <w:r w:rsidR="007579A1">
          <w:rPr>
            <w:rFonts w:ascii="黑体" w:eastAsia="黑体" w:hint="eastAsia"/>
          </w:rPr>
          <w:t>逾期阶段查询</w:t>
        </w:r>
        <w:r w:rsidR="007579A1">
          <w:tab/>
        </w:r>
        <w:r w:rsidR="00E21B5E">
          <w:fldChar w:fldCharType="begin"/>
        </w:r>
        <w:r w:rsidR="007579A1">
          <w:instrText xml:space="preserve"> PAGEREF _Toc24803 </w:instrText>
        </w:r>
        <w:r w:rsidR="00E21B5E">
          <w:fldChar w:fldCharType="separate"/>
        </w:r>
        <w:r w:rsidR="007579A1">
          <w:t>27</w:t>
        </w:r>
        <w:r w:rsidR="00E21B5E">
          <w:fldChar w:fldCharType="end"/>
        </w:r>
      </w:hyperlink>
    </w:p>
    <w:p w14:paraId="593D8E22" w14:textId="77777777" w:rsidR="00DC1257" w:rsidRDefault="00982197">
      <w:pPr>
        <w:pStyle w:val="31"/>
        <w:tabs>
          <w:tab w:val="right" w:leader="dot" w:pos="8306"/>
        </w:tabs>
      </w:pPr>
      <w:hyperlink w:anchor="_Toc5722" w:history="1">
        <w:r w:rsidR="007579A1">
          <w:t>6</w:t>
        </w:r>
        <w:r w:rsidR="007579A1">
          <w:rPr>
            <w:rFonts w:ascii="Arial" w:eastAsia="黑体" w:hAnsi="Arial"/>
            <w:bCs/>
          </w:rPr>
          <w:t xml:space="preserve">.2.2 </w:t>
        </w:r>
        <w:r w:rsidR="007579A1">
          <w:rPr>
            <w:rFonts w:ascii="黑体" w:eastAsia="黑体" w:hint="eastAsia"/>
          </w:rPr>
          <w:t>逾期阶段新增</w:t>
        </w:r>
        <w:r w:rsidR="007579A1">
          <w:tab/>
        </w:r>
        <w:r w:rsidR="00E21B5E">
          <w:fldChar w:fldCharType="begin"/>
        </w:r>
        <w:r w:rsidR="007579A1">
          <w:instrText xml:space="preserve"> PAGEREF _Toc5722 </w:instrText>
        </w:r>
        <w:r w:rsidR="00E21B5E">
          <w:fldChar w:fldCharType="separate"/>
        </w:r>
        <w:r w:rsidR="007579A1">
          <w:t>28</w:t>
        </w:r>
        <w:r w:rsidR="00E21B5E">
          <w:fldChar w:fldCharType="end"/>
        </w:r>
      </w:hyperlink>
    </w:p>
    <w:p w14:paraId="29829F6C" w14:textId="77777777" w:rsidR="00DC1257" w:rsidRDefault="00982197">
      <w:pPr>
        <w:pStyle w:val="31"/>
        <w:tabs>
          <w:tab w:val="right" w:leader="dot" w:pos="8306"/>
        </w:tabs>
      </w:pPr>
      <w:hyperlink w:anchor="_Toc31243" w:history="1">
        <w:r w:rsidR="007579A1">
          <w:t>6</w:t>
        </w:r>
        <w:r w:rsidR="007579A1">
          <w:rPr>
            <w:rFonts w:ascii="Arial" w:eastAsia="黑体" w:hAnsi="Arial"/>
            <w:bCs/>
          </w:rPr>
          <w:t xml:space="preserve">.2.3 </w:t>
        </w:r>
        <w:r w:rsidR="007579A1">
          <w:rPr>
            <w:rFonts w:ascii="黑体" w:eastAsia="黑体" w:hint="eastAsia"/>
          </w:rPr>
          <w:t>逾期阶段编辑</w:t>
        </w:r>
        <w:r w:rsidR="007579A1">
          <w:tab/>
        </w:r>
        <w:r w:rsidR="00E21B5E">
          <w:fldChar w:fldCharType="begin"/>
        </w:r>
        <w:r w:rsidR="007579A1">
          <w:instrText xml:space="preserve"> PAGEREF _Toc31243 </w:instrText>
        </w:r>
        <w:r w:rsidR="00E21B5E">
          <w:fldChar w:fldCharType="separate"/>
        </w:r>
        <w:r w:rsidR="007579A1">
          <w:t>29</w:t>
        </w:r>
        <w:r w:rsidR="00E21B5E">
          <w:fldChar w:fldCharType="end"/>
        </w:r>
      </w:hyperlink>
    </w:p>
    <w:p w14:paraId="132AA962" w14:textId="77777777" w:rsidR="00DC1257" w:rsidRDefault="00982197">
      <w:pPr>
        <w:pStyle w:val="23"/>
        <w:tabs>
          <w:tab w:val="right" w:leader="dot" w:pos="8306"/>
        </w:tabs>
      </w:pPr>
      <w:hyperlink w:anchor="_Toc2151" w:history="1">
        <w:r w:rsidR="007579A1">
          <w:t>6</w:t>
        </w:r>
        <w:r w:rsidR="007579A1">
          <w:rPr>
            <w:rFonts w:ascii="Arial" w:eastAsia="黑体" w:hAnsi="Arial"/>
          </w:rPr>
          <w:t xml:space="preserve">.3 </w:t>
        </w:r>
        <w:r w:rsidR="007579A1">
          <w:rPr>
            <w:rFonts w:hint="eastAsia"/>
          </w:rPr>
          <w:t>风险等级维护</w:t>
        </w:r>
        <w:r w:rsidR="007579A1">
          <w:tab/>
        </w:r>
        <w:r w:rsidR="00E21B5E">
          <w:fldChar w:fldCharType="begin"/>
        </w:r>
        <w:r w:rsidR="007579A1">
          <w:instrText xml:space="preserve"> PAGEREF _Toc2151 </w:instrText>
        </w:r>
        <w:r w:rsidR="00E21B5E">
          <w:fldChar w:fldCharType="separate"/>
        </w:r>
        <w:r w:rsidR="007579A1">
          <w:t>29</w:t>
        </w:r>
        <w:r w:rsidR="00E21B5E">
          <w:fldChar w:fldCharType="end"/>
        </w:r>
      </w:hyperlink>
    </w:p>
    <w:p w14:paraId="66B0E273" w14:textId="77777777" w:rsidR="00DC1257" w:rsidRDefault="00982197">
      <w:pPr>
        <w:pStyle w:val="31"/>
        <w:tabs>
          <w:tab w:val="right" w:leader="dot" w:pos="8306"/>
        </w:tabs>
      </w:pPr>
      <w:hyperlink w:anchor="_Toc8184" w:history="1">
        <w:r w:rsidR="007579A1">
          <w:t>6</w:t>
        </w:r>
        <w:r w:rsidR="007579A1">
          <w:rPr>
            <w:rFonts w:ascii="Arial" w:eastAsia="黑体" w:hAnsi="Arial"/>
            <w:bCs/>
          </w:rPr>
          <w:t xml:space="preserve">.3.1 </w:t>
        </w:r>
        <w:r w:rsidR="007579A1">
          <w:rPr>
            <w:rFonts w:ascii="黑体" w:eastAsia="黑体" w:hint="eastAsia"/>
          </w:rPr>
          <w:t>风险等级查询</w:t>
        </w:r>
        <w:r w:rsidR="007579A1">
          <w:tab/>
        </w:r>
        <w:r w:rsidR="00E21B5E">
          <w:fldChar w:fldCharType="begin"/>
        </w:r>
        <w:r w:rsidR="007579A1">
          <w:instrText xml:space="preserve"> PAGEREF _Toc8184 </w:instrText>
        </w:r>
        <w:r w:rsidR="00E21B5E">
          <w:fldChar w:fldCharType="separate"/>
        </w:r>
        <w:r w:rsidR="007579A1">
          <w:t>29</w:t>
        </w:r>
        <w:r w:rsidR="00E21B5E">
          <w:fldChar w:fldCharType="end"/>
        </w:r>
      </w:hyperlink>
    </w:p>
    <w:p w14:paraId="2AEC4B6B" w14:textId="77777777" w:rsidR="00DC1257" w:rsidRDefault="00982197">
      <w:pPr>
        <w:pStyle w:val="31"/>
        <w:tabs>
          <w:tab w:val="right" w:leader="dot" w:pos="8306"/>
        </w:tabs>
      </w:pPr>
      <w:hyperlink w:anchor="_Toc1164" w:history="1">
        <w:r w:rsidR="007579A1">
          <w:t>6</w:t>
        </w:r>
        <w:r w:rsidR="007579A1">
          <w:rPr>
            <w:rFonts w:ascii="Arial" w:eastAsia="黑体" w:hAnsi="Arial"/>
            <w:bCs/>
          </w:rPr>
          <w:t xml:space="preserve">.3.2 </w:t>
        </w:r>
        <w:r w:rsidR="007579A1">
          <w:rPr>
            <w:rFonts w:ascii="黑体" w:eastAsia="黑体" w:hint="eastAsia"/>
          </w:rPr>
          <w:t>风险等级新增</w:t>
        </w:r>
        <w:r w:rsidR="007579A1">
          <w:tab/>
        </w:r>
        <w:r w:rsidR="00E21B5E">
          <w:fldChar w:fldCharType="begin"/>
        </w:r>
        <w:r w:rsidR="007579A1">
          <w:instrText xml:space="preserve"> PAGEREF _Toc1164 </w:instrText>
        </w:r>
        <w:r w:rsidR="00E21B5E">
          <w:fldChar w:fldCharType="separate"/>
        </w:r>
        <w:r w:rsidR="007579A1">
          <w:t>30</w:t>
        </w:r>
        <w:r w:rsidR="00E21B5E">
          <w:fldChar w:fldCharType="end"/>
        </w:r>
      </w:hyperlink>
    </w:p>
    <w:p w14:paraId="46160217" w14:textId="77777777" w:rsidR="00DC1257" w:rsidRDefault="00982197">
      <w:pPr>
        <w:pStyle w:val="31"/>
        <w:tabs>
          <w:tab w:val="right" w:leader="dot" w:pos="8306"/>
        </w:tabs>
      </w:pPr>
      <w:hyperlink w:anchor="_Toc15212" w:history="1">
        <w:r w:rsidR="007579A1">
          <w:t>6</w:t>
        </w:r>
        <w:r w:rsidR="007579A1">
          <w:rPr>
            <w:rFonts w:ascii="Arial" w:eastAsia="黑体" w:hAnsi="Arial"/>
            <w:bCs/>
          </w:rPr>
          <w:t xml:space="preserve">.3.3 </w:t>
        </w:r>
        <w:r w:rsidR="007579A1">
          <w:rPr>
            <w:rFonts w:ascii="黑体" w:eastAsia="黑体" w:hint="eastAsia"/>
          </w:rPr>
          <w:t>风险等级编辑</w:t>
        </w:r>
        <w:r w:rsidR="007579A1">
          <w:tab/>
        </w:r>
        <w:r w:rsidR="00E21B5E">
          <w:fldChar w:fldCharType="begin"/>
        </w:r>
        <w:r w:rsidR="007579A1">
          <w:instrText xml:space="preserve"> PAGEREF _Toc15212 </w:instrText>
        </w:r>
        <w:r w:rsidR="00E21B5E">
          <w:fldChar w:fldCharType="separate"/>
        </w:r>
        <w:r w:rsidR="007579A1">
          <w:t>31</w:t>
        </w:r>
        <w:r w:rsidR="00E21B5E">
          <w:fldChar w:fldCharType="end"/>
        </w:r>
      </w:hyperlink>
    </w:p>
    <w:p w14:paraId="555B0B5D" w14:textId="77777777" w:rsidR="00DC1257" w:rsidRDefault="00982197">
      <w:pPr>
        <w:pStyle w:val="23"/>
        <w:tabs>
          <w:tab w:val="right" w:leader="dot" w:pos="8306"/>
        </w:tabs>
      </w:pPr>
      <w:hyperlink w:anchor="_Toc30121" w:history="1">
        <w:r w:rsidR="007579A1">
          <w:t>6</w:t>
        </w:r>
        <w:r w:rsidR="007579A1">
          <w:rPr>
            <w:rFonts w:ascii="Arial" w:eastAsia="黑体" w:hAnsi="Arial"/>
          </w:rPr>
          <w:t xml:space="preserve">.4 </w:t>
        </w:r>
        <w:r w:rsidR="007579A1">
          <w:rPr>
            <w:rFonts w:hint="eastAsia"/>
          </w:rPr>
          <w:t>案件状态维护</w:t>
        </w:r>
        <w:r w:rsidR="007579A1">
          <w:tab/>
        </w:r>
        <w:r w:rsidR="00E21B5E">
          <w:fldChar w:fldCharType="begin"/>
        </w:r>
        <w:r w:rsidR="007579A1">
          <w:instrText xml:space="preserve"> PAGEREF _Toc30121 </w:instrText>
        </w:r>
        <w:r w:rsidR="00E21B5E">
          <w:fldChar w:fldCharType="separate"/>
        </w:r>
        <w:r w:rsidR="007579A1">
          <w:t>32</w:t>
        </w:r>
        <w:r w:rsidR="00E21B5E">
          <w:fldChar w:fldCharType="end"/>
        </w:r>
      </w:hyperlink>
    </w:p>
    <w:p w14:paraId="20CFD4EA" w14:textId="77777777" w:rsidR="00DC1257" w:rsidRDefault="00982197">
      <w:pPr>
        <w:pStyle w:val="31"/>
        <w:tabs>
          <w:tab w:val="right" w:leader="dot" w:pos="8306"/>
        </w:tabs>
      </w:pPr>
      <w:hyperlink w:anchor="_Toc17481" w:history="1">
        <w:r w:rsidR="007579A1">
          <w:t>6</w:t>
        </w:r>
        <w:r w:rsidR="007579A1">
          <w:rPr>
            <w:rFonts w:ascii="Arial" w:eastAsia="黑体" w:hAnsi="Arial"/>
            <w:bCs/>
          </w:rPr>
          <w:t xml:space="preserve">.4.1 </w:t>
        </w:r>
        <w:r w:rsidR="007579A1">
          <w:rPr>
            <w:rFonts w:ascii="黑体" w:eastAsia="黑体" w:hint="eastAsia"/>
          </w:rPr>
          <w:t>案件状态查询</w:t>
        </w:r>
        <w:r w:rsidR="007579A1">
          <w:tab/>
        </w:r>
        <w:r w:rsidR="00E21B5E">
          <w:fldChar w:fldCharType="begin"/>
        </w:r>
        <w:r w:rsidR="007579A1">
          <w:instrText xml:space="preserve"> PAGEREF _Toc17481 </w:instrText>
        </w:r>
        <w:r w:rsidR="00E21B5E">
          <w:fldChar w:fldCharType="separate"/>
        </w:r>
        <w:r w:rsidR="007579A1">
          <w:t>32</w:t>
        </w:r>
        <w:r w:rsidR="00E21B5E">
          <w:fldChar w:fldCharType="end"/>
        </w:r>
      </w:hyperlink>
    </w:p>
    <w:p w14:paraId="6027DE96" w14:textId="77777777" w:rsidR="00DC1257" w:rsidRDefault="00982197">
      <w:pPr>
        <w:pStyle w:val="31"/>
        <w:tabs>
          <w:tab w:val="right" w:leader="dot" w:pos="8306"/>
        </w:tabs>
      </w:pPr>
      <w:hyperlink w:anchor="_Toc21140" w:history="1">
        <w:r w:rsidR="007579A1">
          <w:t>6</w:t>
        </w:r>
        <w:r w:rsidR="007579A1">
          <w:rPr>
            <w:rFonts w:ascii="Arial" w:eastAsia="黑体" w:hAnsi="Arial"/>
            <w:bCs/>
          </w:rPr>
          <w:t xml:space="preserve">.4.2 </w:t>
        </w:r>
        <w:r w:rsidR="007579A1">
          <w:rPr>
            <w:rFonts w:ascii="黑体" w:eastAsia="黑体" w:hint="eastAsia"/>
          </w:rPr>
          <w:t>案件状态新增</w:t>
        </w:r>
        <w:r w:rsidR="007579A1">
          <w:tab/>
        </w:r>
        <w:r w:rsidR="00E21B5E">
          <w:fldChar w:fldCharType="begin"/>
        </w:r>
        <w:r w:rsidR="007579A1">
          <w:instrText xml:space="preserve"> PAGEREF _Toc21140 </w:instrText>
        </w:r>
        <w:r w:rsidR="00E21B5E">
          <w:fldChar w:fldCharType="separate"/>
        </w:r>
        <w:r w:rsidR="007579A1">
          <w:t>33</w:t>
        </w:r>
        <w:r w:rsidR="00E21B5E">
          <w:fldChar w:fldCharType="end"/>
        </w:r>
      </w:hyperlink>
    </w:p>
    <w:p w14:paraId="74930891" w14:textId="77777777" w:rsidR="00DC1257" w:rsidRDefault="00982197">
      <w:pPr>
        <w:pStyle w:val="31"/>
        <w:tabs>
          <w:tab w:val="right" w:leader="dot" w:pos="8306"/>
        </w:tabs>
      </w:pPr>
      <w:hyperlink w:anchor="_Toc8863" w:history="1">
        <w:r w:rsidR="007579A1">
          <w:t>6</w:t>
        </w:r>
        <w:r w:rsidR="007579A1">
          <w:rPr>
            <w:rFonts w:ascii="Arial" w:eastAsia="黑体" w:hAnsi="Arial"/>
            <w:bCs/>
          </w:rPr>
          <w:t xml:space="preserve">.4.3 </w:t>
        </w:r>
        <w:r w:rsidR="007579A1">
          <w:rPr>
            <w:rFonts w:ascii="黑体" w:eastAsia="黑体" w:hint="eastAsia"/>
          </w:rPr>
          <w:t>案件状态编辑</w:t>
        </w:r>
        <w:r w:rsidR="007579A1">
          <w:tab/>
        </w:r>
        <w:r w:rsidR="00E21B5E">
          <w:fldChar w:fldCharType="begin"/>
        </w:r>
        <w:r w:rsidR="007579A1">
          <w:instrText xml:space="preserve"> PAGEREF _Toc8863 </w:instrText>
        </w:r>
        <w:r w:rsidR="00E21B5E">
          <w:fldChar w:fldCharType="separate"/>
        </w:r>
        <w:r w:rsidR="007579A1">
          <w:t>33</w:t>
        </w:r>
        <w:r w:rsidR="00E21B5E">
          <w:fldChar w:fldCharType="end"/>
        </w:r>
      </w:hyperlink>
    </w:p>
    <w:p w14:paraId="47BC87FB" w14:textId="77777777" w:rsidR="00DC1257" w:rsidRDefault="00982197">
      <w:pPr>
        <w:pStyle w:val="23"/>
        <w:tabs>
          <w:tab w:val="right" w:leader="dot" w:pos="8306"/>
        </w:tabs>
      </w:pPr>
      <w:hyperlink w:anchor="_Toc17768" w:history="1">
        <w:r w:rsidR="007579A1">
          <w:t>6</w:t>
        </w:r>
        <w:r w:rsidR="007579A1">
          <w:rPr>
            <w:rFonts w:ascii="Arial" w:eastAsia="黑体" w:hAnsi="Arial"/>
          </w:rPr>
          <w:t xml:space="preserve">.5 </w:t>
        </w:r>
        <w:r w:rsidR="007579A1">
          <w:rPr>
            <w:rFonts w:hint="eastAsia"/>
          </w:rPr>
          <w:t>短信模板维护</w:t>
        </w:r>
        <w:r w:rsidR="007579A1">
          <w:tab/>
        </w:r>
        <w:r w:rsidR="00E21B5E">
          <w:fldChar w:fldCharType="begin"/>
        </w:r>
        <w:r w:rsidR="007579A1">
          <w:instrText xml:space="preserve"> PAGEREF _Toc17768 </w:instrText>
        </w:r>
        <w:r w:rsidR="00E21B5E">
          <w:fldChar w:fldCharType="separate"/>
        </w:r>
        <w:r w:rsidR="007579A1">
          <w:t>34</w:t>
        </w:r>
        <w:r w:rsidR="00E21B5E">
          <w:fldChar w:fldCharType="end"/>
        </w:r>
      </w:hyperlink>
    </w:p>
    <w:p w14:paraId="26B971D7" w14:textId="77777777" w:rsidR="00DC1257" w:rsidRDefault="00982197">
      <w:pPr>
        <w:pStyle w:val="31"/>
        <w:tabs>
          <w:tab w:val="right" w:leader="dot" w:pos="8306"/>
        </w:tabs>
      </w:pPr>
      <w:hyperlink w:anchor="_Toc22850" w:history="1">
        <w:r w:rsidR="007579A1">
          <w:t>6</w:t>
        </w:r>
        <w:r w:rsidR="007579A1">
          <w:rPr>
            <w:rFonts w:ascii="Arial" w:eastAsia="黑体" w:hAnsi="Arial"/>
            <w:bCs/>
          </w:rPr>
          <w:t xml:space="preserve">.5.1 </w:t>
        </w:r>
        <w:r w:rsidR="007579A1">
          <w:rPr>
            <w:rFonts w:ascii="黑体" w:eastAsia="黑体" w:hint="eastAsia"/>
          </w:rPr>
          <w:t>短信模板查询</w:t>
        </w:r>
        <w:r w:rsidR="007579A1">
          <w:tab/>
        </w:r>
        <w:r w:rsidR="00E21B5E">
          <w:fldChar w:fldCharType="begin"/>
        </w:r>
        <w:r w:rsidR="007579A1">
          <w:instrText xml:space="preserve"> PAGEREF _Toc22850 </w:instrText>
        </w:r>
        <w:r w:rsidR="00E21B5E">
          <w:fldChar w:fldCharType="separate"/>
        </w:r>
        <w:r w:rsidR="007579A1">
          <w:t>34</w:t>
        </w:r>
        <w:r w:rsidR="00E21B5E">
          <w:fldChar w:fldCharType="end"/>
        </w:r>
      </w:hyperlink>
    </w:p>
    <w:p w14:paraId="33510DC9" w14:textId="77777777" w:rsidR="00DC1257" w:rsidRDefault="00982197">
      <w:pPr>
        <w:pStyle w:val="31"/>
        <w:tabs>
          <w:tab w:val="right" w:leader="dot" w:pos="8306"/>
        </w:tabs>
      </w:pPr>
      <w:hyperlink w:anchor="_Toc19009" w:history="1">
        <w:r w:rsidR="007579A1">
          <w:t>6</w:t>
        </w:r>
        <w:r w:rsidR="007579A1">
          <w:rPr>
            <w:rFonts w:ascii="Arial" w:eastAsia="黑体" w:hAnsi="Arial"/>
            <w:bCs/>
          </w:rPr>
          <w:t xml:space="preserve">.5.2 </w:t>
        </w:r>
        <w:r w:rsidR="007579A1">
          <w:rPr>
            <w:rFonts w:ascii="黑体" w:eastAsia="黑体" w:hint="eastAsia"/>
          </w:rPr>
          <w:t>短信模板新增</w:t>
        </w:r>
        <w:r w:rsidR="007579A1">
          <w:tab/>
        </w:r>
        <w:r w:rsidR="00E21B5E">
          <w:fldChar w:fldCharType="begin"/>
        </w:r>
        <w:r w:rsidR="007579A1">
          <w:instrText xml:space="preserve"> PAGEREF _Toc19009 </w:instrText>
        </w:r>
        <w:r w:rsidR="00E21B5E">
          <w:fldChar w:fldCharType="separate"/>
        </w:r>
        <w:r w:rsidR="007579A1">
          <w:t>35</w:t>
        </w:r>
        <w:r w:rsidR="00E21B5E">
          <w:fldChar w:fldCharType="end"/>
        </w:r>
      </w:hyperlink>
    </w:p>
    <w:p w14:paraId="478AB934" w14:textId="77777777" w:rsidR="00DC1257" w:rsidRDefault="00982197">
      <w:pPr>
        <w:pStyle w:val="31"/>
        <w:tabs>
          <w:tab w:val="right" w:leader="dot" w:pos="8306"/>
        </w:tabs>
      </w:pPr>
      <w:hyperlink w:anchor="_Toc19982" w:history="1">
        <w:r w:rsidR="007579A1">
          <w:t>6</w:t>
        </w:r>
        <w:r w:rsidR="007579A1">
          <w:rPr>
            <w:rFonts w:ascii="Arial" w:eastAsia="黑体" w:hAnsi="Arial"/>
            <w:bCs/>
          </w:rPr>
          <w:t xml:space="preserve">.5.3 </w:t>
        </w:r>
        <w:r w:rsidR="007579A1">
          <w:rPr>
            <w:rFonts w:ascii="黑体" w:eastAsia="黑体" w:hint="eastAsia"/>
          </w:rPr>
          <w:t>短信模板编辑</w:t>
        </w:r>
        <w:r w:rsidR="007579A1">
          <w:tab/>
        </w:r>
        <w:r w:rsidR="00E21B5E">
          <w:fldChar w:fldCharType="begin"/>
        </w:r>
        <w:r w:rsidR="007579A1">
          <w:instrText xml:space="preserve"> PAGEREF _Toc19982 </w:instrText>
        </w:r>
        <w:r w:rsidR="00E21B5E">
          <w:fldChar w:fldCharType="separate"/>
        </w:r>
        <w:r w:rsidR="007579A1">
          <w:t>36</w:t>
        </w:r>
        <w:r w:rsidR="00E21B5E">
          <w:fldChar w:fldCharType="end"/>
        </w:r>
      </w:hyperlink>
    </w:p>
    <w:p w14:paraId="2FEFC9EC" w14:textId="77777777" w:rsidR="00DC1257" w:rsidRDefault="00982197">
      <w:pPr>
        <w:pStyle w:val="23"/>
        <w:tabs>
          <w:tab w:val="right" w:leader="dot" w:pos="8306"/>
        </w:tabs>
      </w:pPr>
      <w:hyperlink w:anchor="_Toc26872" w:history="1">
        <w:r w:rsidR="007579A1">
          <w:t>6</w:t>
        </w:r>
        <w:r w:rsidR="007579A1">
          <w:rPr>
            <w:rFonts w:ascii="Arial" w:eastAsia="黑体" w:hAnsi="Arial"/>
          </w:rPr>
          <w:t xml:space="preserve">.6 </w:t>
        </w:r>
        <w:r w:rsidR="007579A1">
          <w:rPr>
            <w:rFonts w:hint="eastAsia"/>
          </w:rPr>
          <w:t>信函模板维护</w:t>
        </w:r>
        <w:r w:rsidR="007579A1">
          <w:tab/>
        </w:r>
        <w:r w:rsidR="00E21B5E">
          <w:fldChar w:fldCharType="begin"/>
        </w:r>
        <w:r w:rsidR="007579A1">
          <w:instrText xml:space="preserve"> PAGEREF _Toc26872 </w:instrText>
        </w:r>
        <w:r w:rsidR="00E21B5E">
          <w:fldChar w:fldCharType="separate"/>
        </w:r>
        <w:r w:rsidR="007579A1">
          <w:t>37</w:t>
        </w:r>
        <w:r w:rsidR="00E21B5E">
          <w:fldChar w:fldCharType="end"/>
        </w:r>
      </w:hyperlink>
    </w:p>
    <w:p w14:paraId="1D2227E5" w14:textId="77777777" w:rsidR="00DC1257" w:rsidRDefault="00982197">
      <w:pPr>
        <w:pStyle w:val="31"/>
        <w:tabs>
          <w:tab w:val="right" w:leader="dot" w:pos="8306"/>
        </w:tabs>
      </w:pPr>
      <w:hyperlink w:anchor="_Toc25916" w:history="1">
        <w:r w:rsidR="007579A1">
          <w:t>6</w:t>
        </w:r>
        <w:r w:rsidR="007579A1">
          <w:rPr>
            <w:rFonts w:ascii="Arial" w:eastAsia="黑体" w:hAnsi="Arial"/>
            <w:bCs/>
          </w:rPr>
          <w:t xml:space="preserve">.6.1 </w:t>
        </w:r>
        <w:r w:rsidR="007579A1">
          <w:rPr>
            <w:rFonts w:ascii="黑体" w:eastAsia="黑体" w:hint="eastAsia"/>
          </w:rPr>
          <w:t>信函模板查询</w:t>
        </w:r>
        <w:r w:rsidR="007579A1">
          <w:tab/>
        </w:r>
        <w:r w:rsidR="00E21B5E">
          <w:fldChar w:fldCharType="begin"/>
        </w:r>
        <w:r w:rsidR="007579A1">
          <w:instrText xml:space="preserve"> PAGEREF _Toc25916 </w:instrText>
        </w:r>
        <w:r w:rsidR="00E21B5E">
          <w:fldChar w:fldCharType="separate"/>
        </w:r>
        <w:r w:rsidR="007579A1">
          <w:t>37</w:t>
        </w:r>
        <w:r w:rsidR="00E21B5E">
          <w:fldChar w:fldCharType="end"/>
        </w:r>
      </w:hyperlink>
    </w:p>
    <w:p w14:paraId="426148C5" w14:textId="77777777" w:rsidR="00DC1257" w:rsidRDefault="00982197">
      <w:pPr>
        <w:pStyle w:val="31"/>
        <w:tabs>
          <w:tab w:val="right" w:leader="dot" w:pos="8306"/>
        </w:tabs>
      </w:pPr>
      <w:hyperlink w:anchor="_Toc2456" w:history="1">
        <w:r w:rsidR="007579A1">
          <w:t>6</w:t>
        </w:r>
        <w:r w:rsidR="007579A1">
          <w:rPr>
            <w:rFonts w:ascii="Arial" w:eastAsia="黑体" w:hAnsi="Arial"/>
            <w:bCs/>
          </w:rPr>
          <w:t xml:space="preserve">.6.2 </w:t>
        </w:r>
        <w:r w:rsidR="007579A1">
          <w:rPr>
            <w:rFonts w:ascii="黑体" w:eastAsia="黑体" w:hint="eastAsia"/>
          </w:rPr>
          <w:t>信函模板新建</w:t>
        </w:r>
        <w:r w:rsidR="007579A1">
          <w:tab/>
        </w:r>
        <w:r w:rsidR="00E21B5E">
          <w:fldChar w:fldCharType="begin"/>
        </w:r>
        <w:r w:rsidR="007579A1">
          <w:instrText xml:space="preserve"> PAGEREF _Toc2456 </w:instrText>
        </w:r>
        <w:r w:rsidR="00E21B5E">
          <w:fldChar w:fldCharType="separate"/>
        </w:r>
        <w:r w:rsidR="007579A1">
          <w:t>37</w:t>
        </w:r>
        <w:r w:rsidR="00E21B5E">
          <w:fldChar w:fldCharType="end"/>
        </w:r>
      </w:hyperlink>
    </w:p>
    <w:p w14:paraId="29317978" w14:textId="77777777" w:rsidR="00DC1257" w:rsidRDefault="00982197">
      <w:pPr>
        <w:pStyle w:val="31"/>
        <w:tabs>
          <w:tab w:val="right" w:leader="dot" w:pos="8306"/>
        </w:tabs>
      </w:pPr>
      <w:hyperlink w:anchor="_Toc4219" w:history="1">
        <w:r w:rsidR="007579A1">
          <w:t>6</w:t>
        </w:r>
        <w:r w:rsidR="007579A1">
          <w:rPr>
            <w:rFonts w:ascii="Arial" w:eastAsia="黑体" w:hAnsi="Arial"/>
            <w:bCs/>
          </w:rPr>
          <w:t xml:space="preserve">.6.3 </w:t>
        </w:r>
        <w:r w:rsidR="007579A1">
          <w:rPr>
            <w:rFonts w:ascii="黑体" w:eastAsia="黑体" w:hint="eastAsia"/>
          </w:rPr>
          <w:t>信函模板编辑</w:t>
        </w:r>
        <w:r w:rsidR="007579A1">
          <w:tab/>
        </w:r>
        <w:r w:rsidR="00E21B5E">
          <w:fldChar w:fldCharType="begin"/>
        </w:r>
        <w:r w:rsidR="007579A1">
          <w:instrText xml:space="preserve"> PAGEREF _Toc4219 </w:instrText>
        </w:r>
        <w:r w:rsidR="00E21B5E">
          <w:fldChar w:fldCharType="separate"/>
        </w:r>
        <w:r w:rsidR="007579A1">
          <w:t>38</w:t>
        </w:r>
        <w:r w:rsidR="00E21B5E">
          <w:fldChar w:fldCharType="end"/>
        </w:r>
      </w:hyperlink>
    </w:p>
    <w:p w14:paraId="6A0DCA81" w14:textId="77777777" w:rsidR="00DC1257" w:rsidRDefault="00982197">
      <w:pPr>
        <w:pStyle w:val="23"/>
        <w:tabs>
          <w:tab w:val="right" w:leader="dot" w:pos="8306"/>
        </w:tabs>
      </w:pPr>
      <w:hyperlink w:anchor="_Toc8612" w:history="1">
        <w:r w:rsidR="007579A1">
          <w:t>6</w:t>
        </w:r>
        <w:r w:rsidR="007579A1">
          <w:rPr>
            <w:rFonts w:ascii="Arial" w:eastAsia="黑体" w:hAnsi="Arial"/>
            <w:color w:val="FF0000"/>
          </w:rPr>
          <w:t xml:space="preserve">.7 </w:t>
        </w:r>
        <w:r w:rsidR="007579A1">
          <w:rPr>
            <w:rFonts w:hint="eastAsia"/>
            <w:color w:val="FF0000"/>
          </w:rPr>
          <w:t>法务模板维护</w:t>
        </w:r>
        <w:r w:rsidR="007579A1">
          <w:tab/>
        </w:r>
        <w:r w:rsidR="00E21B5E">
          <w:fldChar w:fldCharType="begin"/>
        </w:r>
        <w:r w:rsidR="007579A1">
          <w:instrText xml:space="preserve"> PAGEREF _Toc8612 </w:instrText>
        </w:r>
        <w:r w:rsidR="00E21B5E">
          <w:fldChar w:fldCharType="separate"/>
        </w:r>
        <w:r w:rsidR="007579A1">
          <w:t>39</w:t>
        </w:r>
        <w:r w:rsidR="00E21B5E">
          <w:fldChar w:fldCharType="end"/>
        </w:r>
      </w:hyperlink>
    </w:p>
    <w:p w14:paraId="2E1EB5DE" w14:textId="77777777" w:rsidR="00DC1257" w:rsidRDefault="00982197">
      <w:pPr>
        <w:pStyle w:val="31"/>
        <w:tabs>
          <w:tab w:val="right" w:leader="dot" w:pos="8306"/>
        </w:tabs>
      </w:pPr>
      <w:hyperlink w:anchor="_Toc10344" w:history="1">
        <w:r w:rsidR="007579A1">
          <w:t>6</w:t>
        </w:r>
        <w:r w:rsidR="007579A1">
          <w:rPr>
            <w:rFonts w:ascii="Arial" w:eastAsia="黑体" w:hAnsi="Arial"/>
            <w:bCs/>
            <w:color w:val="FF0000"/>
          </w:rPr>
          <w:t xml:space="preserve">.7.1 </w:t>
        </w:r>
        <w:r w:rsidR="007579A1">
          <w:rPr>
            <w:rFonts w:ascii="黑体" w:eastAsia="黑体" w:hint="eastAsia"/>
            <w:color w:val="FF0000"/>
          </w:rPr>
          <w:t>法务模板查询</w:t>
        </w:r>
        <w:r w:rsidR="007579A1">
          <w:tab/>
        </w:r>
        <w:r w:rsidR="00E21B5E">
          <w:fldChar w:fldCharType="begin"/>
        </w:r>
        <w:r w:rsidR="007579A1">
          <w:instrText xml:space="preserve"> PAGEREF _Toc10344 </w:instrText>
        </w:r>
        <w:r w:rsidR="00E21B5E">
          <w:fldChar w:fldCharType="separate"/>
        </w:r>
        <w:r w:rsidR="007579A1">
          <w:t>39</w:t>
        </w:r>
        <w:r w:rsidR="00E21B5E">
          <w:fldChar w:fldCharType="end"/>
        </w:r>
      </w:hyperlink>
    </w:p>
    <w:p w14:paraId="6B33DAEA" w14:textId="77777777" w:rsidR="00DC1257" w:rsidRDefault="00982197">
      <w:pPr>
        <w:pStyle w:val="31"/>
        <w:tabs>
          <w:tab w:val="right" w:leader="dot" w:pos="8306"/>
        </w:tabs>
      </w:pPr>
      <w:hyperlink w:anchor="_Toc20545" w:history="1">
        <w:r w:rsidR="007579A1">
          <w:t>6</w:t>
        </w:r>
        <w:r w:rsidR="007579A1">
          <w:rPr>
            <w:rFonts w:ascii="Arial" w:eastAsia="黑体" w:hAnsi="Arial"/>
            <w:bCs/>
            <w:color w:val="FF0000"/>
          </w:rPr>
          <w:t xml:space="preserve">.7.2 </w:t>
        </w:r>
        <w:r w:rsidR="007579A1">
          <w:rPr>
            <w:rFonts w:ascii="黑体" w:eastAsia="黑体" w:hint="eastAsia"/>
            <w:color w:val="FF0000"/>
          </w:rPr>
          <w:t>法务模板新增</w:t>
        </w:r>
        <w:r w:rsidR="007579A1">
          <w:tab/>
        </w:r>
        <w:r w:rsidR="00E21B5E">
          <w:fldChar w:fldCharType="begin"/>
        </w:r>
        <w:r w:rsidR="007579A1">
          <w:instrText xml:space="preserve"> PAGEREF _Toc20545 </w:instrText>
        </w:r>
        <w:r w:rsidR="00E21B5E">
          <w:fldChar w:fldCharType="separate"/>
        </w:r>
        <w:r w:rsidR="007579A1">
          <w:t>40</w:t>
        </w:r>
        <w:r w:rsidR="00E21B5E">
          <w:fldChar w:fldCharType="end"/>
        </w:r>
      </w:hyperlink>
    </w:p>
    <w:p w14:paraId="3F6237F9" w14:textId="77777777" w:rsidR="00DC1257" w:rsidRDefault="00982197">
      <w:pPr>
        <w:pStyle w:val="31"/>
        <w:tabs>
          <w:tab w:val="right" w:leader="dot" w:pos="8306"/>
        </w:tabs>
      </w:pPr>
      <w:hyperlink w:anchor="_Toc29415" w:history="1">
        <w:r w:rsidR="007579A1">
          <w:t>6</w:t>
        </w:r>
        <w:r w:rsidR="007579A1">
          <w:rPr>
            <w:rFonts w:ascii="Arial" w:eastAsia="黑体" w:hAnsi="Arial"/>
            <w:bCs/>
            <w:color w:val="FF0000"/>
          </w:rPr>
          <w:t xml:space="preserve">.7.3 </w:t>
        </w:r>
        <w:r w:rsidR="007579A1">
          <w:rPr>
            <w:rFonts w:ascii="黑体" w:eastAsia="黑体" w:hint="eastAsia"/>
            <w:color w:val="FF0000"/>
          </w:rPr>
          <w:t>法务模板编辑</w:t>
        </w:r>
        <w:r w:rsidR="007579A1">
          <w:tab/>
        </w:r>
        <w:r w:rsidR="00E21B5E">
          <w:fldChar w:fldCharType="begin"/>
        </w:r>
        <w:r w:rsidR="007579A1">
          <w:instrText xml:space="preserve"> PAGEREF _Toc29415 </w:instrText>
        </w:r>
        <w:r w:rsidR="00E21B5E">
          <w:fldChar w:fldCharType="separate"/>
        </w:r>
        <w:r w:rsidR="007579A1">
          <w:t>40</w:t>
        </w:r>
        <w:r w:rsidR="00E21B5E">
          <w:fldChar w:fldCharType="end"/>
        </w:r>
      </w:hyperlink>
    </w:p>
    <w:p w14:paraId="360A13C4" w14:textId="77777777" w:rsidR="00DC1257" w:rsidRDefault="00982197">
      <w:pPr>
        <w:pStyle w:val="23"/>
        <w:tabs>
          <w:tab w:val="right" w:leader="dot" w:pos="8306"/>
        </w:tabs>
      </w:pPr>
      <w:hyperlink w:anchor="_Toc25171" w:history="1">
        <w:r w:rsidR="007579A1">
          <w:t>6</w:t>
        </w:r>
        <w:r w:rsidR="007579A1">
          <w:rPr>
            <w:rFonts w:ascii="Arial" w:eastAsia="黑体" w:hAnsi="Arial"/>
          </w:rPr>
          <w:t xml:space="preserve">.8 </w:t>
        </w:r>
        <w:r w:rsidR="007579A1">
          <w:rPr>
            <w:rFonts w:hint="eastAsia"/>
          </w:rPr>
          <w:t>邮件模板维护</w:t>
        </w:r>
        <w:r w:rsidR="007579A1">
          <w:tab/>
        </w:r>
        <w:r w:rsidR="00E21B5E">
          <w:fldChar w:fldCharType="begin"/>
        </w:r>
        <w:r w:rsidR="007579A1">
          <w:instrText xml:space="preserve"> PAGEREF _Toc25171 </w:instrText>
        </w:r>
        <w:r w:rsidR="00E21B5E">
          <w:fldChar w:fldCharType="separate"/>
        </w:r>
        <w:r w:rsidR="007579A1">
          <w:t>41</w:t>
        </w:r>
        <w:r w:rsidR="00E21B5E">
          <w:fldChar w:fldCharType="end"/>
        </w:r>
      </w:hyperlink>
    </w:p>
    <w:p w14:paraId="3BA5048B" w14:textId="77777777" w:rsidR="00DC1257" w:rsidRDefault="00982197">
      <w:pPr>
        <w:pStyle w:val="31"/>
        <w:tabs>
          <w:tab w:val="right" w:leader="dot" w:pos="8306"/>
        </w:tabs>
      </w:pPr>
      <w:hyperlink w:anchor="_Toc23589" w:history="1">
        <w:r w:rsidR="007579A1">
          <w:t>6</w:t>
        </w:r>
        <w:r w:rsidR="007579A1">
          <w:rPr>
            <w:rFonts w:ascii="Arial" w:eastAsia="黑体" w:hAnsi="Arial"/>
            <w:bCs/>
          </w:rPr>
          <w:t xml:space="preserve">.8.1 </w:t>
        </w:r>
        <w:r w:rsidR="007579A1">
          <w:rPr>
            <w:rFonts w:ascii="黑体" w:eastAsia="黑体" w:hint="eastAsia"/>
          </w:rPr>
          <w:t>邮件模板查询</w:t>
        </w:r>
        <w:r w:rsidR="007579A1">
          <w:tab/>
        </w:r>
        <w:r w:rsidR="00E21B5E">
          <w:fldChar w:fldCharType="begin"/>
        </w:r>
        <w:r w:rsidR="007579A1">
          <w:instrText xml:space="preserve"> PAGEREF _Toc23589 </w:instrText>
        </w:r>
        <w:r w:rsidR="00E21B5E">
          <w:fldChar w:fldCharType="separate"/>
        </w:r>
        <w:r w:rsidR="007579A1">
          <w:t>41</w:t>
        </w:r>
        <w:r w:rsidR="00E21B5E">
          <w:fldChar w:fldCharType="end"/>
        </w:r>
      </w:hyperlink>
    </w:p>
    <w:p w14:paraId="44AC2721" w14:textId="77777777" w:rsidR="00DC1257" w:rsidRDefault="00982197">
      <w:pPr>
        <w:pStyle w:val="31"/>
        <w:tabs>
          <w:tab w:val="right" w:leader="dot" w:pos="8306"/>
        </w:tabs>
      </w:pPr>
      <w:hyperlink w:anchor="_Toc27613" w:history="1">
        <w:r w:rsidR="007579A1">
          <w:t>6</w:t>
        </w:r>
        <w:r w:rsidR="007579A1">
          <w:rPr>
            <w:rFonts w:ascii="Arial" w:eastAsia="黑体" w:hAnsi="Arial"/>
            <w:bCs/>
          </w:rPr>
          <w:t xml:space="preserve">.8.2 </w:t>
        </w:r>
        <w:r w:rsidR="007579A1">
          <w:rPr>
            <w:rFonts w:ascii="黑体" w:eastAsia="黑体" w:hint="eastAsia"/>
          </w:rPr>
          <w:t>邮件模板新增</w:t>
        </w:r>
        <w:r w:rsidR="007579A1">
          <w:tab/>
        </w:r>
        <w:r w:rsidR="00E21B5E">
          <w:fldChar w:fldCharType="begin"/>
        </w:r>
        <w:r w:rsidR="007579A1">
          <w:instrText xml:space="preserve"> PAGEREF _Toc27613 </w:instrText>
        </w:r>
        <w:r w:rsidR="00E21B5E">
          <w:fldChar w:fldCharType="separate"/>
        </w:r>
        <w:r w:rsidR="007579A1">
          <w:t>42</w:t>
        </w:r>
        <w:r w:rsidR="00E21B5E">
          <w:fldChar w:fldCharType="end"/>
        </w:r>
      </w:hyperlink>
    </w:p>
    <w:p w14:paraId="1B6606A4" w14:textId="77777777" w:rsidR="00DC1257" w:rsidRDefault="00982197">
      <w:pPr>
        <w:pStyle w:val="31"/>
        <w:tabs>
          <w:tab w:val="right" w:leader="dot" w:pos="8306"/>
        </w:tabs>
      </w:pPr>
      <w:hyperlink w:anchor="_Toc1247" w:history="1">
        <w:r w:rsidR="007579A1">
          <w:t>6</w:t>
        </w:r>
        <w:r w:rsidR="007579A1">
          <w:rPr>
            <w:rFonts w:ascii="Arial" w:eastAsia="黑体" w:hAnsi="Arial"/>
            <w:bCs/>
          </w:rPr>
          <w:t xml:space="preserve">.8.3 </w:t>
        </w:r>
        <w:r w:rsidR="007579A1">
          <w:rPr>
            <w:rFonts w:ascii="黑体" w:eastAsia="黑体" w:hint="eastAsia"/>
          </w:rPr>
          <w:t>邮件模板编辑</w:t>
        </w:r>
        <w:r w:rsidR="007579A1">
          <w:tab/>
        </w:r>
        <w:r w:rsidR="00E21B5E">
          <w:fldChar w:fldCharType="begin"/>
        </w:r>
        <w:r w:rsidR="007579A1">
          <w:instrText xml:space="preserve"> PAGEREF _Toc1247 </w:instrText>
        </w:r>
        <w:r w:rsidR="00E21B5E">
          <w:fldChar w:fldCharType="separate"/>
        </w:r>
        <w:r w:rsidR="007579A1">
          <w:t>42</w:t>
        </w:r>
        <w:r w:rsidR="00E21B5E">
          <w:fldChar w:fldCharType="end"/>
        </w:r>
      </w:hyperlink>
    </w:p>
    <w:p w14:paraId="34197967" w14:textId="77777777" w:rsidR="00DC1257" w:rsidRDefault="00982197">
      <w:pPr>
        <w:pStyle w:val="23"/>
        <w:tabs>
          <w:tab w:val="right" w:leader="dot" w:pos="8306"/>
        </w:tabs>
      </w:pPr>
      <w:hyperlink w:anchor="_Toc25160" w:history="1">
        <w:r w:rsidR="007579A1">
          <w:t>6</w:t>
        </w:r>
        <w:r w:rsidR="007579A1">
          <w:rPr>
            <w:rFonts w:ascii="Arial" w:eastAsia="黑体" w:hAnsi="Arial"/>
          </w:rPr>
          <w:t xml:space="preserve">.9 </w:t>
        </w:r>
        <w:r w:rsidR="007579A1">
          <w:rPr>
            <w:rFonts w:hint="eastAsia"/>
          </w:rPr>
          <w:t>数据字典配置</w:t>
        </w:r>
        <w:r w:rsidR="007579A1">
          <w:tab/>
        </w:r>
        <w:r w:rsidR="00E21B5E">
          <w:fldChar w:fldCharType="begin"/>
        </w:r>
        <w:r w:rsidR="007579A1">
          <w:instrText xml:space="preserve"> PAGEREF _Toc25160 </w:instrText>
        </w:r>
        <w:r w:rsidR="00E21B5E">
          <w:fldChar w:fldCharType="separate"/>
        </w:r>
        <w:r w:rsidR="007579A1">
          <w:t>43</w:t>
        </w:r>
        <w:r w:rsidR="00E21B5E">
          <w:fldChar w:fldCharType="end"/>
        </w:r>
      </w:hyperlink>
    </w:p>
    <w:p w14:paraId="50532442" w14:textId="77777777" w:rsidR="00DC1257" w:rsidRDefault="00982197">
      <w:pPr>
        <w:pStyle w:val="31"/>
        <w:tabs>
          <w:tab w:val="right" w:leader="dot" w:pos="8306"/>
        </w:tabs>
      </w:pPr>
      <w:hyperlink w:anchor="_Toc3570" w:history="1">
        <w:r w:rsidR="007579A1">
          <w:t>6</w:t>
        </w:r>
        <w:r w:rsidR="007579A1">
          <w:rPr>
            <w:rFonts w:ascii="Arial" w:eastAsia="黑体" w:hAnsi="Arial"/>
            <w:bCs/>
          </w:rPr>
          <w:t xml:space="preserve">.9.1 </w:t>
        </w:r>
        <w:r w:rsidR="007579A1">
          <w:rPr>
            <w:rFonts w:ascii="黑体" w:eastAsia="黑体" w:hint="eastAsia"/>
          </w:rPr>
          <w:t>数据字典查询</w:t>
        </w:r>
        <w:r w:rsidR="007579A1">
          <w:tab/>
        </w:r>
        <w:r w:rsidR="00E21B5E">
          <w:fldChar w:fldCharType="begin"/>
        </w:r>
        <w:r w:rsidR="007579A1">
          <w:instrText xml:space="preserve"> PAGEREF _Toc3570 </w:instrText>
        </w:r>
        <w:r w:rsidR="00E21B5E">
          <w:fldChar w:fldCharType="separate"/>
        </w:r>
        <w:r w:rsidR="007579A1">
          <w:t>43</w:t>
        </w:r>
        <w:r w:rsidR="00E21B5E">
          <w:fldChar w:fldCharType="end"/>
        </w:r>
      </w:hyperlink>
    </w:p>
    <w:p w14:paraId="20A2C887" w14:textId="77777777" w:rsidR="00DC1257" w:rsidRDefault="00982197">
      <w:pPr>
        <w:pStyle w:val="31"/>
        <w:tabs>
          <w:tab w:val="right" w:leader="dot" w:pos="8306"/>
        </w:tabs>
      </w:pPr>
      <w:hyperlink w:anchor="_Toc18350" w:history="1">
        <w:r w:rsidR="007579A1">
          <w:t>6</w:t>
        </w:r>
        <w:r w:rsidR="007579A1">
          <w:rPr>
            <w:rFonts w:ascii="Arial" w:eastAsia="黑体" w:hAnsi="Arial"/>
            <w:bCs/>
          </w:rPr>
          <w:t xml:space="preserve">.9.2 </w:t>
        </w:r>
        <w:r w:rsidR="007579A1">
          <w:rPr>
            <w:rFonts w:ascii="黑体" w:eastAsia="黑体" w:hint="eastAsia"/>
          </w:rPr>
          <w:t>数据字典新增</w:t>
        </w:r>
        <w:r w:rsidR="007579A1">
          <w:tab/>
        </w:r>
        <w:r w:rsidR="00E21B5E">
          <w:fldChar w:fldCharType="begin"/>
        </w:r>
        <w:r w:rsidR="007579A1">
          <w:instrText xml:space="preserve"> PAGEREF _Toc18350 </w:instrText>
        </w:r>
        <w:r w:rsidR="00E21B5E">
          <w:fldChar w:fldCharType="separate"/>
        </w:r>
        <w:r w:rsidR="007579A1">
          <w:t>44</w:t>
        </w:r>
        <w:r w:rsidR="00E21B5E">
          <w:fldChar w:fldCharType="end"/>
        </w:r>
      </w:hyperlink>
    </w:p>
    <w:p w14:paraId="1FF3A0A3" w14:textId="77777777" w:rsidR="00DC1257" w:rsidRDefault="00982197">
      <w:pPr>
        <w:pStyle w:val="31"/>
        <w:tabs>
          <w:tab w:val="right" w:leader="dot" w:pos="8306"/>
        </w:tabs>
      </w:pPr>
      <w:hyperlink w:anchor="_Toc2814" w:history="1">
        <w:r w:rsidR="007579A1">
          <w:t>6</w:t>
        </w:r>
        <w:r w:rsidR="007579A1">
          <w:rPr>
            <w:rFonts w:ascii="Arial" w:eastAsia="黑体" w:hAnsi="Arial"/>
            <w:bCs/>
          </w:rPr>
          <w:t xml:space="preserve">.9.3 </w:t>
        </w:r>
        <w:r w:rsidR="007579A1">
          <w:rPr>
            <w:rFonts w:ascii="黑体" w:eastAsia="黑体" w:hint="eastAsia"/>
          </w:rPr>
          <w:t>数据字典修改</w:t>
        </w:r>
        <w:r w:rsidR="007579A1">
          <w:tab/>
        </w:r>
        <w:r w:rsidR="00E21B5E">
          <w:fldChar w:fldCharType="begin"/>
        </w:r>
        <w:r w:rsidR="007579A1">
          <w:instrText xml:space="preserve"> PAGEREF _Toc2814 </w:instrText>
        </w:r>
        <w:r w:rsidR="00E21B5E">
          <w:fldChar w:fldCharType="separate"/>
        </w:r>
        <w:r w:rsidR="007579A1">
          <w:t>45</w:t>
        </w:r>
        <w:r w:rsidR="00E21B5E">
          <w:fldChar w:fldCharType="end"/>
        </w:r>
      </w:hyperlink>
    </w:p>
    <w:p w14:paraId="60664C87" w14:textId="77777777" w:rsidR="00DC1257" w:rsidRDefault="00982197">
      <w:pPr>
        <w:pStyle w:val="23"/>
        <w:tabs>
          <w:tab w:val="right" w:leader="dot" w:pos="8306"/>
        </w:tabs>
      </w:pPr>
      <w:hyperlink w:anchor="_Toc15223" w:history="1">
        <w:r w:rsidR="007579A1">
          <w:t>6</w:t>
        </w:r>
        <w:r w:rsidR="007579A1">
          <w:rPr>
            <w:rFonts w:ascii="Arial" w:eastAsia="黑体" w:hAnsi="Arial"/>
          </w:rPr>
          <w:t xml:space="preserve">.10 </w:t>
        </w:r>
        <w:r w:rsidR="007579A1">
          <w:rPr>
            <w:rFonts w:hint="eastAsia"/>
          </w:rPr>
          <w:t>公告发布</w:t>
        </w:r>
        <w:r w:rsidR="007579A1">
          <w:tab/>
        </w:r>
        <w:r w:rsidR="00E21B5E">
          <w:fldChar w:fldCharType="begin"/>
        </w:r>
        <w:r w:rsidR="007579A1">
          <w:instrText xml:space="preserve"> PAGEREF _Toc15223 </w:instrText>
        </w:r>
        <w:r w:rsidR="00E21B5E">
          <w:fldChar w:fldCharType="separate"/>
        </w:r>
        <w:r w:rsidR="007579A1">
          <w:t>46</w:t>
        </w:r>
        <w:r w:rsidR="00E21B5E">
          <w:fldChar w:fldCharType="end"/>
        </w:r>
      </w:hyperlink>
    </w:p>
    <w:p w14:paraId="4F92C38A" w14:textId="77777777" w:rsidR="00DC1257" w:rsidRDefault="00982197">
      <w:pPr>
        <w:pStyle w:val="23"/>
        <w:tabs>
          <w:tab w:val="right" w:leader="dot" w:pos="8306"/>
        </w:tabs>
      </w:pPr>
      <w:hyperlink w:anchor="_Toc5888" w:history="1">
        <w:r w:rsidR="007579A1">
          <w:t>6</w:t>
        </w:r>
        <w:r w:rsidR="007579A1">
          <w:rPr>
            <w:rFonts w:ascii="Arial" w:eastAsia="黑体" w:hAnsi="Arial"/>
          </w:rPr>
          <w:t xml:space="preserve">.11 </w:t>
        </w:r>
        <w:r w:rsidR="007579A1">
          <w:rPr>
            <w:rFonts w:hint="eastAsia"/>
          </w:rPr>
          <w:t>审计日志查询（暂不使用）</w:t>
        </w:r>
        <w:r w:rsidR="007579A1">
          <w:tab/>
        </w:r>
        <w:r w:rsidR="00E21B5E">
          <w:fldChar w:fldCharType="begin"/>
        </w:r>
        <w:r w:rsidR="007579A1">
          <w:instrText xml:space="preserve"> PAGEREF _Toc5888 </w:instrText>
        </w:r>
        <w:r w:rsidR="00E21B5E">
          <w:fldChar w:fldCharType="separate"/>
        </w:r>
        <w:r w:rsidR="007579A1">
          <w:t>48</w:t>
        </w:r>
        <w:r w:rsidR="00E21B5E">
          <w:fldChar w:fldCharType="end"/>
        </w:r>
      </w:hyperlink>
    </w:p>
    <w:p w14:paraId="4C645F92" w14:textId="77777777" w:rsidR="00DC1257" w:rsidRDefault="00982197">
      <w:pPr>
        <w:pStyle w:val="23"/>
        <w:tabs>
          <w:tab w:val="right" w:leader="dot" w:pos="8306"/>
        </w:tabs>
      </w:pPr>
      <w:hyperlink w:anchor="_Toc26873" w:history="1">
        <w:r w:rsidR="007579A1">
          <w:t>6</w:t>
        </w:r>
        <w:r w:rsidR="007579A1">
          <w:rPr>
            <w:rFonts w:ascii="Arial" w:eastAsia="黑体" w:hAnsi="Arial"/>
          </w:rPr>
          <w:t xml:space="preserve">.12 </w:t>
        </w:r>
        <w:r w:rsidR="007579A1">
          <w:rPr>
            <w:rFonts w:hint="eastAsia"/>
          </w:rPr>
          <w:t>审计日志维护（暂不使用）</w:t>
        </w:r>
        <w:r w:rsidR="007579A1">
          <w:tab/>
        </w:r>
        <w:r w:rsidR="00E21B5E">
          <w:fldChar w:fldCharType="begin"/>
        </w:r>
        <w:r w:rsidR="007579A1">
          <w:instrText xml:space="preserve"> PAGEREF _Toc26873 </w:instrText>
        </w:r>
        <w:r w:rsidR="00E21B5E">
          <w:fldChar w:fldCharType="separate"/>
        </w:r>
        <w:r w:rsidR="007579A1">
          <w:t>48</w:t>
        </w:r>
        <w:r w:rsidR="00E21B5E">
          <w:fldChar w:fldCharType="end"/>
        </w:r>
      </w:hyperlink>
    </w:p>
    <w:p w14:paraId="41B34718" w14:textId="77777777" w:rsidR="00DC1257" w:rsidRDefault="00982197">
      <w:pPr>
        <w:pStyle w:val="23"/>
        <w:tabs>
          <w:tab w:val="right" w:leader="dot" w:pos="8306"/>
        </w:tabs>
      </w:pPr>
      <w:hyperlink w:anchor="_Toc771" w:history="1">
        <w:r w:rsidR="007579A1">
          <w:t>6</w:t>
        </w:r>
        <w:r w:rsidR="007579A1">
          <w:rPr>
            <w:rFonts w:ascii="Arial" w:eastAsia="黑体" w:hAnsi="Arial"/>
          </w:rPr>
          <w:t xml:space="preserve">.13 </w:t>
        </w:r>
        <w:r w:rsidR="007579A1">
          <w:rPr>
            <w:rFonts w:hint="eastAsia"/>
          </w:rPr>
          <w:t>个人密码维护</w:t>
        </w:r>
        <w:r w:rsidR="007579A1">
          <w:tab/>
        </w:r>
        <w:r w:rsidR="00E21B5E">
          <w:fldChar w:fldCharType="begin"/>
        </w:r>
        <w:r w:rsidR="007579A1">
          <w:instrText xml:space="preserve"> PAGEREF _Toc771 </w:instrText>
        </w:r>
        <w:r w:rsidR="00E21B5E">
          <w:fldChar w:fldCharType="separate"/>
        </w:r>
        <w:r w:rsidR="007579A1">
          <w:t>50</w:t>
        </w:r>
        <w:r w:rsidR="00E21B5E">
          <w:fldChar w:fldCharType="end"/>
        </w:r>
      </w:hyperlink>
    </w:p>
    <w:p w14:paraId="15BB4282" w14:textId="77777777" w:rsidR="00DC1257" w:rsidRDefault="00982197">
      <w:pPr>
        <w:pStyle w:val="23"/>
        <w:tabs>
          <w:tab w:val="right" w:leader="dot" w:pos="8306"/>
        </w:tabs>
      </w:pPr>
      <w:hyperlink w:anchor="_Toc3063" w:history="1">
        <w:r w:rsidR="007579A1">
          <w:t>6</w:t>
        </w:r>
        <w:r w:rsidR="007579A1">
          <w:rPr>
            <w:rFonts w:ascii="Arial" w:eastAsia="黑体" w:hAnsi="Arial"/>
          </w:rPr>
          <w:t xml:space="preserve">.14 </w:t>
        </w:r>
        <w:r w:rsidR="007579A1">
          <w:rPr>
            <w:rFonts w:hint="eastAsia"/>
          </w:rPr>
          <w:t>系统参数设置</w:t>
        </w:r>
        <w:r w:rsidR="007579A1">
          <w:tab/>
        </w:r>
        <w:r w:rsidR="00E21B5E">
          <w:fldChar w:fldCharType="begin"/>
        </w:r>
        <w:r w:rsidR="007579A1">
          <w:instrText xml:space="preserve"> PAGEREF _Toc3063 </w:instrText>
        </w:r>
        <w:r w:rsidR="00E21B5E">
          <w:fldChar w:fldCharType="separate"/>
        </w:r>
        <w:r w:rsidR="007579A1">
          <w:t>50</w:t>
        </w:r>
        <w:r w:rsidR="00E21B5E">
          <w:fldChar w:fldCharType="end"/>
        </w:r>
      </w:hyperlink>
    </w:p>
    <w:p w14:paraId="4BF32016" w14:textId="77777777" w:rsidR="00DC1257" w:rsidRDefault="00982197">
      <w:pPr>
        <w:pStyle w:val="23"/>
        <w:tabs>
          <w:tab w:val="right" w:leader="dot" w:pos="8306"/>
        </w:tabs>
      </w:pPr>
      <w:hyperlink w:anchor="_Toc5911" w:history="1">
        <w:r w:rsidR="007579A1">
          <w:t>6</w:t>
        </w:r>
        <w:r w:rsidR="007579A1">
          <w:rPr>
            <w:rFonts w:ascii="Arial" w:eastAsia="黑体" w:hAnsi="Arial"/>
            <w:color w:val="FF0000"/>
          </w:rPr>
          <w:t xml:space="preserve">.15 </w:t>
        </w:r>
        <w:r w:rsidR="007579A1">
          <w:rPr>
            <w:rFonts w:hint="eastAsia"/>
            <w:color w:val="FF0000"/>
          </w:rPr>
          <w:t>代扣次数设置</w:t>
        </w:r>
        <w:r w:rsidR="007579A1">
          <w:tab/>
        </w:r>
        <w:r w:rsidR="00E21B5E">
          <w:fldChar w:fldCharType="begin"/>
        </w:r>
        <w:r w:rsidR="007579A1">
          <w:instrText xml:space="preserve"> PAGEREF _Toc5911 </w:instrText>
        </w:r>
        <w:r w:rsidR="00E21B5E">
          <w:fldChar w:fldCharType="separate"/>
        </w:r>
        <w:r w:rsidR="007579A1">
          <w:t>52</w:t>
        </w:r>
        <w:r w:rsidR="00E21B5E">
          <w:fldChar w:fldCharType="end"/>
        </w:r>
      </w:hyperlink>
    </w:p>
    <w:p w14:paraId="4922C1EF" w14:textId="77777777" w:rsidR="00DC1257" w:rsidRDefault="00982197">
      <w:pPr>
        <w:pStyle w:val="31"/>
        <w:tabs>
          <w:tab w:val="right" w:leader="dot" w:pos="8306"/>
        </w:tabs>
      </w:pPr>
      <w:hyperlink w:anchor="_Toc16944" w:history="1">
        <w:r w:rsidR="007579A1">
          <w:t>6</w:t>
        </w:r>
        <w:r w:rsidR="007579A1">
          <w:rPr>
            <w:rFonts w:ascii="Arial" w:eastAsia="黑体" w:hAnsi="Arial"/>
            <w:bCs/>
            <w:color w:val="FF0000"/>
          </w:rPr>
          <w:t xml:space="preserve">.15.1 </w:t>
        </w:r>
        <w:r w:rsidR="007579A1">
          <w:rPr>
            <w:rFonts w:ascii="黑体" w:eastAsia="黑体" w:hint="eastAsia"/>
            <w:color w:val="FF0000"/>
          </w:rPr>
          <w:t>代扣次数查询</w:t>
        </w:r>
        <w:r w:rsidR="007579A1">
          <w:tab/>
        </w:r>
        <w:r w:rsidR="00E21B5E">
          <w:fldChar w:fldCharType="begin"/>
        </w:r>
        <w:r w:rsidR="007579A1">
          <w:instrText xml:space="preserve"> PAGEREF _Toc16944 </w:instrText>
        </w:r>
        <w:r w:rsidR="00E21B5E">
          <w:fldChar w:fldCharType="separate"/>
        </w:r>
        <w:r w:rsidR="007579A1">
          <w:t>52</w:t>
        </w:r>
        <w:r w:rsidR="00E21B5E">
          <w:fldChar w:fldCharType="end"/>
        </w:r>
      </w:hyperlink>
    </w:p>
    <w:p w14:paraId="5576D4C6" w14:textId="77777777" w:rsidR="00DC1257" w:rsidRDefault="00982197">
      <w:pPr>
        <w:pStyle w:val="31"/>
        <w:tabs>
          <w:tab w:val="right" w:leader="dot" w:pos="8306"/>
        </w:tabs>
      </w:pPr>
      <w:hyperlink w:anchor="_Toc24616" w:history="1">
        <w:r w:rsidR="007579A1">
          <w:t>6</w:t>
        </w:r>
        <w:r w:rsidR="007579A1">
          <w:rPr>
            <w:rFonts w:ascii="Arial" w:eastAsia="黑体" w:hAnsi="Arial"/>
            <w:bCs/>
            <w:color w:val="FF0000"/>
          </w:rPr>
          <w:t xml:space="preserve">.15.2 </w:t>
        </w:r>
        <w:r w:rsidR="007579A1">
          <w:rPr>
            <w:rFonts w:ascii="黑体" w:eastAsia="黑体" w:hint="eastAsia"/>
            <w:color w:val="FF0000"/>
          </w:rPr>
          <w:t>代扣次数新增</w:t>
        </w:r>
        <w:r w:rsidR="007579A1">
          <w:tab/>
        </w:r>
        <w:r w:rsidR="00E21B5E">
          <w:fldChar w:fldCharType="begin"/>
        </w:r>
        <w:r w:rsidR="007579A1">
          <w:instrText xml:space="preserve"> PAGEREF _Toc24616 </w:instrText>
        </w:r>
        <w:r w:rsidR="00E21B5E">
          <w:fldChar w:fldCharType="separate"/>
        </w:r>
        <w:r w:rsidR="007579A1">
          <w:t>52</w:t>
        </w:r>
        <w:r w:rsidR="00E21B5E">
          <w:fldChar w:fldCharType="end"/>
        </w:r>
      </w:hyperlink>
    </w:p>
    <w:p w14:paraId="4ACD9FCC" w14:textId="77777777" w:rsidR="00DC1257" w:rsidRDefault="00982197">
      <w:pPr>
        <w:pStyle w:val="31"/>
        <w:tabs>
          <w:tab w:val="right" w:leader="dot" w:pos="8306"/>
        </w:tabs>
      </w:pPr>
      <w:hyperlink w:anchor="_Toc23140" w:history="1">
        <w:r w:rsidR="007579A1">
          <w:t>6</w:t>
        </w:r>
        <w:r w:rsidR="007579A1">
          <w:rPr>
            <w:rFonts w:ascii="Arial" w:eastAsia="黑体" w:hAnsi="Arial"/>
            <w:bCs/>
            <w:color w:val="FF0000"/>
          </w:rPr>
          <w:t xml:space="preserve">.15.3 </w:t>
        </w:r>
        <w:r w:rsidR="007579A1">
          <w:rPr>
            <w:rFonts w:ascii="黑体" w:eastAsia="黑体" w:hint="eastAsia"/>
            <w:color w:val="FF0000"/>
          </w:rPr>
          <w:t>代扣次数编辑</w:t>
        </w:r>
        <w:r w:rsidR="007579A1">
          <w:tab/>
        </w:r>
        <w:r w:rsidR="00E21B5E">
          <w:fldChar w:fldCharType="begin"/>
        </w:r>
        <w:r w:rsidR="007579A1">
          <w:instrText xml:space="preserve"> PAGEREF _Toc23140 </w:instrText>
        </w:r>
        <w:r w:rsidR="00E21B5E">
          <w:fldChar w:fldCharType="separate"/>
        </w:r>
        <w:r w:rsidR="007579A1">
          <w:t>53</w:t>
        </w:r>
        <w:r w:rsidR="00E21B5E">
          <w:fldChar w:fldCharType="end"/>
        </w:r>
      </w:hyperlink>
    </w:p>
    <w:p w14:paraId="4D783637" w14:textId="77777777" w:rsidR="00DC1257" w:rsidRDefault="00982197" w:rsidP="00C949FE">
      <w:pPr>
        <w:pStyle w:val="11"/>
        <w:tabs>
          <w:tab w:val="clear" w:pos="8296"/>
          <w:tab w:val="right" w:leader="dot" w:pos="8306"/>
        </w:tabs>
        <w:spacing w:before="156" w:after="156"/>
      </w:pPr>
      <w:hyperlink w:anchor="_Toc6514" w:history="1">
        <w:r w:rsidR="007579A1">
          <w:t>7</w:t>
        </w:r>
        <w:r w:rsidR="007579A1">
          <w:rPr>
            <w:rFonts w:ascii="Arial" w:eastAsia="黑体" w:hAnsi="Arial"/>
            <w:kern w:val="44"/>
          </w:rPr>
          <w:t xml:space="preserve"> </w:t>
        </w:r>
        <w:r w:rsidR="007579A1">
          <w:rPr>
            <w:rFonts w:hint="eastAsia"/>
          </w:rPr>
          <w:t>规则管理</w:t>
        </w:r>
        <w:r w:rsidR="007579A1">
          <w:tab/>
        </w:r>
        <w:r w:rsidR="00E21B5E">
          <w:fldChar w:fldCharType="begin"/>
        </w:r>
        <w:r w:rsidR="007579A1">
          <w:instrText xml:space="preserve"> PAGEREF _Toc6514 </w:instrText>
        </w:r>
        <w:r w:rsidR="00E21B5E">
          <w:fldChar w:fldCharType="separate"/>
        </w:r>
        <w:r w:rsidR="007579A1">
          <w:t>53</w:t>
        </w:r>
        <w:r w:rsidR="00E21B5E">
          <w:fldChar w:fldCharType="end"/>
        </w:r>
      </w:hyperlink>
    </w:p>
    <w:p w14:paraId="17C4C568" w14:textId="77777777" w:rsidR="00DC1257" w:rsidRDefault="00982197">
      <w:pPr>
        <w:pStyle w:val="23"/>
        <w:tabs>
          <w:tab w:val="right" w:leader="dot" w:pos="8306"/>
        </w:tabs>
      </w:pPr>
      <w:hyperlink w:anchor="_Toc5236" w:history="1">
        <w:r w:rsidR="007579A1">
          <w:t>7</w:t>
        </w:r>
        <w:r w:rsidR="007579A1">
          <w:rPr>
            <w:rFonts w:ascii="Arial" w:eastAsia="黑体" w:hAnsi="Arial"/>
          </w:rPr>
          <w:t xml:space="preserve">.1 </w:t>
        </w:r>
        <w:r w:rsidR="007579A1">
          <w:rPr>
            <w:rFonts w:hint="eastAsia"/>
          </w:rPr>
          <w:t>案件分类策略（暂不使用）</w:t>
        </w:r>
        <w:r w:rsidR="007579A1">
          <w:tab/>
        </w:r>
        <w:r w:rsidR="00E21B5E">
          <w:fldChar w:fldCharType="begin"/>
        </w:r>
        <w:r w:rsidR="007579A1">
          <w:instrText xml:space="preserve"> PAGEREF _Toc5236 </w:instrText>
        </w:r>
        <w:r w:rsidR="00E21B5E">
          <w:fldChar w:fldCharType="separate"/>
        </w:r>
        <w:r w:rsidR="007579A1">
          <w:t>54</w:t>
        </w:r>
        <w:r w:rsidR="00E21B5E">
          <w:fldChar w:fldCharType="end"/>
        </w:r>
      </w:hyperlink>
    </w:p>
    <w:p w14:paraId="72D5F00F" w14:textId="77777777" w:rsidR="00DC1257" w:rsidRDefault="00982197">
      <w:pPr>
        <w:pStyle w:val="31"/>
        <w:tabs>
          <w:tab w:val="right" w:leader="dot" w:pos="8306"/>
        </w:tabs>
      </w:pPr>
      <w:hyperlink w:anchor="_Toc30365" w:history="1">
        <w:r w:rsidR="007579A1">
          <w:t>7</w:t>
        </w:r>
        <w:r w:rsidR="007579A1">
          <w:rPr>
            <w:rFonts w:ascii="Arial" w:eastAsia="黑体" w:hAnsi="Arial"/>
            <w:bCs/>
          </w:rPr>
          <w:t xml:space="preserve">.1.1 </w:t>
        </w:r>
        <w:r w:rsidR="007579A1">
          <w:rPr>
            <w:rFonts w:ascii="黑体" w:eastAsia="黑体" w:hint="eastAsia"/>
          </w:rPr>
          <w:t>新增</w:t>
        </w:r>
        <w:r w:rsidR="007579A1">
          <w:tab/>
        </w:r>
        <w:r w:rsidR="00E21B5E">
          <w:fldChar w:fldCharType="begin"/>
        </w:r>
        <w:r w:rsidR="007579A1">
          <w:instrText xml:space="preserve"> PAGEREF _Toc30365 </w:instrText>
        </w:r>
        <w:r w:rsidR="00E21B5E">
          <w:fldChar w:fldCharType="separate"/>
        </w:r>
        <w:r w:rsidR="007579A1">
          <w:t>54</w:t>
        </w:r>
        <w:r w:rsidR="00E21B5E">
          <w:fldChar w:fldCharType="end"/>
        </w:r>
      </w:hyperlink>
    </w:p>
    <w:p w14:paraId="14676204" w14:textId="77777777" w:rsidR="00DC1257" w:rsidRDefault="00982197">
      <w:pPr>
        <w:pStyle w:val="31"/>
        <w:tabs>
          <w:tab w:val="right" w:leader="dot" w:pos="8306"/>
        </w:tabs>
      </w:pPr>
      <w:hyperlink w:anchor="_Toc9093" w:history="1">
        <w:r w:rsidR="007579A1">
          <w:t>7</w:t>
        </w:r>
        <w:r w:rsidR="007579A1">
          <w:rPr>
            <w:rFonts w:ascii="Arial" w:eastAsia="黑体" w:hAnsi="Arial"/>
            <w:bCs/>
          </w:rPr>
          <w:t xml:space="preserve">.1.2 </w:t>
        </w:r>
        <w:r w:rsidR="007579A1">
          <w:rPr>
            <w:rFonts w:ascii="黑体" w:eastAsia="黑体" w:hint="eastAsia"/>
          </w:rPr>
          <w:t>编辑</w:t>
        </w:r>
        <w:r w:rsidR="007579A1">
          <w:tab/>
        </w:r>
        <w:r w:rsidR="00E21B5E">
          <w:fldChar w:fldCharType="begin"/>
        </w:r>
        <w:r w:rsidR="007579A1">
          <w:instrText xml:space="preserve"> PAGEREF _Toc9093 </w:instrText>
        </w:r>
        <w:r w:rsidR="00E21B5E">
          <w:fldChar w:fldCharType="separate"/>
        </w:r>
        <w:r w:rsidR="007579A1">
          <w:t>55</w:t>
        </w:r>
        <w:r w:rsidR="00E21B5E">
          <w:fldChar w:fldCharType="end"/>
        </w:r>
      </w:hyperlink>
    </w:p>
    <w:p w14:paraId="5D2802F3" w14:textId="77777777" w:rsidR="00DC1257" w:rsidRDefault="00982197">
      <w:pPr>
        <w:pStyle w:val="23"/>
        <w:tabs>
          <w:tab w:val="right" w:leader="dot" w:pos="8306"/>
        </w:tabs>
      </w:pPr>
      <w:hyperlink w:anchor="_Toc31696" w:history="1">
        <w:r w:rsidR="007579A1">
          <w:t>7</w:t>
        </w:r>
        <w:r w:rsidR="007579A1">
          <w:rPr>
            <w:rFonts w:ascii="Arial" w:eastAsia="黑体" w:hAnsi="Arial"/>
          </w:rPr>
          <w:t xml:space="preserve">.2 </w:t>
        </w:r>
        <w:r w:rsidR="007579A1">
          <w:rPr>
            <w:rFonts w:hint="eastAsia"/>
          </w:rPr>
          <w:t>逾期阶段策略（暂不使用）</w:t>
        </w:r>
        <w:r w:rsidR="007579A1">
          <w:tab/>
        </w:r>
        <w:r w:rsidR="00E21B5E">
          <w:fldChar w:fldCharType="begin"/>
        </w:r>
        <w:r w:rsidR="007579A1">
          <w:instrText xml:space="preserve"> PAGEREF _Toc31696 </w:instrText>
        </w:r>
        <w:r w:rsidR="00E21B5E">
          <w:fldChar w:fldCharType="separate"/>
        </w:r>
        <w:r w:rsidR="007579A1">
          <w:t>56</w:t>
        </w:r>
        <w:r w:rsidR="00E21B5E">
          <w:fldChar w:fldCharType="end"/>
        </w:r>
      </w:hyperlink>
    </w:p>
    <w:p w14:paraId="630619C3" w14:textId="77777777" w:rsidR="00DC1257" w:rsidRDefault="00982197">
      <w:pPr>
        <w:pStyle w:val="31"/>
        <w:tabs>
          <w:tab w:val="right" w:leader="dot" w:pos="8306"/>
        </w:tabs>
      </w:pPr>
      <w:hyperlink w:anchor="_Toc2648" w:history="1">
        <w:r w:rsidR="007579A1">
          <w:t>7</w:t>
        </w:r>
        <w:r w:rsidR="007579A1">
          <w:rPr>
            <w:rFonts w:ascii="Arial" w:eastAsia="黑体" w:hAnsi="Arial"/>
            <w:bCs/>
          </w:rPr>
          <w:t xml:space="preserve">.2.1 </w:t>
        </w:r>
        <w:r w:rsidR="007579A1">
          <w:rPr>
            <w:rFonts w:ascii="黑体" w:eastAsia="黑体" w:hint="eastAsia"/>
          </w:rPr>
          <w:t>新增</w:t>
        </w:r>
        <w:r w:rsidR="007579A1">
          <w:tab/>
        </w:r>
        <w:r w:rsidR="00E21B5E">
          <w:fldChar w:fldCharType="begin"/>
        </w:r>
        <w:r w:rsidR="007579A1">
          <w:instrText xml:space="preserve"> PAGEREF _Toc2648 </w:instrText>
        </w:r>
        <w:r w:rsidR="00E21B5E">
          <w:fldChar w:fldCharType="separate"/>
        </w:r>
        <w:r w:rsidR="007579A1">
          <w:t>57</w:t>
        </w:r>
        <w:r w:rsidR="00E21B5E">
          <w:fldChar w:fldCharType="end"/>
        </w:r>
      </w:hyperlink>
    </w:p>
    <w:p w14:paraId="7C1746D8" w14:textId="77777777" w:rsidR="00DC1257" w:rsidRDefault="00982197">
      <w:pPr>
        <w:pStyle w:val="31"/>
        <w:tabs>
          <w:tab w:val="right" w:leader="dot" w:pos="8306"/>
        </w:tabs>
      </w:pPr>
      <w:hyperlink w:anchor="_Toc15158" w:history="1">
        <w:r w:rsidR="007579A1">
          <w:t>7</w:t>
        </w:r>
        <w:r w:rsidR="007579A1">
          <w:rPr>
            <w:rFonts w:ascii="Arial" w:eastAsia="黑体" w:hAnsi="Arial"/>
            <w:bCs/>
          </w:rPr>
          <w:t xml:space="preserve">.2.2 </w:t>
        </w:r>
        <w:r w:rsidR="007579A1">
          <w:rPr>
            <w:rFonts w:ascii="黑体" w:eastAsia="黑体" w:hint="eastAsia"/>
          </w:rPr>
          <w:t>编辑</w:t>
        </w:r>
        <w:r w:rsidR="007579A1">
          <w:tab/>
        </w:r>
        <w:r w:rsidR="00E21B5E">
          <w:fldChar w:fldCharType="begin"/>
        </w:r>
        <w:r w:rsidR="007579A1">
          <w:instrText xml:space="preserve"> PAGEREF _Toc15158 </w:instrText>
        </w:r>
        <w:r w:rsidR="00E21B5E">
          <w:fldChar w:fldCharType="separate"/>
        </w:r>
        <w:r w:rsidR="007579A1">
          <w:t>57</w:t>
        </w:r>
        <w:r w:rsidR="00E21B5E">
          <w:fldChar w:fldCharType="end"/>
        </w:r>
      </w:hyperlink>
    </w:p>
    <w:p w14:paraId="2405DA16" w14:textId="77777777" w:rsidR="00DC1257" w:rsidRDefault="00982197">
      <w:pPr>
        <w:pStyle w:val="23"/>
        <w:tabs>
          <w:tab w:val="right" w:leader="dot" w:pos="8306"/>
        </w:tabs>
      </w:pPr>
      <w:hyperlink w:anchor="_Toc27436" w:history="1">
        <w:r w:rsidR="007579A1">
          <w:t>7</w:t>
        </w:r>
        <w:r w:rsidR="007579A1">
          <w:rPr>
            <w:rFonts w:ascii="Arial" w:eastAsia="黑体" w:hAnsi="Arial"/>
          </w:rPr>
          <w:t xml:space="preserve">.3 </w:t>
        </w:r>
        <w:r w:rsidR="007579A1">
          <w:rPr>
            <w:rFonts w:hint="eastAsia"/>
          </w:rPr>
          <w:t>案件状态策略</w:t>
        </w:r>
        <w:r w:rsidR="007579A1">
          <w:tab/>
        </w:r>
        <w:r w:rsidR="00E21B5E">
          <w:fldChar w:fldCharType="begin"/>
        </w:r>
        <w:r w:rsidR="007579A1">
          <w:instrText xml:space="preserve"> PAGEREF _Toc27436 </w:instrText>
        </w:r>
        <w:r w:rsidR="00E21B5E">
          <w:fldChar w:fldCharType="separate"/>
        </w:r>
        <w:r w:rsidR="007579A1">
          <w:t>57</w:t>
        </w:r>
        <w:r w:rsidR="00E21B5E">
          <w:fldChar w:fldCharType="end"/>
        </w:r>
      </w:hyperlink>
    </w:p>
    <w:p w14:paraId="0F8C3D29" w14:textId="77777777" w:rsidR="00DC1257" w:rsidRDefault="00982197">
      <w:pPr>
        <w:pStyle w:val="31"/>
        <w:tabs>
          <w:tab w:val="right" w:leader="dot" w:pos="8306"/>
        </w:tabs>
      </w:pPr>
      <w:hyperlink w:anchor="_Toc19400" w:history="1">
        <w:r w:rsidR="007579A1">
          <w:t>7</w:t>
        </w:r>
        <w:r w:rsidR="007579A1">
          <w:rPr>
            <w:rFonts w:ascii="Arial" w:eastAsia="黑体" w:hAnsi="Arial"/>
            <w:bCs/>
          </w:rPr>
          <w:t xml:space="preserve">.3.1 </w:t>
        </w:r>
        <w:r w:rsidR="007579A1">
          <w:rPr>
            <w:rFonts w:ascii="黑体" w:eastAsia="黑体" w:hint="eastAsia"/>
          </w:rPr>
          <w:t>新增</w:t>
        </w:r>
        <w:r w:rsidR="007579A1">
          <w:tab/>
        </w:r>
        <w:r w:rsidR="00E21B5E">
          <w:fldChar w:fldCharType="begin"/>
        </w:r>
        <w:r w:rsidR="007579A1">
          <w:instrText xml:space="preserve"> PAGEREF _Toc19400 </w:instrText>
        </w:r>
        <w:r w:rsidR="00E21B5E">
          <w:fldChar w:fldCharType="separate"/>
        </w:r>
        <w:r w:rsidR="007579A1">
          <w:t>58</w:t>
        </w:r>
        <w:r w:rsidR="00E21B5E">
          <w:fldChar w:fldCharType="end"/>
        </w:r>
      </w:hyperlink>
    </w:p>
    <w:p w14:paraId="12130618" w14:textId="77777777" w:rsidR="00DC1257" w:rsidRDefault="00982197">
      <w:pPr>
        <w:pStyle w:val="31"/>
        <w:tabs>
          <w:tab w:val="right" w:leader="dot" w:pos="8306"/>
        </w:tabs>
      </w:pPr>
      <w:hyperlink w:anchor="_Toc28648" w:history="1">
        <w:r w:rsidR="007579A1">
          <w:t>7</w:t>
        </w:r>
        <w:r w:rsidR="007579A1">
          <w:rPr>
            <w:rFonts w:ascii="Arial" w:eastAsia="黑体" w:hAnsi="Arial"/>
            <w:bCs/>
          </w:rPr>
          <w:t xml:space="preserve">.3.2 </w:t>
        </w:r>
        <w:r w:rsidR="007579A1">
          <w:rPr>
            <w:rFonts w:ascii="黑体" w:eastAsia="黑体" w:hint="eastAsia"/>
          </w:rPr>
          <w:t>编辑</w:t>
        </w:r>
        <w:r w:rsidR="007579A1">
          <w:tab/>
        </w:r>
        <w:r w:rsidR="00E21B5E">
          <w:fldChar w:fldCharType="begin"/>
        </w:r>
        <w:r w:rsidR="007579A1">
          <w:instrText xml:space="preserve"> PAGEREF _Toc28648 </w:instrText>
        </w:r>
        <w:r w:rsidR="00E21B5E">
          <w:fldChar w:fldCharType="separate"/>
        </w:r>
        <w:r w:rsidR="007579A1">
          <w:t>58</w:t>
        </w:r>
        <w:r w:rsidR="00E21B5E">
          <w:fldChar w:fldCharType="end"/>
        </w:r>
      </w:hyperlink>
    </w:p>
    <w:p w14:paraId="7EDD8308" w14:textId="77777777" w:rsidR="00DC1257" w:rsidRDefault="00982197">
      <w:pPr>
        <w:pStyle w:val="23"/>
        <w:tabs>
          <w:tab w:val="right" w:leader="dot" w:pos="8306"/>
        </w:tabs>
      </w:pPr>
      <w:hyperlink w:anchor="_Toc11105" w:history="1">
        <w:r w:rsidR="007579A1">
          <w:t>7</w:t>
        </w:r>
        <w:r w:rsidR="007579A1">
          <w:rPr>
            <w:rFonts w:ascii="Arial" w:eastAsia="黑体" w:hAnsi="Arial"/>
          </w:rPr>
          <w:t xml:space="preserve">.4 </w:t>
        </w:r>
        <w:r w:rsidR="007579A1">
          <w:rPr>
            <w:rFonts w:hint="eastAsia"/>
          </w:rPr>
          <w:t>电催分配策略</w:t>
        </w:r>
        <w:r w:rsidR="007579A1">
          <w:tab/>
        </w:r>
        <w:r w:rsidR="00E21B5E">
          <w:fldChar w:fldCharType="begin"/>
        </w:r>
        <w:r w:rsidR="007579A1">
          <w:instrText xml:space="preserve"> PAGEREF _Toc11105 </w:instrText>
        </w:r>
        <w:r w:rsidR="00E21B5E">
          <w:fldChar w:fldCharType="separate"/>
        </w:r>
        <w:r w:rsidR="007579A1">
          <w:t>59</w:t>
        </w:r>
        <w:r w:rsidR="00E21B5E">
          <w:fldChar w:fldCharType="end"/>
        </w:r>
      </w:hyperlink>
    </w:p>
    <w:p w14:paraId="12F8D294" w14:textId="77777777" w:rsidR="00DC1257" w:rsidRDefault="00982197">
      <w:pPr>
        <w:pStyle w:val="31"/>
        <w:tabs>
          <w:tab w:val="right" w:leader="dot" w:pos="8306"/>
        </w:tabs>
      </w:pPr>
      <w:hyperlink w:anchor="_Toc21598" w:history="1">
        <w:r w:rsidR="007579A1">
          <w:t>7</w:t>
        </w:r>
        <w:r w:rsidR="007579A1">
          <w:rPr>
            <w:rFonts w:ascii="Arial" w:eastAsia="黑体" w:hAnsi="Arial"/>
            <w:bCs/>
          </w:rPr>
          <w:t xml:space="preserve">.4.1 </w:t>
        </w:r>
        <w:r w:rsidR="007579A1">
          <w:rPr>
            <w:rFonts w:ascii="黑体" w:eastAsia="黑体" w:hint="eastAsia"/>
          </w:rPr>
          <w:t>新增</w:t>
        </w:r>
        <w:r w:rsidR="007579A1">
          <w:tab/>
        </w:r>
        <w:r w:rsidR="00E21B5E">
          <w:fldChar w:fldCharType="begin"/>
        </w:r>
        <w:r w:rsidR="007579A1">
          <w:instrText xml:space="preserve"> PAGEREF _Toc21598 </w:instrText>
        </w:r>
        <w:r w:rsidR="00E21B5E">
          <w:fldChar w:fldCharType="separate"/>
        </w:r>
        <w:r w:rsidR="007579A1">
          <w:t>59</w:t>
        </w:r>
        <w:r w:rsidR="00E21B5E">
          <w:fldChar w:fldCharType="end"/>
        </w:r>
      </w:hyperlink>
    </w:p>
    <w:p w14:paraId="6EB3373A" w14:textId="77777777" w:rsidR="00DC1257" w:rsidRDefault="00982197">
      <w:pPr>
        <w:pStyle w:val="31"/>
        <w:tabs>
          <w:tab w:val="right" w:leader="dot" w:pos="8306"/>
        </w:tabs>
      </w:pPr>
      <w:hyperlink w:anchor="_Toc3677" w:history="1">
        <w:r w:rsidR="007579A1">
          <w:t>7</w:t>
        </w:r>
        <w:r w:rsidR="007579A1">
          <w:rPr>
            <w:rFonts w:ascii="Arial" w:eastAsia="黑体" w:hAnsi="Arial"/>
            <w:bCs/>
          </w:rPr>
          <w:t xml:space="preserve">.4.2 </w:t>
        </w:r>
        <w:r w:rsidR="007579A1">
          <w:rPr>
            <w:rFonts w:ascii="黑体" w:eastAsia="黑体" w:hint="eastAsia"/>
          </w:rPr>
          <w:t>编辑</w:t>
        </w:r>
        <w:r w:rsidR="007579A1">
          <w:tab/>
        </w:r>
        <w:r w:rsidR="00E21B5E">
          <w:fldChar w:fldCharType="begin"/>
        </w:r>
        <w:r w:rsidR="007579A1">
          <w:instrText xml:space="preserve"> PAGEREF _Toc3677 </w:instrText>
        </w:r>
        <w:r w:rsidR="00E21B5E">
          <w:fldChar w:fldCharType="separate"/>
        </w:r>
        <w:r w:rsidR="007579A1">
          <w:t>60</w:t>
        </w:r>
        <w:r w:rsidR="00E21B5E">
          <w:fldChar w:fldCharType="end"/>
        </w:r>
      </w:hyperlink>
    </w:p>
    <w:p w14:paraId="6C5AA680" w14:textId="77777777" w:rsidR="00DC1257" w:rsidRDefault="00982197">
      <w:pPr>
        <w:pStyle w:val="23"/>
        <w:tabs>
          <w:tab w:val="right" w:leader="dot" w:pos="8306"/>
        </w:tabs>
      </w:pPr>
      <w:hyperlink w:anchor="_Toc11242" w:history="1">
        <w:r w:rsidR="007579A1">
          <w:t>7</w:t>
        </w:r>
        <w:r w:rsidR="007579A1">
          <w:rPr>
            <w:rFonts w:ascii="Arial" w:eastAsia="黑体" w:hAnsi="Arial"/>
          </w:rPr>
          <w:t xml:space="preserve">.5 </w:t>
        </w:r>
        <w:r w:rsidR="007579A1">
          <w:rPr>
            <w:rFonts w:hint="eastAsia"/>
          </w:rPr>
          <w:t>外包申请策略（删除）</w:t>
        </w:r>
        <w:r w:rsidR="007579A1">
          <w:tab/>
        </w:r>
        <w:r w:rsidR="00E21B5E">
          <w:fldChar w:fldCharType="begin"/>
        </w:r>
        <w:r w:rsidR="007579A1">
          <w:instrText xml:space="preserve"> PAGEREF _Toc11242 </w:instrText>
        </w:r>
        <w:r w:rsidR="00E21B5E">
          <w:fldChar w:fldCharType="separate"/>
        </w:r>
        <w:r w:rsidR="007579A1">
          <w:t>60</w:t>
        </w:r>
        <w:r w:rsidR="00E21B5E">
          <w:fldChar w:fldCharType="end"/>
        </w:r>
      </w:hyperlink>
    </w:p>
    <w:p w14:paraId="6CB27535" w14:textId="77777777" w:rsidR="00DC1257" w:rsidRDefault="00982197">
      <w:pPr>
        <w:pStyle w:val="31"/>
        <w:tabs>
          <w:tab w:val="right" w:leader="dot" w:pos="8306"/>
        </w:tabs>
      </w:pPr>
      <w:hyperlink w:anchor="_Toc29018" w:history="1">
        <w:r w:rsidR="007579A1">
          <w:t>7</w:t>
        </w:r>
        <w:r w:rsidR="007579A1">
          <w:rPr>
            <w:rFonts w:ascii="Arial" w:eastAsia="黑体" w:hAnsi="Arial"/>
            <w:bCs/>
          </w:rPr>
          <w:t xml:space="preserve">.5.1 </w:t>
        </w:r>
        <w:r w:rsidR="007579A1">
          <w:rPr>
            <w:rFonts w:ascii="黑体" w:eastAsia="黑体" w:hint="eastAsia"/>
          </w:rPr>
          <w:t>新增</w:t>
        </w:r>
        <w:r w:rsidR="007579A1">
          <w:tab/>
        </w:r>
        <w:r w:rsidR="00E21B5E">
          <w:fldChar w:fldCharType="begin"/>
        </w:r>
        <w:r w:rsidR="007579A1">
          <w:instrText xml:space="preserve"> PAGEREF _Toc29018 </w:instrText>
        </w:r>
        <w:r w:rsidR="00E21B5E">
          <w:fldChar w:fldCharType="separate"/>
        </w:r>
        <w:r w:rsidR="007579A1">
          <w:t>60</w:t>
        </w:r>
        <w:r w:rsidR="00E21B5E">
          <w:fldChar w:fldCharType="end"/>
        </w:r>
      </w:hyperlink>
    </w:p>
    <w:p w14:paraId="15476413" w14:textId="77777777" w:rsidR="00DC1257" w:rsidRDefault="00982197">
      <w:pPr>
        <w:pStyle w:val="31"/>
        <w:tabs>
          <w:tab w:val="right" w:leader="dot" w:pos="8306"/>
        </w:tabs>
      </w:pPr>
      <w:hyperlink w:anchor="_Toc1204" w:history="1">
        <w:r w:rsidR="007579A1">
          <w:t>7</w:t>
        </w:r>
        <w:r w:rsidR="007579A1">
          <w:rPr>
            <w:rFonts w:ascii="Arial" w:eastAsia="黑体" w:hAnsi="Arial"/>
            <w:bCs/>
          </w:rPr>
          <w:t xml:space="preserve">.5.2 </w:t>
        </w:r>
        <w:r w:rsidR="007579A1">
          <w:rPr>
            <w:rFonts w:ascii="黑体" w:eastAsia="黑体" w:hint="eastAsia"/>
          </w:rPr>
          <w:t>编辑</w:t>
        </w:r>
        <w:r w:rsidR="007579A1">
          <w:tab/>
        </w:r>
        <w:r w:rsidR="00E21B5E">
          <w:fldChar w:fldCharType="begin"/>
        </w:r>
        <w:r w:rsidR="007579A1">
          <w:instrText xml:space="preserve"> PAGEREF _Toc1204 </w:instrText>
        </w:r>
        <w:r w:rsidR="00E21B5E">
          <w:fldChar w:fldCharType="separate"/>
        </w:r>
        <w:r w:rsidR="007579A1">
          <w:t>61</w:t>
        </w:r>
        <w:r w:rsidR="00E21B5E">
          <w:fldChar w:fldCharType="end"/>
        </w:r>
      </w:hyperlink>
    </w:p>
    <w:p w14:paraId="6ED6DD14" w14:textId="77777777" w:rsidR="00DC1257" w:rsidRDefault="00982197">
      <w:pPr>
        <w:pStyle w:val="23"/>
        <w:tabs>
          <w:tab w:val="right" w:leader="dot" w:pos="8306"/>
        </w:tabs>
      </w:pPr>
      <w:hyperlink w:anchor="_Toc9682" w:history="1">
        <w:r w:rsidR="007579A1">
          <w:t>7</w:t>
        </w:r>
        <w:r w:rsidR="007579A1">
          <w:rPr>
            <w:rFonts w:ascii="Arial" w:eastAsia="黑体" w:hAnsi="Arial"/>
            <w:color w:val="FF0000"/>
          </w:rPr>
          <w:t xml:space="preserve">.6 </w:t>
        </w:r>
        <w:r w:rsidR="007579A1">
          <w:rPr>
            <w:rFonts w:hint="eastAsia"/>
            <w:color w:val="FF0000"/>
          </w:rPr>
          <w:t>法务申请策略（删除）</w:t>
        </w:r>
        <w:r w:rsidR="007579A1">
          <w:tab/>
        </w:r>
        <w:r w:rsidR="00E21B5E">
          <w:fldChar w:fldCharType="begin"/>
        </w:r>
        <w:r w:rsidR="007579A1">
          <w:instrText xml:space="preserve"> PAGEREF _Toc9682 </w:instrText>
        </w:r>
        <w:r w:rsidR="00E21B5E">
          <w:fldChar w:fldCharType="separate"/>
        </w:r>
        <w:r w:rsidR="007579A1">
          <w:t>61</w:t>
        </w:r>
        <w:r w:rsidR="00E21B5E">
          <w:fldChar w:fldCharType="end"/>
        </w:r>
      </w:hyperlink>
    </w:p>
    <w:p w14:paraId="43EC409A" w14:textId="77777777" w:rsidR="00DC1257" w:rsidRDefault="00982197">
      <w:pPr>
        <w:pStyle w:val="31"/>
        <w:tabs>
          <w:tab w:val="right" w:leader="dot" w:pos="8306"/>
        </w:tabs>
      </w:pPr>
      <w:hyperlink w:anchor="_Toc24163" w:history="1">
        <w:r w:rsidR="007579A1">
          <w:t>7</w:t>
        </w:r>
        <w:r w:rsidR="007579A1">
          <w:rPr>
            <w:rFonts w:ascii="Arial" w:eastAsia="黑体" w:hAnsi="Arial"/>
            <w:bCs/>
            <w:color w:val="FF0000"/>
          </w:rPr>
          <w:t xml:space="preserve">.6.1 </w:t>
        </w:r>
        <w:r w:rsidR="007579A1">
          <w:rPr>
            <w:rFonts w:ascii="黑体" w:eastAsia="黑体" w:hint="eastAsia"/>
            <w:color w:val="FF0000"/>
          </w:rPr>
          <w:t>新增</w:t>
        </w:r>
        <w:r w:rsidR="007579A1">
          <w:tab/>
        </w:r>
        <w:r w:rsidR="00E21B5E">
          <w:fldChar w:fldCharType="begin"/>
        </w:r>
        <w:r w:rsidR="007579A1">
          <w:instrText xml:space="preserve"> PAGEREF _Toc24163 </w:instrText>
        </w:r>
        <w:r w:rsidR="00E21B5E">
          <w:fldChar w:fldCharType="separate"/>
        </w:r>
        <w:r w:rsidR="007579A1">
          <w:t>61</w:t>
        </w:r>
        <w:r w:rsidR="00E21B5E">
          <w:fldChar w:fldCharType="end"/>
        </w:r>
      </w:hyperlink>
    </w:p>
    <w:p w14:paraId="597722FE" w14:textId="77777777" w:rsidR="00DC1257" w:rsidRDefault="00982197">
      <w:pPr>
        <w:pStyle w:val="31"/>
        <w:tabs>
          <w:tab w:val="right" w:leader="dot" w:pos="8306"/>
        </w:tabs>
      </w:pPr>
      <w:hyperlink w:anchor="_Toc6306" w:history="1">
        <w:r w:rsidR="007579A1">
          <w:t>7</w:t>
        </w:r>
        <w:r w:rsidR="007579A1">
          <w:rPr>
            <w:rFonts w:ascii="Arial" w:eastAsia="黑体" w:hAnsi="Arial"/>
            <w:bCs/>
            <w:color w:val="FF0000"/>
          </w:rPr>
          <w:t xml:space="preserve">.6.2 </w:t>
        </w:r>
        <w:r w:rsidR="007579A1">
          <w:rPr>
            <w:rFonts w:ascii="黑体" w:eastAsia="黑体" w:hint="eastAsia"/>
            <w:color w:val="FF0000"/>
          </w:rPr>
          <w:t>编辑</w:t>
        </w:r>
        <w:r w:rsidR="007579A1">
          <w:tab/>
        </w:r>
        <w:r w:rsidR="00E21B5E">
          <w:fldChar w:fldCharType="begin"/>
        </w:r>
        <w:r w:rsidR="007579A1">
          <w:instrText xml:space="preserve"> PAGEREF _Toc6306 </w:instrText>
        </w:r>
        <w:r w:rsidR="00E21B5E">
          <w:fldChar w:fldCharType="separate"/>
        </w:r>
        <w:r w:rsidR="007579A1">
          <w:t>62</w:t>
        </w:r>
        <w:r w:rsidR="00E21B5E">
          <w:fldChar w:fldCharType="end"/>
        </w:r>
      </w:hyperlink>
    </w:p>
    <w:p w14:paraId="4A865C50" w14:textId="77777777" w:rsidR="00DC1257" w:rsidRDefault="00982197">
      <w:pPr>
        <w:pStyle w:val="23"/>
        <w:tabs>
          <w:tab w:val="right" w:leader="dot" w:pos="8306"/>
        </w:tabs>
      </w:pPr>
      <w:hyperlink w:anchor="_Toc22273" w:history="1">
        <w:r w:rsidR="007579A1">
          <w:t>7</w:t>
        </w:r>
        <w:r w:rsidR="007579A1">
          <w:rPr>
            <w:rFonts w:ascii="Arial" w:eastAsia="黑体" w:hAnsi="Arial"/>
          </w:rPr>
          <w:t xml:space="preserve">.7 </w:t>
        </w:r>
        <w:r w:rsidR="007579A1">
          <w:rPr>
            <w:rFonts w:hint="eastAsia"/>
          </w:rPr>
          <w:t>批量短信策略</w:t>
        </w:r>
        <w:r w:rsidR="007579A1">
          <w:tab/>
        </w:r>
        <w:r w:rsidR="00E21B5E">
          <w:fldChar w:fldCharType="begin"/>
        </w:r>
        <w:r w:rsidR="007579A1">
          <w:instrText xml:space="preserve"> PAGEREF _Toc22273 </w:instrText>
        </w:r>
        <w:r w:rsidR="00E21B5E">
          <w:fldChar w:fldCharType="separate"/>
        </w:r>
        <w:r w:rsidR="007579A1">
          <w:t>62</w:t>
        </w:r>
        <w:r w:rsidR="00E21B5E">
          <w:fldChar w:fldCharType="end"/>
        </w:r>
      </w:hyperlink>
    </w:p>
    <w:p w14:paraId="1F905470" w14:textId="77777777" w:rsidR="00DC1257" w:rsidRDefault="00982197">
      <w:pPr>
        <w:pStyle w:val="31"/>
        <w:tabs>
          <w:tab w:val="right" w:leader="dot" w:pos="8306"/>
        </w:tabs>
      </w:pPr>
      <w:hyperlink w:anchor="_Toc18880" w:history="1">
        <w:r w:rsidR="007579A1">
          <w:t>7</w:t>
        </w:r>
        <w:r w:rsidR="007579A1">
          <w:rPr>
            <w:rFonts w:ascii="Arial" w:eastAsia="黑体" w:hAnsi="Arial"/>
            <w:bCs/>
          </w:rPr>
          <w:t xml:space="preserve">.7.1 </w:t>
        </w:r>
        <w:r w:rsidR="007579A1">
          <w:rPr>
            <w:rFonts w:ascii="黑体" w:eastAsia="黑体" w:hint="eastAsia"/>
          </w:rPr>
          <w:t>新增</w:t>
        </w:r>
        <w:r w:rsidR="007579A1">
          <w:tab/>
        </w:r>
        <w:r w:rsidR="00E21B5E">
          <w:fldChar w:fldCharType="begin"/>
        </w:r>
        <w:r w:rsidR="007579A1">
          <w:instrText xml:space="preserve"> PAGEREF _Toc18880 </w:instrText>
        </w:r>
        <w:r w:rsidR="00E21B5E">
          <w:fldChar w:fldCharType="separate"/>
        </w:r>
        <w:r w:rsidR="007579A1">
          <w:t>63</w:t>
        </w:r>
        <w:r w:rsidR="00E21B5E">
          <w:fldChar w:fldCharType="end"/>
        </w:r>
      </w:hyperlink>
    </w:p>
    <w:p w14:paraId="7F040B53" w14:textId="77777777" w:rsidR="00DC1257" w:rsidRDefault="00982197">
      <w:pPr>
        <w:pStyle w:val="31"/>
        <w:tabs>
          <w:tab w:val="right" w:leader="dot" w:pos="8306"/>
        </w:tabs>
      </w:pPr>
      <w:hyperlink w:anchor="_Toc18525" w:history="1">
        <w:r w:rsidR="007579A1">
          <w:t>7</w:t>
        </w:r>
        <w:r w:rsidR="007579A1">
          <w:rPr>
            <w:rFonts w:ascii="Arial" w:eastAsia="黑体" w:hAnsi="Arial"/>
            <w:bCs/>
          </w:rPr>
          <w:t xml:space="preserve">.7.2 </w:t>
        </w:r>
        <w:r w:rsidR="007579A1">
          <w:rPr>
            <w:rFonts w:ascii="黑体" w:eastAsia="黑体" w:hint="eastAsia"/>
          </w:rPr>
          <w:t>编辑</w:t>
        </w:r>
        <w:r w:rsidR="007579A1">
          <w:tab/>
        </w:r>
        <w:r w:rsidR="00E21B5E">
          <w:fldChar w:fldCharType="begin"/>
        </w:r>
        <w:r w:rsidR="007579A1">
          <w:instrText xml:space="preserve"> PAGEREF _Toc18525 </w:instrText>
        </w:r>
        <w:r w:rsidR="00E21B5E">
          <w:fldChar w:fldCharType="separate"/>
        </w:r>
        <w:r w:rsidR="007579A1">
          <w:t>63</w:t>
        </w:r>
        <w:r w:rsidR="00E21B5E">
          <w:fldChar w:fldCharType="end"/>
        </w:r>
      </w:hyperlink>
    </w:p>
    <w:p w14:paraId="593369A9" w14:textId="77777777" w:rsidR="00DC1257" w:rsidRDefault="00982197">
      <w:pPr>
        <w:pStyle w:val="23"/>
        <w:tabs>
          <w:tab w:val="right" w:leader="dot" w:pos="8306"/>
        </w:tabs>
      </w:pPr>
      <w:hyperlink w:anchor="_Toc26285" w:history="1">
        <w:r w:rsidR="007579A1">
          <w:t>7</w:t>
        </w:r>
        <w:r w:rsidR="007579A1">
          <w:rPr>
            <w:rFonts w:ascii="Arial" w:eastAsia="黑体" w:hAnsi="Arial"/>
          </w:rPr>
          <w:t xml:space="preserve">.8 </w:t>
        </w:r>
        <w:r w:rsidR="007579A1">
          <w:rPr>
            <w:rFonts w:hint="eastAsia"/>
          </w:rPr>
          <w:t>批量信函策略</w:t>
        </w:r>
        <w:r w:rsidR="007579A1">
          <w:tab/>
        </w:r>
        <w:r w:rsidR="00E21B5E">
          <w:fldChar w:fldCharType="begin"/>
        </w:r>
        <w:r w:rsidR="007579A1">
          <w:instrText xml:space="preserve"> PAGEREF _Toc26285 </w:instrText>
        </w:r>
        <w:r w:rsidR="00E21B5E">
          <w:fldChar w:fldCharType="separate"/>
        </w:r>
        <w:r w:rsidR="007579A1">
          <w:t>63</w:t>
        </w:r>
        <w:r w:rsidR="00E21B5E">
          <w:fldChar w:fldCharType="end"/>
        </w:r>
      </w:hyperlink>
    </w:p>
    <w:p w14:paraId="246951A3" w14:textId="77777777" w:rsidR="00DC1257" w:rsidRDefault="00982197">
      <w:pPr>
        <w:pStyle w:val="31"/>
        <w:tabs>
          <w:tab w:val="right" w:leader="dot" w:pos="8306"/>
        </w:tabs>
      </w:pPr>
      <w:hyperlink w:anchor="_Toc8501" w:history="1">
        <w:r w:rsidR="007579A1">
          <w:t>7</w:t>
        </w:r>
        <w:r w:rsidR="007579A1">
          <w:rPr>
            <w:rFonts w:ascii="Arial" w:eastAsia="黑体" w:hAnsi="Arial"/>
            <w:bCs/>
          </w:rPr>
          <w:t xml:space="preserve">.8.1 </w:t>
        </w:r>
        <w:r w:rsidR="007579A1">
          <w:rPr>
            <w:rFonts w:ascii="黑体" w:eastAsia="黑体" w:hint="eastAsia"/>
          </w:rPr>
          <w:t>新增</w:t>
        </w:r>
        <w:r w:rsidR="007579A1">
          <w:tab/>
        </w:r>
        <w:r w:rsidR="00E21B5E">
          <w:fldChar w:fldCharType="begin"/>
        </w:r>
        <w:r w:rsidR="007579A1">
          <w:instrText xml:space="preserve"> PAGEREF _Toc8501 </w:instrText>
        </w:r>
        <w:r w:rsidR="00E21B5E">
          <w:fldChar w:fldCharType="separate"/>
        </w:r>
        <w:r w:rsidR="007579A1">
          <w:t>64</w:t>
        </w:r>
        <w:r w:rsidR="00E21B5E">
          <w:fldChar w:fldCharType="end"/>
        </w:r>
      </w:hyperlink>
    </w:p>
    <w:p w14:paraId="776D9A80" w14:textId="77777777" w:rsidR="00DC1257" w:rsidRDefault="00982197">
      <w:pPr>
        <w:pStyle w:val="31"/>
        <w:tabs>
          <w:tab w:val="right" w:leader="dot" w:pos="8306"/>
        </w:tabs>
      </w:pPr>
      <w:hyperlink w:anchor="_Toc17765" w:history="1">
        <w:r w:rsidR="007579A1">
          <w:t>7</w:t>
        </w:r>
        <w:r w:rsidR="007579A1">
          <w:rPr>
            <w:rFonts w:ascii="Arial" w:eastAsia="黑体" w:hAnsi="Arial"/>
            <w:bCs/>
          </w:rPr>
          <w:t xml:space="preserve">.8.2 </w:t>
        </w:r>
        <w:r w:rsidR="007579A1">
          <w:rPr>
            <w:rFonts w:ascii="黑体" w:eastAsia="黑体" w:hint="eastAsia"/>
          </w:rPr>
          <w:t>编辑</w:t>
        </w:r>
        <w:r w:rsidR="007579A1">
          <w:tab/>
        </w:r>
        <w:r w:rsidR="00E21B5E">
          <w:fldChar w:fldCharType="begin"/>
        </w:r>
        <w:r w:rsidR="007579A1">
          <w:instrText xml:space="preserve"> PAGEREF _Toc17765 </w:instrText>
        </w:r>
        <w:r w:rsidR="00E21B5E">
          <w:fldChar w:fldCharType="separate"/>
        </w:r>
        <w:r w:rsidR="007579A1">
          <w:t>64</w:t>
        </w:r>
        <w:r w:rsidR="00E21B5E">
          <w:fldChar w:fldCharType="end"/>
        </w:r>
      </w:hyperlink>
    </w:p>
    <w:p w14:paraId="42CD1ADC" w14:textId="77777777" w:rsidR="00DC1257" w:rsidRDefault="00982197">
      <w:pPr>
        <w:pStyle w:val="23"/>
        <w:tabs>
          <w:tab w:val="right" w:leader="dot" w:pos="8306"/>
        </w:tabs>
      </w:pPr>
      <w:hyperlink w:anchor="_Toc24808" w:history="1">
        <w:r w:rsidR="007579A1">
          <w:t>7</w:t>
        </w:r>
        <w:r w:rsidR="007579A1">
          <w:rPr>
            <w:rFonts w:ascii="Arial" w:eastAsia="黑体" w:hAnsi="Arial"/>
          </w:rPr>
          <w:t xml:space="preserve">.9 </w:t>
        </w:r>
        <w:r w:rsidR="007579A1">
          <w:rPr>
            <w:rFonts w:hint="eastAsia"/>
          </w:rPr>
          <w:t>电催分案设置</w:t>
        </w:r>
        <w:r w:rsidR="007579A1">
          <w:tab/>
        </w:r>
        <w:r w:rsidR="00E21B5E">
          <w:fldChar w:fldCharType="begin"/>
        </w:r>
        <w:r w:rsidR="007579A1">
          <w:instrText xml:space="preserve"> PAGEREF _Toc24808 </w:instrText>
        </w:r>
        <w:r w:rsidR="00E21B5E">
          <w:fldChar w:fldCharType="separate"/>
        </w:r>
        <w:r w:rsidR="007579A1">
          <w:t>64</w:t>
        </w:r>
        <w:r w:rsidR="00E21B5E">
          <w:fldChar w:fldCharType="end"/>
        </w:r>
      </w:hyperlink>
    </w:p>
    <w:p w14:paraId="518C3539" w14:textId="77777777" w:rsidR="00DC1257" w:rsidRDefault="00982197">
      <w:pPr>
        <w:pStyle w:val="31"/>
        <w:tabs>
          <w:tab w:val="right" w:leader="dot" w:pos="8306"/>
        </w:tabs>
      </w:pPr>
      <w:hyperlink w:anchor="_Toc11226" w:history="1">
        <w:r w:rsidR="007579A1">
          <w:t>7</w:t>
        </w:r>
        <w:r w:rsidR="007579A1">
          <w:rPr>
            <w:rFonts w:ascii="Arial" w:eastAsia="黑体" w:hAnsi="Arial"/>
            <w:bCs/>
          </w:rPr>
          <w:t xml:space="preserve">.9.1 </w:t>
        </w:r>
        <w:r w:rsidR="007579A1">
          <w:rPr>
            <w:rFonts w:ascii="黑体" w:eastAsia="黑体" w:hint="eastAsia"/>
          </w:rPr>
          <w:t>电催分案规则设置</w:t>
        </w:r>
        <w:r w:rsidR="007579A1">
          <w:tab/>
        </w:r>
        <w:r w:rsidR="00E21B5E">
          <w:fldChar w:fldCharType="begin"/>
        </w:r>
        <w:r w:rsidR="007579A1">
          <w:instrText xml:space="preserve"> PAGEREF _Toc11226 </w:instrText>
        </w:r>
        <w:r w:rsidR="00E21B5E">
          <w:fldChar w:fldCharType="separate"/>
        </w:r>
        <w:r w:rsidR="007579A1">
          <w:t>64</w:t>
        </w:r>
        <w:r w:rsidR="00E21B5E">
          <w:fldChar w:fldCharType="end"/>
        </w:r>
      </w:hyperlink>
    </w:p>
    <w:p w14:paraId="0AE2BA9B" w14:textId="77777777" w:rsidR="00DC1257" w:rsidRDefault="00982197">
      <w:pPr>
        <w:pStyle w:val="23"/>
        <w:tabs>
          <w:tab w:val="right" w:leader="dot" w:pos="8306"/>
        </w:tabs>
      </w:pPr>
      <w:hyperlink w:anchor="_Toc4482" w:history="1">
        <w:r w:rsidR="007579A1">
          <w:t>7</w:t>
        </w:r>
        <w:r w:rsidR="007579A1">
          <w:rPr>
            <w:rFonts w:ascii="Arial" w:eastAsia="黑体" w:hAnsi="Arial"/>
          </w:rPr>
          <w:t xml:space="preserve">.10 </w:t>
        </w:r>
        <w:r w:rsidR="007579A1">
          <w:rPr>
            <w:rFonts w:hint="eastAsia"/>
          </w:rPr>
          <w:t>外包分案设置（删除）</w:t>
        </w:r>
        <w:r w:rsidR="007579A1">
          <w:tab/>
        </w:r>
        <w:r w:rsidR="00E21B5E">
          <w:fldChar w:fldCharType="begin"/>
        </w:r>
        <w:r w:rsidR="007579A1">
          <w:instrText xml:space="preserve"> PAGEREF _Toc4482 </w:instrText>
        </w:r>
        <w:r w:rsidR="00E21B5E">
          <w:fldChar w:fldCharType="separate"/>
        </w:r>
        <w:r w:rsidR="007579A1">
          <w:t>66</w:t>
        </w:r>
        <w:r w:rsidR="00E21B5E">
          <w:fldChar w:fldCharType="end"/>
        </w:r>
      </w:hyperlink>
    </w:p>
    <w:p w14:paraId="371D7931" w14:textId="77777777" w:rsidR="00DC1257" w:rsidRDefault="00982197">
      <w:pPr>
        <w:pStyle w:val="31"/>
        <w:tabs>
          <w:tab w:val="right" w:leader="dot" w:pos="8306"/>
        </w:tabs>
      </w:pPr>
      <w:hyperlink w:anchor="_Toc28735" w:history="1">
        <w:r w:rsidR="007579A1">
          <w:t>7</w:t>
        </w:r>
        <w:r w:rsidR="007579A1">
          <w:rPr>
            <w:rFonts w:ascii="Arial" w:eastAsia="黑体" w:hAnsi="Arial"/>
            <w:bCs/>
          </w:rPr>
          <w:t xml:space="preserve">.10.1 </w:t>
        </w:r>
        <w:r w:rsidR="007579A1">
          <w:rPr>
            <w:rFonts w:ascii="黑体" w:eastAsia="黑体" w:hint="eastAsia"/>
          </w:rPr>
          <w:t>查询</w:t>
        </w:r>
        <w:r w:rsidR="007579A1">
          <w:tab/>
        </w:r>
        <w:r w:rsidR="00E21B5E">
          <w:fldChar w:fldCharType="begin"/>
        </w:r>
        <w:r w:rsidR="007579A1">
          <w:instrText xml:space="preserve"> PAGEREF _Toc28735 </w:instrText>
        </w:r>
        <w:r w:rsidR="00E21B5E">
          <w:fldChar w:fldCharType="separate"/>
        </w:r>
        <w:r w:rsidR="007579A1">
          <w:t>66</w:t>
        </w:r>
        <w:r w:rsidR="00E21B5E">
          <w:fldChar w:fldCharType="end"/>
        </w:r>
      </w:hyperlink>
    </w:p>
    <w:p w14:paraId="00BF1F14" w14:textId="77777777" w:rsidR="00DC1257" w:rsidRDefault="00982197">
      <w:pPr>
        <w:pStyle w:val="31"/>
        <w:tabs>
          <w:tab w:val="right" w:leader="dot" w:pos="8306"/>
        </w:tabs>
      </w:pPr>
      <w:hyperlink w:anchor="_Toc15199" w:history="1">
        <w:r w:rsidR="007579A1">
          <w:t>7</w:t>
        </w:r>
        <w:r w:rsidR="007579A1">
          <w:rPr>
            <w:rFonts w:ascii="Arial" w:eastAsia="黑体" w:hAnsi="Arial"/>
            <w:bCs/>
          </w:rPr>
          <w:t xml:space="preserve">.10.2 </w:t>
        </w:r>
        <w:r w:rsidR="007579A1">
          <w:rPr>
            <w:rFonts w:ascii="黑体" w:eastAsia="黑体" w:hint="eastAsia"/>
          </w:rPr>
          <w:t>新增</w:t>
        </w:r>
        <w:r w:rsidR="007579A1">
          <w:tab/>
        </w:r>
        <w:r w:rsidR="00E21B5E">
          <w:fldChar w:fldCharType="begin"/>
        </w:r>
        <w:r w:rsidR="007579A1">
          <w:instrText xml:space="preserve"> PAGEREF _Toc15199 </w:instrText>
        </w:r>
        <w:r w:rsidR="00E21B5E">
          <w:fldChar w:fldCharType="separate"/>
        </w:r>
        <w:r w:rsidR="007579A1">
          <w:t>67</w:t>
        </w:r>
        <w:r w:rsidR="00E21B5E">
          <w:fldChar w:fldCharType="end"/>
        </w:r>
      </w:hyperlink>
    </w:p>
    <w:p w14:paraId="3F17E050" w14:textId="77777777" w:rsidR="00DC1257" w:rsidRDefault="00982197">
      <w:pPr>
        <w:pStyle w:val="31"/>
        <w:tabs>
          <w:tab w:val="right" w:leader="dot" w:pos="8306"/>
        </w:tabs>
      </w:pPr>
      <w:hyperlink w:anchor="_Toc8361" w:history="1">
        <w:r w:rsidR="007579A1">
          <w:t>7</w:t>
        </w:r>
        <w:r w:rsidR="007579A1">
          <w:rPr>
            <w:rFonts w:ascii="Arial" w:eastAsia="黑体" w:hAnsi="Arial"/>
            <w:bCs/>
          </w:rPr>
          <w:t xml:space="preserve">.10.3 </w:t>
        </w:r>
        <w:r w:rsidR="007579A1">
          <w:rPr>
            <w:rFonts w:ascii="黑体" w:eastAsia="黑体" w:hint="eastAsia"/>
          </w:rPr>
          <w:t>编辑</w:t>
        </w:r>
        <w:r w:rsidR="007579A1">
          <w:tab/>
        </w:r>
        <w:r w:rsidR="00E21B5E">
          <w:fldChar w:fldCharType="begin"/>
        </w:r>
        <w:r w:rsidR="007579A1">
          <w:instrText xml:space="preserve"> PAGEREF _Toc8361 </w:instrText>
        </w:r>
        <w:r w:rsidR="00E21B5E">
          <w:fldChar w:fldCharType="separate"/>
        </w:r>
        <w:r w:rsidR="007579A1">
          <w:t>68</w:t>
        </w:r>
        <w:r w:rsidR="00E21B5E">
          <w:fldChar w:fldCharType="end"/>
        </w:r>
      </w:hyperlink>
    </w:p>
    <w:p w14:paraId="120530B0" w14:textId="77777777" w:rsidR="00DC1257" w:rsidRDefault="00982197" w:rsidP="00C949FE">
      <w:pPr>
        <w:pStyle w:val="11"/>
        <w:tabs>
          <w:tab w:val="clear" w:pos="8296"/>
          <w:tab w:val="right" w:leader="dot" w:pos="8306"/>
        </w:tabs>
        <w:spacing w:before="156" w:after="156"/>
      </w:pPr>
      <w:hyperlink w:anchor="_Toc26301" w:history="1">
        <w:r w:rsidR="007579A1">
          <w:t>8</w:t>
        </w:r>
        <w:r w:rsidR="007579A1">
          <w:rPr>
            <w:rFonts w:ascii="Arial" w:eastAsia="黑体" w:hAnsi="Arial"/>
            <w:kern w:val="44"/>
          </w:rPr>
          <w:t xml:space="preserve"> </w:t>
        </w:r>
        <w:r w:rsidR="007579A1">
          <w:rPr>
            <w:rFonts w:hint="eastAsia"/>
          </w:rPr>
          <w:t>综合管理</w:t>
        </w:r>
        <w:r w:rsidR="007579A1">
          <w:tab/>
        </w:r>
        <w:r w:rsidR="00E21B5E">
          <w:fldChar w:fldCharType="begin"/>
        </w:r>
        <w:r w:rsidR="007579A1">
          <w:instrText xml:space="preserve"> PAGEREF _Toc26301 </w:instrText>
        </w:r>
        <w:r w:rsidR="00E21B5E">
          <w:fldChar w:fldCharType="separate"/>
        </w:r>
        <w:r w:rsidR="007579A1">
          <w:t>68</w:t>
        </w:r>
        <w:r w:rsidR="00E21B5E">
          <w:fldChar w:fldCharType="end"/>
        </w:r>
      </w:hyperlink>
    </w:p>
    <w:p w14:paraId="6C2983C9" w14:textId="77777777" w:rsidR="00DC1257" w:rsidRDefault="00982197">
      <w:pPr>
        <w:pStyle w:val="23"/>
        <w:tabs>
          <w:tab w:val="right" w:leader="dot" w:pos="8306"/>
        </w:tabs>
      </w:pPr>
      <w:hyperlink w:anchor="_Toc5337" w:history="1">
        <w:r w:rsidR="007579A1">
          <w:t>8</w:t>
        </w:r>
        <w:r w:rsidR="007579A1">
          <w:rPr>
            <w:rFonts w:ascii="Arial" w:eastAsia="黑体" w:hAnsi="Arial"/>
          </w:rPr>
          <w:t xml:space="preserve">.1 </w:t>
        </w:r>
        <w:r w:rsidR="007579A1">
          <w:rPr>
            <w:rFonts w:hint="eastAsia"/>
          </w:rPr>
          <w:t>综合查询</w:t>
        </w:r>
        <w:r w:rsidR="007579A1">
          <w:tab/>
        </w:r>
        <w:r w:rsidR="00E21B5E">
          <w:fldChar w:fldCharType="begin"/>
        </w:r>
        <w:r w:rsidR="007579A1">
          <w:instrText xml:space="preserve"> PAGEREF _Toc5337 </w:instrText>
        </w:r>
        <w:r w:rsidR="00E21B5E">
          <w:fldChar w:fldCharType="separate"/>
        </w:r>
        <w:r w:rsidR="007579A1">
          <w:t>68</w:t>
        </w:r>
        <w:r w:rsidR="00E21B5E">
          <w:fldChar w:fldCharType="end"/>
        </w:r>
      </w:hyperlink>
    </w:p>
    <w:p w14:paraId="0FB1AA89" w14:textId="77777777" w:rsidR="00DC1257" w:rsidRDefault="00982197">
      <w:pPr>
        <w:pStyle w:val="23"/>
        <w:tabs>
          <w:tab w:val="right" w:leader="dot" w:pos="8306"/>
        </w:tabs>
      </w:pPr>
      <w:hyperlink w:anchor="_Toc8940" w:history="1">
        <w:r w:rsidR="007579A1">
          <w:t>8</w:t>
        </w:r>
        <w:r w:rsidR="007579A1">
          <w:rPr>
            <w:rFonts w:ascii="Arial" w:eastAsia="黑体" w:hAnsi="Arial"/>
          </w:rPr>
          <w:t xml:space="preserve">.2 </w:t>
        </w:r>
        <w:r w:rsidR="007579A1">
          <w:rPr>
            <w:rFonts w:hint="eastAsia"/>
          </w:rPr>
          <w:t>外包商综合查询</w:t>
        </w:r>
        <w:r w:rsidR="007579A1">
          <w:tab/>
        </w:r>
        <w:r w:rsidR="00E21B5E">
          <w:fldChar w:fldCharType="begin"/>
        </w:r>
        <w:r w:rsidR="007579A1">
          <w:instrText xml:space="preserve"> PAGEREF _Toc8940 </w:instrText>
        </w:r>
        <w:r w:rsidR="00E21B5E">
          <w:fldChar w:fldCharType="separate"/>
        </w:r>
        <w:r w:rsidR="007579A1">
          <w:t>69</w:t>
        </w:r>
        <w:r w:rsidR="00E21B5E">
          <w:fldChar w:fldCharType="end"/>
        </w:r>
      </w:hyperlink>
    </w:p>
    <w:p w14:paraId="2DE80EA1" w14:textId="77777777" w:rsidR="00DC1257" w:rsidRDefault="00982197">
      <w:pPr>
        <w:pStyle w:val="23"/>
        <w:tabs>
          <w:tab w:val="right" w:leader="dot" w:pos="8306"/>
        </w:tabs>
      </w:pPr>
      <w:hyperlink w:anchor="_Toc9001" w:history="1">
        <w:r w:rsidR="007579A1">
          <w:t>8</w:t>
        </w:r>
        <w:r w:rsidR="007579A1">
          <w:rPr>
            <w:rFonts w:ascii="Arial" w:eastAsia="黑体" w:hAnsi="Arial"/>
            <w:color w:val="FF0000"/>
          </w:rPr>
          <w:t xml:space="preserve">.3 </w:t>
        </w:r>
        <w:r w:rsidR="007579A1">
          <w:rPr>
            <w:rFonts w:hint="eastAsia"/>
            <w:color w:val="FF0000"/>
          </w:rPr>
          <w:t>小额案件查询</w:t>
        </w:r>
        <w:r w:rsidR="007579A1">
          <w:tab/>
        </w:r>
        <w:r w:rsidR="00E21B5E">
          <w:fldChar w:fldCharType="begin"/>
        </w:r>
        <w:r w:rsidR="007579A1">
          <w:instrText xml:space="preserve"> PAGEREF _Toc9001 </w:instrText>
        </w:r>
        <w:r w:rsidR="00E21B5E">
          <w:fldChar w:fldCharType="separate"/>
        </w:r>
        <w:r w:rsidR="007579A1">
          <w:t>71</w:t>
        </w:r>
        <w:r w:rsidR="00E21B5E">
          <w:fldChar w:fldCharType="end"/>
        </w:r>
      </w:hyperlink>
    </w:p>
    <w:p w14:paraId="3A860D8E" w14:textId="77777777" w:rsidR="00DC1257" w:rsidRDefault="00982197">
      <w:pPr>
        <w:pStyle w:val="23"/>
        <w:tabs>
          <w:tab w:val="right" w:leader="dot" w:pos="8306"/>
        </w:tabs>
      </w:pPr>
      <w:hyperlink w:anchor="_Toc2054" w:history="1">
        <w:r w:rsidR="007579A1">
          <w:t>8</w:t>
        </w:r>
        <w:r w:rsidR="007579A1">
          <w:rPr>
            <w:rFonts w:ascii="Arial" w:eastAsia="黑体" w:hAnsi="Arial"/>
            <w:color w:val="FF0000"/>
          </w:rPr>
          <w:t xml:space="preserve">.4 </w:t>
        </w:r>
        <w:r w:rsidR="007579A1">
          <w:rPr>
            <w:rFonts w:hint="eastAsia"/>
            <w:color w:val="FF0000"/>
          </w:rPr>
          <w:t>待分配案件管理</w:t>
        </w:r>
        <w:r w:rsidR="007579A1">
          <w:tab/>
        </w:r>
        <w:r w:rsidR="00E21B5E">
          <w:fldChar w:fldCharType="begin"/>
        </w:r>
        <w:r w:rsidR="007579A1">
          <w:instrText xml:space="preserve"> PAGEREF _Toc2054 </w:instrText>
        </w:r>
        <w:r w:rsidR="00E21B5E">
          <w:fldChar w:fldCharType="separate"/>
        </w:r>
        <w:r w:rsidR="007579A1">
          <w:t>72</w:t>
        </w:r>
        <w:r w:rsidR="00E21B5E">
          <w:fldChar w:fldCharType="end"/>
        </w:r>
      </w:hyperlink>
    </w:p>
    <w:p w14:paraId="43C2DCF9" w14:textId="77777777" w:rsidR="00DC1257" w:rsidRDefault="00982197">
      <w:pPr>
        <w:pStyle w:val="23"/>
        <w:tabs>
          <w:tab w:val="right" w:leader="dot" w:pos="8306"/>
        </w:tabs>
      </w:pPr>
      <w:hyperlink w:anchor="_Toc14822" w:history="1">
        <w:r w:rsidR="007579A1">
          <w:t>8</w:t>
        </w:r>
        <w:r w:rsidR="007579A1">
          <w:rPr>
            <w:rFonts w:ascii="Arial" w:eastAsia="黑体" w:hAnsi="Arial"/>
          </w:rPr>
          <w:t xml:space="preserve">.5 </w:t>
        </w:r>
        <w:r w:rsidR="007579A1">
          <w:rPr>
            <w:rFonts w:hint="eastAsia"/>
          </w:rPr>
          <w:t>催收记录查询</w:t>
        </w:r>
        <w:r w:rsidR="007579A1">
          <w:tab/>
        </w:r>
        <w:r w:rsidR="00E21B5E">
          <w:fldChar w:fldCharType="begin"/>
        </w:r>
        <w:r w:rsidR="007579A1">
          <w:instrText xml:space="preserve"> PAGEREF _Toc14822 </w:instrText>
        </w:r>
        <w:r w:rsidR="00E21B5E">
          <w:fldChar w:fldCharType="separate"/>
        </w:r>
        <w:r w:rsidR="007579A1">
          <w:t>72</w:t>
        </w:r>
        <w:r w:rsidR="00E21B5E">
          <w:fldChar w:fldCharType="end"/>
        </w:r>
      </w:hyperlink>
    </w:p>
    <w:p w14:paraId="25A414E0" w14:textId="77777777" w:rsidR="00DC1257" w:rsidRDefault="00982197">
      <w:pPr>
        <w:pStyle w:val="23"/>
        <w:tabs>
          <w:tab w:val="right" w:leader="dot" w:pos="8306"/>
        </w:tabs>
      </w:pPr>
      <w:hyperlink w:anchor="_Toc3918" w:history="1">
        <w:r w:rsidR="007579A1">
          <w:t>8</w:t>
        </w:r>
        <w:r w:rsidR="007579A1">
          <w:rPr>
            <w:rFonts w:ascii="Arial" w:eastAsia="黑体" w:hAnsi="Arial"/>
          </w:rPr>
          <w:t xml:space="preserve">.6 </w:t>
        </w:r>
        <w:r w:rsidR="007579A1">
          <w:rPr>
            <w:rFonts w:hint="eastAsia"/>
          </w:rPr>
          <w:t>待办任务</w:t>
        </w:r>
        <w:r w:rsidR="007579A1">
          <w:tab/>
        </w:r>
        <w:r w:rsidR="00E21B5E">
          <w:fldChar w:fldCharType="begin"/>
        </w:r>
        <w:r w:rsidR="007579A1">
          <w:instrText xml:space="preserve"> PAGEREF _Toc3918 </w:instrText>
        </w:r>
        <w:r w:rsidR="00E21B5E">
          <w:fldChar w:fldCharType="separate"/>
        </w:r>
        <w:r w:rsidR="007579A1">
          <w:t>74</w:t>
        </w:r>
        <w:r w:rsidR="00E21B5E">
          <w:fldChar w:fldCharType="end"/>
        </w:r>
      </w:hyperlink>
    </w:p>
    <w:p w14:paraId="22C195BE" w14:textId="77777777" w:rsidR="00DC1257" w:rsidRDefault="00982197">
      <w:pPr>
        <w:pStyle w:val="23"/>
        <w:tabs>
          <w:tab w:val="right" w:leader="dot" w:pos="8306"/>
        </w:tabs>
      </w:pPr>
      <w:hyperlink w:anchor="_Toc26799" w:history="1">
        <w:r w:rsidR="007579A1">
          <w:t>8</w:t>
        </w:r>
        <w:r w:rsidR="007579A1">
          <w:rPr>
            <w:rFonts w:ascii="Arial" w:eastAsia="黑体" w:hAnsi="Arial"/>
          </w:rPr>
          <w:t xml:space="preserve">.7 </w:t>
        </w:r>
        <w:r w:rsidR="007579A1">
          <w:rPr>
            <w:rFonts w:hint="eastAsia"/>
          </w:rPr>
          <w:t>邮寄记录</w:t>
        </w:r>
        <w:r w:rsidR="007579A1">
          <w:tab/>
        </w:r>
        <w:r w:rsidR="00E21B5E">
          <w:fldChar w:fldCharType="begin"/>
        </w:r>
        <w:r w:rsidR="007579A1">
          <w:instrText xml:space="preserve"> PAGEREF _Toc26799 </w:instrText>
        </w:r>
        <w:r w:rsidR="00E21B5E">
          <w:fldChar w:fldCharType="separate"/>
        </w:r>
        <w:r w:rsidR="007579A1">
          <w:t>75</w:t>
        </w:r>
        <w:r w:rsidR="00E21B5E">
          <w:fldChar w:fldCharType="end"/>
        </w:r>
      </w:hyperlink>
    </w:p>
    <w:p w14:paraId="779A4E9F" w14:textId="77777777" w:rsidR="00DC1257" w:rsidRDefault="00982197">
      <w:pPr>
        <w:pStyle w:val="23"/>
        <w:tabs>
          <w:tab w:val="right" w:leader="dot" w:pos="8306"/>
        </w:tabs>
      </w:pPr>
      <w:hyperlink w:anchor="_Toc16299" w:history="1">
        <w:r w:rsidR="007579A1">
          <w:t>8</w:t>
        </w:r>
        <w:r w:rsidR="007579A1">
          <w:rPr>
            <w:rFonts w:ascii="Arial" w:eastAsia="黑体" w:hAnsi="Arial"/>
          </w:rPr>
          <w:t xml:space="preserve">.8 </w:t>
        </w:r>
        <w:r w:rsidR="007579A1">
          <w:rPr>
            <w:rFonts w:hint="eastAsia"/>
          </w:rPr>
          <w:t>来电催收（删除）</w:t>
        </w:r>
        <w:r w:rsidR="007579A1">
          <w:tab/>
        </w:r>
        <w:r w:rsidR="00E21B5E">
          <w:fldChar w:fldCharType="begin"/>
        </w:r>
        <w:r w:rsidR="007579A1">
          <w:instrText xml:space="preserve"> PAGEREF _Toc16299 </w:instrText>
        </w:r>
        <w:r w:rsidR="00E21B5E">
          <w:fldChar w:fldCharType="separate"/>
        </w:r>
        <w:r w:rsidR="007579A1">
          <w:t>76</w:t>
        </w:r>
        <w:r w:rsidR="00E21B5E">
          <w:fldChar w:fldCharType="end"/>
        </w:r>
      </w:hyperlink>
    </w:p>
    <w:p w14:paraId="75C7173B" w14:textId="77777777" w:rsidR="00DC1257" w:rsidRDefault="00982197">
      <w:pPr>
        <w:pStyle w:val="23"/>
        <w:tabs>
          <w:tab w:val="right" w:leader="dot" w:pos="8306"/>
        </w:tabs>
      </w:pPr>
      <w:hyperlink w:anchor="_Toc396" w:history="1">
        <w:r w:rsidR="007579A1">
          <w:t>8</w:t>
        </w:r>
        <w:r w:rsidR="007579A1">
          <w:rPr>
            <w:rFonts w:ascii="Arial" w:eastAsia="黑体" w:hAnsi="Arial"/>
          </w:rPr>
          <w:t xml:space="preserve">.9 </w:t>
        </w:r>
        <w:r w:rsidR="007579A1">
          <w:rPr>
            <w:rFonts w:hint="eastAsia"/>
          </w:rPr>
          <w:t>还款查询</w:t>
        </w:r>
        <w:r w:rsidR="007579A1">
          <w:tab/>
        </w:r>
        <w:r w:rsidR="00E21B5E">
          <w:fldChar w:fldCharType="begin"/>
        </w:r>
        <w:r w:rsidR="007579A1">
          <w:instrText xml:space="preserve"> PAGEREF _Toc396 </w:instrText>
        </w:r>
        <w:r w:rsidR="00E21B5E">
          <w:fldChar w:fldCharType="separate"/>
        </w:r>
        <w:r w:rsidR="007579A1">
          <w:t>78</w:t>
        </w:r>
        <w:r w:rsidR="00E21B5E">
          <w:fldChar w:fldCharType="end"/>
        </w:r>
      </w:hyperlink>
    </w:p>
    <w:p w14:paraId="71D31ACE" w14:textId="77777777" w:rsidR="00DC1257" w:rsidRDefault="00982197">
      <w:pPr>
        <w:pStyle w:val="23"/>
        <w:tabs>
          <w:tab w:val="right" w:leader="dot" w:pos="8306"/>
        </w:tabs>
      </w:pPr>
      <w:hyperlink w:anchor="_Toc22234" w:history="1">
        <w:r w:rsidR="007579A1">
          <w:t>8</w:t>
        </w:r>
        <w:r w:rsidR="007579A1">
          <w:rPr>
            <w:rFonts w:ascii="Arial" w:eastAsia="黑体" w:hAnsi="Arial"/>
          </w:rPr>
          <w:t xml:space="preserve">.10 </w:t>
        </w:r>
        <w:r w:rsidR="007579A1">
          <w:t>黑名单管理</w:t>
        </w:r>
        <w:r w:rsidR="007579A1">
          <w:rPr>
            <w:rFonts w:hint="eastAsia"/>
          </w:rPr>
          <w:t>（暂不使用）</w:t>
        </w:r>
        <w:r w:rsidR="007579A1">
          <w:tab/>
        </w:r>
        <w:r w:rsidR="00E21B5E">
          <w:fldChar w:fldCharType="begin"/>
        </w:r>
        <w:r w:rsidR="007579A1">
          <w:instrText xml:space="preserve"> PAGEREF _Toc22234 </w:instrText>
        </w:r>
        <w:r w:rsidR="00E21B5E">
          <w:fldChar w:fldCharType="separate"/>
        </w:r>
        <w:r w:rsidR="007579A1">
          <w:t>78</w:t>
        </w:r>
        <w:r w:rsidR="00E21B5E">
          <w:fldChar w:fldCharType="end"/>
        </w:r>
      </w:hyperlink>
    </w:p>
    <w:p w14:paraId="4AB85216" w14:textId="77777777" w:rsidR="00DC1257" w:rsidRDefault="00982197">
      <w:pPr>
        <w:pStyle w:val="23"/>
        <w:tabs>
          <w:tab w:val="right" w:leader="dot" w:pos="8306"/>
        </w:tabs>
      </w:pPr>
      <w:hyperlink w:anchor="_Toc30669" w:history="1">
        <w:r w:rsidR="007579A1">
          <w:t>8</w:t>
        </w:r>
        <w:r w:rsidR="007579A1">
          <w:rPr>
            <w:rFonts w:ascii="Arial" w:eastAsia="黑体" w:hAnsi="Arial"/>
          </w:rPr>
          <w:t xml:space="preserve">.11 </w:t>
        </w:r>
        <w:r w:rsidR="007579A1">
          <w:rPr>
            <w:rFonts w:hint="eastAsia"/>
          </w:rPr>
          <w:t>历史数据查询</w:t>
        </w:r>
        <w:r w:rsidR="007579A1">
          <w:tab/>
        </w:r>
        <w:r w:rsidR="00E21B5E">
          <w:fldChar w:fldCharType="begin"/>
        </w:r>
        <w:r w:rsidR="007579A1">
          <w:instrText xml:space="preserve"> PAGEREF _Toc30669 </w:instrText>
        </w:r>
        <w:r w:rsidR="00E21B5E">
          <w:fldChar w:fldCharType="separate"/>
        </w:r>
        <w:r w:rsidR="007579A1">
          <w:t>80</w:t>
        </w:r>
        <w:r w:rsidR="00E21B5E">
          <w:fldChar w:fldCharType="end"/>
        </w:r>
      </w:hyperlink>
    </w:p>
    <w:p w14:paraId="1C31FC92" w14:textId="77777777" w:rsidR="00DC1257" w:rsidRDefault="00982197" w:rsidP="00C949FE">
      <w:pPr>
        <w:pStyle w:val="11"/>
        <w:tabs>
          <w:tab w:val="clear" w:pos="8296"/>
          <w:tab w:val="right" w:leader="dot" w:pos="8306"/>
        </w:tabs>
        <w:spacing w:before="156" w:after="156"/>
      </w:pPr>
      <w:hyperlink w:anchor="_Toc7498" w:history="1">
        <w:r w:rsidR="007579A1">
          <w:t>9</w:t>
        </w:r>
        <w:r w:rsidR="007579A1">
          <w:rPr>
            <w:rFonts w:ascii="Arial" w:eastAsia="黑体" w:hAnsi="Arial"/>
            <w:kern w:val="44"/>
          </w:rPr>
          <w:t xml:space="preserve"> </w:t>
        </w:r>
        <w:r w:rsidR="007579A1">
          <w:rPr>
            <w:rFonts w:hint="eastAsia"/>
          </w:rPr>
          <w:t>电催业务</w:t>
        </w:r>
        <w:r w:rsidR="007579A1">
          <w:tab/>
        </w:r>
        <w:r w:rsidR="00E21B5E">
          <w:fldChar w:fldCharType="begin"/>
        </w:r>
        <w:r w:rsidR="007579A1">
          <w:instrText xml:space="preserve"> PAGEREF _Toc7498 </w:instrText>
        </w:r>
        <w:r w:rsidR="00E21B5E">
          <w:fldChar w:fldCharType="separate"/>
        </w:r>
        <w:r w:rsidR="007579A1">
          <w:t>80</w:t>
        </w:r>
        <w:r w:rsidR="00E21B5E">
          <w:fldChar w:fldCharType="end"/>
        </w:r>
      </w:hyperlink>
    </w:p>
    <w:p w14:paraId="44B33A11" w14:textId="77777777" w:rsidR="00DC1257" w:rsidRDefault="00982197">
      <w:pPr>
        <w:pStyle w:val="23"/>
        <w:tabs>
          <w:tab w:val="right" w:leader="dot" w:pos="8306"/>
        </w:tabs>
      </w:pPr>
      <w:hyperlink w:anchor="_Toc4866" w:history="1">
        <w:r w:rsidR="007579A1">
          <w:t>9</w:t>
        </w:r>
        <w:r w:rsidR="007579A1">
          <w:rPr>
            <w:rFonts w:ascii="Arial" w:eastAsia="黑体" w:hAnsi="Arial"/>
          </w:rPr>
          <w:t xml:space="preserve">.1 </w:t>
        </w:r>
        <w:r w:rsidR="007579A1">
          <w:rPr>
            <w:rFonts w:hint="eastAsia"/>
          </w:rPr>
          <w:t>快速进入</w:t>
        </w:r>
        <w:r w:rsidR="007579A1">
          <w:tab/>
        </w:r>
        <w:r w:rsidR="00E21B5E">
          <w:fldChar w:fldCharType="begin"/>
        </w:r>
        <w:r w:rsidR="007579A1">
          <w:instrText xml:space="preserve"> PAGEREF _Toc4866 </w:instrText>
        </w:r>
        <w:r w:rsidR="00E21B5E">
          <w:fldChar w:fldCharType="separate"/>
        </w:r>
        <w:r w:rsidR="007579A1">
          <w:t>80</w:t>
        </w:r>
        <w:r w:rsidR="00E21B5E">
          <w:fldChar w:fldCharType="end"/>
        </w:r>
      </w:hyperlink>
    </w:p>
    <w:p w14:paraId="2AC76D87" w14:textId="77777777" w:rsidR="00DC1257" w:rsidRDefault="00982197">
      <w:pPr>
        <w:pStyle w:val="31"/>
        <w:tabs>
          <w:tab w:val="right" w:leader="dot" w:pos="8306"/>
        </w:tabs>
      </w:pPr>
      <w:hyperlink w:anchor="_Toc16832" w:history="1">
        <w:r w:rsidR="007579A1">
          <w:t>9</w:t>
        </w:r>
        <w:r w:rsidR="007579A1">
          <w:rPr>
            <w:rFonts w:ascii="Arial" w:eastAsia="黑体" w:hAnsi="Arial"/>
            <w:bCs/>
          </w:rPr>
          <w:t xml:space="preserve">.1.1 </w:t>
        </w:r>
        <w:r w:rsidR="007579A1">
          <w:rPr>
            <w:rFonts w:ascii="黑体" w:eastAsia="黑体" w:hint="eastAsia"/>
          </w:rPr>
          <w:t>客户主要信息</w:t>
        </w:r>
        <w:r w:rsidR="007579A1">
          <w:tab/>
        </w:r>
        <w:r w:rsidR="00E21B5E">
          <w:fldChar w:fldCharType="begin"/>
        </w:r>
        <w:r w:rsidR="007579A1">
          <w:instrText xml:space="preserve"> PAGEREF _Toc16832 </w:instrText>
        </w:r>
        <w:r w:rsidR="00E21B5E">
          <w:fldChar w:fldCharType="separate"/>
        </w:r>
        <w:r w:rsidR="007579A1">
          <w:t>81</w:t>
        </w:r>
        <w:r w:rsidR="00E21B5E">
          <w:fldChar w:fldCharType="end"/>
        </w:r>
      </w:hyperlink>
    </w:p>
    <w:p w14:paraId="3FC1953B" w14:textId="77777777" w:rsidR="00DC1257" w:rsidRDefault="00982197">
      <w:pPr>
        <w:pStyle w:val="31"/>
        <w:tabs>
          <w:tab w:val="right" w:leader="dot" w:pos="8306"/>
        </w:tabs>
      </w:pPr>
      <w:hyperlink w:anchor="_Toc32386" w:history="1">
        <w:r w:rsidR="007579A1">
          <w:t>9</w:t>
        </w:r>
        <w:r w:rsidR="007579A1">
          <w:rPr>
            <w:rFonts w:ascii="Arial" w:eastAsia="黑体" w:hAnsi="Arial"/>
            <w:bCs/>
            <w:color w:val="FF0000"/>
          </w:rPr>
          <w:t xml:space="preserve">.1.2 </w:t>
        </w:r>
        <w:r w:rsidR="007579A1">
          <w:rPr>
            <w:rFonts w:ascii="黑体" w:eastAsia="黑体" w:hint="eastAsia"/>
            <w:color w:val="FF0000"/>
          </w:rPr>
          <w:t>客户历史信息</w:t>
        </w:r>
        <w:r w:rsidR="007579A1">
          <w:tab/>
        </w:r>
        <w:r w:rsidR="00E21B5E">
          <w:fldChar w:fldCharType="begin"/>
        </w:r>
        <w:r w:rsidR="007579A1">
          <w:instrText xml:space="preserve"> PAGEREF _Toc32386 </w:instrText>
        </w:r>
        <w:r w:rsidR="00E21B5E">
          <w:fldChar w:fldCharType="separate"/>
        </w:r>
        <w:r w:rsidR="007579A1">
          <w:t>81</w:t>
        </w:r>
        <w:r w:rsidR="00E21B5E">
          <w:fldChar w:fldCharType="end"/>
        </w:r>
      </w:hyperlink>
    </w:p>
    <w:p w14:paraId="0086D353" w14:textId="77777777" w:rsidR="00DC1257" w:rsidRDefault="00982197">
      <w:pPr>
        <w:pStyle w:val="31"/>
        <w:tabs>
          <w:tab w:val="right" w:leader="dot" w:pos="8306"/>
        </w:tabs>
      </w:pPr>
      <w:hyperlink w:anchor="_Toc17206" w:history="1">
        <w:r w:rsidR="007579A1">
          <w:t>9</w:t>
        </w:r>
        <w:r w:rsidR="007579A1">
          <w:rPr>
            <w:rFonts w:ascii="Arial" w:eastAsia="黑体" w:hAnsi="Arial"/>
            <w:bCs/>
          </w:rPr>
          <w:t xml:space="preserve">.1.3 </w:t>
        </w:r>
        <w:r w:rsidR="007579A1">
          <w:rPr>
            <w:rFonts w:ascii="黑体" w:eastAsia="黑体" w:hint="eastAsia"/>
          </w:rPr>
          <w:t>案件信息</w:t>
        </w:r>
        <w:r w:rsidR="007579A1">
          <w:tab/>
        </w:r>
        <w:r w:rsidR="00E21B5E">
          <w:fldChar w:fldCharType="begin"/>
        </w:r>
        <w:r w:rsidR="007579A1">
          <w:instrText xml:space="preserve"> PAGEREF _Toc17206 </w:instrText>
        </w:r>
        <w:r w:rsidR="00E21B5E">
          <w:fldChar w:fldCharType="separate"/>
        </w:r>
        <w:r w:rsidR="007579A1">
          <w:t>82</w:t>
        </w:r>
        <w:r w:rsidR="00E21B5E">
          <w:fldChar w:fldCharType="end"/>
        </w:r>
      </w:hyperlink>
    </w:p>
    <w:p w14:paraId="4F65D74A" w14:textId="77777777" w:rsidR="00DC1257" w:rsidRDefault="00982197">
      <w:pPr>
        <w:pStyle w:val="31"/>
        <w:tabs>
          <w:tab w:val="right" w:leader="dot" w:pos="8306"/>
        </w:tabs>
      </w:pPr>
      <w:hyperlink w:anchor="_Toc16989" w:history="1">
        <w:r w:rsidR="007579A1">
          <w:t>9</w:t>
        </w:r>
        <w:r w:rsidR="007579A1">
          <w:rPr>
            <w:rFonts w:ascii="Arial" w:eastAsia="黑体" w:hAnsi="Arial"/>
            <w:bCs/>
          </w:rPr>
          <w:t xml:space="preserve">.1.4 </w:t>
        </w:r>
        <w:r w:rsidR="007579A1">
          <w:rPr>
            <w:rFonts w:ascii="黑体" w:eastAsia="黑体" w:hint="eastAsia"/>
          </w:rPr>
          <w:t>客户多媒体信息</w:t>
        </w:r>
        <w:r w:rsidR="007579A1">
          <w:tab/>
        </w:r>
        <w:r w:rsidR="00E21B5E">
          <w:fldChar w:fldCharType="begin"/>
        </w:r>
        <w:r w:rsidR="007579A1">
          <w:instrText xml:space="preserve"> PAGEREF _Toc16989 </w:instrText>
        </w:r>
        <w:r w:rsidR="00E21B5E">
          <w:fldChar w:fldCharType="separate"/>
        </w:r>
        <w:r w:rsidR="007579A1">
          <w:t>82</w:t>
        </w:r>
        <w:r w:rsidR="00E21B5E">
          <w:fldChar w:fldCharType="end"/>
        </w:r>
      </w:hyperlink>
    </w:p>
    <w:p w14:paraId="11011E4F" w14:textId="77777777" w:rsidR="00DC1257" w:rsidRDefault="00982197">
      <w:pPr>
        <w:pStyle w:val="31"/>
        <w:tabs>
          <w:tab w:val="right" w:leader="dot" w:pos="8306"/>
        </w:tabs>
      </w:pPr>
      <w:hyperlink w:anchor="_Toc25232" w:history="1">
        <w:r w:rsidR="007579A1">
          <w:t>9</w:t>
        </w:r>
        <w:r w:rsidR="007579A1">
          <w:rPr>
            <w:rFonts w:ascii="Arial" w:eastAsia="黑体" w:hAnsi="Arial"/>
            <w:bCs/>
          </w:rPr>
          <w:t xml:space="preserve">.1.5 </w:t>
        </w:r>
        <w:r w:rsidR="007579A1">
          <w:rPr>
            <w:rFonts w:ascii="黑体" w:eastAsia="黑体" w:hint="eastAsia"/>
          </w:rPr>
          <w:t>账户列表</w:t>
        </w:r>
        <w:r w:rsidR="007579A1">
          <w:tab/>
        </w:r>
        <w:r w:rsidR="00E21B5E">
          <w:fldChar w:fldCharType="begin"/>
        </w:r>
        <w:r w:rsidR="007579A1">
          <w:instrText xml:space="preserve"> PAGEREF _Toc25232 </w:instrText>
        </w:r>
        <w:r w:rsidR="00E21B5E">
          <w:fldChar w:fldCharType="separate"/>
        </w:r>
        <w:r w:rsidR="007579A1">
          <w:t>83</w:t>
        </w:r>
        <w:r w:rsidR="00E21B5E">
          <w:fldChar w:fldCharType="end"/>
        </w:r>
      </w:hyperlink>
    </w:p>
    <w:p w14:paraId="72F47544" w14:textId="77777777" w:rsidR="00DC1257" w:rsidRDefault="00982197">
      <w:pPr>
        <w:pStyle w:val="31"/>
        <w:tabs>
          <w:tab w:val="right" w:leader="dot" w:pos="8306"/>
        </w:tabs>
      </w:pPr>
      <w:hyperlink w:anchor="_Toc22703" w:history="1">
        <w:r w:rsidR="007579A1">
          <w:t>9</w:t>
        </w:r>
        <w:r w:rsidR="007579A1">
          <w:rPr>
            <w:rFonts w:ascii="Arial" w:eastAsia="黑体" w:hAnsi="Arial"/>
            <w:bCs/>
          </w:rPr>
          <w:t xml:space="preserve">.1.6 </w:t>
        </w:r>
        <w:r w:rsidR="007579A1">
          <w:rPr>
            <w:rFonts w:ascii="黑体" w:eastAsia="黑体" w:hint="eastAsia"/>
          </w:rPr>
          <w:t>客户信息</w:t>
        </w:r>
        <w:r w:rsidR="007579A1">
          <w:tab/>
        </w:r>
        <w:r w:rsidR="00E21B5E">
          <w:fldChar w:fldCharType="begin"/>
        </w:r>
        <w:r w:rsidR="007579A1">
          <w:instrText xml:space="preserve"> PAGEREF _Toc22703 </w:instrText>
        </w:r>
        <w:r w:rsidR="00E21B5E">
          <w:fldChar w:fldCharType="separate"/>
        </w:r>
        <w:r w:rsidR="007579A1">
          <w:t>84</w:t>
        </w:r>
        <w:r w:rsidR="00E21B5E">
          <w:fldChar w:fldCharType="end"/>
        </w:r>
      </w:hyperlink>
    </w:p>
    <w:p w14:paraId="2743B73A" w14:textId="77777777" w:rsidR="00DC1257" w:rsidRDefault="00982197">
      <w:pPr>
        <w:pStyle w:val="31"/>
        <w:tabs>
          <w:tab w:val="right" w:leader="dot" w:pos="8306"/>
        </w:tabs>
      </w:pPr>
      <w:hyperlink w:anchor="_Toc8988" w:history="1">
        <w:r w:rsidR="007579A1">
          <w:t>9</w:t>
        </w:r>
        <w:r w:rsidR="007579A1">
          <w:rPr>
            <w:rFonts w:ascii="Arial" w:eastAsia="黑体" w:hAnsi="Arial"/>
            <w:bCs/>
          </w:rPr>
          <w:t xml:space="preserve">.1.7 </w:t>
        </w:r>
        <w:r w:rsidR="007579A1">
          <w:rPr>
            <w:rFonts w:ascii="黑体" w:eastAsia="黑体" w:hint="eastAsia"/>
          </w:rPr>
          <w:t>还款记录</w:t>
        </w:r>
        <w:r w:rsidR="007579A1">
          <w:tab/>
        </w:r>
        <w:r w:rsidR="00E21B5E">
          <w:fldChar w:fldCharType="begin"/>
        </w:r>
        <w:r w:rsidR="007579A1">
          <w:instrText xml:space="preserve"> PAGEREF _Toc8988 </w:instrText>
        </w:r>
        <w:r w:rsidR="00E21B5E">
          <w:fldChar w:fldCharType="separate"/>
        </w:r>
        <w:r w:rsidR="007579A1">
          <w:t>88</w:t>
        </w:r>
        <w:r w:rsidR="00E21B5E">
          <w:fldChar w:fldCharType="end"/>
        </w:r>
      </w:hyperlink>
    </w:p>
    <w:p w14:paraId="6BD8F9EB" w14:textId="77777777" w:rsidR="00DC1257" w:rsidRDefault="00982197">
      <w:pPr>
        <w:pStyle w:val="31"/>
        <w:tabs>
          <w:tab w:val="right" w:leader="dot" w:pos="8306"/>
        </w:tabs>
      </w:pPr>
      <w:hyperlink w:anchor="_Toc27303" w:history="1">
        <w:r w:rsidR="007579A1">
          <w:t>9</w:t>
        </w:r>
        <w:r w:rsidR="007579A1">
          <w:rPr>
            <w:rFonts w:ascii="Arial" w:eastAsia="黑体" w:hAnsi="Arial"/>
            <w:bCs/>
          </w:rPr>
          <w:t xml:space="preserve">.1.8 </w:t>
        </w:r>
        <w:r w:rsidR="007579A1">
          <w:rPr>
            <w:rFonts w:ascii="黑体" w:eastAsia="黑体" w:hint="eastAsia"/>
          </w:rPr>
          <w:t>承诺历史</w:t>
        </w:r>
        <w:r w:rsidR="007579A1">
          <w:tab/>
        </w:r>
        <w:r w:rsidR="00E21B5E">
          <w:fldChar w:fldCharType="begin"/>
        </w:r>
        <w:r w:rsidR="007579A1">
          <w:instrText xml:space="preserve"> PAGEREF _Toc27303 </w:instrText>
        </w:r>
        <w:r w:rsidR="00E21B5E">
          <w:fldChar w:fldCharType="separate"/>
        </w:r>
        <w:r w:rsidR="007579A1">
          <w:t>88</w:t>
        </w:r>
        <w:r w:rsidR="00E21B5E">
          <w:fldChar w:fldCharType="end"/>
        </w:r>
      </w:hyperlink>
    </w:p>
    <w:p w14:paraId="7DF8A201" w14:textId="77777777" w:rsidR="00DC1257" w:rsidRDefault="00982197">
      <w:pPr>
        <w:pStyle w:val="31"/>
        <w:tabs>
          <w:tab w:val="right" w:leader="dot" w:pos="8306"/>
        </w:tabs>
      </w:pPr>
      <w:hyperlink w:anchor="_Toc22525" w:history="1">
        <w:r w:rsidR="007579A1">
          <w:t>9</w:t>
        </w:r>
        <w:r w:rsidR="007579A1">
          <w:rPr>
            <w:rFonts w:ascii="Arial" w:eastAsia="黑体" w:hAnsi="Arial"/>
            <w:bCs/>
          </w:rPr>
          <w:t xml:space="preserve">.1.9 </w:t>
        </w:r>
        <w:r w:rsidR="007579A1">
          <w:rPr>
            <w:rFonts w:ascii="黑体" w:eastAsia="黑体" w:hint="eastAsia"/>
          </w:rPr>
          <w:t>协办申请</w:t>
        </w:r>
        <w:r w:rsidR="007579A1">
          <w:tab/>
        </w:r>
        <w:r w:rsidR="00E21B5E">
          <w:fldChar w:fldCharType="begin"/>
        </w:r>
        <w:r w:rsidR="007579A1">
          <w:instrText xml:space="preserve"> PAGEREF _Toc22525 </w:instrText>
        </w:r>
        <w:r w:rsidR="00E21B5E">
          <w:fldChar w:fldCharType="separate"/>
        </w:r>
        <w:r w:rsidR="007579A1">
          <w:t>89</w:t>
        </w:r>
        <w:r w:rsidR="00E21B5E">
          <w:fldChar w:fldCharType="end"/>
        </w:r>
      </w:hyperlink>
    </w:p>
    <w:p w14:paraId="466C0775" w14:textId="77777777" w:rsidR="00DC1257" w:rsidRDefault="00982197">
      <w:pPr>
        <w:pStyle w:val="31"/>
        <w:tabs>
          <w:tab w:val="right" w:leader="dot" w:pos="8306"/>
        </w:tabs>
      </w:pPr>
      <w:hyperlink w:anchor="_Toc23242" w:history="1">
        <w:r w:rsidR="007579A1">
          <w:t>9</w:t>
        </w:r>
        <w:r w:rsidR="007579A1">
          <w:rPr>
            <w:rFonts w:ascii="Arial" w:eastAsia="黑体" w:hAnsi="Arial"/>
            <w:bCs/>
            <w:color w:val="FF0000"/>
          </w:rPr>
          <w:t xml:space="preserve">.1.10 </w:t>
        </w:r>
        <w:r w:rsidR="007579A1">
          <w:rPr>
            <w:rFonts w:ascii="黑体" w:eastAsia="黑体" w:hint="eastAsia"/>
            <w:color w:val="FF0000"/>
          </w:rPr>
          <w:t>发起代扣</w:t>
        </w:r>
        <w:r w:rsidR="007579A1">
          <w:tab/>
        </w:r>
        <w:r w:rsidR="00E21B5E">
          <w:fldChar w:fldCharType="begin"/>
        </w:r>
        <w:r w:rsidR="007579A1">
          <w:instrText xml:space="preserve"> PAGEREF _Toc23242 </w:instrText>
        </w:r>
        <w:r w:rsidR="00E21B5E">
          <w:fldChar w:fldCharType="separate"/>
        </w:r>
        <w:r w:rsidR="007579A1">
          <w:t>95</w:t>
        </w:r>
        <w:r w:rsidR="00E21B5E">
          <w:fldChar w:fldCharType="end"/>
        </w:r>
      </w:hyperlink>
    </w:p>
    <w:p w14:paraId="39670086" w14:textId="77777777" w:rsidR="00DC1257" w:rsidRDefault="00982197">
      <w:pPr>
        <w:pStyle w:val="31"/>
        <w:tabs>
          <w:tab w:val="right" w:leader="dot" w:pos="8306"/>
        </w:tabs>
      </w:pPr>
      <w:hyperlink w:anchor="_Toc28135" w:history="1">
        <w:r w:rsidR="007579A1">
          <w:t>9</w:t>
        </w:r>
        <w:r w:rsidR="007579A1">
          <w:rPr>
            <w:rFonts w:ascii="Arial" w:eastAsia="黑体" w:hAnsi="Arial"/>
            <w:bCs/>
            <w:color w:val="FF0000"/>
          </w:rPr>
          <w:t xml:space="preserve">.1.11 </w:t>
        </w:r>
        <w:r w:rsidR="007579A1">
          <w:rPr>
            <w:rFonts w:ascii="黑体" w:eastAsia="黑体" w:hint="eastAsia"/>
            <w:color w:val="FF0000"/>
          </w:rPr>
          <w:t>代扣记录查询</w:t>
        </w:r>
        <w:r w:rsidR="007579A1">
          <w:tab/>
        </w:r>
        <w:r w:rsidR="00E21B5E">
          <w:fldChar w:fldCharType="begin"/>
        </w:r>
        <w:r w:rsidR="007579A1">
          <w:instrText xml:space="preserve"> PAGEREF _Toc28135 </w:instrText>
        </w:r>
        <w:r w:rsidR="00E21B5E">
          <w:fldChar w:fldCharType="separate"/>
        </w:r>
        <w:r w:rsidR="007579A1">
          <w:t>95</w:t>
        </w:r>
        <w:r w:rsidR="00E21B5E">
          <w:fldChar w:fldCharType="end"/>
        </w:r>
      </w:hyperlink>
    </w:p>
    <w:p w14:paraId="3F8BF989" w14:textId="77777777" w:rsidR="00DC1257" w:rsidRDefault="00982197">
      <w:pPr>
        <w:pStyle w:val="31"/>
        <w:tabs>
          <w:tab w:val="right" w:leader="dot" w:pos="8306"/>
        </w:tabs>
      </w:pPr>
      <w:hyperlink w:anchor="_Toc11826" w:history="1">
        <w:r w:rsidR="007579A1">
          <w:t>9</w:t>
        </w:r>
        <w:r w:rsidR="007579A1">
          <w:rPr>
            <w:rFonts w:ascii="Arial" w:eastAsia="黑体" w:hAnsi="Arial"/>
            <w:bCs/>
            <w:color w:val="FF0000"/>
          </w:rPr>
          <w:t xml:space="preserve">.1.12 </w:t>
        </w:r>
        <w:r w:rsidR="007579A1">
          <w:rPr>
            <w:rFonts w:ascii="黑体" w:eastAsia="黑体" w:hint="eastAsia"/>
            <w:color w:val="FF0000"/>
          </w:rPr>
          <w:t>上传还款凭证（删除）</w:t>
        </w:r>
        <w:r w:rsidR="007579A1">
          <w:tab/>
        </w:r>
        <w:r w:rsidR="00E21B5E">
          <w:fldChar w:fldCharType="begin"/>
        </w:r>
        <w:r w:rsidR="007579A1">
          <w:instrText xml:space="preserve"> PAGEREF _Toc11826 </w:instrText>
        </w:r>
        <w:r w:rsidR="00E21B5E">
          <w:fldChar w:fldCharType="separate"/>
        </w:r>
        <w:r w:rsidR="007579A1">
          <w:t>95</w:t>
        </w:r>
        <w:r w:rsidR="00E21B5E">
          <w:fldChar w:fldCharType="end"/>
        </w:r>
      </w:hyperlink>
    </w:p>
    <w:p w14:paraId="77F0C2F9" w14:textId="77777777" w:rsidR="00DC1257" w:rsidRDefault="00982197">
      <w:pPr>
        <w:pStyle w:val="31"/>
        <w:tabs>
          <w:tab w:val="right" w:leader="dot" w:pos="8306"/>
        </w:tabs>
      </w:pPr>
      <w:hyperlink w:anchor="_Toc23520" w:history="1">
        <w:r w:rsidR="007579A1">
          <w:t>9</w:t>
        </w:r>
        <w:r w:rsidR="007579A1">
          <w:rPr>
            <w:rFonts w:ascii="Arial" w:eastAsia="黑体" w:hAnsi="Arial"/>
            <w:bCs/>
            <w:color w:val="FF0000"/>
          </w:rPr>
          <w:t xml:space="preserve">.1.13 </w:t>
        </w:r>
        <w:r w:rsidR="007579A1">
          <w:rPr>
            <w:rFonts w:ascii="黑体" w:eastAsia="黑体" w:hint="eastAsia"/>
            <w:color w:val="FF0000"/>
          </w:rPr>
          <w:t>导出律师函</w:t>
        </w:r>
        <w:r w:rsidR="007579A1">
          <w:tab/>
        </w:r>
        <w:r w:rsidR="00E21B5E">
          <w:fldChar w:fldCharType="begin"/>
        </w:r>
        <w:r w:rsidR="007579A1">
          <w:instrText xml:space="preserve"> PAGEREF _Toc23520 </w:instrText>
        </w:r>
        <w:r w:rsidR="00E21B5E">
          <w:fldChar w:fldCharType="separate"/>
        </w:r>
        <w:r w:rsidR="007579A1">
          <w:t>96</w:t>
        </w:r>
        <w:r w:rsidR="00E21B5E">
          <w:fldChar w:fldCharType="end"/>
        </w:r>
      </w:hyperlink>
    </w:p>
    <w:p w14:paraId="6A74D23A" w14:textId="77777777" w:rsidR="00DC1257" w:rsidRDefault="00982197">
      <w:pPr>
        <w:pStyle w:val="31"/>
        <w:tabs>
          <w:tab w:val="right" w:leader="dot" w:pos="8306"/>
        </w:tabs>
      </w:pPr>
      <w:hyperlink w:anchor="_Toc13526" w:history="1">
        <w:r w:rsidR="007579A1">
          <w:t>9</w:t>
        </w:r>
        <w:r w:rsidR="007579A1">
          <w:rPr>
            <w:rFonts w:ascii="Arial" w:eastAsia="黑体" w:hAnsi="Arial"/>
            <w:bCs/>
            <w:color w:val="FF0000"/>
          </w:rPr>
          <w:t xml:space="preserve">.1.14 </w:t>
        </w:r>
        <w:r w:rsidR="007579A1">
          <w:rPr>
            <w:rFonts w:ascii="黑体" w:eastAsia="黑体" w:hint="eastAsia"/>
            <w:color w:val="FF0000"/>
          </w:rPr>
          <w:t>修改跟进状态</w:t>
        </w:r>
        <w:r w:rsidR="007579A1">
          <w:tab/>
        </w:r>
        <w:r w:rsidR="00E21B5E">
          <w:fldChar w:fldCharType="begin"/>
        </w:r>
        <w:r w:rsidR="007579A1">
          <w:instrText xml:space="preserve"> PAGEREF _Toc13526 </w:instrText>
        </w:r>
        <w:r w:rsidR="00E21B5E">
          <w:fldChar w:fldCharType="separate"/>
        </w:r>
        <w:r w:rsidR="007579A1">
          <w:t>96</w:t>
        </w:r>
        <w:r w:rsidR="00E21B5E">
          <w:fldChar w:fldCharType="end"/>
        </w:r>
      </w:hyperlink>
    </w:p>
    <w:p w14:paraId="1EB1DA02" w14:textId="77777777" w:rsidR="00DC1257" w:rsidRDefault="00982197">
      <w:pPr>
        <w:pStyle w:val="31"/>
        <w:tabs>
          <w:tab w:val="right" w:leader="dot" w:pos="8306"/>
        </w:tabs>
      </w:pPr>
      <w:hyperlink w:anchor="_Toc15072" w:history="1">
        <w:r w:rsidR="007579A1">
          <w:t>9</w:t>
        </w:r>
        <w:r w:rsidR="007579A1">
          <w:rPr>
            <w:rFonts w:ascii="Arial" w:eastAsia="黑体" w:hAnsi="Arial"/>
            <w:bCs/>
          </w:rPr>
          <w:t xml:space="preserve">.1.15 </w:t>
        </w:r>
        <w:r w:rsidR="007579A1">
          <w:rPr>
            <w:rFonts w:ascii="黑体" w:eastAsia="黑体" w:hint="eastAsia"/>
          </w:rPr>
          <w:t>操作面板</w:t>
        </w:r>
        <w:r w:rsidR="007579A1">
          <w:tab/>
        </w:r>
        <w:r w:rsidR="00E21B5E">
          <w:fldChar w:fldCharType="begin"/>
        </w:r>
        <w:r w:rsidR="007579A1">
          <w:instrText xml:space="preserve"> PAGEREF _Toc15072 </w:instrText>
        </w:r>
        <w:r w:rsidR="00E21B5E">
          <w:fldChar w:fldCharType="separate"/>
        </w:r>
        <w:r w:rsidR="007579A1">
          <w:t>96</w:t>
        </w:r>
        <w:r w:rsidR="00E21B5E">
          <w:fldChar w:fldCharType="end"/>
        </w:r>
      </w:hyperlink>
    </w:p>
    <w:p w14:paraId="28053786" w14:textId="77777777" w:rsidR="00DC1257" w:rsidRDefault="00982197">
      <w:pPr>
        <w:pStyle w:val="31"/>
        <w:tabs>
          <w:tab w:val="right" w:leader="dot" w:pos="8306"/>
        </w:tabs>
      </w:pPr>
      <w:hyperlink w:anchor="_Toc4395" w:history="1">
        <w:r w:rsidR="007579A1">
          <w:t>9</w:t>
        </w:r>
        <w:r w:rsidR="007579A1">
          <w:rPr>
            <w:rFonts w:ascii="Arial" w:eastAsia="黑体" w:hAnsi="Arial"/>
            <w:bCs/>
          </w:rPr>
          <w:t xml:space="preserve">.1.16 </w:t>
        </w:r>
        <w:r w:rsidR="007579A1">
          <w:rPr>
            <w:rFonts w:ascii="黑体" w:eastAsia="黑体" w:hint="eastAsia"/>
          </w:rPr>
          <w:t>催收记录</w:t>
        </w:r>
        <w:r w:rsidR="007579A1">
          <w:tab/>
        </w:r>
        <w:r w:rsidR="00E21B5E">
          <w:fldChar w:fldCharType="begin"/>
        </w:r>
        <w:r w:rsidR="007579A1">
          <w:instrText xml:space="preserve"> PAGEREF _Toc4395 </w:instrText>
        </w:r>
        <w:r w:rsidR="00E21B5E">
          <w:fldChar w:fldCharType="separate"/>
        </w:r>
        <w:r w:rsidR="007579A1">
          <w:t>98</w:t>
        </w:r>
        <w:r w:rsidR="00E21B5E">
          <w:fldChar w:fldCharType="end"/>
        </w:r>
      </w:hyperlink>
    </w:p>
    <w:p w14:paraId="6B2FDD61" w14:textId="77777777" w:rsidR="00DC1257" w:rsidRDefault="00982197">
      <w:pPr>
        <w:pStyle w:val="31"/>
        <w:tabs>
          <w:tab w:val="right" w:leader="dot" w:pos="8306"/>
        </w:tabs>
      </w:pPr>
      <w:hyperlink w:anchor="_Toc17280" w:history="1">
        <w:r w:rsidR="007579A1">
          <w:t>9</w:t>
        </w:r>
        <w:r w:rsidR="007579A1">
          <w:rPr>
            <w:rFonts w:ascii="Arial" w:eastAsia="黑体" w:hAnsi="Arial"/>
            <w:bCs/>
          </w:rPr>
          <w:t xml:space="preserve">.1.17 </w:t>
        </w:r>
        <w:r w:rsidR="007579A1">
          <w:rPr>
            <w:rFonts w:ascii="黑体" w:eastAsia="黑体" w:hint="eastAsia"/>
          </w:rPr>
          <w:t>注记历史</w:t>
        </w:r>
        <w:r w:rsidR="007579A1">
          <w:tab/>
        </w:r>
        <w:r w:rsidR="00E21B5E">
          <w:fldChar w:fldCharType="begin"/>
        </w:r>
        <w:r w:rsidR="007579A1">
          <w:instrText xml:space="preserve"> PAGEREF _Toc17280 </w:instrText>
        </w:r>
        <w:r w:rsidR="00E21B5E">
          <w:fldChar w:fldCharType="separate"/>
        </w:r>
        <w:r w:rsidR="007579A1">
          <w:t>98</w:t>
        </w:r>
        <w:r w:rsidR="00E21B5E">
          <w:fldChar w:fldCharType="end"/>
        </w:r>
      </w:hyperlink>
    </w:p>
    <w:p w14:paraId="264CB9F1" w14:textId="77777777" w:rsidR="00DC1257" w:rsidRDefault="00982197">
      <w:pPr>
        <w:pStyle w:val="23"/>
        <w:tabs>
          <w:tab w:val="right" w:leader="dot" w:pos="8306"/>
        </w:tabs>
      </w:pPr>
      <w:hyperlink w:anchor="_Toc403" w:history="1">
        <w:r w:rsidR="007579A1">
          <w:t>9</w:t>
        </w:r>
        <w:r w:rsidR="007579A1">
          <w:rPr>
            <w:rFonts w:ascii="Arial" w:eastAsia="黑体" w:hAnsi="Arial"/>
          </w:rPr>
          <w:t xml:space="preserve">.2 </w:t>
        </w:r>
        <w:r w:rsidR="007579A1">
          <w:rPr>
            <w:rFonts w:hint="eastAsia"/>
          </w:rPr>
          <w:t>队列查询</w:t>
        </w:r>
        <w:r w:rsidR="007579A1">
          <w:tab/>
        </w:r>
        <w:r w:rsidR="00E21B5E">
          <w:fldChar w:fldCharType="begin"/>
        </w:r>
        <w:r w:rsidR="007579A1">
          <w:instrText xml:space="preserve"> PAGEREF _Toc403 </w:instrText>
        </w:r>
        <w:r w:rsidR="00E21B5E">
          <w:fldChar w:fldCharType="separate"/>
        </w:r>
        <w:r w:rsidR="007579A1">
          <w:t>98</w:t>
        </w:r>
        <w:r w:rsidR="00E21B5E">
          <w:fldChar w:fldCharType="end"/>
        </w:r>
      </w:hyperlink>
    </w:p>
    <w:p w14:paraId="68861503" w14:textId="77777777" w:rsidR="00DC1257" w:rsidRDefault="00982197">
      <w:pPr>
        <w:pStyle w:val="23"/>
        <w:tabs>
          <w:tab w:val="right" w:leader="dot" w:pos="8306"/>
        </w:tabs>
      </w:pPr>
      <w:hyperlink w:anchor="_Toc10778" w:history="1">
        <w:r w:rsidR="007579A1">
          <w:t>9</w:t>
        </w:r>
        <w:r w:rsidR="007579A1">
          <w:rPr>
            <w:rFonts w:ascii="Arial" w:eastAsia="黑体" w:hAnsi="Arial"/>
          </w:rPr>
          <w:t xml:space="preserve">.3 </w:t>
        </w:r>
        <w:r w:rsidR="007579A1">
          <w:rPr>
            <w:rFonts w:hint="eastAsia"/>
          </w:rPr>
          <w:t>案件转移</w:t>
        </w:r>
        <w:r w:rsidR="007579A1">
          <w:tab/>
        </w:r>
        <w:r w:rsidR="00E21B5E">
          <w:fldChar w:fldCharType="begin"/>
        </w:r>
        <w:r w:rsidR="007579A1">
          <w:instrText xml:space="preserve"> PAGEREF _Toc10778 </w:instrText>
        </w:r>
        <w:r w:rsidR="00E21B5E">
          <w:fldChar w:fldCharType="separate"/>
        </w:r>
        <w:r w:rsidR="007579A1">
          <w:t>99</w:t>
        </w:r>
        <w:r w:rsidR="00E21B5E">
          <w:fldChar w:fldCharType="end"/>
        </w:r>
      </w:hyperlink>
    </w:p>
    <w:p w14:paraId="7AE0F259" w14:textId="77777777" w:rsidR="00DC1257" w:rsidRDefault="00982197">
      <w:pPr>
        <w:pStyle w:val="23"/>
        <w:tabs>
          <w:tab w:val="right" w:leader="dot" w:pos="8306"/>
        </w:tabs>
      </w:pPr>
      <w:hyperlink w:anchor="_Toc8818" w:history="1">
        <w:r w:rsidR="007579A1">
          <w:t>9</w:t>
        </w:r>
        <w:r w:rsidR="007579A1">
          <w:rPr>
            <w:rFonts w:ascii="Arial" w:eastAsia="黑体" w:hAnsi="Arial"/>
          </w:rPr>
          <w:t xml:space="preserve">.4 </w:t>
        </w:r>
        <w:r w:rsidR="007579A1">
          <w:rPr>
            <w:rFonts w:hint="eastAsia"/>
          </w:rPr>
          <w:t>主管复核</w:t>
        </w:r>
        <w:r w:rsidR="007579A1">
          <w:tab/>
        </w:r>
        <w:r w:rsidR="00E21B5E">
          <w:fldChar w:fldCharType="begin"/>
        </w:r>
        <w:r w:rsidR="007579A1">
          <w:instrText xml:space="preserve"> PAGEREF _Toc8818 </w:instrText>
        </w:r>
        <w:r w:rsidR="00E21B5E">
          <w:fldChar w:fldCharType="separate"/>
        </w:r>
        <w:r w:rsidR="007579A1">
          <w:t>100</w:t>
        </w:r>
        <w:r w:rsidR="00E21B5E">
          <w:fldChar w:fldCharType="end"/>
        </w:r>
      </w:hyperlink>
    </w:p>
    <w:p w14:paraId="22BE2D81" w14:textId="77777777" w:rsidR="00DC1257" w:rsidRDefault="00982197">
      <w:pPr>
        <w:pStyle w:val="31"/>
        <w:tabs>
          <w:tab w:val="right" w:leader="dot" w:pos="8306"/>
        </w:tabs>
      </w:pPr>
      <w:hyperlink w:anchor="_Toc21776" w:history="1">
        <w:r w:rsidR="007579A1">
          <w:t>9</w:t>
        </w:r>
        <w:r w:rsidR="007579A1">
          <w:rPr>
            <w:rFonts w:ascii="Arial" w:eastAsia="黑体" w:hAnsi="Arial"/>
            <w:bCs/>
          </w:rPr>
          <w:t xml:space="preserve">.4.1 </w:t>
        </w:r>
        <w:r w:rsidR="007579A1">
          <w:rPr>
            <w:rFonts w:ascii="黑体" w:eastAsia="黑体" w:hint="eastAsia"/>
          </w:rPr>
          <w:t>案件复核</w:t>
        </w:r>
        <w:r w:rsidR="007579A1">
          <w:tab/>
        </w:r>
        <w:r w:rsidR="00E21B5E">
          <w:fldChar w:fldCharType="begin"/>
        </w:r>
        <w:r w:rsidR="007579A1">
          <w:instrText xml:space="preserve"> PAGEREF _Toc21776 </w:instrText>
        </w:r>
        <w:r w:rsidR="00E21B5E">
          <w:fldChar w:fldCharType="separate"/>
        </w:r>
        <w:r w:rsidR="007579A1">
          <w:t>101</w:t>
        </w:r>
        <w:r w:rsidR="00E21B5E">
          <w:fldChar w:fldCharType="end"/>
        </w:r>
      </w:hyperlink>
    </w:p>
    <w:p w14:paraId="74E47A5D" w14:textId="77777777" w:rsidR="00DC1257" w:rsidRDefault="00982197" w:rsidP="00C949FE">
      <w:pPr>
        <w:pStyle w:val="11"/>
        <w:tabs>
          <w:tab w:val="clear" w:pos="8296"/>
          <w:tab w:val="right" w:leader="dot" w:pos="8306"/>
        </w:tabs>
        <w:spacing w:before="156" w:after="156"/>
      </w:pPr>
      <w:hyperlink w:anchor="_Toc22002" w:history="1">
        <w:r w:rsidR="007579A1">
          <w:t>1</w:t>
        </w:r>
        <w:r w:rsidR="007579A1">
          <w:rPr>
            <w:rFonts w:ascii="Arial" w:eastAsia="黑体" w:hAnsi="Arial"/>
            <w:kern w:val="44"/>
          </w:rPr>
          <w:t xml:space="preserve">0 </w:t>
        </w:r>
        <w:r w:rsidR="007579A1">
          <w:rPr>
            <w:rFonts w:hint="eastAsia"/>
          </w:rPr>
          <w:t>协办作业</w:t>
        </w:r>
        <w:r w:rsidR="007579A1">
          <w:tab/>
        </w:r>
        <w:r w:rsidR="00E21B5E">
          <w:fldChar w:fldCharType="begin"/>
        </w:r>
        <w:r w:rsidR="007579A1">
          <w:instrText xml:space="preserve"> PAGEREF _Toc22002 </w:instrText>
        </w:r>
        <w:r w:rsidR="00E21B5E">
          <w:fldChar w:fldCharType="separate"/>
        </w:r>
        <w:r w:rsidR="007579A1">
          <w:t>102</w:t>
        </w:r>
        <w:r w:rsidR="00E21B5E">
          <w:fldChar w:fldCharType="end"/>
        </w:r>
      </w:hyperlink>
    </w:p>
    <w:p w14:paraId="7C372D14" w14:textId="77777777" w:rsidR="00DC1257" w:rsidRDefault="00982197">
      <w:pPr>
        <w:pStyle w:val="23"/>
        <w:tabs>
          <w:tab w:val="right" w:leader="dot" w:pos="8306"/>
        </w:tabs>
      </w:pPr>
      <w:hyperlink w:anchor="_Toc1549" w:history="1">
        <w:r w:rsidR="007579A1">
          <w:t>1</w:t>
        </w:r>
        <w:r w:rsidR="007579A1">
          <w:rPr>
            <w:rFonts w:ascii="Arial" w:eastAsia="黑体" w:hAnsi="Arial"/>
          </w:rPr>
          <w:t xml:space="preserve">0.1 </w:t>
        </w:r>
        <w:r w:rsidR="007579A1">
          <w:rPr>
            <w:rFonts w:hint="eastAsia"/>
          </w:rPr>
          <w:t>短信管理</w:t>
        </w:r>
        <w:r w:rsidR="007579A1">
          <w:tab/>
        </w:r>
        <w:r w:rsidR="00E21B5E">
          <w:fldChar w:fldCharType="begin"/>
        </w:r>
        <w:r w:rsidR="007579A1">
          <w:instrText xml:space="preserve"> PAGEREF _Toc1549 </w:instrText>
        </w:r>
        <w:r w:rsidR="00E21B5E">
          <w:fldChar w:fldCharType="separate"/>
        </w:r>
        <w:r w:rsidR="007579A1">
          <w:t>102</w:t>
        </w:r>
        <w:r w:rsidR="00E21B5E">
          <w:fldChar w:fldCharType="end"/>
        </w:r>
      </w:hyperlink>
    </w:p>
    <w:p w14:paraId="6BC95CA9" w14:textId="77777777" w:rsidR="00DC1257" w:rsidRDefault="00982197">
      <w:pPr>
        <w:pStyle w:val="31"/>
        <w:tabs>
          <w:tab w:val="right" w:leader="dot" w:pos="8306"/>
        </w:tabs>
      </w:pPr>
      <w:hyperlink w:anchor="_Toc9897" w:history="1">
        <w:r w:rsidR="007579A1">
          <w:t>1</w:t>
        </w:r>
        <w:r w:rsidR="007579A1">
          <w:rPr>
            <w:rFonts w:ascii="Arial" w:eastAsia="黑体" w:hAnsi="Arial"/>
            <w:bCs/>
          </w:rPr>
          <w:t xml:space="preserve">0.1.1 </w:t>
        </w:r>
        <w:r w:rsidR="007579A1">
          <w:rPr>
            <w:rFonts w:ascii="黑体" w:eastAsia="黑体" w:hint="eastAsia"/>
          </w:rPr>
          <w:t>短信申请</w:t>
        </w:r>
        <w:r w:rsidR="007579A1">
          <w:tab/>
        </w:r>
        <w:r w:rsidR="00E21B5E">
          <w:fldChar w:fldCharType="begin"/>
        </w:r>
        <w:r w:rsidR="007579A1">
          <w:instrText xml:space="preserve"> PAGEREF _Toc9897 </w:instrText>
        </w:r>
        <w:r w:rsidR="00E21B5E">
          <w:fldChar w:fldCharType="separate"/>
        </w:r>
        <w:r w:rsidR="007579A1">
          <w:t>102</w:t>
        </w:r>
        <w:r w:rsidR="00E21B5E">
          <w:fldChar w:fldCharType="end"/>
        </w:r>
      </w:hyperlink>
    </w:p>
    <w:p w14:paraId="26F4BE1A" w14:textId="77777777" w:rsidR="00DC1257" w:rsidRDefault="00982197">
      <w:pPr>
        <w:pStyle w:val="31"/>
        <w:tabs>
          <w:tab w:val="right" w:leader="dot" w:pos="8306"/>
        </w:tabs>
      </w:pPr>
      <w:hyperlink w:anchor="_Toc5753" w:history="1">
        <w:r w:rsidR="007579A1">
          <w:t>1</w:t>
        </w:r>
        <w:r w:rsidR="007579A1">
          <w:rPr>
            <w:rFonts w:ascii="Arial" w:eastAsia="黑体" w:hAnsi="Arial"/>
            <w:bCs/>
            <w:color w:val="FF0000"/>
          </w:rPr>
          <w:t xml:space="preserve">0.1.2 </w:t>
        </w:r>
        <w:r w:rsidR="007579A1">
          <w:rPr>
            <w:rFonts w:ascii="黑体" w:eastAsia="黑体" w:hint="eastAsia"/>
          </w:rPr>
          <w:t>短信审核</w:t>
        </w:r>
        <w:r w:rsidR="007579A1">
          <w:rPr>
            <w:rFonts w:ascii="黑体" w:eastAsia="黑体" w:hint="eastAsia"/>
            <w:color w:val="FF0000"/>
          </w:rPr>
          <w:t>（暂不使用）</w:t>
        </w:r>
        <w:r w:rsidR="007579A1">
          <w:tab/>
        </w:r>
        <w:r w:rsidR="00E21B5E">
          <w:fldChar w:fldCharType="begin"/>
        </w:r>
        <w:r w:rsidR="007579A1">
          <w:instrText xml:space="preserve"> PAGEREF _Toc5753 </w:instrText>
        </w:r>
        <w:r w:rsidR="00E21B5E">
          <w:fldChar w:fldCharType="separate"/>
        </w:r>
        <w:r w:rsidR="007579A1">
          <w:t>104</w:t>
        </w:r>
        <w:r w:rsidR="00E21B5E">
          <w:fldChar w:fldCharType="end"/>
        </w:r>
      </w:hyperlink>
    </w:p>
    <w:p w14:paraId="162DA4EB" w14:textId="77777777" w:rsidR="00DC1257" w:rsidRDefault="00982197">
      <w:pPr>
        <w:pStyle w:val="31"/>
        <w:tabs>
          <w:tab w:val="right" w:leader="dot" w:pos="8306"/>
        </w:tabs>
      </w:pPr>
      <w:hyperlink w:anchor="_Toc25803" w:history="1">
        <w:r w:rsidR="007579A1">
          <w:t>1</w:t>
        </w:r>
        <w:r w:rsidR="007579A1">
          <w:rPr>
            <w:rFonts w:ascii="Arial" w:eastAsia="黑体" w:hAnsi="Arial"/>
            <w:bCs/>
            <w:color w:val="FF0000"/>
          </w:rPr>
          <w:t xml:space="preserve">0.1.3 </w:t>
        </w:r>
        <w:r w:rsidR="007579A1">
          <w:rPr>
            <w:rFonts w:ascii="黑体" w:eastAsia="黑体" w:hint="eastAsia"/>
          </w:rPr>
          <w:t>短信作业</w:t>
        </w:r>
        <w:r w:rsidR="007579A1">
          <w:rPr>
            <w:rFonts w:ascii="黑体" w:eastAsia="黑体" w:hint="eastAsia"/>
            <w:color w:val="FF0000"/>
          </w:rPr>
          <w:t>（暂不使用）</w:t>
        </w:r>
        <w:r w:rsidR="007579A1">
          <w:tab/>
        </w:r>
        <w:r w:rsidR="00E21B5E">
          <w:fldChar w:fldCharType="begin"/>
        </w:r>
        <w:r w:rsidR="007579A1">
          <w:instrText xml:space="preserve"> PAGEREF _Toc25803 </w:instrText>
        </w:r>
        <w:r w:rsidR="00E21B5E">
          <w:fldChar w:fldCharType="separate"/>
        </w:r>
        <w:r w:rsidR="007579A1">
          <w:t>105</w:t>
        </w:r>
        <w:r w:rsidR="00E21B5E">
          <w:fldChar w:fldCharType="end"/>
        </w:r>
      </w:hyperlink>
    </w:p>
    <w:p w14:paraId="701C8B0F" w14:textId="77777777" w:rsidR="00DC1257" w:rsidRDefault="00982197">
      <w:pPr>
        <w:pStyle w:val="31"/>
        <w:tabs>
          <w:tab w:val="right" w:leader="dot" w:pos="8306"/>
        </w:tabs>
      </w:pPr>
      <w:hyperlink w:anchor="_Toc10369" w:history="1">
        <w:r w:rsidR="007579A1">
          <w:t>1</w:t>
        </w:r>
        <w:r w:rsidR="007579A1">
          <w:rPr>
            <w:rFonts w:ascii="Arial" w:eastAsia="黑体" w:hAnsi="Arial"/>
            <w:bCs/>
          </w:rPr>
          <w:t xml:space="preserve">0.1.4 </w:t>
        </w:r>
        <w:r w:rsidR="007579A1">
          <w:rPr>
            <w:rFonts w:ascii="黑体" w:eastAsia="黑体" w:hint="eastAsia"/>
          </w:rPr>
          <w:t>短信申请查询</w:t>
        </w:r>
        <w:r w:rsidR="007579A1">
          <w:tab/>
        </w:r>
        <w:r w:rsidR="00E21B5E">
          <w:fldChar w:fldCharType="begin"/>
        </w:r>
        <w:r w:rsidR="007579A1">
          <w:instrText xml:space="preserve"> PAGEREF _Toc10369 </w:instrText>
        </w:r>
        <w:r w:rsidR="00E21B5E">
          <w:fldChar w:fldCharType="separate"/>
        </w:r>
        <w:r w:rsidR="007579A1">
          <w:t>105</w:t>
        </w:r>
        <w:r w:rsidR="00E21B5E">
          <w:fldChar w:fldCharType="end"/>
        </w:r>
      </w:hyperlink>
    </w:p>
    <w:p w14:paraId="120FA76D" w14:textId="77777777" w:rsidR="00DC1257" w:rsidRDefault="00982197">
      <w:pPr>
        <w:pStyle w:val="23"/>
        <w:tabs>
          <w:tab w:val="right" w:leader="dot" w:pos="8306"/>
        </w:tabs>
      </w:pPr>
      <w:hyperlink w:anchor="_Toc31116" w:history="1">
        <w:r w:rsidR="007579A1">
          <w:t>1</w:t>
        </w:r>
        <w:r w:rsidR="007579A1">
          <w:rPr>
            <w:rFonts w:ascii="Arial" w:eastAsia="黑体" w:hAnsi="Arial"/>
          </w:rPr>
          <w:t xml:space="preserve">0.2 </w:t>
        </w:r>
        <w:r w:rsidR="007579A1">
          <w:rPr>
            <w:rFonts w:hint="eastAsia"/>
          </w:rPr>
          <w:t>邮件管理</w:t>
        </w:r>
        <w:r w:rsidR="007579A1">
          <w:tab/>
        </w:r>
        <w:r w:rsidR="00E21B5E">
          <w:fldChar w:fldCharType="begin"/>
        </w:r>
        <w:r w:rsidR="007579A1">
          <w:instrText xml:space="preserve"> PAGEREF _Toc31116 </w:instrText>
        </w:r>
        <w:r w:rsidR="00E21B5E">
          <w:fldChar w:fldCharType="separate"/>
        </w:r>
        <w:r w:rsidR="007579A1">
          <w:t>106</w:t>
        </w:r>
        <w:r w:rsidR="00E21B5E">
          <w:fldChar w:fldCharType="end"/>
        </w:r>
      </w:hyperlink>
    </w:p>
    <w:p w14:paraId="7D96C681" w14:textId="77777777" w:rsidR="00DC1257" w:rsidRDefault="00982197">
      <w:pPr>
        <w:pStyle w:val="31"/>
        <w:tabs>
          <w:tab w:val="right" w:leader="dot" w:pos="8306"/>
        </w:tabs>
      </w:pPr>
      <w:hyperlink w:anchor="_Toc31066" w:history="1">
        <w:r w:rsidR="007579A1">
          <w:t>1</w:t>
        </w:r>
        <w:r w:rsidR="007579A1">
          <w:rPr>
            <w:rFonts w:ascii="Arial" w:eastAsia="黑体" w:hAnsi="Arial"/>
            <w:bCs/>
          </w:rPr>
          <w:t xml:space="preserve">0.2.1 </w:t>
        </w:r>
        <w:r w:rsidR="007579A1">
          <w:rPr>
            <w:rFonts w:ascii="黑体" w:eastAsia="黑体" w:hAnsi="黑体" w:hint="eastAsia"/>
          </w:rPr>
          <w:t>邮件申请</w:t>
        </w:r>
        <w:r w:rsidR="007579A1">
          <w:tab/>
        </w:r>
        <w:r w:rsidR="00E21B5E">
          <w:fldChar w:fldCharType="begin"/>
        </w:r>
        <w:r w:rsidR="007579A1">
          <w:instrText xml:space="preserve"> PAGEREF _Toc31066 </w:instrText>
        </w:r>
        <w:r w:rsidR="00E21B5E">
          <w:fldChar w:fldCharType="separate"/>
        </w:r>
        <w:r w:rsidR="007579A1">
          <w:t>106</w:t>
        </w:r>
        <w:r w:rsidR="00E21B5E">
          <w:fldChar w:fldCharType="end"/>
        </w:r>
      </w:hyperlink>
    </w:p>
    <w:p w14:paraId="1C4A2EC3" w14:textId="77777777" w:rsidR="00DC1257" w:rsidRDefault="00982197">
      <w:pPr>
        <w:pStyle w:val="31"/>
        <w:tabs>
          <w:tab w:val="right" w:leader="dot" w:pos="8306"/>
        </w:tabs>
      </w:pPr>
      <w:hyperlink w:anchor="_Toc2770" w:history="1">
        <w:r w:rsidR="007579A1">
          <w:t>1</w:t>
        </w:r>
        <w:r w:rsidR="007579A1">
          <w:rPr>
            <w:rFonts w:ascii="Arial" w:eastAsia="黑体" w:hAnsi="Arial"/>
            <w:bCs/>
            <w:color w:val="FF0000"/>
          </w:rPr>
          <w:t xml:space="preserve">0.2.2 </w:t>
        </w:r>
        <w:r w:rsidR="007579A1">
          <w:rPr>
            <w:rFonts w:ascii="黑体" w:eastAsia="黑体" w:hint="eastAsia"/>
          </w:rPr>
          <w:t>邮件审核</w:t>
        </w:r>
        <w:r w:rsidR="007579A1">
          <w:rPr>
            <w:rFonts w:ascii="黑体" w:eastAsia="黑体" w:hint="eastAsia"/>
            <w:color w:val="FF0000"/>
          </w:rPr>
          <w:t>（暂不使用）</w:t>
        </w:r>
        <w:r w:rsidR="007579A1">
          <w:tab/>
        </w:r>
        <w:r w:rsidR="00E21B5E">
          <w:fldChar w:fldCharType="begin"/>
        </w:r>
        <w:r w:rsidR="007579A1">
          <w:instrText xml:space="preserve"> PAGEREF _Toc2770 </w:instrText>
        </w:r>
        <w:r w:rsidR="00E21B5E">
          <w:fldChar w:fldCharType="separate"/>
        </w:r>
        <w:r w:rsidR="007579A1">
          <w:t>108</w:t>
        </w:r>
        <w:r w:rsidR="00E21B5E">
          <w:fldChar w:fldCharType="end"/>
        </w:r>
      </w:hyperlink>
    </w:p>
    <w:p w14:paraId="64F0B7E5" w14:textId="77777777" w:rsidR="00DC1257" w:rsidRDefault="00982197">
      <w:pPr>
        <w:pStyle w:val="31"/>
        <w:tabs>
          <w:tab w:val="right" w:leader="dot" w:pos="8306"/>
        </w:tabs>
      </w:pPr>
      <w:hyperlink w:anchor="_Toc9902" w:history="1">
        <w:r w:rsidR="007579A1">
          <w:t>1</w:t>
        </w:r>
        <w:r w:rsidR="007579A1">
          <w:rPr>
            <w:rFonts w:ascii="Arial" w:eastAsia="黑体" w:hAnsi="Arial"/>
            <w:bCs/>
            <w:color w:val="FF0000"/>
          </w:rPr>
          <w:t xml:space="preserve">0.2.3 </w:t>
        </w:r>
        <w:r w:rsidR="007579A1">
          <w:rPr>
            <w:rFonts w:ascii="黑体" w:eastAsia="黑体" w:hint="eastAsia"/>
          </w:rPr>
          <w:t>邮件作业</w:t>
        </w:r>
        <w:r w:rsidR="007579A1">
          <w:rPr>
            <w:rFonts w:ascii="黑体" w:eastAsia="黑体" w:hint="eastAsia"/>
            <w:color w:val="FF0000"/>
          </w:rPr>
          <w:t>（暂不使用）</w:t>
        </w:r>
        <w:r w:rsidR="007579A1">
          <w:tab/>
        </w:r>
        <w:r w:rsidR="00E21B5E">
          <w:fldChar w:fldCharType="begin"/>
        </w:r>
        <w:r w:rsidR="007579A1">
          <w:instrText xml:space="preserve"> PAGEREF _Toc9902 </w:instrText>
        </w:r>
        <w:r w:rsidR="00E21B5E">
          <w:fldChar w:fldCharType="separate"/>
        </w:r>
        <w:r w:rsidR="007579A1">
          <w:t>108</w:t>
        </w:r>
        <w:r w:rsidR="00E21B5E">
          <w:fldChar w:fldCharType="end"/>
        </w:r>
      </w:hyperlink>
    </w:p>
    <w:p w14:paraId="01CBA9DB" w14:textId="77777777" w:rsidR="00DC1257" w:rsidRDefault="00982197">
      <w:pPr>
        <w:pStyle w:val="31"/>
        <w:tabs>
          <w:tab w:val="right" w:leader="dot" w:pos="8306"/>
        </w:tabs>
      </w:pPr>
      <w:hyperlink w:anchor="_Toc6528" w:history="1">
        <w:r w:rsidR="007579A1">
          <w:t>1</w:t>
        </w:r>
        <w:r w:rsidR="007579A1">
          <w:rPr>
            <w:rFonts w:ascii="Arial" w:eastAsia="黑体" w:hAnsi="Arial"/>
            <w:bCs/>
          </w:rPr>
          <w:t xml:space="preserve">0.2.4 </w:t>
        </w:r>
        <w:r w:rsidR="007579A1">
          <w:rPr>
            <w:rFonts w:ascii="黑体" w:eastAsia="黑体" w:hint="eastAsia"/>
          </w:rPr>
          <w:t>邮件申请查询</w:t>
        </w:r>
        <w:r w:rsidR="007579A1">
          <w:tab/>
        </w:r>
        <w:r w:rsidR="00E21B5E">
          <w:fldChar w:fldCharType="begin"/>
        </w:r>
        <w:r w:rsidR="007579A1">
          <w:instrText xml:space="preserve"> PAGEREF _Toc6528 </w:instrText>
        </w:r>
        <w:r w:rsidR="00E21B5E">
          <w:fldChar w:fldCharType="separate"/>
        </w:r>
        <w:r w:rsidR="007579A1">
          <w:t>109</w:t>
        </w:r>
        <w:r w:rsidR="00E21B5E">
          <w:fldChar w:fldCharType="end"/>
        </w:r>
      </w:hyperlink>
    </w:p>
    <w:p w14:paraId="7D3FEBFB" w14:textId="77777777" w:rsidR="00DC1257" w:rsidRDefault="00982197">
      <w:pPr>
        <w:pStyle w:val="23"/>
        <w:tabs>
          <w:tab w:val="right" w:leader="dot" w:pos="8306"/>
        </w:tabs>
      </w:pPr>
      <w:hyperlink w:anchor="_Toc2125" w:history="1">
        <w:r w:rsidR="007579A1">
          <w:t>1</w:t>
        </w:r>
        <w:r w:rsidR="007579A1">
          <w:rPr>
            <w:rFonts w:ascii="Arial" w:eastAsia="黑体" w:hAnsi="Arial"/>
          </w:rPr>
          <w:t xml:space="preserve">0.3 </w:t>
        </w:r>
        <w:r w:rsidR="007579A1">
          <w:rPr>
            <w:rFonts w:hint="eastAsia"/>
          </w:rPr>
          <w:t>信函管理</w:t>
        </w:r>
        <w:r w:rsidR="007579A1">
          <w:tab/>
        </w:r>
        <w:r w:rsidR="00E21B5E">
          <w:fldChar w:fldCharType="begin"/>
        </w:r>
        <w:r w:rsidR="007579A1">
          <w:instrText xml:space="preserve"> PAGEREF _Toc2125 </w:instrText>
        </w:r>
        <w:r w:rsidR="00E21B5E">
          <w:fldChar w:fldCharType="separate"/>
        </w:r>
        <w:r w:rsidR="007579A1">
          <w:t>109</w:t>
        </w:r>
        <w:r w:rsidR="00E21B5E">
          <w:fldChar w:fldCharType="end"/>
        </w:r>
      </w:hyperlink>
    </w:p>
    <w:p w14:paraId="184CE996" w14:textId="77777777" w:rsidR="00DC1257" w:rsidRDefault="00982197">
      <w:pPr>
        <w:pStyle w:val="31"/>
        <w:tabs>
          <w:tab w:val="right" w:leader="dot" w:pos="8306"/>
        </w:tabs>
      </w:pPr>
      <w:hyperlink w:anchor="_Toc22216" w:history="1">
        <w:r w:rsidR="007579A1">
          <w:t>1</w:t>
        </w:r>
        <w:r w:rsidR="007579A1">
          <w:rPr>
            <w:rFonts w:ascii="Arial" w:eastAsia="黑体" w:hAnsi="Arial"/>
            <w:bCs/>
          </w:rPr>
          <w:t xml:space="preserve">0.3.1 </w:t>
        </w:r>
        <w:r w:rsidR="007579A1">
          <w:rPr>
            <w:rFonts w:ascii="黑体" w:eastAsia="黑体" w:hint="eastAsia"/>
          </w:rPr>
          <w:t>信函申请</w:t>
        </w:r>
        <w:r w:rsidR="007579A1">
          <w:tab/>
        </w:r>
        <w:r w:rsidR="00E21B5E">
          <w:fldChar w:fldCharType="begin"/>
        </w:r>
        <w:r w:rsidR="007579A1">
          <w:instrText xml:space="preserve"> PAGEREF _Toc22216 </w:instrText>
        </w:r>
        <w:r w:rsidR="00E21B5E">
          <w:fldChar w:fldCharType="separate"/>
        </w:r>
        <w:r w:rsidR="007579A1">
          <w:t>109</w:t>
        </w:r>
        <w:r w:rsidR="00E21B5E">
          <w:fldChar w:fldCharType="end"/>
        </w:r>
      </w:hyperlink>
    </w:p>
    <w:p w14:paraId="59A9CB2D" w14:textId="77777777" w:rsidR="00DC1257" w:rsidRDefault="00982197">
      <w:pPr>
        <w:pStyle w:val="31"/>
        <w:tabs>
          <w:tab w:val="right" w:leader="dot" w:pos="8306"/>
        </w:tabs>
      </w:pPr>
      <w:hyperlink w:anchor="_Toc2209" w:history="1">
        <w:r w:rsidR="007579A1">
          <w:t>1</w:t>
        </w:r>
        <w:r w:rsidR="007579A1">
          <w:rPr>
            <w:rFonts w:ascii="Arial" w:eastAsia="黑体" w:hAnsi="Arial"/>
            <w:bCs/>
            <w:color w:val="FF0000"/>
          </w:rPr>
          <w:t xml:space="preserve">0.3.2 </w:t>
        </w:r>
        <w:r w:rsidR="007579A1">
          <w:rPr>
            <w:rFonts w:ascii="黑体" w:eastAsia="黑体" w:hAnsi="黑体" w:hint="eastAsia"/>
          </w:rPr>
          <w:t>信函审核</w:t>
        </w:r>
        <w:r w:rsidR="007579A1">
          <w:rPr>
            <w:rFonts w:ascii="黑体" w:eastAsia="黑体" w:hAnsi="黑体" w:hint="eastAsia"/>
            <w:color w:val="FF0000"/>
          </w:rPr>
          <w:t>（暂不使用）</w:t>
        </w:r>
        <w:r w:rsidR="007579A1">
          <w:tab/>
        </w:r>
        <w:r w:rsidR="00E21B5E">
          <w:fldChar w:fldCharType="begin"/>
        </w:r>
        <w:r w:rsidR="007579A1">
          <w:instrText xml:space="preserve"> PAGEREF _Toc2209 </w:instrText>
        </w:r>
        <w:r w:rsidR="00E21B5E">
          <w:fldChar w:fldCharType="separate"/>
        </w:r>
        <w:r w:rsidR="007579A1">
          <w:t>111</w:t>
        </w:r>
        <w:r w:rsidR="00E21B5E">
          <w:fldChar w:fldCharType="end"/>
        </w:r>
      </w:hyperlink>
    </w:p>
    <w:p w14:paraId="61E45337" w14:textId="77777777" w:rsidR="00DC1257" w:rsidRDefault="00982197">
      <w:pPr>
        <w:pStyle w:val="31"/>
        <w:tabs>
          <w:tab w:val="right" w:leader="dot" w:pos="8306"/>
        </w:tabs>
      </w:pPr>
      <w:hyperlink w:anchor="_Toc4462" w:history="1">
        <w:r w:rsidR="007579A1">
          <w:t>1</w:t>
        </w:r>
        <w:r w:rsidR="007579A1">
          <w:rPr>
            <w:rFonts w:ascii="Arial" w:eastAsia="黑体" w:hAnsi="Arial"/>
            <w:bCs/>
            <w:color w:val="FF0000"/>
          </w:rPr>
          <w:t xml:space="preserve">0.3.3 </w:t>
        </w:r>
        <w:r w:rsidR="007579A1">
          <w:rPr>
            <w:rFonts w:ascii="黑体" w:eastAsia="黑体" w:hint="eastAsia"/>
          </w:rPr>
          <w:t>信函作业</w:t>
        </w:r>
        <w:r w:rsidR="007579A1">
          <w:rPr>
            <w:rFonts w:ascii="黑体" w:eastAsia="黑体" w:hint="eastAsia"/>
            <w:color w:val="FF0000"/>
          </w:rPr>
          <w:t>（暂不使用）</w:t>
        </w:r>
        <w:r w:rsidR="007579A1">
          <w:tab/>
        </w:r>
        <w:r w:rsidR="00E21B5E">
          <w:fldChar w:fldCharType="begin"/>
        </w:r>
        <w:r w:rsidR="007579A1">
          <w:instrText xml:space="preserve"> PAGEREF _Toc4462 </w:instrText>
        </w:r>
        <w:r w:rsidR="00E21B5E">
          <w:fldChar w:fldCharType="separate"/>
        </w:r>
        <w:r w:rsidR="007579A1">
          <w:t>112</w:t>
        </w:r>
        <w:r w:rsidR="00E21B5E">
          <w:fldChar w:fldCharType="end"/>
        </w:r>
      </w:hyperlink>
    </w:p>
    <w:p w14:paraId="0F5944F8" w14:textId="77777777" w:rsidR="00DC1257" w:rsidRDefault="00982197">
      <w:pPr>
        <w:pStyle w:val="31"/>
        <w:tabs>
          <w:tab w:val="right" w:leader="dot" w:pos="8306"/>
        </w:tabs>
      </w:pPr>
      <w:hyperlink w:anchor="_Toc31085" w:history="1">
        <w:r w:rsidR="007579A1">
          <w:t>1</w:t>
        </w:r>
        <w:r w:rsidR="007579A1">
          <w:rPr>
            <w:rFonts w:ascii="Arial" w:eastAsia="黑体" w:hAnsi="Arial"/>
            <w:bCs/>
          </w:rPr>
          <w:t xml:space="preserve">0.3.4 </w:t>
        </w:r>
        <w:r w:rsidR="007579A1">
          <w:rPr>
            <w:rFonts w:ascii="黑体" w:eastAsia="黑体" w:hAnsi="黑体" w:hint="eastAsia"/>
          </w:rPr>
          <w:t>信函申请查询</w:t>
        </w:r>
        <w:r w:rsidR="007579A1">
          <w:tab/>
        </w:r>
        <w:r w:rsidR="00E21B5E">
          <w:fldChar w:fldCharType="begin"/>
        </w:r>
        <w:r w:rsidR="007579A1">
          <w:instrText xml:space="preserve"> PAGEREF _Toc31085 </w:instrText>
        </w:r>
        <w:r w:rsidR="00E21B5E">
          <w:fldChar w:fldCharType="separate"/>
        </w:r>
        <w:r w:rsidR="007579A1">
          <w:t>113</w:t>
        </w:r>
        <w:r w:rsidR="00E21B5E">
          <w:fldChar w:fldCharType="end"/>
        </w:r>
      </w:hyperlink>
    </w:p>
    <w:p w14:paraId="6EB7855B" w14:textId="77777777" w:rsidR="00DC1257" w:rsidRDefault="00982197">
      <w:pPr>
        <w:pStyle w:val="23"/>
        <w:tabs>
          <w:tab w:val="right" w:leader="dot" w:pos="8306"/>
        </w:tabs>
      </w:pPr>
      <w:hyperlink w:anchor="_Toc25070" w:history="1">
        <w:r w:rsidR="007579A1">
          <w:t>1</w:t>
        </w:r>
        <w:r w:rsidR="007579A1">
          <w:rPr>
            <w:rFonts w:ascii="Arial" w:eastAsia="黑体" w:hAnsi="Arial"/>
          </w:rPr>
          <w:t xml:space="preserve">0.4 </w:t>
        </w:r>
        <w:r w:rsidR="007579A1">
          <w:rPr>
            <w:rFonts w:hint="eastAsia"/>
          </w:rPr>
          <w:t>法务管理</w:t>
        </w:r>
        <w:r w:rsidR="007579A1">
          <w:tab/>
        </w:r>
        <w:r w:rsidR="00E21B5E">
          <w:fldChar w:fldCharType="begin"/>
        </w:r>
        <w:r w:rsidR="007579A1">
          <w:instrText xml:space="preserve"> PAGEREF _Toc25070 </w:instrText>
        </w:r>
        <w:r w:rsidR="00E21B5E">
          <w:fldChar w:fldCharType="separate"/>
        </w:r>
        <w:r w:rsidR="007579A1">
          <w:t>113</w:t>
        </w:r>
        <w:r w:rsidR="00E21B5E">
          <w:fldChar w:fldCharType="end"/>
        </w:r>
      </w:hyperlink>
    </w:p>
    <w:p w14:paraId="1183D4CB" w14:textId="77777777" w:rsidR="00DC1257" w:rsidRDefault="00982197">
      <w:pPr>
        <w:pStyle w:val="31"/>
        <w:tabs>
          <w:tab w:val="right" w:leader="dot" w:pos="8306"/>
        </w:tabs>
      </w:pPr>
      <w:hyperlink w:anchor="_Toc4065" w:history="1">
        <w:r w:rsidR="007579A1">
          <w:t>1</w:t>
        </w:r>
        <w:r w:rsidR="007579A1">
          <w:rPr>
            <w:rFonts w:ascii="Arial" w:eastAsia="黑体" w:hAnsi="Arial"/>
            <w:bCs/>
          </w:rPr>
          <w:t xml:space="preserve">0.4.1 </w:t>
        </w:r>
        <w:r w:rsidR="007579A1">
          <w:rPr>
            <w:rFonts w:ascii="黑体" w:eastAsia="黑体" w:hint="eastAsia"/>
          </w:rPr>
          <w:t>法务申请</w:t>
        </w:r>
        <w:r w:rsidR="007579A1">
          <w:tab/>
        </w:r>
        <w:r w:rsidR="00E21B5E">
          <w:fldChar w:fldCharType="begin"/>
        </w:r>
        <w:r w:rsidR="007579A1">
          <w:instrText xml:space="preserve"> PAGEREF _Toc4065 </w:instrText>
        </w:r>
        <w:r w:rsidR="00E21B5E">
          <w:fldChar w:fldCharType="separate"/>
        </w:r>
        <w:r w:rsidR="007579A1">
          <w:t>113</w:t>
        </w:r>
        <w:r w:rsidR="00E21B5E">
          <w:fldChar w:fldCharType="end"/>
        </w:r>
      </w:hyperlink>
    </w:p>
    <w:p w14:paraId="09873668" w14:textId="77777777" w:rsidR="00DC1257" w:rsidRDefault="00982197">
      <w:pPr>
        <w:pStyle w:val="31"/>
        <w:tabs>
          <w:tab w:val="right" w:leader="dot" w:pos="8306"/>
        </w:tabs>
      </w:pPr>
      <w:hyperlink w:anchor="_Toc13521" w:history="1">
        <w:r w:rsidR="007579A1">
          <w:t>1</w:t>
        </w:r>
        <w:r w:rsidR="007579A1">
          <w:rPr>
            <w:rFonts w:ascii="Arial" w:eastAsia="黑体" w:hAnsi="Arial"/>
            <w:bCs/>
          </w:rPr>
          <w:t xml:space="preserve">0.4.2 </w:t>
        </w:r>
        <w:r w:rsidR="007579A1">
          <w:rPr>
            <w:rFonts w:ascii="黑体" w:eastAsia="黑体" w:hint="eastAsia"/>
          </w:rPr>
          <w:t>法务审核</w:t>
        </w:r>
        <w:r w:rsidR="007579A1">
          <w:tab/>
        </w:r>
        <w:r w:rsidR="00E21B5E">
          <w:fldChar w:fldCharType="begin"/>
        </w:r>
        <w:r w:rsidR="007579A1">
          <w:instrText xml:space="preserve"> PAGEREF _Toc13521 </w:instrText>
        </w:r>
        <w:r w:rsidR="00E21B5E">
          <w:fldChar w:fldCharType="separate"/>
        </w:r>
        <w:r w:rsidR="007579A1">
          <w:t>114</w:t>
        </w:r>
        <w:r w:rsidR="00E21B5E">
          <w:fldChar w:fldCharType="end"/>
        </w:r>
      </w:hyperlink>
    </w:p>
    <w:p w14:paraId="233EF246" w14:textId="77777777" w:rsidR="00DC1257" w:rsidRDefault="00982197">
      <w:pPr>
        <w:pStyle w:val="31"/>
        <w:tabs>
          <w:tab w:val="right" w:leader="dot" w:pos="8306"/>
        </w:tabs>
      </w:pPr>
      <w:hyperlink w:anchor="_Toc18965" w:history="1">
        <w:r w:rsidR="007579A1">
          <w:t>1</w:t>
        </w:r>
        <w:r w:rsidR="007579A1">
          <w:rPr>
            <w:rFonts w:ascii="Arial" w:eastAsia="黑体" w:hAnsi="Arial"/>
            <w:bCs/>
          </w:rPr>
          <w:t xml:space="preserve">0.4.3 </w:t>
        </w:r>
        <w:r w:rsidR="007579A1">
          <w:rPr>
            <w:rFonts w:ascii="黑体" w:eastAsia="黑体" w:hAnsi="黑体" w:hint="eastAsia"/>
          </w:rPr>
          <w:t>法务作业</w:t>
        </w:r>
        <w:r w:rsidR="007579A1">
          <w:tab/>
        </w:r>
        <w:r w:rsidR="00E21B5E">
          <w:fldChar w:fldCharType="begin"/>
        </w:r>
        <w:r w:rsidR="007579A1">
          <w:instrText xml:space="preserve"> PAGEREF _Toc18965 </w:instrText>
        </w:r>
        <w:r w:rsidR="00E21B5E">
          <w:fldChar w:fldCharType="separate"/>
        </w:r>
        <w:r w:rsidR="007579A1">
          <w:t>115</w:t>
        </w:r>
        <w:r w:rsidR="00E21B5E">
          <w:fldChar w:fldCharType="end"/>
        </w:r>
      </w:hyperlink>
    </w:p>
    <w:p w14:paraId="40E12DA3" w14:textId="77777777" w:rsidR="00DC1257" w:rsidRDefault="00982197">
      <w:pPr>
        <w:pStyle w:val="31"/>
        <w:tabs>
          <w:tab w:val="right" w:leader="dot" w:pos="8306"/>
        </w:tabs>
      </w:pPr>
      <w:hyperlink w:anchor="_Toc3263" w:history="1">
        <w:r w:rsidR="007579A1">
          <w:t>1</w:t>
        </w:r>
        <w:r w:rsidR="007579A1">
          <w:rPr>
            <w:rFonts w:ascii="Arial" w:eastAsia="黑体" w:hAnsi="Arial"/>
            <w:bCs/>
          </w:rPr>
          <w:t xml:space="preserve">0.4.4 </w:t>
        </w:r>
        <w:r w:rsidR="007579A1">
          <w:rPr>
            <w:rFonts w:ascii="黑体" w:eastAsia="黑体" w:hAnsi="黑体" w:hint="eastAsia"/>
          </w:rPr>
          <w:t>法务申请查询</w:t>
        </w:r>
        <w:r w:rsidR="007579A1">
          <w:tab/>
        </w:r>
        <w:r w:rsidR="00E21B5E">
          <w:fldChar w:fldCharType="begin"/>
        </w:r>
        <w:r w:rsidR="007579A1">
          <w:instrText xml:space="preserve"> PAGEREF _Toc3263 </w:instrText>
        </w:r>
        <w:r w:rsidR="00E21B5E">
          <w:fldChar w:fldCharType="separate"/>
        </w:r>
        <w:r w:rsidR="007579A1">
          <w:t>116</w:t>
        </w:r>
        <w:r w:rsidR="00E21B5E">
          <w:fldChar w:fldCharType="end"/>
        </w:r>
      </w:hyperlink>
    </w:p>
    <w:p w14:paraId="19A0A7A0" w14:textId="77777777" w:rsidR="00DC1257" w:rsidRDefault="00982197" w:rsidP="00C949FE">
      <w:pPr>
        <w:pStyle w:val="11"/>
        <w:tabs>
          <w:tab w:val="clear" w:pos="8296"/>
          <w:tab w:val="right" w:leader="dot" w:pos="8306"/>
        </w:tabs>
        <w:spacing w:before="156" w:after="156"/>
      </w:pPr>
      <w:hyperlink w:anchor="_Toc20819" w:history="1">
        <w:r w:rsidR="007579A1">
          <w:t>1</w:t>
        </w:r>
        <w:r w:rsidR="007579A1">
          <w:rPr>
            <w:rFonts w:ascii="Arial" w:eastAsia="黑体" w:hAnsi="Arial"/>
            <w:kern w:val="44"/>
          </w:rPr>
          <w:t xml:space="preserve">1 </w:t>
        </w:r>
        <w:r w:rsidR="007579A1">
          <w:rPr>
            <w:rFonts w:hint="eastAsia"/>
          </w:rPr>
          <w:t>外包作业</w:t>
        </w:r>
        <w:r w:rsidR="007579A1">
          <w:tab/>
        </w:r>
        <w:r w:rsidR="00E21B5E">
          <w:fldChar w:fldCharType="begin"/>
        </w:r>
        <w:r w:rsidR="007579A1">
          <w:instrText xml:space="preserve"> PAGEREF _Toc20819 </w:instrText>
        </w:r>
        <w:r w:rsidR="00E21B5E">
          <w:fldChar w:fldCharType="separate"/>
        </w:r>
        <w:r w:rsidR="007579A1">
          <w:t>117</w:t>
        </w:r>
        <w:r w:rsidR="00E21B5E">
          <w:fldChar w:fldCharType="end"/>
        </w:r>
      </w:hyperlink>
    </w:p>
    <w:p w14:paraId="434B5DB2" w14:textId="77777777" w:rsidR="00DC1257" w:rsidRDefault="00982197">
      <w:pPr>
        <w:pStyle w:val="23"/>
        <w:tabs>
          <w:tab w:val="right" w:leader="dot" w:pos="8306"/>
        </w:tabs>
      </w:pPr>
      <w:hyperlink w:anchor="_Toc25102" w:history="1">
        <w:r w:rsidR="007579A1">
          <w:t>1</w:t>
        </w:r>
        <w:r w:rsidR="007579A1">
          <w:rPr>
            <w:rFonts w:ascii="Arial" w:eastAsia="黑体" w:hAnsi="Arial"/>
          </w:rPr>
          <w:t xml:space="preserve">1.1 </w:t>
        </w:r>
        <w:r w:rsidR="007579A1">
          <w:rPr>
            <w:rFonts w:hint="eastAsia"/>
          </w:rPr>
          <w:t>外包申请</w:t>
        </w:r>
        <w:r w:rsidR="007579A1">
          <w:tab/>
        </w:r>
        <w:r w:rsidR="00E21B5E">
          <w:fldChar w:fldCharType="begin"/>
        </w:r>
        <w:r w:rsidR="007579A1">
          <w:instrText xml:space="preserve"> PAGEREF _Toc25102 </w:instrText>
        </w:r>
        <w:r w:rsidR="00E21B5E">
          <w:fldChar w:fldCharType="separate"/>
        </w:r>
        <w:r w:rsidR="007579A1">
          <w:t>117</w:t>
        </w:r>
        <w:r w:rsidR="00E21B5E">
          <w:fldChar w:fldCharType="end"/>
        </w:r>
      </w:hyperlink>
    </w:p>
    <w:p w14:paraId="3D5654D3" w14:textId="77777777" w:rsidR="00DC1257" w:rsidRDefault="00982197">
      <w:pPr>
        <w:pStyle w:val="23"/>
        <w:tabs>
          <w:tab w:val="right" w:leader="dot" w:pos="8306"/>
        </w:tabs>
      </w:pPr>
      <w:hyperlink w:anchor="_Toc18410" w:history="1">
        <w:r w:rsidR="007579A1">
          <w:t>1</w:t>
        </w:r>
        <w:r w:rsidR="007579A1">
          <w:rPr>
            <w:rFonts w:ascii="Arial" w:eastAsia="黑体" w:hAnsi="Arial"/>
          </w:rPr>
          <w:t xml:space="preserve">1.2 </w:t>
        </w:r>
        <w:r w:rsidR="007579A1">
          <w:rPr>
            <w:rFonts w:hint="eastAsia"/>
          </w:rPr>
          <w:t>外包审核</w:t>
        </w:r>
        <w:r w:rsidR="007579A1">
          <w:tab/>
        </w:r>
        <w:r w:rsidR="00E21B5E">
          <w:fldChar w:fldCharType="begin"/>
        </w:r>
        <w:r w:rsidR="007579A1">
          <w:instrText xml:space="preserve"> PAGEREF _Toc18410 </w:instrText>
        </w:r>
        <w:r w:rsidR="00E21B5E">
          <w:fldChar w:fldCharType="separate"/>
        </w:r>
        <w:r w:rsidR="007579A1">
          <w:t>118</w:t>
        </w:r>
        <w:r w:rsidR="00E21B5E">
          <w:fldChar w:fldCharType="end"/>
        </w:r>
      </w:hyperlink>
    </w:p>
    <w:p w14:paraId="3400F05B" w14:textId="77777777" w:rsidR="00DC1257" w:rsidRDefault="00982197">
      <w:pPr>
        <w:pStyle w:val="23"/>
        <w:tabs>
          <w:tab w:val="right" w:leader="dot" w:pos="8306"/>
        </w:tabs>
      </w:pPr>
      <w:hyperlink w:anchor="_Toc29662" w:history="1">
        <w:r w:rsidR="007579A1">
          <w:t>1</w:t>
        </w:r>
        <w:r w:rsidR="007579A1">
          <w:rPr>
            <w:rFonts w:ascii="Arial" w:eastAsia="黑体" w:hAnsi="Arial"/>
          </w:rPr>
          <w:t xml:space="preserve">1.3 </w:t>
        </w:r>
        <w:r w:rsidR="007579A1">
          <w:rPr>
            <w:rFonts w:hint="eastAsia"/>
          </w:rPr>
          <w:t>案件外包</w:t>
        </w:r>
        <w:r w:rsidR="007579A1">
          <w:tab/>
        </w:r>
        <w:r w:rsidR="00E21B5E">
          <w:fldChar w:fldCharType="begin"/>
        </w:r>
        <w:r w:rsidR="007579A1">
          <w:instrText xml:space="preserve"> PAGEREF _Toc29662 </w:instrText>
        </w:r>
        <w:r w:rsidR="00E21B5E">
          <w:fldChar w:fldCharType="separate"/>
        </w:r>
        <w:r w:rsidR="007579A1">
          <w:t>119</w:t>
        </w:r>
        <w:r w:rsidR="00E21B5E">
          <w:fldChar w:fldCharType="end"/>
        </w:r>
      </w:hyperlink>
    </w:p>
    <w:p w14:paraId="23119466" w14:textId="77777777" w:rsidR="00DC1257" w:rsidRDefault="00982197">
      <w:pPr>
        <w:pStyle w:val="23"/>
        <w:tabs>
          <w:tab w:val="right" w:leader="dot" w:pos="8306"/>
        </w:tabs>
      </w:pPr>
      <w:hyperlink w:anchor="_Toc9819" w:history="1">
        <w:r w:rsidR="007579A1">
          <w:t>1</w:t>
        </w:r>
        <w:r w:rsidR="007579A1">
          <w:rPr>
            <w:rFonts w:ascii="Arial" w:eastAsia="黑体" w:hAnsi="Arial"/>
          </w:rPr>
          <w:t xml:space="preserve">1.4 </w:t>
        </w:r>
        <w:r w:rsidR="007579A1">
          <w:rPr>
            <w:rFonts w:hint="eastAsia"/>
          </w:rPr>
          <w:t>外包管理</w:t>
        </w:r>
        <w:r w:rsidR="007579A1">
          <w:tab/>
        </w:r>
        <w:r w:rsidR="00E21B5E">
          <w:fldChar w:fldCharType="begin"/>
        </w:r>
        <w:r w:rsidR="007579A1">
          <w:instrText xml:space="preserve"> PAGEREF _Toc9819 </w:instrText>
        </w:r>
        <w:r w:rsidR="00E21B5E">
          <w:fldChar w:fldCharType="separate"/>
        </w:r>
        <w:r w:rsidR="007579A1">
          <w:t>121</w:t>
        </w:r>
        <w:r w:rsidR="00E21B5E">
          <w:fldChar w:fldCharType="end"/>
        </w:r>
      </w:hyperlink>
    </w:p>
    <w:p w14:paraId="7476CF83" w14:textId="77777777" w:rsidR="00DC1257" w:rsidRDefault="00982197">
      <w:pPr>
        <w:pStyle w:val="23"/>
        <w:tabs>
          <w:tab w:val="right" w:leader="dot" w:pos="8306"/>
        </w:tabs>
      </w:pPr>
      <w:hyperlink w:anchor="_Toc16133" w:history="1">
        <w:r w:rsidR="007579A1">
          <w:t>1</w:t>
        </w:r>
        <w:r w:rsidR="007579A1">
          <w:rPr>
            <w:rFonts w:ascii="Arial" w:eastAsia="黑体" w:hAnsi="Arial"/>
          </w:rPr>
          <w:t xml:space="preserve">1.5 </w:t>
        </w:r>
        <w:r w:rsidR="007579A1">
          <w:rPr>
            <w:rFonts w:hint="eastAsia"/>
          </w:rPr>
          <w:t>外包佣金计算</w:t>
        </w:r>
        <w:r w:rsidR="007579A1">
          <w:tab/>
        </w:r>
        <w:r w:rsidR="00E21B5E">
          <w:fldChar w:fldCharType="begin"/>
        </w:r>
        <w:r w:rsidR="007579A1">
          <w:instrText xml:space="preserve"> PAGEREF _Toc16133 </w:instrText>
        </w:r>
        <w:r w:rsidR="00E21B5E">
          <w:fldChar w:fldCharType="separate"/>
        </w:r>
        <w:r w:rsidR="007579A1">
          <w:t>123</w:t>
        </w:r>
        <w:r w:rsidR="00E21B5E">
          <w:fldChar w:fldCharType="end"/>
        </w:r>
      </w:hyperlink>
    </w:p>
    <w:p w14:paraId="0D03D937" w14:textId="77777777" w:rsidR="00DC1257" w:rsidRDefault="00982197">
      <w:pPr>
        <w:pStyle w:val="23"/>
        <w:tabs>
          <w:tab w:val="right" w:leader="dot" w:pos="8306"/>
        </w:tabs>
      </w:pPr>
      <w:hyperlink w:anchor="_Toc11035" w:history="1">
        <w:r w:rsidR="007579A1">
          <w:t>1</w:t>
        </w:r>
        <w:r w:rsidR="007579A1">
          <w:rPr>
            <w:rFonts w:ascii="Arial" w:eastAsia="黑体" w:hAnsi="Arial"/>
          </w:rPr>
          <w:t xml:space="preserve">1.6 </w:t>
        </w:r>
        <w:r w:rsidR="007579A1">
          <w:rPr>
            <w:rFonts w:hint="eastAsia"/>
          </w:rPr>
          <w:t>外包绩效统计</w:t>
        </w:r>
        <w:r w:rsidR="007579A1">
          <w:tab/>
        </w:r>
        <w:r w:rsidR="00E21B5E">
          <w:fldChar w:fldCharType="begin"/>
        </w:r>
        <w:r w:rsidR="007579A1">
          <w:instrText xml:space="preserve"> PAGEREF _Toc11035 </w:instrText>
        </w:r>
        <w:r w:rsidR="00E21B5E">
          <w:fldChar w:fldCharType="separate"/>
        </w:r>
        <w:r w:rsidR="007579A1">
          <w:t>124</w:t>
        </w:r>
        <w:r w:rsidR="00E21B5E">
          <w:fldChar w:fldCharType="end"/>
        </w:r>
      </w:hyperlink>
    </w:p>
    <w:p w14:paraId="67B0D9EF" w14:textId="77777777" w:rsidR="00DC1257" w:rsidRDefault="00982197">
      <w:pPr>
        <w:pStyle w:val="23"/>
        <w:tabs>
          <w:tab w:val="right" w:leader="dot" w:pos="8306"/>
        </w:tabs>
      </w:pPr>
      <w:hyperlink w:anchor="_Toc12622" w:history="1">
        <w:r w:rsidR="007579A1">
          <w:t>1</w:t>
        </w:r>
        <w:r w:rsidR="007579A1">
          <w:rPr>
            <w:rFonts w:ascii="Arial" w:eastAsia="黑体" w:hAnsi="Arial"/>
          </w:rPr>
          <w:t xml:space="preserve">1.7 </w:t>
        </w:r>
        <w:r w:rsidR="007579A1">
          <w:rPr>
            <w:rFonts w:hint="eastAsia"/>
          </w:rPr>
          <w:t>外包机构管理</w:t>
        </w:r>
        <w:r w:rsidR="007579A1">
          <w:tab/>
        </w:r>
        <w:r w:rsidR="00E21B5E">
          <w:fldChar w:fldCharType="begin"/>
        </w:r>
        <w:r w:rsidR="007579A1">
          <w:instrText xml:space="preserve"> PAGEREF _Toc12622 </w:instrText>
        </w:r>
        <w:r w:rsidR="00E21B5E">
          <w:fldChar w:fldCharType="separate"/>
        </w:r>
        <w:r w:rsidR="007579A1">
          <w:t>125</w:t>
        </w:r>
        <w:r w:rsidR="00E21B5E">
          <w:fldChar w:fldCharType="end"/>
        </w:r>
      </w:hyperlink>
    </w:p>
    <w:p w14:paraId="06A5A68E" w14:textId="77777777" w:rsidR="00DC1257" w:rsidRDefault="00982197">
      <w:pPr>
        <w:pStyle w:val="31"/>
        <w:tabs>
          <w:tab w:val="right" w:leader="dot" w:pos="8306"/>
        </w:tabs>
      </w:pPr>
      <w:hyperlink w:anchor="_Toc14660" w:history="1">
        <w:r w:rsidR="007579A1">
          <w:t>1</w:t>
        </w:r>
        <w:r w:rsidR="007579A1">
          <w:rPr>
            <w:rFonts w:ascii="Arial" w:eastAsia="黑体" w:hAnsi="Arial"/>
            <w:bCs/>
          </w:rPr>
          <w:t xml:space="preserve">1.7.1 </w:t>
        </w:r>
        <w:r w:rsidR="007579A1">
          <w:rPr>
            <w:rFonts w:ascii="黑体" w:eastAsia="黑体" w:hint="eastAsia"/>
          </w:rPr>
          <w:t>外包机构查询</w:t>
        </w:r>
        <w:r w:rsidR="007579A1">
          <w:tab/>
        </w:r>
        <w:r w:rsidR="00E21B5E">
          <w:fldChar w:fldCharType="begin"/>
        </w:r>
        <w:r w:rsidR="007579A1">
          <w:instrText xml:space="preserve"> PAGEREF _Toc14660 </w:instrText>
        </w:r>
        <w:r w:rsidR="00E21B5E">
          <w:fldChar w:fldCharType="separate"/>
        </w:r>
        <w:r w:rsidR="007579A1">
          <w:t>125</w:t>
        </w:r>
        <w:r w:rsidR="00E21B5E">
          <w:fldChar w:fldCharType="end"/>
        </w:r>
      </w:hyperlink>
    </w:p>
    <w:p w14:paraId="1BF34B50" w14:textId="77777777" w:rsidR="00DC1257" w:rsidRDefault="00982197">
      <w:pPr>
        <w:pStyle w:val="31"/>
        <w:tabs>
          <w:tab w:val="right" w:leader="dot" w:pos="8306"/>
        </w:tabs>
      </w:pPr>
      <w:hyperlink w:anchor="_Toc9189" w:history="1">
        <w:r w:rsidR="007579A1">
          <w:t>1</w:t>
        </w:r>
        <w:r w:rsidR="007579A1">
          <w:rPr>
            <w:rFonts w:ascii="Arial" w:eastAsia="黑体" w:hAnsi="Arial"/>
            <w:bCs/>
          </w:rPr>
          <w:t xml:space="preserve">1.7.2 </w:t>
        </w:r>
        <w:r w:rsidR="007579A1">
          <w:rPr>
            <w:rFonts w:ascii="黑体" w:eastAsia="黑体" w:hint="eastAsia"/>
          </w:rPr>
          <w:t>外包机构新增</w:t>
        </w:r>
        <w:r w:rsidR="007579A1">
          <w:tab/>
        </w:r>
        <w:r w:rsidR="00E21B5E">
          <w:fldChar w:fldCharType="begin"/>
        </w:r>
        <w:r w:rsidR="007579A1">
          <w:instrText xml:space="preserve"> PAGEREF _Toc9189 </w:instrText>
        </w:r>
        <w:r w:rsidR="00E21B5E">
          <w:fldChar w:fldCharType="separate"/>
        </w:r>
        <w:r w:rsidR="007579A1">
          <w:t>126</w:t>
        </w:r>
        <w:r w:rsidR="00E21B5E">
          <w:fldChar w:fldCharType="end"/>
        </w:r>
      </w:hyperlink>
    </w:p>
    <w:p w14:paraId="5F9CF89A" w14:textId="77777777" w:rsidR="00DC1257" w:rsidRDefault="00982197">
      <w:pPr>
        <w:pStyle w:val="31"/>
        <w:tabs>
          <w:tab w:val="right" w:leader="dot" w:pos="8306"/>
        </w:tabs>
      </w:pPr>
      <w:hyperlink w:anchor="_Toc9703" w:history="1">
        <w:r w:rsidR="007579A1">
          <w:t>1</w:t>
        </w:r>
        <w:r w:rsidR="007579A1">
          <w:rPr>
            <w:rFonts w:ascii="Arial" w:eastAsia="黑体" w:hAnsi="Arial"/>
            <w:bCs/>
          </w:rPr>
          <w:t xml:space="preserve">1.7.3 </w:t>
        </w:r>
        <w:r w:rsidR="007579A1">
          <w:rPr>
            <w:rFonts w:ascii="黑体" w:eastAsia="黑体" w:hint="eastAsia"/>
          </w:rPr>
          <w:t>外包机构编辑</w:t>
        </w:r>
        <w:r w:rsidR="007579A1">
          <w:tab/>
        </w:r>
        <w:r w:rsidR="00E21B5E">
          <w:fldChar w:fldCharType="begin"/>
        </w:r>
        <w:r w:rsidR="007579A1">
          <w:instrText xml:space="preserve"> PAGEREF _Toc9703 </w:instrText>
        </w:r>
        <w:r w:rsidR="00E21B5E">
          <w:fldChar w:fldCharType="separate"/>
        </w:r>
        <w:r w:rsidR="007579A1">
          <w:t>127</w:t>
        </w:r>
        <w:r w:rsidR="00E21B5E">
          <w:fldChar w:fldCharType="end"/>
        </w:r>
      </w:hyperlink>
    </w:p>
    <w:p w14:paraId="23FA2329" w14:textId="77777777" w:rsidR="00DC1257" w:rsidRDefault="00982197">
      <w:pPr>
        <w:pStyle w:val="31"/>
        <w:tabs>
          <w:tab w:val="right" w:leader="dot" w:pos="8306"/>
        </w:tabs>
      </w:pPr>
      <w:hyperlink w:anchor="_Toc15841" w:history="1">
        <w:r w:rsidR="007579A1">
          <w:t>1</w:t>
        </w:r>
        <w:r w:rsidR="007579A1">
          <w:rPr>
            <w:rFonts w:ascii="Arial" w:eastAsia="黑体" w:hAnsi="Arial"/>
            <w:bCs/>
          </w:rPr>
          <w:t xml:space="preserve">1.7.4 </w:t>
        </w:r>
        <w:r w:rsidR="007579A1">
          <w:rPr>
            <w:rFonts w:ascii="黑体" w:eastAsia="黑体" w:hint="eastAsia"/>
          </w:rPr>
          <w:t>外包佣金设置</w:t>
        </w:r>
        <w:r w:rsidR="007579A1">
          <w:tab/>
        </w:r>
        <w:r w:rsidR="00E21B5E">
          <w:fldChar w:fldCharType="begin"/>
        </w:r>
        <w:r w:rsidR="007579A1">
          <w:instrText xml:space="preserve"> PAGEREF _Toc15841 </w:instrText>
        </w:r>
        <w:r w:rsidR="00E21B5E">
          <w:fldChar w:fldCharType="separate"/>
        </w:r>
        <w:r w:rsidR="007579A1">
          <w:t>129</w:t>
        </w:r>
        <w:r w:rsidR="00E21B5E">
          <w:fldChar w:fldCharType="end"/>
        </w:r>
      </w:hyperlink>
    </w:p>
    <w:p w14:paraId="4E238EFF" w14:textId="77777777" w:rsidR="00DC1257" w:rsidRDefault="00982197">
      <w:pPr>
        <w:pStyle w:val="31"/>
        <w:tabs>
          <w:tab w:val="right" w:leader="dot" w:pos="8306"/>
        </w:tabs>
      </w:pPr>
      <w:hyperlink w:anchor="_Toc12514" w:history="1">
        <w:r w:rsidR="007579A1">
          <w:t>1</w:t>
        </w:r>
        <w:r w:rsidR="007579A1">
          <w:rPr>
            <w:rFonts w:ascii="Arial" w:eastAsia="黑体" w:hAnsi="Arial"/>
            <w:bCs/>
          </w:rPr>
          <w:t xml:space="preserve">1.7.5 </w:t>
        </w:r>
        <w:r w:rsidR="007579A1">
          <w:rPr>
            <w:rFonts w:ascii="黑体" w:eastAsia="黑体" w:hint="eastAsia"/>
          </w:rPr>
          <w:t>外包期限设置</w:t>
        </w:r>
        <w:r w:rsidR="007579A1">
          <w:tab/>
        </w:r>
        <w:r w:rsidR="00E21B5E">
          <w:fldChar w:fldCharType="begin"/>
        </w:r>
        <w:r w:rsidR="007579A1">
          <w:instrText xml:space="preserve"> PAGEREF _Toc12514 </w:instrText>
        </w:r>
        <w:r w:rsidR="00E21B5E">
          <w:fldChar w:fldCharType="separate"/>
        </w:r>
        <w:r w:rsidR="007579A1">
          <w:t>131</w:t>
        </w:r>
        <w:r w:rsidR="00E21B5E">
          <w:fldChar w:fldCharType="end"/>
        </w:r>
      </w:hyperlink>
    </w:p>
    <w:p w14:paraId="4531A1D5" w14:textId="77777777" w:rsidR="00DC1257" w:rsidRDefault="00982197">
      <w:pPr>
        <w:pStyle w:val="23"/>
        <w:tabs>
          <w:tab w:val="right" w:leader="dot" w:pos="8306"/>
        </w:tabs>
      </w:pPr>
      <w:hyperlink w:anchor="_Toc10308" w:history="1">
        <w:r w:rsidR="007579A1">
          <w:t>1</w:t>
        </w:r>
        <w:r w:rsidR="007579A1">
          <w:rPr>
            <w:rFonts w:ascii="Arial" w:eastAsia="黑体" w:hAnsi="Arial"/>
          </w:rPr>
          <w:t xml:space="preserve">1.8 </w:t>
        </w:r>
        <w:r w:rsidR="007579A1">
          <w:rPr>
            <w:rFonts w:hint="eastAsia"/>
          </w:rPr>
          <w:t>外包佣金设置查询</w:t>
        </w:r>
        <w:r w:rsidR="007579A1">
          <w:tab/>
        </w:r>
        <w:r w:rsidR="00E21B5E">
          <w:fldChar w:fldCharType="begin"/>
        </w:r>
        <w:r w:rsidR="007579A1">
          <w:instrText xml:space="preserve"> PAGEREF _Toc10308 </w:instrText>
        </w:r>
        <w:r w:rsidR="00E21B5E">
          <w:fldChar w:fldCharType="separate"/>
        </w:r>
        <w:r w:rsidR="007579A1">
          <w:t>131</w:t>
        </w:r>
        <w:r w:rsidR="00E21B5E">
          <w:fldChar w:fldCharType="end"/>
        </w:r>
      </w:hyperlink>
    </w:p>
    <w:p w14:paraId="1C1A3003" w14:textId="77777777" w:rsidR="00DC1257" w:rsidRDefault="00982197">
      <w:pPr>
        <w:pStyle w:val="23"/>
        <w:tabs>
          <w:tab w:val="right" w:leader="dot" w:pos="8306"/>
        </w:tabs>
      </w:pPr>
      <w:hyperlink w:anchor="_Toc3424" w:history="1">
        <w:r w:rsidR="007579A1">
          <w:t>1</w:t>
        </w:r>
        <w:r w:rsidR="007579A1">
          <w:rPr>
            <w:rFonts w:ascii="Arial" w:eastAsia="黑体" w:hAnsi="Arial"/>
          </w:rPr>
          <w:t xml:space="preserve">1.9 </w:t>
        </w:r>
        <w:r w:rsidR="007579A1">
          <w:rPr>
            <w:rFonts w:hint="eastAsia"/>
          </w:rPr>
          <w:t>外包期限查询</w:t>
        </w:r>
        <w:r w:rsidR="007579A1">
          <w:tab/>
        </w:r>
        <w:r w:rsidR="00E21B5E">
          <w:fldChar w:fldCharType="begin"/>
        </w:r>
        <w:r w:rsidR="007579A1">
          <w:instrText xml:space="preserve"> PAGEREF _Toc3424 </w:instrText>
        </w:r>
        <w:r w:rsidR="00E21B5E">
          <w:fldChar w:fldCharType="separate"/>
        </w:r>
        <w:r w:rsidR="007579A1">
          <w:t>132</w:t>
        </w:r>
        <w:r w:rsidR="00E21B5E">
          <w:fldChar w:fldCharType="end"/>
        </w:r>
      </w:hyperlink>
    </w:p>
    <w:p w14:paraId="33B0AF71" w14:textId="77777777" w:rsidR="00DC1257" w:rsidRDefault="00982197">
      <w:pPr>
        <w:pStyle w:val="23"/>
        <w:tabs>
          <w:tab w:val="right" w:leader="dot" w:pos="8306"/>
        </w:tabs>
      </w:pPr>
      <w:hyperlink w:anchor="_Toc1779" w:history="1">
        <w:r w:rsidR="007579A1">
          <w:t>1</w:t>
        </w:r>
        <w:r w:rsidR="007579A1">
          <w:rPr>
            <w:rFonts w:ascii="Arial" w:eastAsia="黑体" w:hAnsi="Arial"/>
          </w:rPr>
          <w:t xml:space="preserve">1.10 </w:t>
        </w:r>
        <w:r w:rsidR="007579A1">
          <w:rPr>
            <w:rFonts w:hint="eastAsia"/>
          </w:rPr>
          <w:t>外包催记管理</w:t>
        </w:r>
        <w:r w:rsidR="007579A1">
          <w:tab/>
        </w:r>
        <w:r w:rsidR="00E21B5E">
          <w:fldChar w:fldCharType="begin"/>
        </w:r>
        <w:r w:rsidR="007579A1">
          <w:instrText xml:space="preserve"> PAGEREF _Toc1779 </w:instrText>
        </w:r>
        <w:r w:rsidR="00E21B5E">
          <w:fldChar w:fldCharType="separate"/>
        </w:r>
        <w:r w:rsidR="007579A1">
          <w:t>132</w:t>
        </w:r>
        <w:r w:rsidR="00E21B5E">
          <w:fldChar w:fldCharType="end"/>
        </w:r>
      </w:hyperlink>
    </w:p>
    <w:p w14:paraId="1C475F6A" w14:textId="77777777" w:rsidR="00DC1257" w:rsidRDefault="00982197">
      <w:pPr>
        <w:pStyle w:val="23"/>
        <w:tabs>
          <w:tab w:val="right" w:leader="dot" w:pos="8306"/>
        </w:tabs>
      </w:pPr>
      <w:hyperlink w:anchor="_Toc16245" w:history="1">
        <w:r w:rsidR="007579A1">
          <w:t>1</w:t>
        </w:r>
        <w:r w:rsidR="007579A1">
          <w:rPr>
            <w:rFonts w:ascii="Arial" w:eastAsia="黑体" w:hAnsi="Arial"/>
          </w:rPr>
          <w:t xml:space="preserve">1.11 </w:t>
        </w:r>
        <w:r w:rsidR="007579A1">
          <w:rPr>
            <w:rFonts w:hint="eastAsia"/>
          </w:rPr>
          <w:t>外包批次管理（删除）</w:t>
        </w:r>
        <w:r w:rsidR="007579A1">
          <w:tab/>
        </w:r>
        <w:r w:rsidR="00E21B5E">
          <w:fldChar w:fldCharType="begin"/>
        </w:r>
        <w:r w:rsidR="007579A1">
          <w:instrText xml:space="preserve"> PAGEREF _Toc16245 </w:instrText>
        </w:r>
        <w:r w:rsidR="00E21B5E">
          <w:fldChar w:fldCharType="separate"/>
        </w:r>
        <w:r w:rsidR="007579A1">
          <w:t>133</w:t>
        </w:r>
        <w:r w:rsidR="00E21B5E">
          <w:fldChar w:fldCharType="end"/>
        </w:r>
      </w:hyperlink>
    </w:p>
    <w:p w14:paraId="7924256B" w14:textId="77777777" w:rsidR="00DC1257" w:rsidRDefault="00982197">
      <w:pPr>
        <w:pStyle w:val="23"/>
        <w:tabs>
          <w:tab w:val="right" w:leader="dot" w:pos="8306"/>
        </w:tabs>
      </w:pPr>
      <w:hyperlink w:anchor="_Toc1647" w:history="1">
        <w:r w:rsidR="007579A1">
          <w:t>1</w:t>
        </w:r>
        <w:r w:rsidR="007579A1">
          <w:rPr>
            <w:rFonts w:ascii="Arial" w:eastAsia="黑体" w:hAnsi="Arial"/>
          </w:rPr>
          <w:t xml:space="preserve">1.12 </w:t>
        </w:r>
        <w:r w:rsidR="007579A1">
          <w:rPr>
            <w:rFonts w:hint="eastAsia"/>
          </w:rPr>
          <w:t>外包投诉管理</w:t>
        </w:r>
        <w:r w:rsidR="007579A1">
          <w:tab/>
        </w:r>
        <w:r w:rsidR="00E21B5E">
          <w:fldChar w:fldCharType="begin"/>
        </w:r>
        <w:r w:rsidR="007579A1">
          <w:instrText xml:space="preserve"> PAGEREF _Toc1647 </w:instrText>
        </w:r>
        <w:r w:rsidR="00E21B5E">
          <w:fldChar w:fldCharType="separate"/>
        </w:r>
        <w:r w:rsidR="007579A1">
          <w:t>134</w:t>
        </w:r>
        <w:r w:rsidR="00E21B5E">
          <w:fldChar w:fldCharType="end"/>
        </w:r>
      </w:hyperlink>
    </w:p>
    <w:p w14:paraId="7ABC77BF" w14:textId="77777777" w:rsidR="00DC1257" w:rsidRDefault="00982197">
      <w:pPr>
        <w:pStyle w:val="31"/>
        <w:tabs>
          <w:tab w:val="right" w:leader="dot" w:pos="8306"/>
        </w:tabs>
      </w:pPr>
      <w:hyperlink w:anchor="_Toc32623" w:history="1">
        <w:r w:rsidR="007579A1">
          <w:t>1</w:t>
        </w:r>
        <w:r w:rsidR="007579A1">
          <w:rPr>
            <w:rFonts w:ascii="Arial" w:eastAsia="黑体" w:hAnsi="Arial"/>
            <w:bCs/>
          </w:rPr>
          <w:t xml:space="preserve">1.12.1 </w:t>
        </w:r>
        <w:r w:rsidR="007579A1">
          <w:rPr>
            <w:rFonts w:ascii="黑体" w:eastAsia="黑体" w:hint="eastAsia"/>
          </w:rPr>
          <w:t>外包投诉录入</w:t>
        </w:r>
        <w:r w:rsidR="007579A1">
          <w:tab/>
        </w:r>
        <w:r w:rsidR="00E21B5E">
          <w:fldChar w:fldCharType="begin"/>
        </w:r>
        <w:r w:rsidR="007579A1">
          <w:instrText xml:space="preserve"> PAGEREF _Toc32623 </w:instrText>
        </w:r>
        <w:r w:rsidR="00E21B5E">
          <w:fldChar w:fldCharType="separate"/>
        </w:r>
        <w:r w:rsidR="007579A1">
          <w:t>135</w:t>
        </w:r>
        <w:r w:rsidR="00E21B5E">
          <w:fldChar w:fldCharType="end"/>
        </w:r>
      </w:hyperlink>
    </w:p>
    <w:p w14:paraId="2B4AE096" w14:textId="77777777" w:rsidR="00DC1257" w:rsidRDefault="00982197">
      <w:pPr>
        <w:pStyle w:val="31"/>
        <w:tabs>
          <w:tab w:val="right" w:leader="dot" w:pos="8306"/>
        </w:tabs>
      </w:pPr>
      <w:hyperlink w:anchor="_Toc3159" w:history="1">
        <w:r w:rsidR="007579A1">
          <w:t>1</w:t>
        </w:r>
        <w:r w:rsidR="007579A1">
          <w:rPr>
            <w:rFonts w:ascii="Arial" w:eastAsia="黑体" w:hAnsi="Arial"/>
            <w:bCs/>
          </w:rPr>
          <w:t xml:space="preserve">1.12.2 </w:t>
        </w:r>
        <w:r w:rsidR="007579A1">
          <w:rPr>
            <w:rFonts w:ascii="黑体" w:eastAsia="黑体" w:hint="eastAsia"/>
          </w:rPr>
          <w:t>外包投诉核查</w:t>
        </w:r>
        <w:r w:rsidR="007579A1">
          <w:tab/>
        </w:r>
        <w:r w:rsidR="00E21B5E">
          <w:fldChar w:fldCharType="begin"/>
        </w:r>
        <w:r w:rsidR="007579A1">
          <w:instrText xml:space="preserve"> PAGEREF _Toc3159 </w:instrText>
        </w:r>
        <w:r w:rsidR="00E21B5E">
          <w:fldChar w:fldCharType="separate"/>
        </w:r>
        <w:r w:rsidR="007579A1">
          <w:t>136</w:t>
        </w:r>
        <w:r w:rsidR="00E21B5E">
          <w:fldChar w:fldCharType="end"/>
        </w:r>
      </w:hyperlink>
    </w:p>
    <w:p w14:paraId="72969A41" w14:textId="77777777" w:rsidR="00DC1257" w:rsidRDefault="00982197" w:rsidP="00C949FE">
      <w:pPr>
        <w:pStyle w:val="11"/>
        <w:tabs>
          <w:tab w:val="clear" w:pos="8296"/>
          <w:tab w:val="right" w:leader="dot" w:pos="8306"/>
        </w:tabs>
        <w:spacing w:before="156" w:after="156"/>
      </w:pPr>
      <w:hyperlink w:anchor="_Toc6353" w:history="1">
        <w:r w:rsidR="007579A1">
          <w:t>1</w:t>
        </w:r>
        <w:r w:rsidR="007579A1">
          <w:rPr>
            <w:rFonts w:ascii="Arial" w:eastAsia="黑体" w:hAnsi="Arial"/>
            <w:kern w:val="44"/>
          </w:rPr>
          <w:t xml:space="preserve">2 </w:t>
        </w:r>
        <w:r w:rsidR="007579A1">
          <w:rPr>
            <w:rFonts w:hint="eastAsia"/>
          </w:rPr>
          <w:t>系统运维</w:t>
        </w:r>
        <w:r w:rsidR="007579A1">
          <w:tab/>
        </w:r>
        <w:r w:rsidR="00E21B5E">
          <w:fldChar w:fldCharType="begin"/>
        </w:r>
        <w:r w:rsidR="007579A1">
          <w:instrText xml:space="preserve"> PAGEREF _Toc6353 </w:instrText>
        </w:r>
        <w:r w:rsidR="00E21B5E">
          <w:fldChar w:fldCharType="separate"/>
        </w:r>
        <w:r w:rsidR="007579A1">
          <w:t>138</w:t>
        </w:r>
        <w:r w:rsidR="00E21B5E">
          <w:fldChar w:fldCharType="end"/>
        </w:r>
      </w:hyperlink>
    </w:p>
    <w:p w14:paraId="16A89F8F" w14:textId="77777777" w:rsidR="00DC1257" w:rsidRDefault="00982197">
      <w:pPr>
        <w:pStyle w:val="23"/>
        <w:tabs>
          <w:tab w:val="right" w:leader="dot" w:pos="8306"/>
        </w:tabs>
      </w:pPr>
      <w:hyperlink w:anchor="_Toc18686" w:history="1">
        <w:r w:rsidR="007579A1">
          <w:t>1</w:t>
        </w:r>
        <w:r w:rsidR="007579A1">
          <w:rPr>
            <w:rFonts w:ascii="Arial" w:eastAsia="黑体" w:hAnsi="Arial"/>
          </w:rPr>
          <w:t xml:space="preserve">2.1 </w:t>
        </w:r>
        <w:r w:rsidR="007579A1">
          <w:rPr>
            <w:rFonts w:hint="eastAsia"/>
          </w:rPr>
          <w:t>批量任务启动</w:t>
        </w:r>
        <w:r w:rsidR="007579A1">
          <w:tab/>
        </w:r>
        <w:r w:rsidR="00E21B5E">
          <w:fldChar w:fldCharType="begin"/>
        </w:r>
        <w:r w:rsidR="007579A1">
          <w:instrText xml:space="preserve"> PAGEREF _Toc18686 </w:instrText>
        </w:r>
        <w:r w:rsidR="00E21B5E">
          <w:fldChar w:fldCharType="separate"/>
        </w:r>
        <w:r w:rsidR="007579A1">
          <w:t>138</w:t>
        </w:r>
        <w:r w:rsidR="00E21B5E">
          <w:fldChar w:fldCharType="end"/>
        </w:r>
      </w:hyperlink>
    </w:p>
    <w:p w14:paraId="5DFDF2CF" w14:textId="77777777" w:rsidR="00DC1257" w:rsidRDefault="00982197">
      <w:pPr>
        <w:pStyle w:val="23"/>
        <w:tabs>
          <w:tab w:val="right" w:leader="dot" w:pos="8306"/>
        </w:tabs>
      </w:pPr>
      <w:hyperlink w:anchor="_Toc10777" w:history="1">
        <w:r w:rsidR="007579A1">
          <w:t>1</w:t>
        </w:r>
        <w:r w:rsidR="007579A1">
          <w:rPr>
            <w:rFonts w:ascii="Arial" w:eastAsia="黑体" w:hAnsi="Arial"/>
          </w:rPr>
          <w:t xml:space="preserve">2.2 </w:t>
        </w:r>
        <w:r w:rsidR="007579A1">
          <w:rPr>
            <w:rFonts w:hint="eastAsia"/>
          </w:rPr>
          <w:t>批量任务配置维护</w:t>
        </w:r>
        <w:r w:rsidR="007579A1">
          <w:tab/>
        </w:r>
        <w:r w:rsidR="00E21B5E">
          <w:fldChar w:fldCharType="begin"/>
        </w:r>
        <w:r w:rsidR="007579A1">
          <w:instrText xml:space="preserve"> PAGEREF _Toc10777 </w:instrText>
        </w:r>
        <w:r w:rsidR="00E21B5E">
          <w:fldChar w:fldCharType="separate"/>
        </w:r>
        <w:r w:rsidR="007579A1">
          <w:t>140</w:t>
        </w:r>
        <w:r w:rsidR="00E21B5E">
          <w:fldChar w:fldCharType="end"/>
        </w:r>
      </w:hyperlink>
    </w:p>
    <w:p w14:paraId="7258E270" w14:textId="77777777" w:rsidR="00DC1257" w:rsidRDefault="00982197">
      <w:pPr>
        <w:pStyle w:val="31"/>
        <w:tabs>
          <w:tab w:val="right" w:leader="dot" w:pos="8306"/>
        </w:tabs>
      </w:pPr>
      <w:hyperlink w:anchor="_Toc6802" w:history="1">
        <w:r w:rsidR="007579A1">
          <w:t>1</w:t>
        </w:r>
        <w:r w:rsidR="007579A1">
          <w:rPr>
            <w:rFonts w:ascii="Arial" w:eastAsia="黑体" w:hAnsi="Arial"/>
            <w:bCs/>
          </w:rPr>
          <w:t xml:space="preserve">2.2.1 </w:t>
        </w:r>
        <w:r w:rsidR="007579A1">
          <w:rPr>
            <w:rFonts w:ascii="黑体" w:eastAsia="黑体" w:hint="eastAsia"/>
          </w:rPr>
          <w:t>批量任务查询</w:t>
        </w:r>
        <w:r w:rsidR="007579A1">
          <w:tab/>
        </w:r>
        <w:r w:rsidR="00E21B5E">
          <w:fldChar w:fldCharType="begin"/>
        </w:r>
        <w:r w:rsidR="007579A1">
          <w:instrText xml:space="preserve"> PAGEREF _Toc6802 </w:instrText>
        </w:r>
        <w:r w:rsidR="00E21B5E">
          <w:fldChar w:fldCharType="separate"/>
        </w:r>
        <w:r w:rsidR="007579A1">
          <w:t>140</w:t>
        </w:r>
        <w:r w:rsidR="00E21B5E">
          <w:fldChar w:fldCharType="end"/>
        </w:r>
      </w:hyperlink>
    </w:p>
    <w:p w14:paraId="56F3CA76" w14:textId="77777777" w:rsidR="00DC1257" w:rsidRDefault="00982197">
      <w:pPr>
        <w:pStyle w:val="31"/>
        <w:tabs>
          <w:tab w:val="right" w:leader="dot" w:pos="8306"/>
        </w:tabs>
      </w:pPr>
      <w:hyperlink w:anchor="_Toc5052" w:history="1">
        <w:r w:rsidR="007579A1">
          <w:t>1</w:t>
        </w:r>
        <w:r w:rsidR="007579A1">
          <w:rPr>
            <w:rFonts w:ascii="Arial" w:eastAsia="黑体" w:hAnsi="Arial"/>
            <w:bCs/>
          </w:rPr>
          <w:t xml:space="preserve">2.2.2 </w:t>
        </w:r>
        <w:r w:rsidR="007579A1">
          <w:rPr>
            <w:rFonts w:ascii="黑体" w:eastAsia="黑体" w:hint="eastAsia"/>
          </w:rPr>
          <w:t>批量任务编辑</w:t>
        </w:r>
        <w:r w:rsidR="007579A1">
          <w:tab/>
        </w:r>
        <w:r w:rsidR="00E21B5E">
          <w:fldChar w:fldCharType="begin"/>
        </w:r>
        <w:r w:rsidR="007579A1">
          <w:instrText xml:space="preserve"> PAGEREF _Toc5052 </w:instrText>
        </w:r>
        <w:r w:rsidR="00E21B5E">
          <w:fldChar w:fldCharType="separate"/>
        </w:r>
        <w:r w:rsidR="007579A1">
          <w:t>140</w:t>
        </w:r>
        <w:r w:rsidR="00E21B5E">
          <w:fldChar w:fldCharType="end"/>
        </w:r>
      </w:hyperlink>
    </w:p>
    <w:p w14:paraId="61AB00BC" w14:textId="77777777" w:rsidR="00DC1257" w:rsidRDefault="00982197">
      <w:pPr>
        <w:pStyle w:val="31"/>
        <w:tabs>
          <w:tab w:val="right" w:leader="dot" w:pos="8306"/>
        </w:tabs>
      </w:pPr>
      <w:hyperlink w:anchor="_Toc30380" w:history="1">
        <w:r w:rsidR="007579A1">
          <w:t>1</w:t>
        </w:r>
        <w:r w:rsidR="007579A1">
          <w:rPr>
            <w:rFonts w:ascii="Arial" w:eastAsia="黑体" w:hAnsi="Arial"/>
            <w:bCs/>
          </w:rPr>
          <w:t xml:space="preserve">2.2.3 </w:t>
        </w:r>
        <w:r w:rsidR="007579A1">
          <w:rPr>
            <w:rFonts w:ascii="黑体" w:eastAsia="黑体" w:hint="eastAsia"/>
          </w:rPr>
          <w:t>批量任务新增</w:t>
        </w:r>
        <w:r w:rsidR="007579A1">
          <w:tab/>
        </w:r>
        <w:r w:rsidR="00E21B5E">
          <w:fldChar w:fldCharType="begin"/>
        </w:r>
        <w:r w:rsidR="007579A1">
          <w:instrText xml:space="preserve"> PAGEREF _Toc30380 </w:instrText>
        </w:r>
        <w:r w:rsidR="00E21B5E">
          <w:fldChar w:fldCharType="separate"/>
        </w:r>
        <w:r w:rsidR="007579A1">
          <w:t>141</w:t>
        </w:r>
        <w:r w:rsidR="00E21B5E">
          <w:fldChar w:fldCharType="end"/>
        </w:r>
      </w:hyperlink>
    </w:p>
    <w:p w14:paraId="78480D67" w14:textId="77777777" w:rsidR="00DC1257" w:rsidRDefault="00982197">
      <w:pPr>
        <w:pStyle w:val="23"/>
        <w:tabs>
          <w:tab w:val="right" w:leader="dot" w:pos="8306"/>
        </w:tabs>
      </w:pPr>
      <w:hyperlink w:anchor="_Toc6144" w:history="1">
        <w:r w:rsidR="007579A1">
          <w:t>1</w:t>
        </w:r>
        <w:r w:rsidR="007579A1">
          <w:rPr>
            <w:rFonts w:ascii="Arial" w:eastAsia="黑体" w:hAnsi="Arial"/>
          </w:rPr>
          <w:t xml:space="preserve">2.3 </w:t>
        </w:r>
        <w:r w:rsidR="007579A1">
          <w:rPr>
            <w:rFonts w:hint="eastAsia"/>
          </w:rPr>
          <w:t>批量日志查询</w:t>
        </w:r>
        <w:r w:rsidR="007579A1">
          <w:tab/>
        </w:r>
        <w:r w:rsidR="00E21B5E">
          <w:fldChar w:fldCharType="begin"/>
        </w:r>
        <w:r w:rsidR="007579A1">
          <w:instrText xml:space="preserve"> PAGEREF _Toc6144 </w:instrText>
        </w:r>
        <w:r w:rsidR="00E21B5E">
          <w:fldChar w:fldCharType="separate"/>
        </w:r>
        <w:r w:rsidR="007579A1">
          <w:t>142</w:t>
        </w:r>
        <w:r w:rsidR="00E21B5E">
          <w:fldChar w:fldCharType="end"/>
        </w:r>
      </w:hyperlink>
    </w:p>
    <w:p w14:paraId="7F3711D7" w14:textId="77777777" w:rsidR="00DC1257" w:rsidRDefault="00982197">
      <w:pPr>
        <w:pStyle w:val="23"/>
        <w:tabs>
          <w:tab w:val="right" w:leader="dot" w:pos="8306"/>
        </w:tabs>
      </w:pPr>
      <w:hyperlink w:anchor="_Toc30023" w:history="1">
        <w:r w:rsidR="007579A1">
          <w:t>1</w:t>
        </w:r>
        <w:r w:rsidR="007579A1">
          <w:rPr>
            <w:rFonts w:ascii="Arial" w:eastAsia="黑体" w:hAnsi="Arial"/>
          </w:rPr>
          <w:t xml:space="preserve">2.4 </w:t>
        </w:r>
        <w:r w:rsidR="007579A1">
          <w:rPr>
            <w:rFonts w:hint="eastAsia"/>
          </w:rPr>
          <w:t>批量作业配置</w:t>
        </w:r>
        <w:r w:rsidR="007579A1">
          <w:tab/>
        </w:r>
        <w:r w:rsidR="00E21B5E">
          <w:fldChar w:fldCharType="begin"/>
        </w:r>
        <w:r w:rsidR="007579A1">
          <w:instrText xml:space="preserve"> PAGEREF _Toc30023 </w:instrText>
        </w:r>
        <w:r w:rsidR="00E21B5E">
          <w:fldChar w:fldCharType="separate"/>
        </w:r>
        <w:r w:rsidR="007579A1">
          <w:t>142</w:t>
        </w:r>
        <w:r w:rsidR="00E21B5E">
          <w:fldChar w:fldCharType="end"/>
        </w:r>
      </w:hyperlink>
    </w:p>
    <w:p w14:paraId="7EB454D2" w14:textId="77777777" w:rsidR="00DC1257" w:rsidRDefault="00982197">
      <w:pPr>
        <w:pStyle w:val="31"/>
        <w:tabs>
          <w:tab w:val="right" w:leader="dot" w:pos="8306"/>
        </w:tabs>
      </w:pPr>
      <w:hyperlink w:anchor="_Toc31384" w:history="1">
        <w:r w:rsidR="007579A1">
          <w:t>1</w:t>
        </w:r>
        <w:r w:rsidR="007579A1">
          <w:rPr>
            <w:rFonts w:ascii="Arial" w:eastAsia="黑体" w:hAnsi="Arial"/>
            <w:bCs/>
          </w:rPr>
          <w:t xml:space="preserve">2.4.1 </w:t>
        </w:r>
        <w:r w:rsidR="007579A1">
          <w:rPr>
            <w:rFonts w:ascii="黑体" w:eastAsia="黑体" w:hint="eastAsia"/>
          </w:rPr>
          <w:t>批量任务查询</w:t>
        </w:r>
        <w:r w:rsidR="007579A1">
          <w:tab/>
        </w:r>
        <w:r w:rsidR="00E21B5E">
          <w:fldChar w:fldCharType="begin"/>
        </w:r>
        <w:r w:rsidR="007579A1">
          <w:instrText xml:space="preserve"> PAGEREF _Toc31384 </w:instrText>
        </w:r>
        <w:r w:rsidR="00E21B5E">
          <w:fldChar w:fldCharType="separate"/>
        </w:r>
        <w:r w:rsidR="007579A1">
          <w:t>142</w:t>
        </w:r>
        <w:r w:rsidR="00E21B5E">
          <w:fldChar w:fldCharType="end"/>
        </w:r>
      </w:hyperlink>
    </w:p>
    <w:p w14:paraId="6726F5E5" w14:textId="77777777" w:rsidR="00DC1257" w:rsidRDefault="00982197">
      <w:pPr>
        <w:pStyle w:val="31"/>
        <w:tabs>
          <w:tab w:val="right" w:leader="dot" w:pos="8306"/>
        </w:tabs>
      </w:pPr>
      <w:hyperlink w:anchor="_Toc12390" w:history="1">
        <w:r w:rsidR="007579A1">
          <w:t>1</w:t>
        </w:r>
        <w:r w:rsidR="007579A1">
          <w:rPr>
            <w:rFonts w:ascii="Arial" w:eastAsia="黑体" w:hAnsi="Arial"/>
            <w:bCs/>
          </w:rPr>
          <w:t xml:space="preserve">2.4.2 </w:t>
        </w:r>
        <w:r w:rsidR="007579A1">
          <w:rPr>
            <w:rFonts w:ascii="黑体" w:eastAsia="黑体" w:hint="eastAsia"/>
          </w:rPr>
          <w:t>批量作业编辑</w:t>
        </w:r>
        <w:r w:rsidR="007579A1">
          <w:tab/>
        </w:r>
        <w:r w:rsidR="00E21B5E">
          <w:fldChar w:fldCharType="begin"/>
        </w:r>
        <w:r w:rsidR="007579A1">
          <w:instrText xml:space="preserve"> PAGEREF _Toc12390 </w:instrText>
        </w:r>
        <w:r w:rsidR="00E21B5E">
          <w:fldChar w:fldCharType="separate"/>
        </w:r>
        <w:r w:rsidR="007579A1">
          <w:t>143</w:t>
        </w:r>
        <w:r w:rsidR="00E21B5E">
          <w:fldChar w:fldCharType="end"/>
        </w:r>
      </w:hyperlink>
    </w:p>
    <w:p w14:paraId="5CB44AE6" w14:textId="77777777" w:rsidR="00DC1257" w:rsidRDefault="00982197">
      <w:pPr>
        <w:pStyle w:val="31"/>
        <w:tabs>
          <w:tab w:val="right" w:leader="dot" w:pos="8306"/>
        </w:tabs>
      </w:pPr>
      <w:hyperlink w:anchor="_Toc9773" w:history="1">
        <w:r w:rsidR="007579A1">
          <w:t>1</w:t>
        </w:r>
        <w:r w:rsidR="007579A1">
          <w:rPr>
            <w:rFonts w:ascii="Arial" w:eastAsia="黑体" w:hAnsi="Arial"/>
            <w:bCs/>
          </w:rPr>
          <w:t xml:space="preserve">2.4.3 </w:t>
        </w:r>
        <w:r w:rsidR="007579A1">
          <w:rPr>
            <w:rFonts w:ascii="黑体" w:eastAsia="黑体" w:hint="eastAsia"/>
          </w:rPr>
          <w:t>批量作业新增</w:t>
        </w:r>
        <w:r w:rsidR="007579A1">
          <w:tab/>
        </w:r>
        <w:r w:rsidR="00E21B5E">
          <w:fldChar w:fldCharType="begin"/>
        </w:r>
        <w:r w:rsidR="007579A1">
          <w:instrText xml:space="preserve"> PAGEREF _Toc9773 </w:instrText>
        </w:r>
        <w:r w:rsidR="00E21B5E">
          <w:fldChar w:fldCharType="separate"/>
        </w:r>
        <w:r w:rsidR="007579A1">
          <w:t>143</w:t>
        </w:r>
        <w:r w:rsidR="00E21B5E">
          <w:fldChar w:fldCharType="end"/>
        </w:r>
      </w:hyperlink>
    </w:p>
    <w:p w14:paraId="0BAA4B4D" w14:textId="77777777" w:rsidR="00DC1257" w:rsidRDefault="00982197">
      <w:pPr>
        <w:pStyle w:val="23"/>
        <w:tabs>
          <w:tab w:val="right" w:leader="dot" w:pos="8306"/>
        </w:tabs>
      </w:pPr>
      <w:hyperlink w:anchor="_Toc1523" w:history="1">
        <w:r w:rsidR="007579A1">
          <w:t>1</w:t>
        </w:r>
        <w:r w:rsidR="007579A1">
          <w:rPr>
            <w:rFonts w:ascii="Arial" w:eastAsia="黑体" w:hAnsi="Arial"/>
          </w:rPr>
          <w:t xml:space="preserve">2.5 </w:t>
        </w:r>
        <w:r w:rsidR="007579A1">
          <w:rPr>
            <w:rFonts w:hint="eastAsia"/>
          </w:rPr>
          <w:t>批量任务配置</w:t>
        </w:r>
        <w:r w:rsidR="007579A1">
          <w:tab/>
        </w:r>
        <w:r w:rsidR="00E21B5E">
          <w:fldChar w:fldCharType="begin"/>
        </w:r>
        <w:r w:rsidR="007579A1">
          <w:instrText xml:space="preserve"> PAGEREF _Toc1523 </w:instrText>
        </w:r>
        <w:r w:rsidR="00E21B5E">
          <w:fldChar w:fldCharType="separate"/>
        </w:r>
        <w:r w:rsidR="007579A1">
          <w:t>144</w:t>
        </w:r>
        <w:r w:rsidR="00E21B5E">
          <w:fldChar w:fldCharType="end"/>
        </w:r>
      </w:hyperlink>
    </w:p>
    <w:p w14:paraId="1F17721C" w14:textId="77777777" w:rsidR="00DC1257" w:rsidRDefault="00982197">
      <w:pPr>
        <w:pStyle w:val="23"/>
        <w:tabs>
          <w:tab w:val="right" w:leader="dot" w:pos="8306"/>
        </w:tabs>
      </w:pPr>
      <w:hyperlink w:anchor="_Toc20290" w:history="1">
        <w:r w:rsidR="007579A1">
          <w:t>1</w:t>
        </w:r>
        <w:r w:rsidR="007579A1">
          <w:rPr>
            <w:rFonts w:ascii="Arial" w:eastAsia="黑体" w:hAnsi="Arial"/>
          </w:rPr>
          <w:t xml:space="preserve">2.6 </w:t>
        </w:r>
        <w:r w:rsidR="007579A1">
          <w:rPr>
            <w:rFonts w:hint="eastAsia"/>
          </w:rPr>
          <w:t>批量任务断点查询</w:t>
        </w:r>
        <w:r w:rsidR="007579A1">
          <w:tab/>
        </w:r>
        <w:r w:rsidR="00E21B5E">
          <w:fldChar w:fldCharType="begin"/>
        </w:r>
        <w:r w:rsidR="007579A1">
          <w:instrText xml:space="preserve"> PAGEREF _Toc20290 </w:instrText>
        </w:r>
        <w:r w:rsidR="00E21B5E">
          <w:fldChar w:fldCharType="separate"/>
        </w:r>
        <w:r w:rsidR="007579A1">
          <w:t>146</w:t>
        </w:r>
        <w:r w:rsidR="00E21B5E">
          <w:fldChar w:fldCharType="end"/>
        </w:r>
      </w:hyperlink>
    </w:p>
    <w:p w14:paraId="61816B4B" w14:textId="77777777" w:rsidR="00DC1257" w:rsidRDefault="00982197">
      <w:pPr>
        <w:pStyle w:val="23"/>
        <w:tabs>
          <w:tab w:val="right" w:leader="dot" w:pos="8306"/>
        </w:tabs>
      </w:pPr>
      <w:hyperlink w:anchor="_Toc30114" w:history="1">
        <w:r w:rsidR="007579A1">
          <w:t>1</w:t>
        </w:r>
        <w:r w:rsidR="007579A1">
          <w:rPr>
            <w:rFonts w:ascii="Arial" w:eastAsia="黑体" w:hAnsi="Arial"/>
          </w:rPr>
          <w:t xml:space="preserve">2.7 </w:t>
        </w:r>
        <w:r w:rsidR="007579A1">
          <w:rPr>
            <w:rFonts w:hint="eastAsia"/>
          </w:rPr>
          <w:t>批量任务状态查询</w:t>
        </w:r>
        <w:r w:rsidR="007579A1">
          <w:tab/>
        </w:r>
        <w:r w:rsidR="00E21B5E">
          <w:fldChar w:fldCharType="begin"/>
        </w:r>
        <w:r w:rsidR="007579A1">
          <w:instrText xml:space="preserve"> PAGEREF _Toc30114 </w:instrText>
        </w:r>
        <w:r w:rsidR="00E21B5E">
          <w:fldChar w:fldCharType="separate"/>
        </w:r>
        <w:r w:rsidR="007579A1">
          <w:t>146</w:t>
        </w:r>
        <w:r w:rsidR="00E21B5E">
          <w:fldChar w:fldCharType="end"/>
        </w:r>
      </w:hyperlink>
    </w:p>
    <w:p w14:paraId="3CFE1541" w14:textId="77777777" w:rsidR="00DC1257" w:rsidRDefault="00982197">
      <w:pPr>
        <w:pStyle w:val="23"/>
        <w:tabs>
          <w:tab w:val="right" w:leader="dot" w:pos="8306"/>
        </w:tabs>
      </w:pPr>
      <w:hyperlink w:anchor="_Toc1804" w:history="1">
        <w:r w:rsidR="007579A1">
          <w:t>1</w:t>
        </w:r>
        <w:r w:rsidR="007579A1">
          <w:rPr>
            <w:rFonts w:ascii="Arial" w:eastAsia="黑体" w:hAnsi="Arial"/>
          </w:rPr>
          <w:t xml:space="preserve">2.8 </w:t>
        </w:r>
        <w:r w:rsidR="007579A1">
          <w:rPr>
            <w:rFonts w:hint="eastAsia"/>
          </w:rPr>
          <w:t>批量任务配置维护</w:t>
        </w:r>
        <w:r w:rsidR="007579A1">
          <w:tab/>
        </w:r>
        <w:r w:rsidR="00E21B5E">
          <w:fldChar w:fldCharType="begin"/>
        </w:r>
        <w:r w:rsidR="007579A1">
          <w:instrText xml:space="preserve"> PAGEREF _Toc1804 </w:instrText>
        </w:r>
        <w:r w:rsidR="00E21B5E">
          <w:fldChar w:fldCharType="separate"/>
        </w:r>
        <w:r w:rsidR="007579A1">
          <w:t>147</w:t>
        </w:r>
        <w:r w:rsidR="00E21B5E">
          <w:fldChar w:fldCharType="end"/>
        </w:r>
      </w:hyperlink>
    </w:p>
    <w:p w14:paraId="7A8245DC" w14:textId="77777777" w:rsidR="00DC1257" w:rsidRDefault="00982197">
      <w:pPr>
        <w:pStyle w:val="23"/>
        <w:tabs>
          <w:tab w:val="right" w:leader="dot" w:pos="8306"/>
        </w:tabs>
      </w:pPr>
      <w:hyperlink w:anchor="_Toc25307" w:history="1">
        <w:r w:rsidR="007579A1">
          <w:t>1</w:t>
        </w:r>
        <w:r w:rsidR="007579A1">
          <w:rPr>
            <w:rFonts w:ascii="Arial" w:eastAsia="黑体" w:hAnsi="Arial"/>
          </w:rPr>
          <w:t xml:space="preserve">2.9 </w:t>
        </w:r>
        <w:r w:rsidR="007579A1">
          <w:rPr>
            <w:rFonts w:hint="eastAsia"/>
          </w:rPr>
          <w:t>批量日志查询</w:t>
        </w:r>
        <w:r w:rsidR="007579A1">
          <w:tab/>
        </w:r>
        <w:r w:rsidR="00E21B5E">
          <w:fldChar w:fldCharType="begin"/>
        </w:r>
        <w:r w:rsidR="007579A1">
          <w:instrText xml:space="preserve"> PAGEREF _Toc25307 </w:instrText>
        </w:r>
        <w:r w:rsidR="00E21B5E">
          <w:fldChar w:fldCharType="separate"/>
        </w:r>
        <w:r w:rsidR="007579A1">
          <w:t>147</w:t>
        </w:r>
        <w:r w:rsidR="00E21B5E">
          <w:fldChar w:fldCharType="end"/>
        </w:r>
      </w:hyperlink>
    </w:p>
    <w:p w14:paraId="72BF14A9" w14:textId="77777777" w:rsidR="00DC1257" w:rsidRDefault="00982197" w:rsidP="00C949FE">
      <w:pPr>
        <w:pStyle w:val="11"/>
        <w:tabs>
          <w:tab w:val="clear" w:pos="8296"/>
          <w:tab w:val="right" w:leader="dot" w:pos="8306"/>
        </w:tabs>
        <w:spacing w:before="156" w:after="156"/>
      </w:pPr>
      <w:hyperlink w:anchor="_Toc1593" w:history="1">
        <w:r w:rsidR="007579A1">
          <w:t>1</w:t>
        </w:r>
        <w:r w:rsidR="007579A1">
          <w:rPr>
            <w:rFonts w:ascii="Arial" w:eastAsia="黑体" w:hAnsi="Arial"/>
            <w:kern w:val="44"/>
          </w:rPr>
          <w:t xml:space="preserve">3 </w:t>
        </w:r>
        <w:r w:rsidR="007579A1">
          <w:rPr>
            <w:rFonts w:hint="eastAsia"/>
          </w:rPr>
          <w:t>报表查询</w:t>
        </w:r>
        <w:r w:rsidR="007579A1">
          <w:tab/>
        </w:r>
        <w:r w:rsidR="00E21B5E">
          <w:fldChar w:fldCharType="begin"/>
        </w:r>
        <w:r w:rsidR="007579A1">
          <w:instrText xml:space="preserve"> PAGEREF _Toc1593 </w:instrText>
        </w:r>
        <w:r w:rsidR="00E21B5E">
          <w:fldChar w:fldCharType="separate"/>
        </w:r>
        <w:r w:rsidR="007579A1">
          <w:t>148</w:t>
        </w:r>
        <w:r w:rsidR="00E21B5E">
          <w:fldChar w:fldCharType="end"/>
        </w:r>
      </w:hyperlink>
    </w:p>
    <w:p w14:paraId="27888E75" w14:textId="77777777" w:rsidR="00DC1257" w:rsidRDefault="00982197">
      <w:pPr>
        <w:pStyle w:val="23"/>
        <w:tabs>
          <w:tab w:val="right" w:leader="dot" w:pos="8306"/>
        </w:tabs>
      </w:pPr>
      <w:hyperlink w:anchor="_Toc754" w:history="1">
        <w:r w:rsidR="007579A1">
          <w:t>1</w:t>
        </w:r>
        <w:r w:rsidR="007579A1">
          <w:rPr>
            <w:rFonts w:ascii="Arial" w:eastAsia="黑体" w:hAnsi="Arial"/>
          </w:rPr>
          <w:t xml:space="preserve">3.1 </w:t>
        </w:r>
        <w:r w:rsidR="007579A1">
          <w:rPr>
            <w:rFonts w:hint="eastAsia"/>
          </w:rPr>
          <w:t>承诺付款报表</w:t>
        </w:r>
        <w:r w:rsidR="007579A1">
          <w:tab/>
        </w:r>
        <w:r w:rsidR="00E21B5E">
          <w:fldChar w:fldCharType="begin"/>
        </w:r>
        <w:r w:rsidR="007579A1">
          <w:instrText xml:space="preserve"> PAGEREF _Toc754 </w:instrText>
        </w:r>
        <w:r w:rsidR="00E21B5E">
          <w:fldChar w:fldCharType="separate"/>
        </w:r>
        <w:r w:rsidR="007579A1">
          <w:t>148</w:t>
        </w:r>
        <w:r w:rsidR="00E21B5E">
          <w:fldChar w:fldCharType="end"/>
        </w:r>
      </w:hyperlink>
    </w:p>
    <w:p w14:paraId="3CCDEA1B" w14:textId="77777777" w:rsidR="00DC1257" w:rsidRDefault="00982197">
      <w:pPr>
        <w:pStyle w:val="23"/>
        <w:tabs>
          <w:tab w:val="right" w:leader="dot" w:pos="8306"/>
        </w:tabs>
      </w:pPr>
      <w:hyperlink w:anchor="_Toc30392" w:history="1">
        <w:r w:rsidR="007579A1">
          <w:t>1</w:t>
        </w:r>
        <w:r w:rsidR="007579A1">
          <w:rPr>
            <w:rFonts w:ascii="Arial" w:eastAsia="黑体" w:hAnsi="Arial"/>
          </w:rPr>
          <w:t xml:space="preserve">3.2 </w:t>
        </w:r>
        <w:r w:rsidR="007579A1">
          <w:rPr>
            <w:rFonts w:hint="eastAsia"/>
          </w:rPr>
          <w:t>生产力日报表</w:t>
        </w:r>
        <w:r w:rsidR="007579A1">
          <w:tab/>
        </w:r>
        <w:r w:rsidR="00E21B5E">
          <w:fldChar w:fldCharType="begin"/>
        </w:r>
        <w:r w:rsidR="007579A1">
          <w:instrText xml:space="preserve"> PAGEREF _Toc30392 </w:instrText>
        </w:r>
        <w:r w:rsidR="00E21B5E">
          <w:fldChar w:fldCharType="separate"/>
        </w:r>
        <w:r w:rsidR="007579A1">
          <w:t>149</w:t>
        </w:r>
        <w:r w:rsidR="00E21B5E">
          <w:fldChar w:fldCharType="end"/>
        </w:r>
      </w:hyperlink>
    </w:p>
    <w:p w14:paraId="429AF236" w14:textId="77777777" w:rsidR="00DC1257" w:rsidRDefault="00982197">
      <w:pPr>
        <w:pStyle w:val="23"/>
        <w:tabs>
          <w:tab w:val="right" w:leader="dot" w:pos="8306"/>
        </w:tabs>
      </w:pPr>
      <w:hyperlink w:anchor="_Toc16962" w:history="1">
        <w:r w:rsidR="007579A1">
          <w:t>1</w:t>
        </w:r>
        <w:r w:rsidR="007579A1">
          <w:rPr>
            <w:rFonts w:ascii="Arial" w:eastAsia="黑体" w:hAnsi="Arial"/>
          </w:rPr>
          <w:t xml:space="preserve">3.3 </w:t>
        </w:r>
        <w:r w:rsidR="007579A1">
          <w:rPr>
            <w:rFonts w:hint="eastAsia"/>
          </w:rPr>
          <w:t>当天退催报表</w:t>
        </w:r>
        <w:r w:rsidR="007579A1">
          <w:tab/>
        </w:r>
        <w:r w:rsidR="00E21B5E">
          <w:fldChar w:fldCharType="begin"/>
        </w:r>
        <w:r w:rsidR="007579A1">
          <w:instrText xml:space="preserve"> PAGEREF _Toc16962 </w:instrText>
        </w:r>
        <w:r w:rsidR="00E21B5E">
          <w:fldChar w:fldCharType="separate"/>
        </w:r>
        <w:r w:rsidR="007579A1">
          <w:t>150</w:t>
        </w:r>
        <w:r w:rsidR="00E21B5E">
          <w:fldChar w:fldCharType="end"/>
        </w:r>
      </w:hyperlink>
    </w:p>
    <w:p w14:paraId="4D4AEABE" w14:textId="77777777" w:rsidR="00DC1257" w:rsidRDefault="00982197">
      <w:pPr>
        <w:pStyle w:val="23"/>
        <w:tabs>
          <w:tab w:val="right" w:leader="dot" w:pos="8306"/>
        </w:tabs>
      </w:pPr>
      <w:hyperlink w:anchor="_Toc32003" w:history="1">
        <w:r w:rsidR="007579A1">
          <w:t>1</w:t>
        </w:r>
        <w:r w:rsidR="007579A1">
          <w:rPr>
            <w:rFonts w:ascii="Arial" w:eastAsia="黑体" w:hAnsi="Arial"/>
          </w:rPr>
          <w:t xml:space="preserve">3.4 </w:t>
        </w:r>
        <w:r w:rsidR="007579A1">
          <w:rPr>
            <w:rFonts w:hint="eastAsia"/>
          </w:rPr>
          <w:t>生产力月报表</w:t>
        </w:r>
        <w:r w:rsidR="007579A1">
          <w:tab/>
        </w:r>
        <w:r w:rsidR="00E21B5E">
          <w:fldChar w:fldCharType="begin"/>
        </w:r>
        <w:r w:rsidR="007579A1">
          <w:instrText xml:space="preserve"> PAGEREF _Toc32003 </w:instrText>
        </w:r>
        <w:r w:rsidR="00E21B5E">
          <w:fldChar w:fldCharType="separate"/>
        </w:r>
        <w:r w:rsidR="007579A1">
          <w:t>151</w:t>
        </w:r>
        <w:r w:rsidR="00E21B5E">
          <w:fldChar w:fldCharType="end"/>
        </w:r>
      </w:hyperlink>
    </w:p>
    <w:p w14:paraId="4E1C4ECB" w14:textId="77777777" w:rsidR="00DC1257" w:rsidRDefault="00982197">
      <w:pPr>
        <w:pStyle w:val="23"/>
        <w:tabs>
          <w:tab w:val="right" w:leader="dot" w:pos="8306"/>
        </w:tabs>
      </w:pPr>
      <w:hyperlink w:anchor="_Toc32473" w:history="1">
        <w:r w:rsidR="007579A1">
          <w:t>1</w:t>
        </w:r>
        <w:r w:rsidR="007579A1">
          <w:rPr>
            <w:rFonts w:ascii="Arial" w:eastAsia="黑体" w:hAnsi="Arial"/>
          </w:rPr>
          <w:t xml:space="preserve">3.5 </w:t>
        </w:r>
        <w:r w:rsidR="007579A1">
          <w:rPr>
            <w:rFonts w:hint="eastAsia"/>
          </w:rPr>
          <w:t>催收明细报表</w:t>
        </w:r>
        <w:r w:rsidR="007579A1">
          <w:tab/>
        </w:r>
        <w:r w:rsidR="00E21B5E">
          <w:fldChar w:fldCharType="begin"/>
        </w:r>
        <w:r w:rsidR="007579A1">
          <w:instrText xml:space="preserve"> PAGEREF _Toc32473 </w:instrText>
        </w:r>
        <w:r w:rsidR="00E21B5E">
          <w:fldChar w:fldCharType="separate"/>
        </w:r>
        <w:r w:rsidR="007579A1">
          <w:t>152</w:t>
        </w:r>
        <w:r w:rsidR="00E21B5E">
          <w:fldChar w:fldCharType="end"/>
        </w:r>
      </w:hyperlink>
    </w:p>
    <w:p w14:paraId="2F079E6F" w14:textId="77777777" w:rsidR="00DC1257" w:rsidRDefault="00982197">
      <w:pPr>
        <w:pStyle w:val="23"/>
        <w:tabs>
          <w:tab w:val="right" w:leader="dot" w:pos="8306"/>
        </w:tabs>
      </w:pPr>
      <w:hyperlink w:anchor="_Toc1145" w:history="1">
        <w:r w:rsidR="007579A1">
          <w:t>1</w:t>
        </w:r>
        <w:r w:rsidR="007579A1">
          <w:rPr>
            <w:rFonts w:ascii="Arial" w:eastAsia="黑体" w:hAnsi="Arial"/>
          </w:rPr>
          <w:t xml:space="preserve">3.6 </w:t>
        </w:r>
        <w:r w:rsidR="007579A1">
          <w:rPr>
            <w:rFonts w:hint="eastAsia"/>
          </w:rPr>
          <w:t>催收还款统计表</w:t>
        </w:r>
        <w:r w:rsidR="007579A1">
          <w:tab/>
        </w:r>
        <w:r w:rsidR="00E21B5E">
          <w:fldChar w:fldCharType="begin"/>
        </w:r>
        <w:r w:rsidR="007579A1">
          <w:instrText xml:space="preserve"> PAGEREF _Toc1145 </w:instrText>
        </w:r>
        <w:r w:rsidR="00E21B5E">
          <w:fldChar w:fldCharType="separate"/>
        </w:r>
        <w:r w:rsidR="007579A1">
          <w:t>153</w:t>
        </w:r>
        <w:r w:rsidR="00E21B5E">
          <w:fldChar w:fldCharType="end"/>
        </w:r>
      </w:hyperlink>
    </w:p>
    <w:p w14:paraId="5255D640" w14:textId="77777777" w:rsidR="00DC1257" w:rsidRDefault="00982197">
      <w:pPr>
        <w:pStyle w:val="23"/>
        <w:tabs>
          <w:tab w:val="right" w:leader="dot" w:pos="8306"/>
        </w:tabs>
      </w:pPr>
      <w:hyperlink w:anchor="_Toc11742" w:history="1">
        <w:r w:rsidR="007579A1">
          <w:t>1</w:t>
        </w:r>
        <w:r w:rsidR="007579A1">
          <w:rPr>
            <w:rFonts w:ascii="Arial" w:eastAsia="黑体" w:hAnsi="Arial"/>
          </w:rPr>
          <w:t xml:space="preserve">3.7 </w:t>
        </w:r>
        <w:r w:rsidR="007579A1">
          <w:rPr>
            <w:rFonts w:hint="eastAsia"/>
          </w:rPr>
          <w:t>工作量明细报表</w:t>
        </w:r>
        <w:r w:rsidR="007579A1">
          <w:tab/>
        </w:r>
        <w:r w:rsidR="00E21B5E">
          <w:fldChar w:fldCharType="begin"/>
        </w:r>
        <w:r w:rsidR="007579A1">
          <w:instrText xml:space="preserve"> PAGEREF _Toc11742 </w:instrText>
        </w:r>
        <w:r w:rsidR="00E21B5E">
          <w:fldChar w:fldCharType="separate"/>
        </w:r>
        <w:r w:rsidR="007579A1">
          <w:t>153</w:t>
        </w:r>
        <w:r w:rsidR="00E21B5E">
          <w:fldChar w:fldCharType="end"/>
        </w:r>
      </w:hyperlink>
    </w:p>
    <w:p w14:paraId="42092B7E" w14:textId="77777777" w:rsidR="00DC1257" w:rsidRDefault="00982197">
      <w:pPr>
        <w:pStyle w:val="23"/>
        <w:tabs>
          <w:tab w:val="right" w:leader="dot" w:pos="8306"/>
        </w:tabs>
      </w:pPr>
      <w:hyperlink w:anchor="_Toc12236" w:history="1">
        <w:r w:rsidR="007579A1">
          <w:t>1</w:t>
        </w:r>
        <w:r w:rsidR="007579A1">
          <w:rPr>
            <w:rFonts w:ascii="Arial" w:eastAsia="黑体" w:hAnsi="Arial"/>
          </w:rPr>
          <w:t xml:space="preserve">3.8 </w:t>
        </w:r>
        <w:r w:rsidR="007579A1">
          <w:rPr>
            <w:rFonts w:hint="eastAsia"/>
          </w:rPr>
          <w:t>高风险名单报表</w:t>
        </w:r>
        <w:r w:rsidR="007579A1">
          <w:tab/>
        </w:r>
        <w:r w:rsidR="00E21B5E">
          <w:fldChar w:fldCharType="begin"/>
        </w:r>
        <w:r w:rsidR="007579A1">
          <w:instrText xml:space="preserve"> PAGEREF _Toc12236 </w:instrText>
        </w:r>
        <w:r w:rsidR="00E21B5E">
          <w:fldChar w:fldCharType="separate"/>
        </w:r>
        <w:r w:rsidR="007579A1">
          <w:t>154</w:t>
        </w:r>
        <w:r w:rsidR="00E21B5E">
          <w:fldChar w:fldCharType="end"/>
        </w:r>
      </w:hyperlink>
    </w:p>
    <w:p w14:paraId="74D65D3B" w14:textId="77777777" w:rsidR="00DC1257" w:rsidRDefault="00982197">
      <w:pPr>
        <w:pStyle w:val="23"/>
        <w:tabs>
          <w:tab w:val="right" w:leader="dot" w:pos="8306"/>
        </w:tabs>
      </w:pPr>
      <w:hyperlink w:anchor="_Toc26845" w:history="1">
        <w:r w:rsidR="007579A1">
          <w:t>1</w:t>
        </w:r>
        <w:r w:rsidR="007579A1">
          <w:rPr>
            <w:rFonts w:ascii="Arial" w:eastAsia="黑体" w:hAnsi="Arial"/>
          </w:rPr>
          <w:t xml:space="preserve">3.9 </w:t>
        </w:r>
        <w:r w:rsidR="007579A1">
          <w:rPr>
            <w:rFonts w:hint="eastAsia"/>
          </w:rPr>
          <w:t>案件工作量统计报表</w:t>
        </w:r>
        <w:r w:rsidR="007579A1">
          <w:tab/>
        </w:r>
        <w:r w:rsidR="00E21B5E">
          <w:fldChar w:fldCharType="begin"/>
        </w:r>
        <w:r w:rsidR="007579A1">
          <w:instrText xml:space="preserve"> PAGEREF _Toc26845 </w:instrText>
        </w:r>
        <w:r w:rsidR="00E21B5E">
          <w:fldChar w:fldCharType="separate"/>
        </w:r>
        <w:r w:rsidR="007579A1">
          <w:t>155</w:t>
        </w:r>
        <w:r w:rsidR="00E21B5E">
          <w:fldChar w:fldCharType="end"/>
        </w:r>
      </w:hyperlink>
    </w:p>
    <w:p w14:paraId="5EC3A62E" w14:textId="77777777" w:rsidR="00DC1257" w:rsidRDefault="00982197">
      <w:pPr>
        <w:pStyle w:val="23"/>
        <w:tabs>
          <w:tab w:val="right" w:leader="dot" w:pos="8306"/>
        </w:tabs>
      </w:pPr>
      <w:hyperlink w:anchor="_Toc5516" w:history="1">
        <w:r w:rsidR="007579A1">
          <w:t>1</w:t>
        </w:r>
        <w:r w:rsidR="007579A1">
          <w:rPr>
            <w:rFonts w:ascii="Arial" w:eastAsia="黑体" w:hAnsi="Arial"/>
          </w:rPr>
          <w:t xml:space="preserve">3.10 </w:t>
        </w:r>
        <w:r w:rsidR="007579A1">
          <w:rPr>
            <w:rFonts w:hint="eastAsia"/>
          </w:rPr>
          <w:t>外包到期明细提醒报表</w:t>
        </w:r>
        <w:r w:rsidR="007579A1">
          <w:tab/>
        </w:r>
        <w:r w:rsidR="00E21B5E">
          <w:fldChar w:fldCharType="begin"/>
        </w:r>
        <w:r w:rsidR="007579A1">
          <w:instrText xml:space="preserve"> PAGEREF _Toc5516 </w:instrText>
        </w:r>
        <w:r w:rsidR="00E21B5E">
          <w:fldChar w:fldCharType="separate"/>
        </w:r>
        <w:r w:rsidR="007579A1">
          <w:t>156</w:t>
        </w:r>
        <w:r w:rsidR="00E21B5E">
          <w:fldChar w:fldCharType="end"/>
        </w:r>
      </w:hyperlink>
    </w:p>
    <w:p w14:paraId="12CB1565" w14:textId="77777777" w:rsidR="00DC1257" w:rsidRDefault="00982197">
      <w:pPr>
        <w:pStyle w:val="23"/>
        <w:tabs>
          <w:tab w:val="right" w:leader="dot" w:pos="8306"/>
        </w:tabs>
      </w:pPr>
      <w:hyperlink w:anchor="_Toc2701" w:history="1">
        <w:r w:rsidR="007579A1">
          <w:t>1</w:t>
        </w:r>
        <w:r w:rsidR="007579A1">
          <w:rPr>
            <w:rFonts w:ascii="Arial" w:eastAsia="黑体" w:hAnsi="Arial"/>
          </w:rPr>
          <w:t xml:space="preserve">3.11 </w:t>
        </w:r>
        <w:r w:rsidR="007579A1">
          <w:rPr>
            <w:rFonts w:hint="eastAsia"/>
          </w:rPr>
          <w:t>外包回收信息明细报表</w:t>
        </w:r>
        <w:r w:rsidR="007579A1">
          <w:tab/>
        </w:r>
        <w:r w:rsidR="00E21B5E">
          <w:fldChar w:fldCharType="begin"/>
        </w:r>
        <w:r w:rsidR="007579A1">
          <w:instrText xml:space="preserve"> PAGEREF _Toc2701 </w:instrText>
        </w:r>
        <w:r w:rsidR="00E21B5E">
          <w:fldChar w:fldCharType="separate"/>
        </w:r>
        <w:r w:rsidR="007579A1">
          <w:t>157</w:t>
        </w:r>
        <w:r w:rsidR="00E21B5E">
          <w:fldChar w:fldCharType="end"/>
        </w:r>
      </w:hyperlink>
    </w:p>
    <w:p w14:paraId="14007FA3" w14:textId="77777777" w:rsidR="00DC1257" w:rsidRDefault="00982197">
      <w:pPr>
        <w:pStyle w:val="23"/>
        <w:tabs>
          <w:tab w:val="right" w:leader="dot" w:pos="8306"/>
        </w:tabs>
      </w:pPr>
      <w:hyperlink w:anchor="_Toc29265" w:history="1">
        <w:r w:rsidR="007579A1">
          <w:t>1</w:t>
        </w:r>
        <w:r w:rsidR="007579A1">
          <w:rPr>
            <w:rFonts w:ascii="Arial" w:eastAsia="黑体" w:hAnsi="Arial"/>
          </w:rPr>
          <w:t xml:space="preserve">3.12 </w:t>
        </w:r>
        <w:r w:rsidR="007579A1">
          <w:rPr>
            <w:rFonts w:hint="eastAsia"/>
          </w:rPr>
          <w:t>外催案件日还款明细报表</w:t>
        </w:r>
        <w:r w:rsidR="007579A1">
          <w:tab/>
        </w:r>
        <w:r w:rsidR="00E21B5E">
          <w:fldChar w:fldCharType="begin"/>
        </w:r>
        <w:r w:rsidR="007579A1">
          <w:instrText xml:space="preserve"> PAGEREF _Toc29265 </w:instrText>
        </w:r>
        <w:r w:rsidR="00E21B5E">
          <w:fldChar w:fldCharType="separate"/>
        </w:r>
        <w:r w:rsidR="007579A1">
          <w:t>157</w:t>
        </w:r>
        <w:r w:rsidR="00E21B5E">
          <w:fldChar w:fldCharType="end"/>
        </w:r>
      </w:hyperlink>
    </w:p>
    <w:p w14:paraId="722D4FAD" w14:textId="77777777" w:rsidR="00DC1257" w:rsidRDefault="00982197">
      <w:pPr>
        <w:pStyle w:val="23"/>
        <w:tabs>
          <w:tab w:val="right" w:leader="dot" w:pos="8306"/>
        </w:tabs>
      </w:pPr>
      <w:hyperlink w:anchor="_Toc32477" w:history="1">
        <w:r w:rsidR="007579A1">
          <w:t>1</w:t>
        </w:r>
        <w:r w:rsidR="007579A1">
          <w:rPr>
            <w:rFonts w:ascii="Arial" w:eastAsia="黑体" w:hAnsi="Arial"/>
          </w:rPr>
          <w:t xml:space="preserve">3.13 </w:t>
        </w:r>
        <w:r w:rsidR="007579A1">
          <w:rPr>
            <w:rFonts w:hint="eastAsia"/>
          </w:rPr>
          <w:t>催收业务统计报表</w:t>
        </w:r>
        <w:r w:rsidR="007579A1">
          <w:tab/>
        </w:r>
        <w:r w:rsidR="00E21B5E">
          <w:fldChar w:fldCharType="begin"/>
        </w:r>
        <w:r w:rsidR="007579A1">
          <w:instrText xml:space="preserve"> PAGEREF _Toc32477 </w:instrText>
        </w:r>
        <w:r w:rsidR="00E21B5E">
          <w:fldChar w:fldCharType="separate"/>
        </w:r>
        <w:r w:rsidR="007579A1">
          <w:t>158</w:t>
        </w:r>
        <w:r w:rsidR="00E21B5E">
          <w:fldChar w:fldCharType="end"/>
        </w:r>
      </w:hyperlink>
    </w:p>
    <w:p w14:paraId="4F569A48" w14:textId="77777777" w:rsidR="00DC1257" w:rsidRDefault="00982197">
      <w:pPr>
        <w:pStyle w:val="23"/>
        <w:tabs>
          <w:tab w:val="right" w:leader="dot" w:pos="8306"/>
        </w:tabs>
      </w:pPr>
      <w:hyperlink w:anchor="_Toc1314" w:history="1">
        <w:r w:rsidR="007579A1">
          <w:t>1</w:t>
        </w:r>
        <w:r w:rsidR="007579A1">
          <w:rPr>
            <w:rFonts w:ascii="Arial" w:eastAsia="黑体" w:hAnsi="Arial"/>
          </w:rPr>
          <w:t xml:space="preserve">3.14 </w:t>
        </w:r>
        <w:r w:rsidR="007579A1">
          <w:rPr>
            <w:rFonts w:hint="eastAsia"/>
          </w:rPr>
          <w:t>日报表</w:t>
        </w:r>
        <w:r w:rsidR="007579A1">
          <w:tab/>
        </w:r>
        <w:r w:rsidR="00E21B5E">
          <w:fldChar w:fldCharType="begin"/>
        </w:r>
        <w:r w:rsidR="007579A1">
          <w:instrText xml:space="preserve"> PAGEREF _Toc1314 </w:instrText>
        </w:r>
        <w:r w:rsidR="00E21B5E">
          <w:fldChar w:fldCharType="separate"/>
        </w:r>
        <w:r w:rsidR="007579A1">
          <w:t>160</w:t>
        </w:r>
        <w:r w:rsidR="00E21B5E">
          <w:fldChar w:fldCharType="end"/>
        </w:r>
      </w:hyperlink>
    </w:p>
    <w:p w14:paraId="48698E81" w14:textId="77777777" w:rsidR="00DC1257" w:rsidRDefault="00982197">
      <w:pPr>
        <w:pStyle w:val="23"/>
        <w:tabs>
          <w:tab w:val="right" w:leader="dot" w:pos="8306"/>
        </w:tabs>
      </w:pPr>
      <w:hyperlink w:anchor="_Toc18501" w:history="1">
        <w:r w:rsidR="007579A1">
          <w:t>1</w:t>
        </w:r>
        <w:r w:rsidR="007579A1">
          <w:rPr>
            <w:rFonts w:ascii="Arial" w:eastAsia="黑体" w:hAnsi="Arial"/>
          </w:rPr>
          <w:t xml:space="preserve">3.15 </w:t>
        </w:r>
        <w:r w:rsidR="007579A1">
          <w:rPr>
            <w:rFonts w:hint="eastAsia"/>
          </w:rPr>
          <w:t>逾期用户报表</w:t>
        </w:r>
        <w:r w:rsidR="007579A1">
          <w:tab/>
        </w:r>
        <w:r w:rsidR="00E21B5E">
          <w:fldChar w:fldCharType="begin"/>
        </w:r>
        <w:r w:rsidR="007579A1">
          <w:instrText xml:space="preserve"> PAGEREF _Toc18501 </w:instrText>
        </w:r>
        <w:r w:rsidR="00E21B5E">
          <w:fldChar w:fldCharType="separate"/>
        </w:r>
        <w:r w:rsidR="007579A1">
          <w:t>162</w:t>
        </w:r>
        <w:r w:rsidR="00E21B5E">
          <w:fldChar w:fldCharType="end"/>
        </w:r>
      </w:hyperlink>
    </w:p>
    <w:p w14:paraId="148CB63E" w14:textId="77777777" w:rsidR="00DC1257" w:rsidRDefault="00982197" w:rsidP="00C949FE">
      <w:pPr>
        <w:pStyle w:val="11"/>
        <w:tabs>
          <w:tab w:val="clear" w:pos="8296"/>
          <w:tab w:val="right" w:leader="dot" w:pos="8306"/>
        </w:tabs>
        <w:spacing w:before="156" w:after="156"/>
      </w:pPr>
      <w:hyperlink w:anchor="_Toc12284" w:history="1">
        <w:r w:rsidR="007579A1">
          <w:t>1</w:t>
        </w:r>
        <w:r w:rsidR="007579A1">
          <w:rPr>
            <w:rFonts w:ascii="Arial" w:eastAsia="黑体" w:hAnsi="Arial"/>
            <w:kern w:val="44"/>
          </w:rPr>
          <w:t xml:space="preserve">4 </w:t>
        </w:r>
        <w:r w:rsidR="007579A1">
          <w:rPr>
            <w:rFonts w:hint="eastAsia"/>
          </w:rPr>
          <w:t>系统接口</w:t>
        </w:r>
        <w:r w:rsidR="007579A1">
          <w:tab/>
        </w:r>
        <w:r w:rsidR="00E21B5E">
          <w:fldChar w:fldCharType="begin"/>
        </w:r>
        <w:r w:rsidR="007579A1">
          <w:instrText xml:space="preserve"> PAGEREF _Toc12284 </w:instrText>
        </w:r>
        <w:r w:rsidR="00E21B5E">
          <w:fldChar w:fldCharType="separate"/>
        </w:r>
        <w:r w:rsidR="007579A1">
          <w:t>165</w:t>
        </w:r>
        <w:r w:rsidR="00E21B5E">
          <w:fldChar w:fldCharType="end"/>
        </w:r>
      </w:hyperlink>
    </w:p>
    <w:p w14:paraId="75383805" w14:textId="77777777" w:rsidR="00DC1257" w:rsidRDefault="00982197">
      <w:pPr>
        <w:pStyle w:val="23"/>
        <w:tabs>
          <w:tab w:val="right" w:leader="dot" w:pos="8306"/>
        </w:tabs>
      </w:pPr>
      <w:hyperlink w:anchor="_Toc3237" w:history="1">
        <w:r w:rsidR="007579A1">
          <w:t>1</w:t>
        </w:r>
        <w:r w:rsidR="007579A1">
          <w:rPr>
            <w:rFonts w:ascii="Arial" w:eastAsia="黑体" w:hAnsi="Arial"/>
          </w:rPr>
          <w:t xml:space="preserve">4.1 </w:t>
        </w:r>
        <w:r w:rsidR="007579A1">
          <w:rPr>
            <w:rFonts w:hint="eastAsia"/>
          </w:rPr>
          <w:t>发起代扣接口</w:t>
        </w:r>
        <w:r w:rsidR="007579A1">
          <w:tab/>
        </w:r>
        <w:r w:rsidR="00E21B5E">
          <w:fldChar w:fldCharType="begin"/>
        </w:r>
        <w:r w:rsidR="007579A1">
          <w:instrText xml:space="preserve"> PAGEREF _Toc3237 </w:instrText>
        </w:r>
        <w:r w:rsidR="00E21B5E">
          <w:fldChar w:fldCharType="separate"/>
        </w:r>
        <w:r w:rsidR="007579A1">
          <w:t>165</w:t>
        </w:r>
        <w:r w:rsidR="00E21B5E">
          <w:fldChar w:fldCharType="end"/>
        </w:r>
      </w:hyperlink>
    </w:p>
    <w:p w14:paraId="08CA0D4F" w14:textId="77777777" w:rsidR="00DC1257" w:rsidRDefault="00982197">
      <w:pPr>
        <w:pStyle w:val="23"/>
        <w:tabs>
          <w:tab w:val="right" w:leader="dot" w:pos="8306"/>
        </w:tabs>
      </w:pPr>
      <w:hyperlink w:anchor="_Toc1450" w:history="1">
        <w:r w:rsidR="007579A1">
          <w:t>1</w:t>
        </w:r>
        <w:r w:rsidR="007579A1">
          <w:rPr>
            <w:rFonts w:ascii="Arial" w:eastAsia="黑体" w:hAnsi="Arial"/>
          </w:rPr>
          <w:t xml:space="preserve">4.2 </w:t>
        </w:r>
        <w:r w:rsidR="007579A1">
          <w:rPr>
            <w:rFonts w:hint="eastAsia"/>
          </w:rPr>
          <w:t>返回代扣结果接口</w:t>
        </w:r>
        <w:r w:rsidR="007579A1">
          <w:tab/>
        </w:r>
        <w:r w:rsidR="00E21B5E">
          <w:fldChar w:fldCharType="begin"/>
        </w:r>
        <w:r w:rsidR="007579A1">
          <w:instrText xml:space="preserve"> PAGEREF _Toc1450 </w:instrText>
        </w:r>
        <w:r w:rsidR="00E21B5E">
          <w:fldChar w:fldCharType="separate"/>
        </w:r>
        <w:r w:rsidR="007579A1">
          <w:t>165</w:t>
        </w:r>
        <w:r w:rsidR="00E21B5E">
          <w:fldChar w:fldCharType="end"/>
        </w:r>
      </w:hyperlink>
    </w:p>
    <w:p w14:paraId="4A6D3BFB" w14:textId="77777777" w:rsidR="00DC1257" w:rsidRDefault="00982197">
      <w:pPr>
        <w:pStyle w:val="23"/>
        <w:tabs>
          <w:tab w:val="right" w:leader="dot" w:pos="8306"/>
        </w:tabs>
      </w:pPr>
      <w:hyperlink w:anchor="_Toc20041" w:history="1">
        <w:r w:rsidR="007579A1">
          <w:t>1</w:t>
        </w:r>
        <w:r w:rsidR="007579A1">
          <w:rPr>
            <w:rFonts w:ascii="Arial" w:eastAsia="黑体" w:hAnsi="Arial"/>
          </w:rPr>
          <w:t xml:space="preserve">4.3 </w:t>
        </w:r>
        <w:r w:rsidR="007579A1">
          <w:rPr>
            <w:rFonts w:hint="eastAsia"/>
          </w:rPr>
          <w:t>获取虚拟子账号接口（删除）</w:t>
        </w:r>
        <w:r w:rsidR="007579A1">
          <w:tab/>
        </w:r>
        <w:r w:rsidR="00E21B5E">
          <w:fldChar w:fldCharType="begin"/>
        </w:r>
        <w:r w:rsidR="007579A1">
          <w:instrText xml:space="preserve"> PAGEREF _Toc20041 </w:instrText>
        </w:r>
        <w:r w:rsidR="00E21B5E">
          <w:fldChar w:fldCharType="separate"/>
        </w:r>
        <w:r w:rsidR="007579A1">
          <w:t>165</w:t>
        </w:r>
        <w:r w:rsidR="00E21B5E">
          <w:fldChar w:fldCharType="end"/>
        </w:r>
      </w:hyperlink>
    </w:p>
    <w:p w14:paraId="5BA2F36F" w14:textId="77777777" w:rsidR="00DC1257" w:rsidRDefault="00982197">
      <w:pPr>
        <w:pStyle w:val="23"/>
        <w:tabs>
          <w:tab w:val="right" w:leader="dot" w:pos="8306"/>
        </w:tabs>
      </w:pPr>
      <w:hyperlink w:anchor="_Toc30544" w:history="1">
        <w:r w:rsidR="007579A1">
          <w:t>1</w:t>
        </w:r>
        <w:r w:rsidR="007579A1">
          <w:rPr>
            <w:rFonts w:ascii="Arial" w:eastAsia="黑体" w:hAnsi="Arial"/>
          </w:rPr>
          <w:t xml:space="preserve">4.4 </w:t>
        </w:r>
        <w:r w:rsidR="007579A1">
          <w:rPr>
            <w:rFonts w:hint="eastAsia"/>
          </w:rPr>
          <w:t>发送短信实时接口</w:t>
        </w:r>
        <w:r w:rsidR="007579A1">
          <w:tab/>
        </w:r>
        <w:r w:rsidR="00E21B5E">
          <w:fldChar w:fldCharType="begin"/>
        </w:r>
        <w:r w:rsidR="007579A1">
          <w:instrText xml:space="preserve"> PAGEREF _Toc30544 </w:instrText>
        </w:r>
        <w:r w:rsidR="00E21B5E">
          <w:fldChar w:fldCharType="separate"/>
        </w:r>
        <w:r w:rsidR="007579A1">
          <w:t>166</w:t>
        </w:r>
        <w:r w:rsidR="00E21B5E">
          <w:fldChar w:fldCharType="end"/>
        </w:r>
      </w:hyperlink>
    </w:p>
    <w:p w14:paraId="1561CEB5" w14:textId="77777777" w:rsidR="00DC1257" w:rsidRDefault="00982197">
      <w:pPr>
        <w:pStyle w:val="23"/>
        <w:tabs>
          <w:tab w:val="right" w:leader="dot" w:pos="8306"/>
        </w:tabs>
      </w:pPr>
      <w:hyperlink w:anchor="_Toc22976" w:history="1">
        <w:r w:rsidR="007579A1">
          <w:t>1</w:t>
        </w:r>
        <w:r w:rsidR="007579A1">
          <w:rPr>
            <w:rFonts w:ascii="Arial" w:eastAsia="黑体" w:hAnsi="Arial"/>
          </w:rPr>
          <w:t xml:space="preserve">4.5 </w:t>
        </w:r>
        <w:r w:rsidR="007579A1">
          <w:rPr>
            <w:rFonts w:hint="eastAsia"/>
          </w:rPr>
          <w:t>发送短信批量接口</w:t>
        </w:r>
        <w:r w:rsidR="007579A1">
          <w:tab/>
        </w:r>
        <w:r w:rsidR="00E21B5E">
          <w:fldChar w:fldCharType="begin"/>
        </w:r>
        <w:r w:rsidR="007579A1">
          <w:instrText xml:space="preserve"> PAGEREF _Toc22976 </w:instrText>
        </w:r>
        <w:r w:rsidR="00E21B5E">
          <w:fldChar w:fldCharType="separate"/>
        </w:r>
        <w:r w:rsidR="007579A1">
          <w:t>166</w:t>
        </w:r>
        <w:r w:rsidR="00E21B5E">
          <w:fldChar w:fldCharType="end"/>
        </w:r>
      </w:hyperlink>
    </w:p>
    <w:p w14:paraId="6443A003" w14:textId="77777777" w:rsidR="00DC1257" w:rsidRDefault="00982197">
      <w:pPr>
        <w:pStyle w:val="23"/>
        <w:tabs>
          <w:tab w:val="right" w:leader="dot" w:pos="8306"/>
        </w:tabs>
      </w:pPr>
      <w:hyperlink w:anchor="_Toc10067" w:history="1">
        <w:r w:rsidR="007579A1">
          <w:t>1</w:t>
        </w:r>
        <w:r w:rsidR="007579A1">
          <w:rPr>
            <w:rFonts w:ascii="Arial" w:eastAsia="黑体" w:hAnsi="Arial"/>
          </w:rPr>
          <w:t xml:space="preserve">4.6 </w:t>
        </w:r>
        <w:r w:rsidR="007579A1">
          <w:rPr>
            <w:rFonts w:hint="eastAsia"/>
          </w:rPr>
          <w:t>上传还款凭证接口（删除）</w:t>
        </w:r>
        <w:r w:rsidR="007579A1">
          <w:tab/>
        </w:r>
        <w:r w:rsidR="00E21B5E">
          <w:fldChar w:fldCharType="begin"/>
        </w:r>
        <w:r w:rsidR="007579A1">
          <w:instrText xml:space="preserve"> PAGEREF _Toc10067 </w:instrText>
        </w:r>
        <w:r w:rsidR="00E21B5E">
          <w:fldChar w:fldCharType="separate"/>
        </w:r>
        <w:r w:rsidR="007579A1">
          <w:t>166</w:t>
        </w:r>
        <w:r w:rsidR="00E21B5E">
          <w:fldChar w:fldCharType="end"/>
        </w:r>
      </w:hyperlink>
    </w:p>
    <w:p w14:paraId="115E7E04" w14:textId="77777777" w:rsidR="00DC1257" w:rsidRDefault="00982197">
      <w:pPr>
        <w:pStyle w:val="23"/>
        <w:tabs>
          <w:tab w:val="right" w:leader="dot" w:pos="8306"/>
        </w:tabs>
      </w:pPr>
      <w:hyperlink w:anchor="_Toc30627" w:history="1">
        <w:r w:rsidR="007579A1">
          <w:t>1</w:t>
        </w:r>
        <w:r w:rsidR="007579A1">
          <w:rPr>
            <w:rFonts w:ascii="Arial" w:eastAsia="黑体" w:hAnsi="Arial"/>
          </w:rPr>
          <w:t xml:space="preserve">4.7 </w:t>
        </w:r>
        <w:r w:rsidR="007579A1">
          <w:rPr>
            <w:rFonts w:hint="eastAsia"/>
          </w:rPr>
          <w:t>获取客户多媒体数据接口</w:t>
        </w:r>
        <w:r w:rsidR="007579A1">
          <w:tab/>
        </w:r>
        <w:r w:rsidR="00E21B5E">
          <w:fldChar w:fldCharType="begin"/>
        </w:r>
        <w:r w:rsidR="007579A1">
          <w:instrText xml:space="preserve"> PAGEREF _Toc30627 </w:instrText>
        </w:r>
        <w:r w:rsidR="00E21B5E">
          <w:fldChar w:fldCharType="separate"/>
        </w:r>
        <w:r w:rsidR="007579A1">
          <w:t>166</w:t>
        </w:r>
        <w:r w:rsidR="00E21B5E">
          <w:fldChar w:fldCharType="end"/>
        </w:r>
      </w:hyperlink>
    </w:p>
    <w:p w14:paraId="71151AA5" w14:textId="77777777" w:rsidR="00DC1257" w:rsidRDefault="00982197">
      <w:pPr>
        <w:pStyle w:val="23"/>
        <w:tabs>
          <w:tab w:val="right" w:leader="dot" w:pos="8306"/>
        </w:tabs>
      </w:pPr>
      <w:hyperlink w:anchor="_Toc21640" w:history="1">
        <w:r w:rsidR="007579A1">
          <w:t>1</w:t>
        </w:r>
        <w:r w:rsidR="007579A1">
          <w:rPr>
            <w:rFonts w:ascii="Arial" w:eastAsia="黑体" w:hAnsi="Arial"/>
          </w:rPr>
          <w:t xml:space="preserve">4.8 </w:t>
        </w:r>
        <w:r w:rsidR="007579A1">
          <w:rPr>
            <w:rFonts w:hint="eastAsia"/>
          </w:rPr>
          <w:t>结清计算接口</w:t>
        </w:r>
        <w:r w:rsidR="007579A1">
          <w:tab/>
        </w:r>
        <w:r w:rsidR="00E21B5E">
          <w:fldChar w:fldCharType="begin"/>
        </w:r>
        <w:r w:rsidR="007579A1">
          <w:instrText xml:space="preserve"> PAGEREF _Toc21640 </w:instrText>
        </w:r>
        <w:r w:rsidR="00E21B5E">
          <w:fldChar w:fldCharType="separate"/>
        </w:r>
        <w:r w:rsidR="007579A1">
          <w:t>167</w:t>
        </w:r>
        <w:r w:rsidR="00E21B5E">
          <w:fldChar w:fldCharType="end"/>
        </w:r>
      </w:hyperlink>
    </w:p>
    <w:p w14:paraId="51AC18D0" w14:textId="77777777" w:rsidR="00DC1257" w:rsidRDefault="00982197" w:rsidP="00C949FE">
      <w:pPr>
        <w:pStyle w:val="11"/>
        <w:tabs>
          <w:tab w:val="clear" w:pos="8296"/>
          <w:tab w:val="right" w:leader="dot" w:pos="8306"/>
        </w:tabs>
        <w:spacing w:before="156" w:after="156"/>
      </w:pPr>
      <w:hyperlink w:anchor="_Toc10637" w:history="1">
        <w:r w:rsidR="007579A1">
          <w:t>1</w:t>
        </w:r>
        <w:r w:rsidR="007579A1">
          <w:rPr>
            <w:rFonts w:ascii="Arial" w:eastAsia="黑体" w:hAnsi="Arial"/>
            <w:kern w:val="44"/>
          </w:rPr>
          <w:t xml:space="preserve">5 </w:t>
        </w:r>
        <w:r w:rsidR="007579A1">
          <w:rPr>
            <w:rFonts w:hint="eastAsia"/>
          </w:rPr>
          <w:t>批量功能</w:t>
        </w:r>
        <w:r w:rsidR="007579A1">
          <w:tab/>
        </w:r>
        <w:r w:rsidR="00E21B5E">
          <w:fldChar w:fldCharType="begin"/>
        </w:r>
        <w:r w:rsidR="007579A1">
          <w:instrText xml:space="preserve"> PAGEREF _Toc10637 </w:instrText>
        </w:r>
        <w:r w:rsidR="00E21B5E">
          <w:fldChar w:fldCharType="separate"/>
        </w:r>
        <w:r w:rsidR="007579A1">
          <w:t>167</w:t>
        </w:r>
        <w:r w:rsidR="00E21B5E">
          <w:fldChar w:fldCharType="end"/>
        </w:r>
      </w:hyperlink>
    </w:p>
    <w:p w14:paraId="5240BA8E" w14:textId="77777777" w:rsidR="00DC1257" w:rsidRDefault="00982197">
      <w:pPr>
        <w:pStyle w:val="23"/>
        <w:tabs>
          <w:tab w:val="right" w:leader="dot" w:pos="8306"/>
        </w:tabs>
      </w:pPr>
      <w:hyperlink w:anchor="_Toc10189" w:history="1">
        <w:r w:rsidR="007579A1">
          <w:t>1</w:t>
        </w:r>
        <w:r w:rsidR="007579A1">
          <w:rPr>
            <w:rFonts w:ascii="Arial" w:eastAsia="黑体" w:hAnsi="Arial"/>
          </w:rPr>
          <w:t xml:space="preserve">5.1 </w:t>
        </w:r>
        <w:r w:rsidR="007579A1">
          <w:rPr>
            <w:rFonts w:hint="eastAsia"/>
          </w:rPr>
          <w:t>主机数据处理</w:t>
        </w:r>
        <w:r w:rsidR="007579A1">
          <w:tab/>
        </w:r>
        <w:r w:rsidR="00E21B5E">
          <w:fldChar w:fldCharType="begin"/>
        </w:r>
        <w:r w:rsidR="007579A1">
          <w:instrText xml:space="preserve"> PAGEREF _Toc10189 </w:instrText>
        </w:r>
        <w:r w:rsidR="00E21B5E">
          <w:fldChar w:fldCharType="separate"/>
        </w:r>
        <w:r w:rsidR="007579A1">
          <w:t>167</w:t>
        </w:r>
        <w:r w:rsidR="00E21B5E">
          <w:fldChar w:fldCharType="end"/>
        </w:r>
      </w:hyperlink>
    </w:p>
    <w:p w14:paraId="1841AF02" w14:textId="77777777" w:rsidR="00DC1257" w:rsidRDefault="00982197">
      <w:pPr>
        <w:pStyle w:val="23"/>
        <w:tabs>
          <w:tab w:val="right" w:leader="dot" w:pos="8306"/>
        </w:tabs>
      </w:pPr>
      <w:hyperlink w:anchor="_Toc13262" w:history="1">
        <w:r w:rsidR="007579A1">
          <w:t>1</w:t>
        </w:r>
        <w:r w:rsidR="007579A1">
          <w:rPr>
            <w:rFonts w:ascii="Arial" w:eastAsia="黑体" w:hAnsi="Arial"/>
          </w:rPr>
          <w:t xml:space="preserve">5.2 </w:t>
        </w:r>
        <w:r w:rsidR="007579A1">
          <w:rPr>
            <w:rFonts w:hint="eastAsia"/>
          </w:rPr>
          <w:t>还款交易处理</w:t>
        </w:r>
        <w:r w:rsidR="007579A1">
          <w:tab/>
        </w:r>
        <w:r w:rsidR="00E21B5E">
          <w:fldChar w:fldCharType="begin"/>
        </w:r>
        <w:r w:rsidR="007579A1">
          <w:instrText xml:space="preserve"> PAGEREF _Toc13262 </w:instrText>
        </w:r>
        <w:r w:rsidR="00E21B5E">
          <w:fldChar w:fldCharType="separate"/>
        </w:r>
        <w:r w:rsidR="007579A1">
          <w:t>167</w:t>
        </w:r>
        <w:r w:rsidR="00E21B5E">
          <w:fldChar w:fldCharType="end"/>
        </w:r>
      </w:hyperlink>
    </w:p>
    <w:p w14:paraId="2AE395E7" w14:textId="77777777" w:rsidR="00DC1257" w:rsidRDefault="00982197">
      <w:pPr>
        <w:pStyle w:val="23"/>
        <w:tabs>
          <w:tab w:val="right" w:leader="dot" w:pos="8306"/>
        </w:tabs>
      </w:pPr>
      <w:hyperlink w:anchor="_Toc16251" w:history="1">
        <w:r w:rsidR="007579A1">
          <w:t>1</w:t>
        </w:r>
        <w:r w:rsidR="007579A1">
          <w:rPr>
            <w:rFonts w:ascii="Arial" w:eastAsia="黑体" w:hAnsi="Arial"/>
          </w:rPr>
          <w:t xml:space="preserve">5.3 </w:t>
        </w:r>
        <w:r w:rsidR="007579A1">
          <w:rPr>
            <w:rFonts w:hint="eastAsia"/>
          </w:rPr>
          <w:t>PTP</w:t>
        </w:r>
        <w:r w:rsidR="007579A1">
          <w:rPr>
            <w:rFonts w:hint="eastAsia"/>
          </w:rPr>
          <w:t>校验</w:t>
        </w:r>
        <w:r w:rsidR="007579A1">
          <w:tab/>
        </w:r>
        <w:r w:rsidR="00E21B5E">
          <w:fldChar w:fldCharType="begin"/>
        </w:r>
        <w:r w:rsidR="007579A1">
          <w:instrText xml:space="preserve"> PAGEREF _Toc16251 </w:instrText>
        </w:r>
        <w:r w:rsidR="00E21B5E">
          <w:fldChar w:fldCharType="separate"/>
        </w:r>
        <w:r w:rsidR="007579A1">
          <w:t>168</w:t>
        </w:r>
        <w:r w:rsidR="00E21B5E">
          <w:fldChar w:fldCharType="end"/>
        </w:r>
      </w:hyperlink>
    </w:p>
    <w:p w14:paraId="77FA7EE7" w14:textId="77777777" w:rsidR="00DC1257" w:rsidRDefault="00982197">
      <w:pPr>
        <w:pStyle w:val="23"/>
        <w:tabs>
          <w:tab w:val="right" w:leader="dot" w:pos="8306"/>
        </w:tabs>
      </w:pPr>
      <w:hyperlink w:anchor="_Toc406" w:history="1">
        <w:r w:rsidR="007579A1">
          <w:t>1</w:t>
        </w:r>
        <w:r w:rsidR="007579A1">
          <w:rPr>
            <w:rFonts w:ascii="Arial" w:eastAsia="黑体" w:hAnsi="Arial"/>
          </w:rPr>
          <w:t xml:space="preserve">5.4 </w:t>
        </w:r>
        <w:r w:rsidR="007579A1">
          <w:rPr>
            <w:rFonts w:hint="eastAsia"/>
          </w:rPr>
          <w:t>案件归并</w:t>
        </w:r>
        <w:r w:rsidR="007579A1">
          <w:tab/>
        </w:r>
        <w:r w:rsidR="00E21B5E">
          <w:fldChar w:fldCharType="begin"/>
        </w:r>
        <w:r w:rsidR="007579A1">
          <w:instrText xml:space="preserve"> PAGEREF _Toc406 </w:instrText>
        </w:r>
        <w:r w:rsidR="00E21B5E">
          <w:fldChar w:fldCharType="separate"/>
        </w:r>
        <w:r w:rsidR="007579A1">
          <w:t>168</w:t>
        </w:r>
        <w:r w:rsidR="00E21B5E">
          <w:fldChar w:fldCharType="end"/>
        </w:r>
      </w:hyperlink>
    </w:p>
    <w:p w14:paraId="5FE368C4" w14:textId="77777777" w:rsidR="00DC1257" w:rsidRDefault="00982197">
      <w:pPr>
        <w:pStyle w:val="23"/>
        <w:tabs>
          <w:tab w:val="right" w:leader="dot" w:pos="8306"/>
        </w:tabs>
      </w:pPr>
      <w:hyperlink w:anchor="_Toc28496" w:history="1">
        <w:r w:rsidR="007579A1">
          <w:t>1</w:t>
        </w:r>
        <w:r w:rsidR="007579A1">
          <w:rPr>
            <w:rFonts w:ascii="Arial" w:eastAsia="黑体" w:hAnsi="Arial"/>
          </w:rPr>
          <w:t xml:space="preserve">5.5 </w:t>
        </w:r>
        <w:r w:rsidR="007579A1">
          <w:rPr>
            <w:rFonts w:hint="eastAsia"/>
          </w:rPr>
          <w:t>到期案件退回</w:t>
        </w:r>
        <w:r w:rsidR="007579A1">
          <w:tab/>
        </w:r>
        <w:r w:rsidR="00E21B5E">
          <w:fldChar w:fldCharType="begin"/>
        </w:r>
        <w:r w:rsidR="007579A1">
          <w:instrText xml:space="preserve"> PAGEREF _Toc28496 </w:instrText>
        </w:r>
        <w:r w:rsidR="00E21B5E">
          <w:fldChar w:fldCharType="separate"/>
        </w:r>
        <w:r w:rsidR="007579A1">
          <w:t>168</w:t>
        </w:r>
        <w:r w:rsidR="00E21B5E">
          <w:fldChar w:fldCharType="end"/>
        </w:r>
      </w:hyperlink>
    </w:p>
    <w:p w14:paraId="323702FE" w14:textId="77777777" w:rsidR="00DC1257" w:rsidRDefault="00982197">
      <w:pPr>
        <w:pStyle w:val="23"/>
        <w:tabs>
          <w:tab w:val="right" w:leader="dot" w:pos="8306"/>
        </w:tabs>
      </w:pPr>
      <w:hyperlink w:anchor="_Toc8115" w:history="1">
        <w:r w:rsidR="007579A1">
          <w:t>1</w:t>
        </w:r>
        <w:r w:rsidR="007579A1">
          <w:rPr>
            <w:rFonts w:ascii="Arial" w:eastAsia="黑体" w:hAnsi="Arial"/>
          </w:rPr>
          <w:t xml:space="preserve">5.6 </w:t>
        </w:r>
        <w:r w:rsidR="007579A1">
          <w:rPr>
            <w:rFonts w:hint="eastAsia"/>
          </w:rPr>
          <w:t>案件结案</w:t>
        </w:r>
        <w:r w:rsidR="007579A1">
          <w:tab/>
        </w:r>
        <w:r w:rsidR="00E21B5E">
          <w:fldChar w:fldCharType="begin"/>
        </w:r>
        <w:r w:rsidR="007579A1">
          <w:instrText xml:space="preserve"> PAGEREF _Toc8115 </w:instrText>
        </w:r>
        <w:r w:rsidR="00E21B5E">
          <w:fldChar w:fldCharType="separate"/>
        </w:r>
        <w:r w:rsidR="007579A1">
          <w:t>169</w:t>
        </w:r>
        <w:r w:rsidR="00E21B5E">
          <w:fldChar w:fldCharType="end"/>
        </w:r>
      </w:hyperlink>
    </w:p>
    <w:p w14:paraId="037A914F" w14:textId="77777777" w:rsidR="00DC1257" w:rsidRDefault="00982197">
      <w:pPr>
        <w:pStyle w:val="23"/>
        <w:tabs>
          <w:tab w:val="right" w:leader="dot" w:pos="8306"/>
        </w:tabs>
      </w:pPr>
      <w:hyperlink w:anchor="_Toc8387" w:history="1">
        <w:r w:rsidR="007579A1">
          <w:t>1</w:t>
        </w:r>
        <w:r w:rsidR="007579A1">
          <w:rPr>
            <w:rFonts w:ascii="Arial" w:eastAsia="黑体" w:hAnsi="Arial"/>
          </w:rPr>
          <w:t xml:space="preserve">5.7 </w:t>
        </w:r>
        <w:r w:rsidR="007579A1">
          <w:rPr>
            <w:rFonts w:hint="eastAsia"/>
          </w:rPr>
          <w:t>案件流转</w:t>
        </w:r>
        <w:r w:rsidR="007579A1">
          <w:tab/>
        </w:r>
        <w:r w:rsidR="00E21B5E">
          <w:fldChar w:fldCharType="begin"/>
        </w:r>
        <w:r w:rsidR="007579A1">
          <w:instrText xml:space="preserve"> PAGEREF _Toc8387 </w:instrText>
        </w:r>
        <w:r w:rsidR="00E21B5E">
          <w:fldChar w:fldCharType="separate"/>
        </w:r>
        <w:r w:rsidR="007579A1">
          <w:t>169</w:t>
        </w:r>
        <w:r w:rsidR="00E21B5E">
          <w:fldChar w:fldCharType="end"/>
        </w:r>
      </w:hyperlink>
    </w:p>
    <w:p w14:paraId="10253EAC" w14:textId="77777777" w:rsidR="00DC1257" w:rsidRDefault="00982197">
      <w:pPr>
        <w:pStyle w:val="23"/>
        <w:tabs>
          <w:tab w:val="right" w:leader="dot" w:pos="8306"/>
        </w:tabs>
      </w:pPr>
      <w:hyperlink w:anchor="_Toc10780" w:history="1">
        <w:r w:rsidR="007579A1">
          <w:t>1</w:t>
        </w:r>
        <w:r w:rsidR="007579A1">
          <w:rPr>
            <w:rFonts w:ascii="Arial" w:eastAsia="黑体" w:hAnsi="Arial"/>
          </w:rPr>
          <w:t xml:space="preserve">5.8 </w:t>
        </w:r>
        <w:r w:rsidR="007579A1">
          <w:rPr>
            <w:rFonts w:hint="eastAsia"/>
          </w:rPr>
          <w:t>案件分配</w:t>
        </w:r>
        <w:r w:rsidR="007579A1">
          <w:tab/>
        </w:r>
        <w:r w:rsidR="00E21B5E">
          <w:fldChar w:fldCharType="begin"/>
        </w:r>
        <w:r w:rsidR="007579A1">
          <w:instrText xml:space="preserve"> PAGEREF _Toc10780 </w:instrText>
        </w:r>
        <w:r w:rsidR="00E21B5E">
          <w:fldChar w:fldCharType="separate"/>
        </w:r>
        <w:r w:rsidR="007579A1">
          <w:t>169</w:t>
        </w:r>
        <w:r w:rsidR="00E21B5E">
          <w:fldChar w:fldCharType="end"/>
        </w:r>
      </w:hyperlink>
    </w:p>
    <w:p w14:paraId="7FE1FE15" w14:textId="77777777" w:rsidR="00DC1257" w:rsidRDefault="00982197">
      <w:pPr>
        <w:pStyle w:val="23"/>
        <w:tabs>
          <w:tab w:val="right" w:leader="dot" w:pos="8306"/>
        </w:tabs>
      </w:pPr>
      <w:hyperlink w:anchor="_Toc24288" w:history="1">
        <w:r w:rsidR="007579A1">
          <w:t>1</w:t>
        </w:r>
        <w:r w:rsidR="007579A1">
          <w:rPr>
            <w:rFonts w:ascii="Arial" w:eastAsia="黑体" w:hAnsi="Arial"/>
          </w:rPr>
          <w:t xml:space="preserve">5.9 </w:t>
        </w:r>
        <w:r w:rsidR="007579A1">
          <w:rPr>
            <w:rFonts w:hint="eastAsia"/>
          </w:rPr>
          <w:t>每日数据回传主机</w:t>
        </w:r>
        <w:r w:rsidR="007579A1">
          <w:tab/>
        </w:r>
        <w:r w:rsidR="00E21B5E">
          <w:fldChar w:fldCharType="begin"/>
        </w:r>
        <w:r w:rsidR="007579A1">
          <w:instrText xml:space="preserve"> PAGEREF _Toc24288 </w:instrText>
        </w:r>
        <w:r w:rsidR="00E21B5E">
          <w:fldChar w:fldCharType="separate"/>
        </w:r>
        <w:r w:rsidR="007579A1">
          <w:t>170</w:t>
        </w:r>
        <w:r w:rsidR="00E21B5E">
          <w:fldChar w:fldCharType="end"/>
        </w:r>
      </w:hyperlink>
    </w:p>
    <w:p w14:paraId="1BDD7546" w14:textId="77777777" w:rsidR="00DC1257" w:rsidRDefault="00982197">
      <w:pPr>
        <w:pStyle w:val="23"/>
        <w:tabs>
          <w:tab w:val="right" w:leader="dot" w:pos="8306"/>
        </w:tabs>
      </w:pPr>
      <w:hyperlink w:anchor="_Toc10967" w:history="1">
        <w:r w:rsidR="007579A1">
          <w:t>1</w:t>
        </w:r>
        <w:r w:rsidR="007579A1">
          <w:rPr>
            <w:rFonts w:ascii="Arial" w:eastAsia="黑体" w:hAnsi="Arial"/>
          </w:rPr>
          <w:t xml:space="preserve">5.10 </w:t>
        </w:r>
        <w:r w:rsidR="007579A1">
          <w:rPr>
            <w:rFonts w:hint="eastAsia"/>
          </w:rPr>
          <w:t>代理商队列案件导出</w:t>
        </w:r>
        <w:r w:rsidR="007579A1">
          <w:tab/>
        </w:r>
        <w:r w:rsidR="00E21B5E">
          <w:fldChar w:fldCharType="begin"/>
        </w:r>
        <w:r w:rsidR="007579A1">
          <w:instrText xml:space="preserve"> PAGEREF _Toc10967 </w:instrText>
        </w:r>
        <w:r w:rsidR="00E21B5E">
          <w:fldChar w:fldCharType="separate"/>
        </w:r>
        <w:r w:rsidR="007579A1">
          <w:t>170</w:t>
        </w:r>
        <w:r w:rsidR="00E21B5E">
          <w:fldChar w:fldCharType="end"/>
        </w:r>
      </w:hyperlink>
    </w:p>
    <w:p w14:paraId="19E8CBD5" w14:textId="77777777" w:rsidR="00DC1257" w:rsidRDefault="00982197">
      <w:pPr>
        <w:pStyle w:val="23"/>
        <w:tabs>
          <w:tab w:val="right" w:leader="dot" w:pos="8306"/>
        </w:tabs>
      </w:pPr>
      <w:hyperlink w:anchor="_Toc12830" w:history="1">
        <w:r w:rsidR="007579A1">
          <w:t>1</w:t>
        </w:r>
        <w:r w:rsidR="007579A1">
          <w:rPr>
            <w:rFonts w:ascii="Arial" w:eastAsia="黑体" w:hAnsi="Arial"/>
          </w:rPr>
          <w:t xml:space="preserve">5.11 </w:t>
        </w:r>
        <w:r w:rsidR="007579A1">
          <w:rPr>
            <w:rFonts w:hint="eastAsia"/>
          </w:rPr>
          <w:t>微信数据导入（删除）</w:t>
        </w:r>
        <w:r w:rsidR="007579A1">
          <w:tab/>
        </w:r>
        <w:r w:rsidR="00E21B5E">
          <w:fldChar w:fldCharType="begin"/>
        </w:r>
        <w:r w:rsidR="007579A1">
          <w:instrText xml:space="preserve"> PAGEREF _Toc12830 </w:instrText>
        </w:r>
        <w:r w:rsidR="00E21B5E">
          <w:fldChar w:fldCharType="separate"/>
        </w:r>
        <w:r w:rsidR="007579A1">
          <w:t>171</w:t>
        </w:r>
        <w:r w:rsidR="00E21B5E">
          <w:fldChar w:fldCharType="end"/>
        </w:r>
      </w:hyperlink>
    </w:p>
    <w:p w14:paraId="12E07636" w14:textId="77777777" w:rsidR="00DC1257" w:rsidRDefault="00982197">
      <w:pPr>
        <w:pStyle w:val="23"/>
        <w:tabs>
          <w:tab w:val="right" w:leader="dot" w:pos="8306"/>
        </w:tabs>
      </w:pPr>
      <w:hyperlink w:anchor="_Toc7415" w:history="1">
        <w:r w:rsidR="007579A1">
          <w:t>1</w:t>
        </w:r>
        <w:r w:rsidR="007579A1">
          <w:rPr>
            <w:rFonts w:ascii="Arial" w:eastAsia="黑体" w:hAnsi="Arial"/>
          </w:rPr>
          <w:t xml:space="preserve">5.12 </w:t>
        </w:r>
        <w:r w:rsidR="007579A1">
          <w:rPr>
            <w:rFonts w:hint="eastAsia"/>
          </w:rPr>
          <w:t>委外清单导出</w:t>
        </w:r>
        <w:r w:rsidR="007579A1">
          <w:tab/>
        </w:r>
        <w:r w:rsidR="00E21B5E">
          <w:fldChar w:fldCharType="begin"/>
        </w:r>
        <w:r w:rsidR="007579A1">
          <w:instrText xml:space="preserve"> PAGEREF _Toc7415 </w:instrText>
        </w:r>
        <w:r w:rsidR="00E21B5E">
          <w:fldChar w:fldCharType="separate"/>
        </w:r>
        <w:r w:rsidR="007579A1">
          <w:t>171</w:t>
        </w:r>
        <w:r w:rsidR="00E21B5E">
          <w:fldChar w:fldCharType="end"/>
        </w:r>
      </w:hyperlink>
    </w:p>
    <w:p w14:paraId="4823A233" w14:textId="77777777" w:rsidR="00DC1257" w:rsidRDefault="00982197">
      <w:pPr>
        <w:pStyle w:val="23"/>
        <w:tabs>
          <w:tab w:val="right" w:leader="dot" w:pos="8306"/>
        </w:tabs>
      </w:pPr>
      <w:hyperlink w:anchor="_Toc21455" w:history="1">
        <w:r w:rsidR="007579A1">
          <w:t>1</w:t>
        </w:r>
        <w:r w:rsidR="007579A1">
          <w:rPr>
            <w:rFonts w:ascii="Arial" w:eastAsia="黑体" w:hAnsi="Arial"/>
          </w:rPr>
          <w:t xml:space="preserve">5.13 </w:t>
        </w:r>
        <w:r w:rsidR="007579A1">
          <w:rPr>
            <w:rFonts w:hint="eastAsia"/>
          </w:rPr>
          <w:t>结案数据转移历史表</w:t>
        </w:r>
        <w:r w:rsidR="007579A1">
          <w:tab/>
        </w:r>
        <w:r w:rsidR="00E21B5E">
          <w:fldChar w:fldCharType="begin"/>
        </w:r>
        <w:r w:rsidR="007579A1">
          <w:instrText xml:space="preserve"> PAGEREF _Toc21455 </w:instrText>
        </w:r>
        <w:r w:rsidR="00E21B5E">
          <w:fldChar w:fldCharType="separate"/>
        </w:r>
        <w:r w:rsidR="007579A1">
          <w:t>171</w:t>
        </w:r>
        <w:r w:rsidR="00E21B5E">
          <w:fldChar w:fldCharType="end"/>
        </w:r>
      </w:hyperlink>
    </w:p>
    <w:p w14:paraId="1A125B4B" w14:textId="77777777" w:rsidR="00DC1257" w:rsidRDefault="00982197" w:rsidP="00C949FE">
      <w:pPr>
        <w:pStyle w:val="11"/>
        <w:tabs>
          <w:tab w:val="clear" w:pos="8296"/>
          <w:tab w:val="right" w:leader="dot" w:pos="8306"/>
        </w:tabs>
        <w:spacing w:before="156" w:after="156"/>
      </w:pPr>
      <w:hyperlink w:anchor="_Toc7378" w:history="1">
        <w:r w:rsidR="007579A1">
          <w:t>1</w:t>
        </w:r>
        <w:r w:rsidR="007579A1">
          <w:rPr>
            <w:rFonts w:ascii="Arial" w:eastAsia="黑体" w:hAnsi="Arial"/>
            <w:kern w:val="44"/>
          </w:rPr>
          <w:t xml:space="preserve">6 </w:t>
        </w:r>
        <w:r w:rsidR="007579A1">
          <w:rPr>
            <w:rFonts w:hint="eastAsia"/>
          </w:rPr>
          <w:t>数据迁移需求</w:t>
        </w:r>
        <w:r w:rsidR="007579A1">
          <w:tab/>
        </w:r>
        <w:r w:rsidR="00E21B5E">
          <w:fldChar w:fldCharType="begin"/>
        </w:r>
        <w:r w:rsidR="007579A1">
          <w:instrText xml:space="preserve"> PAGEREF _Toc7378 </w:instrText>
        </w:r>
        <w:r w:rsidR="00E21B5E">
          <w:fldChar w:fldCharType="separate"/>
        </w:r>
        <w:r w:rsidR="007579A1">
          <w:t>171</w:t>
        </w:r>
        <w:r w:rsidR="00E21B5E">
          <w:fldChar w:fldCharType="end"/>
        </w:r>
      </w:hyperlink>
    </w:p>
    <w:p w14:paraId="4D44FAC7" w14:textId="77777777" w:rsidR="00DC1257" w:rsidRDefault="00E21B5E">
      <w:pPr>
        <w:jc w:val="center"/>
      </w:pPr>
      <w:r>
        <w:fldChar w:fldCharType="end"/>
      </w:r>
    </w:p>
    <w:p w14:paraId="6A55766A" w14:textId="77777777" w:rsidR="00DC1257" w:rsidRDefault="00DC1257">
      <w:pPr>
        <w:sectPr w:rsidR="00DC1257">
          <w:pgSz w:w="11906" w:h="16838"/>
          <w:pgMar w:top="1440" w:right="1800" w:bottom="1440" w:left="1800" w:header="851" w:footer="992" w:gutter="0"/>
          <w:pgNumType w:fmt="upperRoman" w:start="1"/>
          <w:cols w:space="720"/>
          <w:docGrid w:type="lines" w:linePitch="312"/>
        </w:sectPr>
      </w:pPr>
    </w:p>
    <w:p w14:paraId="6BAC9D57" w14:textId="77777777" w:rsidR="00DC1257" w:rsidRDefault="007579A1">
      <w:pPr>
        <w:pStyle w:val="1"/>
      </w:pPr>
      <w:bookmarkStart w:id="130" w:name="_Toc20969"/>
      <w:r>
        <w:rPr>
          <w:rFonts w:hint="eastAsia"/>
        </w:rPr>
        <w:lastRenderedPageBreak/>
        <w:t>引言</w:t>
      </w:r>
      <w:bookmarkEnd w:id="130"/>
    </w:p>
    <w:p w14:paraId="581D14D4" w14:textId="77777777" w:rsidR="00DC1257" w:rsidRDefault="007579A1">
      <w:pPr>
        <w:pStyle w:val="2"/>
      </w:pPr>
      <w:bookmarkStart w:id="131" w:name="_Toc14673"/>
      <w:bookmarkStart w:id="132" w:name="_Toc205889871"/>
      <w:bookmarkStart w:id="133" w:name="_Toc168134945"/>
      <w:r>
        <w:rPr>
          <w:rFonts w:hint="eastAsia"/>
        </w:rPr>
        <w:t>编写目的</w:t>
      </w:r>
      <w:bookmarkEnd w:id="131"/>
      <w:bookmarkEnd w:id="132"/>
      <w:bookmarkEnd w:id="133"/>
    </w:p>
    <w:p w14:paraId="6EB4FD87" w14:textId="77777777" w:rsidR="00774305" w:rsidDel="00E42DC0" w:rsidRDefault="007579A1">
      <w:pPr>
        <w:spacing w:beforeLines="50" w:before="156" w:afterLines="50" w:after="156" w:line="360" w:lineRule="auto"/>
        <w:ind w:firstLine="420"/>
        <w:rPr>
          <w:del w:id="134" w:author="peng" w:date="2018-01-20T16:53:00Z"/>
          <w:rFonts w:ascii="宋体" w:hAnsi="宋体"/>
        </w:rPr>
      </w:pPr>
      <w:del w:id="135" w:author="peng" w:date="2018-01-20T16:53:00Z">
        <w:r w:rsidDel="00E42DC0">
          <w:rPr>
            <w:rFonts w:ascii="宋体" w:hAnsi="宋体" w:hint="eastAsia"/>
          </w:rPr>
          <w:delText>本文档是华腾软件系统有限公司为催收系统产品的《系统需求规格说明书》。本文档是结合华腾公司负责实施的大量项目经验，对业务需求进行仔细分析后对业务需求的细化，并以规范和一致的方式进行表述，是业务和技术部门共同交流的接口。通过对该文档的评审，业务部门可对需要完成的软件功能进行确认，同时最终完成的软件系统也应达到该文档中规定的非业务功能需求。</w:delText>
        </w:r>
      </w:del>
    </w:p>
    <w:p w14:paraId="306F0F31" w14:textId="77777777" w:rsidR="00774305" w:rsidDel="00E42DC0" w:rsidRDefault="007579A1">
      <w:pPr>
        <w:spacing w:beforeLines="50" w:before="156" w:afterLines="50" w:after="156" w:line="360" w:lineRule="auto"/>
        <w:ind w:firstLine="420"/>
        <w:rPr>
          <w:del w:id="136" w:author="peng" w:date="2018-01-20T16:53:00Z"/>
          <w:rFonts w:ascii="宋体" w:hAnsi="宋体"/>
        </w:rPr>
      </w:pPr>
      <w:del w:id="137" w:author="peng" w:date="2018-01-20T16:53:00Z">
        <w:r w:rsidDel="00E42DC0">
          <w:rPr>
            <w:rFonts w:ascii="宋体" w:hAnsi="宋体" w:hint="eastAsia"/>
          </w:rPr>
          <w:delText>本文档的阅读对象是提出用户的业务人员，负责软件设计与实现的软件开发人员、测试人员、使用手册等文档的编写人员、项目经理。在系统开发实施期间，如有其它有关业务需求描述的文档，其中涉及的业务需求内容与本文相抵触的，以本文的最新确认版本为准。</w:delText>
        </w:r>
        <w:r w:rsidDel="00E42DC0">
          <w:rPr>
            <w:rFonts w:ascii="宋体" w:hAnsi="宋体" w:hint="eastAsia"/>
            <w:color w:val="FF0000"/>
          </w:rPr>
          <w:delText>功能点中参考画面和输入输出要素相冲突的，以输入输出要素为准。</w:delText>
        </w:r>
      </w:del>
    </w:p>
    <w:p w14:paraId="2FA69B0D" w14:textId="77777777" w:rsidR="00DC1257" w:rsidRDefault="007579A1">
      <w:pPr>
        <w:pStyle w:val="2"/>
      </w:pPr>
      <w:bookmarkStart w:id="138" w:name="_Toc154907483"/>
      <w:bookmarkStart w:id="139" w:name="_Toc23568"/>
      <w:bookmarkStart w:id="140" w:name="_Toc205889872"/>
      <w:r>
        <w:rPr>
          <w:rFonts w:hint="eastAsia"/>
        </w:rPr>
        <w:t>范围</w:t>
      </w:r>
      <w:bookmarkEnd w:id="138"/>
      <w:bookmarkEnd w:id="139"/>
      <w:bookmarkEnd w:id="140"/>
    </w:p>
    <w:p w14:paraId="259709CE" w14:textId="77777777" w:rsidR="00774305" w:rsidDel="00E42DC0" w:rsidRDefault="007579A1">
      <w:pPr>
        <w:spacing w:beforeLines="50" w:before="156" w:afterLines="50" w:after="156" w:line="360" w:lineRule="auto"/>
        <w:ind w:firstLine="420"/>
        <w:rPr>
          <w:del w:id="141" w:author="peng" w:date="2018-01-20T16:53:00Z"/>
          <w:rFonts w:ascii="宋体" w:hAnsi="宋体"/>
        </w:rPr>
      </w:pPr>
      <w:del w:id="142" w:author="peng" w:date="2018-01-20T16:53:00Z">
        <w:r w:rsidDel="00E42DC0">
          <w:rPr>
            <w:rFonts w:ascii="宋体" w:hAnsi="宋体" w:hint="eastAsia"/>
          </w:rPr>
          <w:delText>系统(产品)名称：TOPCCMS催收系统</w:delText>
        </w:r>
      </w:del>
    </w:p>
    <w:p w14:paraId="2E5FF3A3" w14:textId="77777777" w:rsidR="00774305" w:rsidDel="00E42DC0" w:rsidRDefault="007579A1">
      <w:pPr>
        <w:spacing w:beforeLines="50" w:before="156" w:afterLines="50" w:after="156" w:line="360" w:lineRule="auto"/>
        <w:ind w:firstLine="420"/>
        <w:rPr>
          <w:del w:id="143" w:author="peng" w:date="2018-01-20T16:53:00Z"/>
          <w:rFonts w:ascii="宋体" w:hAnsi="宋体"/>
        </w:rPr>
      </w:pPr>
      <w:del w:id="144" w:author="peng" w:date="2018-01-20T16:53:00Z">
        <w:r w:rsidDel="00E42DC0">
          <w:rPr>
            <w:rFonts w:ascii="宋体" w:hAnsi="宋体" w:hint="eastAsia"/>
          </w:rPr>
          <w:delText>开发者：华腾软件系统有限公司</w:delText>
        </w:r>
      </w:del>
    </w:p>
    <w:p w14:paraId="321278DA" w14:textId="77777777" w:rsidR="00DC1257" w:rsidDel="00E42DC0" w:rsidRDefault="007579A1">
      <w:pPr>
        <w:ind w:firstLine="420"/>
        <w:rPr>
          <w:del w:id="145" w:author="peng" w:date="2018-01-20T16:53:00Z"/>
          <w:kern w:val="0"/>
          <w:szCs w:val="21"/>
        </w:rPr>
      </w:pPr>
      <w:del w:id="146" w:author="peng" w:date="2018-01-20T16:53:00Z">
        <w:r w:rsidDel="00E42DC0">
          <w:rPr>
            <w:rFonts w:ascii="宋体" w:hAnsi="宋体" w:hint="eastAsia"/>
          </w:rPr>
          <w:delText>用户：</w:delText>
        </w:r>
        <w:r w:rsidDel="00E42DC0">
          <w:rPr>
            <w:rFonts w:hint="eastAsia"/>
            <w:kern w:val="0"/>
            <w:sz w:val="22"/>
            <w:szCs w:val="22"/>
          </w:rPr>
          <w:delText>上海秦苍信息科技有限公司</w:delText>
        </w:r>
      </w:del>
    </w:p>
    <w:p w14:paraId="09B3055C" w14:textId="77777777" w:rsidR="00774305" w:rsidRDefault="00774305">
      <w:pPr>
        <w:spacing w:beforeLines="50" w:before="156" w:afterLines="50" w:after="156" w:line="360" w:lineRule="auto"/>
        <w:ind w:firstLine="420"/>
        <w:rPr>
          <w:rFonts w:ascii="宋体" w:hAnsi="宋体"/>
        </w:rPr>
      </w:pPr>
    </w:p>
    <w:p w14:paraId="33E15CCF" w14:textId="77777777" w:rsidR="00DC1257" w:rsidRDefault="007579A1">
      <w:pPr>
        <w:pStyle w:val="2"/>
      </w:pPr>
      <w:bookmarkStart w:id="147" w:name="_Toc158792469"/>
      <w:bookmarkStart w:id="148" w:name="_Toc158783435"/>
      <w:bookmarkStart w:id="149" w:name="_Toc168134946"/>
      <w:bookmarkStart w:id="150" w:name="_Toc158783436"/>
      <w:bookmarkStart w:id="151" w:name="_Toc205889873"/>
      <w:bookmarkStart w:id="152" w:name="_Toc158804833"/>
      <w:bookmarkStart w:id="153" w:name="_Toc160598256"/>
      <w:bookmarkStart w:id="154" w:name="_Toc83097486"/>
      <w:bookmarkStart w:id="155" w:name="_Toc83097485"/>
      <w:bookmarkStart w:id="156" w:name="_Toc168134947"/>
      <w:bookmarkStart w:id="157" w:name="_Toc31386"/>
      <w:bookmarkStart w:id="158" w:name="_Toc160598255"/>
      <w:bookmarkStart w:id="159" w:name="_Toc158792468"/>
      <w:bookmarkStart w:id="160" w:name="_Toc158804832"/>
      <w:r>
        <w:rPr>
          <w:rFonts w:hint="eastAsia"/>
        </w:rPr>
        <w:t>参考资料</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67B2487D" w14:textId="77777777" w:rsidR="00DC1257" w:rsidRDefault="00DC1257"/>
    <w:p w14:paraId="3D93D4B4" w14:textId="77777777" w:rsidR="00DC1257" w:rsidRDefault="00DC1257"/>
    <w:p w14:paraId="6B53C971" w14:textId="77777777" w:rsidR="00DC1257" w:rsidRDefault="007579A1">
      <w:pPr>
        <w:pStyle w:val="2"/>
      </w:pPr>
      <w:bookmarkStart w:id="161" w:name="_Toc154907485"/>
      <w:bookmarkStart w:id="162" w:name="_Toc5530"/>
      <w:bookmarkStart w:id="163" w:name="_Toc205889874"/>
      <w:r>
        <w:rPr>
          <w:rFonts w:hint="eastAsia"/>
        </w:rPr>
        <w:t>术语、定义、缩写</w:t>
      </w:r>
      <w:bookmarkEnd w:id="161"/>
      <w:bookmarkEnd w:id="162"/>
      <w:bookmarkEnd w:id="163"/>
    </w:p>
    <w:tbl>
      <w:tblPr>
        <w:tblW w:w="7740" w:type="dxa"/>
        <w:tblInd w:w="46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A0" w:firstRow="1" w:lastRow="0" w:firstColumn="1" w:lastColumn="0" w:noHBand="0" w:noVBand="1"/>
      </w:tblPr>
      <w:tblGrid>
        <w:gridCol w:w="1620"/>
        <w:gridCol w:w="1440"/>
        <w:gridCol w:w="4680"/>
      </w:tblGrid>
      <w:tr w:rsidR="00DC1257" w14:paraId="2131CAE7" w14:textId="77777777">
        <w:tc>
          <w:tcPr>
            <w:tcW w:w="1620" w:type="dxa"/>
            <w:shd w:val="clear" w:color="auto" w:fill="E0E0E0"/>
          </w:tcPr>
          <w:p w14:paraId="0863DBE8" w14:textId="77777777" w:rsidR="00DC1257" w:rsidRDefault="007579A1">
            <w:pPr>
              <w:spacing w:line="360" w:lineRule="auto"/>
            </w:pPr>
            <w:r>
              <w:rPr>
                <w:rFonts w:hint="eastAsia"/>
              </w:rPr>
              <w:t>名称</w:t>
            </w:r>
          </w:p>
        </w:tc>
        <w:tc>
          <w:tcPr>
            <w:tcW w:w="1440" w:type="dxa"/>
            <w:shd w:val="clear" w:color="auto" w:fill="E0E0E0"/>
          </w:tcPr>
          <w:p w14:paraId="79F7FD76" w14:textId="77777777" w:rsidR="00DC1257" w:rsidRDefault="007579A1">
            <w:pPr>
              <w:spacing w:line="360" w:lineRule="auto"/>
            </w:pPr>
            <w:r>
              <w:rPr>
                <w:rFonts w:hint="eastAsia"/>
              </w:rPr>
              <w:t>缩写</w:t>
            </w:r>
          </w:p>
        </w:tc>
        <w:tc>
          <w:tcPr>
            <w:tcW w:w="4680" w:type="dxa"/>
            <w:shd w:val="clear" w:color="auto" w:fill="E0E0E0"/>
          </w:tcPr>
          <w:p w14:paraId="39C3A22F" w14:textId="77777777" w:rsidR="00DC1257" w:rsidRDefault="007579A1">
            <w:pPr>
              <w:spacing w:line="360" w:lineRule="auto"/>
            </w:pPr>
            <w:r>
              <w:rPr>
                <w:rFonts w:hint="eastAsia"/>
              </w:rPr>
              <w:t>中文释义</w:t>
            </w:r>
          </w:p>
        </w:tc>
      </w:tr>
      <w:tr w:rsidR="00DC1257" w14:paraId="2487ECC7" w14:textId="77777777">
        <w:tc>
          <w:tcPr>
            <w:tcW w:w="1620" w:type="dxa"/>
          </w:tcPr>
          <w:p w14:paraId="0E41D3FE" w14:textId="77777777" w:rsidR="00DC1257" w:rsidRDefault="007579A1">
            <w:pPr>
              <w:spacing w:line="360" w:lineRule="auto"/>
            </w:pPr>
            <w:r>
              <w:rPr>
                <w:rFonts w:hint="eastAsia"/>
              </w:rPr>
              <w:t>案件</w:t>
            </w:r>
          </w:p>
        </w:tc>
        <w:tc>
          <w:tcPr>
            <w:tcW w:w="1440" w:type="dxa"/>
          </w:tcPr>
          <w:p w14:paraId="0E6E631C" w14:textId="77777777" w:rsidR="00DC1257" w:rsidRDefault="00DC1257">
            <w:pPr>
              <w:spacing w:line="360" w:lineRule="auto"/>
            </w:pPr>
          </w:p>
        </w:tc>
        <w:tc>
          <w:tcPr>
            <w:tcW w:w="4680" w:type="dxa"/>
          </w:tcPr>
          <w:p w14:paraId="3BDCE69D" w14:textId="77777777" w:rsidR="00DC1257" w:rsidRDefault="007579A1">
            <w:pPr>
              <w:spacing w:line="360" w:lineRule="auto"/>
              <w:rPr>
                <w:rFonts w:hAnsi="宋体"/>
              </w:rPr>
            </w:pPr>
            <w:r>
              <w:rPr>
                <w:rFonts w:hAnsi="宋体" w:hint="eastAsia"/>
              </w:rPr>
              <w:t>指以客户为单位的催收主体。</w:t>
            </w:r>
          </w:p>
        </w:tc>
      </w:tr>
      <w:tr w:rsidR="00DC1257" w14:paraId="36D2E53E" w14:textId="77777777">
        <w:tc>
          <w:tcPr>
            <w:tcW w:w="1620" w:type="dxa"/>
          </w:tcPr>
          <w:p w14:paraId="0D935CAC" w14:textId="77777777" w:rsidR="00DC1257" w:rsidRDefault="007579A1">
            <w:pPr>
              <w:spacing w:line="360" w:lineRule="auto"/>
            </w:pPr>
            <w:r>
              <w:rPr>
                <w:rFonts w:hint="eastAsia"/>
              </w:rPr>
              <w:t>协办作业</w:t>
            </w:r>
          </w:p>
        </w:tc>
        <w:tc>
          <w:tcPr>
            <w:tcW w:w="1440" w:type="dxa"/>
          </w:tcPr>
          <w:p w14:paraId="6956E5CF" w14:textId="77777777" w:rsidR="00DC1257" w:rsidRDefault="00DC1257">
            <w:pPr>
              <w:spacing w:line="360" w:lineRule="auto"/>
            </w:pPr>
          </w:p>
        </w:tc>
        <w:tc>
          <w:tcPr>
            <w:tcW w:w="4680" w:type="dxa"/>
          </w:tcPr>
          <w:p w14:paraId="45BB204C" w14:textId="77777777" w:rsidR="00DC1257" w:rsidRDefault="007579A1">
            <w:pPr>
              <w:spacing w:line="360" w:lineRule="auto"/>
            </w:pPr>
            <w:r>
              <w:rPr>
                <w:rFonts w:hint="eastAsia"/>
              </w:rPr>
              <w:t>协办作业指：短信作业、信函作业、外访作业、</w:t>
            </w:r>
            <w:proofErr w:type="gramStart"/>
            <w:r>
              <w:rPr>
                <w:rFonts w:hint="eastAsia"/>
              </w:rPr>
              <w:t>案调作业</w:t>
            </w:r>
            <w:proofErr w:type="gramEnd"/>
            <w:r>
              <w:rPr>
                <w:rFonts w:hint="eastAsia"/>
              </w:rPr>
              <w:t>、法务作业、核销作业。</w:t>
            </w:r>
          </w:p>
        </w:tc>
      </w:tr>
    </w:tbl>
    <w:p w14:paraId="53B14900" w14:textId="77777777" w:rsidR="00DC1257" w:rsidRDefault="00DC1257"/>
    <w:p w14:paraId="534A57CB" w14:textId="77777777" w:rsidR="00DC1257" w:rsidRDefault="00DC1257"/>
    <w:p w14:paraId="6616FBEF" w14:textId="77777777" w:rsidR="00DC1257" w:rsidRDefault="007579A1">
      <w:pPr>
        <w:pStyle w:val="1"/>
      </w:pPr>
      <w:bookmarkStart w:id="164" w:name="_Toc32752"/>
      <w:r>
        <w:rPr>
          <w:rFonts w:hint="eastAsia"/>
        </w:rPr>
        <w:t>运行环境</w:t>
      </w:r>
      <w:bookmarkEnd w:id="164"/>
    </w:p>
    <w:p w14:paraId="1ACBDCF6" w14:textId="77777777" w:rsidR="00DC1257" w:rsidRDefault="00DC1257"/>
    <w:tbl>
      <w:tblPr>
        <w:tblW w:w="88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7"/>
        <w:gridCol w:w="900"/>
        <w:gridCol w:w="1890"/>
        <w:gridCol w:w="2520"/>
        <w:gridCol w:w="2115"/>
      </w:tblGrid>
      <w:tr w:rsidR="00DC1257" w14:paraId="1F7870A5" w14:textId="77777777">
        <w:trPr>
          <w:trHeight w:val="445"/>
        </w:trPr>
        <w:tc>
          <w:tcPr>
            <w:tcW w:w="1377" w:type="dxa"/>
            <w:shd w:val="clear" w:color="auto" w:fill="D9D9D9"/>
            <w:vAlign w:val="center"/>
          </w:tcPr>
          <w:p w14:paraId="19E89ABE" w14:textId="77777777" w:rsidR="00DC1257" w:rsidRDefault="007579A1">
            <w:pPr>
              <w:jc w:val="center"/>
              <w:rPr>
                <w:bCs/>
              </w:rPr>
            </w:pPr>
            <w:r>
              <w:rPr>
                <w:bCs/>
              </w:rPr>
              <w:t>设备名</w:t>
            </w:r>
          </w:p>
        </w:tc>
        <w:tc>
          <w:tcPr>
            <w:tcW w:w="900" w:type="dxa"/>
            <w:shd w:val="clear" w:color="auto" w:fill="D9D9D9"/>
            <w:vAlign w:val="center"/>
          </w:tcPr>
          <w:p w14:paraId="0B85288B" w14:textId="77777777" w:rsidR="00DC1257" w:rsidRDefault="007579A1">
            <w:pPr>
              <w:ind w:hanging="60"/>
              <w:jc w:val="center"/>
              <w:rPr>
                <w:bCs/>
              </w:rPr>
            </w:pPr>
            <w:r>
              <w:rPr>
                <w:bCs/>
              </w:rPr>
              <w:t>数量</w:t>
            </w:r>
          </w:p>
        </w:tc>
        <w:tc>
          <w:tcPr>
            <w:tcW w:w="1890" w:type="dxa"/>
            <w:shd w:val="clear" w:color="auto" w:fill="D9D9D9"/>
            <w:vAlign w:val="center"/>
          </w:tcPr>
          <w:p w14:paraId="0E7114D8" w14:textId="77777777" w:rsidR="00DC1257" w:rsidRDefault="007579A1">
            <w:pPr>
              <w:ind w:hanging="60"/>
              <w:jc w:val="center"/>
              <w:rPr>
                <w:bCs/>
              </w:rPr>
            </w:pPr>
            <w:r>
              <w:rPr>
                <w:bCs/>
              </w:rPr>
              <w:t>作用</w:t>
            </w:r>
          </w:p>
        </w:tc>
        <w:tc>
          <w:tcPr>
            <w:tcW w:w="2520" w:type="dxa"/>
            <w:shd w:val="clear" w:color="auto" w:fill="D9D9D9"/>
            <w:vAlign w:val="center"/>
          </w:tcPr>
          <w:p w14:paraId="23396CBA" w14:textId="77777777" w:rsidR="00DC1257" w:rsidRDefault="007579A1">
            <w:pPr>
              <w:ind w:hanging="60"/>
              <w:jc w:val="center"/>
              <w:rPr>
                <w:bCs/>
              </w:rPr>
            </w:pPr>
            <w:r>
              <w:rPr>
                <w:bCs/>
              </w:rPr>
              <w:t>硬件环境</w:t>
            </w:r>
          </w:p>
        </w:tc>
        <w:tc>
          <w:tcPr>
            <w:tcW w:w="2115" w:type="dxa"/>
            <w:shd w:val="clear" w:color="auto" w:fill="D9D9D9"/>
            <w:vAlign w:val="center"/>
          </w:tcPr>
          <w:p w14:paraId="6D0CCF45" w14:textId="77777777" w:rsidR="00DC1257" w:rsidRDefault="007579A1">
            <w:pPr>
              <w:ind w:hanging="60"/>
              <w:jc w:val="center"/>
              <w:rPr>
                <w:bCs/>
              </w:rPr>
            </w:pPr>
            <w:r>
              <w:rPr>
                <w:bCs/>
              </w:rPr>
              <w:t>软件环境</w:t>
            </w:r>
          </w:p>
        </w:tc>
      </w:tr>
      <w:tr w:rsidR="00DC1257" w14:paraId="05228C86" w14:textId="77777777">
        <w:tc>
          <w:tcPr>
            <w:tcW w:w="1377" w:type="dxa"/>
          </w:tcPr>
          <w:p w14:paraId="6A86370A"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系统数据库服务器（</w:t>
            </w:r>
            <w:r>
              <w:rPr>
                <w:rFonts w:ascii="Lucida Grande" w:hAnsi="Lucida Grande" w:cs="Lucida Grande" w:hint="eastAsia"/>
                <w:color w:val="000000"/>
              </w:rPr>
              <w:t>PC Server</w:t>
            </w:r>
            <w:r>
              <w:rPr>
                <w:rFonts w:ascii="Lucida Grande" w:hAnsi="Lucida Grande" w:cs="Lucida Grande" w:hint="eastAsia"/>
                <w:color w:val="000000"/>
              </w:rPr>
              <w:t>）</w:t>
            </w:r>
          </w:p>
        </w:tc>
        <w:tc>
          <w:tcPr>
            <w:tcW w:w="900" w:type="dxa"/>
          </w:tcPr>
          <w:p w14:paraId="39FA7750"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1</w:t>
            </w:r>
          </w:p>
        </w:tc>
        <w:tc>
          <w:tcPr>
            <w:tcW w:w="1890" w:type="dxa"/>
          </w:tcPr>
          <w:p w14:paraId="58C01B7E"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存放催收系统所有数据信息</w:t>
            </w:r>
          </w:p>
        </w:tc>
        <w:tc>
          <w:tcPr>
            <w:tcW w:w="2520" w:type="dxa"/>
          </w:tcPr>
          <w:p w14:paraId="5CEB8C09" w14:textId="77777777" w:rsidR="00DC1257" w:rsidRDefault="007579A1">
            <w:pPr>
              <w:ind w:hanging="60"/>
            </w:pPr>
            <w:r>
              <w:rPr>
                <w:rFonts w:ascii="Lucida Grande" w:hAnsi="Lucida Grande" w:cs="Lucida Grande" w:hint="eastAsia"/>
                <w:color w:val="000000"/>
              </w:rPr>
              <w:t>64</w:t>
            </w:r>
            <w:r>
              <w:rPr>
                <w:rFonts w:ascii="Lucida Grande" w:hAnsi="Lucida Grande" w:cs="Lucida Grande" w:hint="eastAsia"/>
                <w:color w:val="000000"/>
              </w:rPr>
              <w:t>×</w:t>
            </w:r>
            <w:r>
              <w:rPr>
                <w:rFonts w:ascii="Lucida Grande" w:hAnsi="Lucida Grande" w:cs="Lucida Grande" w:hint="eastAsia"/>
                <w:color w:val="000000"/>
              </w:rPr>
              <w:t>3.1GHz Core; 64GB MEM; 2</w:t>
            </w:r>
            <w:r>
              <w:rPr>
                <w:rFonts w:ascii="Lucida Grande" w:hAnsi="Lucida Grande" w:cs="Lucida Grande" w:hint="eastAsia"/>
                <w:color w:val="000000"/>
              </w:rPr>
              <w:t>×</w:t>
            </w:r>
            <w:r>
              <w:rPr>
                <w:rFonts w:ascii="Lucida Grande" w:hAnsi="Lucida Grande" w:cs="Lucida Grande" w:hint="eastAsia"/>
                <w:color w:val="000000"/>
              </w:rPr>
              <w:t xml:space="preserve">300GB </w:t>
            </w:r>
          </w:p>
        </w:tc>
        <w:tc>
          <w:tcPr>
            <w:tcW w:w="2115" w:type="dxa"/>
          </w:tcPr>
          <w:p w14:paraId="53681840"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Linux</w:t>
            </w:r>
          </w:p>
          <w:p w14:paraId="5B772711"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Mysql</w:t>
            </w:r>
          </w:p>
        </w:tc>
      </w:tr>
      <w:tr w:rsidR="00DC1257" w14:paraId="03C17C13" w14:textId="77777777">
        <w:tc>
          <w:tcPr>
            <w:tcW w:w="1377" w:type="dxa"/>
          </w:tcPr>
          <w:p w14:paraId="19759FE3"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应用服务器</w:t>
            </w:r>
            <w:r>
              <w:rPr>
                <w:rFonts w:ascii="Lucida Grande" w:hAnsi="Lucida Grande" w:cs="Lucida Grande" w:hint="eastAsia"/>
                <w:color w:val="000000"/>
              </w:rPr>
              <w:t>(PC Server</w:t>
            </w:r>
            <w:r>
              <w:rPr>
                <w:rFonts w:ascii="Lucida Grande" w:hAnsi="Lucida Grande" w:cs="Lucida Grande" w:hint="eastAsia"/>
                <w:color w:val="000000"/>
              </w:rPr>
              <w:t>）</w:t>
            </w:r>
          </w:p>
        </w:tc>
        <w:tc>
          <w:tcPr>
            <w:tcW w:w="900" w:type="dxa"/>
          </w:tcPr>
          <w:p w14:paraId="50838B93"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3</w:t>
            </w:r>
          </w:p>
        </w:tc>
        <w:tc>
          <w:tcPr>
            <w:tcW w:w="1890" w:type="dxa"/>
          </w:tcPr>
          <w:p w14:paraId="618E6483"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业务逻辑处理</w:t>
            </w:r>
          </w:p>
        </w:tc>
        <w:tc>
          <w:tcPr>
            <w:tcW w:w="2520" w:type="dxa"/>
          </w:tcPr>
          <w:p w14:paraId="2EB2D4D3"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2</w:t>
            </w:r>
            <w:r>
              <w:rPr>
                <w:rFonts w:ascii="Lucida Grande" w:hAnsi="Lucida Grande" w:cs="Lucida Grande" w:hint="eastAsia"/>
                <w:color w:val="000000"/>
              </w:rPr>
              <w:t>×</w:t>
            </w:r>
            <w:r>
              <w:rPr>
                <w:rFonts w:ascii="Lucida Grande" w:hAnsi="Lucida Grande" w:cs="Lucida Grande" w:hint="eastAsia"/>
                <w:color w:val="000000"/>
              </w:rPr>
              <w:t>3.1GHz Core; 8GB MEM; 2</w:t>
            </w:r>
            <w:r>
              <w:rPr>
                <w:rFonts w:ascii="Lucida Grande" w:hAnsi="Lucida Grande" w:cs="Lucida Grande" w:hint="eastAsia"/>
                <w:color w:val="000000"/>
              </w:rPr>
              <w:t>×</w:t>
            </w:r>
            <w:r>
              <w:rPr>
                <w:rFonts w:ascii="Lucida Grande" w:hAnsi="Lucida Grande" w:cs="Lucida Grande" w:hint="eastAsia"/>
                <w:color w:val="000000"/>
              </w:rPr>
              <w:t>300GB</w:t>
            </w:r>
          </w:p>
        </w:tc>
        <w:tc>
          <w:tcPr>
            <w:tcW w:w="2115" w:type="dxa"/>
          </w:tcPr>
          <w:p w14:paraId="1D9B7753"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Linux</w:t>
            </w:r>
          </w:p>
          <w:p w14:paraId="703D685E"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Tomcat7.0.68 64bit</w:t>
            </w:r>
          </w:p>
          <w:p w14:paraId="7ED9C758" w14:textId="77777777" w:rsidR="00DC1257" w:rsidRDefault="007579A1">
            <w:pPr>
              <w:ind w:hanging="60"/>
              <w:rPr>
                <w:rFonts w:ascii="Lucida Grande" w:hAnsi="Lucida Grande" w:cs="Lucida Grande"/>
                <w:color w:val="000000"/>
              </w:rPr>
            </w:pPr>
            <w:r>
              <w:rPr>
                <w:rFonts w:ascii="Lucida Grande" w:hAnsi="Lucida Grande" w:cs="Lucida Grande" w:hint="eastAsia"/>
                <w:color w:val="000000"/>
              </w:rPr>
              <w:t>JDK 1.6.0_45 64bit</w:t>
            </w:r>
          </w:p>
        </w:tc>
      </w:tr>
    </w:tbl>
    <w:p w14:paraId="30C1972E" w14:textId="77777777" w:rsidR="00DC1257" w:rsidRDefault="00DC1257"/>
    <w:p w14:paraId="0DD194FC" w14:textId="77777777" w:rsidR="00DC1257" w:rsidRDefault="007579A1">
      <w:pPr>
        <w:pStyle w:val="1"/>
      </w:pPr>
      <w:bookmarkStart w:id="165" w:name="_Toc29019"/>
      <w:r>
        <w:rPr>
          <w:rFonts w:hint="eastAsia"/>
        </w:rPr>
        <w:t>系统性能设计</w:t>
      </w:r>
      <w:bookmarkEnd w:id="165"/>
    </w:p>
    <w:p w14:paraId="3C4D2FC9" w14:textId="77777777" w:rsidR="00DC1257" w:rsidRDefault="007579A1">
      <w:pPr>
        <w:pStyle w:val="ab"/>
        <w:spacing w:line="240" w:lineRule="auto"/>
        <w:ind w:firstLine="420"/>
        <w:rPr>
          <w:rFonts w:hAnsi="宋体"/>
        </w:rPr>
      </w:pPr>
      <w:r>
        <w:rPr>
          <w:rFonts w:hAnsi="宋体" w:hint="eastAsia"/>
        </w:rPr>
        <w:t>系统整体性能设计指标如下，具体更细节的性能报告后续项目开发完成到阿里云上压测，如存在性能问题可以调优：</w:t>
      </w:r>
    </w:p>
    <w:p w14:paraId="782EFA3F" w14:textId="77777777" w:rsidR="00DC1257" w:rsidRDefault="007579A1">
      <w:pPr>
        <w:numPr>
          <w:ilvl w:val="0"/>
          <w:numId w:val="2"/>
        </w:numPr>
      </w:pPr>
      <w:r>
        <w:rPr>
          <w:rFonts w:hint="eastAsia"/>
        </w:rPr>
        <w:t>考虑支持瞬时高并发</w:t>
      </w:r>
      <w:r>
        <w:rPr>
          <w:rFonts w:hint="eastAsia"/>
        </w:rPr>
        <w:t>100</w:t>
      </w:r>
      <w:r>
        <w:rPr>
          <w:rFonts w:hint="eastAsia"/>
        </w:rPr>
        <w:t>用户</w:t>
      </w:r>
      <w:r>
        <w:rPr>
          <w:rFonts w:hint="eastAsia"/>
        </w:rPr>
        <w:t>(1000</w:t>
      </w:r>
      <w:r>
        <w:rPr>
          <w:rFonts w:hint="eastAsia"/>
        </w:rPr>
        <w:t>操作员按</w:t>
      </w:r>
      <w:r>
        <w:rPr>
          <w:rFonts w:hint="eastAsia"/>
        </w:rPr>
        <w:t>10%</w:t>
      </w:r>
      <w:r>
        <w:rPr>
          <w:rFonts w:hint="eastAsia"/>
        </w:rPr>
        <w:t>高并发</w:t>
      </w:r>
      <w:r>
        <w:rPr>
          <w:rFonts w:hint="eastAsia"/>
        </w:rPr>
        <w:t>)</w:t>
      </w:r>
      <w:r>
        <w:rPr>
          <w:rFonts w:hint="eastAsia"/>
        </w:rPr>
        <w:t>，在该并发条件下，前后台交互的平均响应时间不超过</w:t>
      </w:r>
      <w:r>
        <w:rPr>
          <w:rFonts w:hint="eastAsia"/>
        </w:rPr>
        <w:t>2s</w:t>
      </w:r>
    </w:p>
    <w:p w14:paraId="3D4346FC" w14:textId="77777777" w:rsidR="00DC1257" w:rsidRDefault="007579A1">
      <w:pPr>
        <w:numPr>
          <w:ilvl w:val="0"/>
          <w:numId w:val="2"/>
        </w:numPr>
      </w:pPr>
      <w:r>
        <w:rPr>
          <w:rFonts w:hint="eastAsia"/>
        </w:rPr>
        <w:t>考虑较高负载情况下（</w:t>
      </w:r>
      <w:r>
        <w:rPr>
          <w:rFonts w:hint="eastAsia"/>
        </w:rPr>
        <w:t>50</w:t>
      </w:r>
      <w:r>
        <w:rPr>
          <w:rFonts w:hint="eastAsia"/>
        </w:rPr>
        <w:t>用户并发），前后台交互的平均响应时间不超过</w:t>
      </w:r>
      <w:r>
        <w:rPr>
          <w:rFonts w:hint="eastAsia"/>
        </w:rPr>
        <w:t>1s</w:t>
      </w:r>
    </w:p>
    <w:p w14:paraId="59071460" w14:textId="77777777" w:rsidR="00DC1257" w:rsidRDefault="007579A1">
      <w:pPr>
        <w:numPr>
          <w:ilvl w:val="0"/>
          <w:numId w:val="2"/>
        </w:numPr>
      </w:pPr>
      <w:r>
        <w:rPr>
          <w:rFonts w:hint="eastAsia"/>
        </w:rPr>
        <w:t>考虑一般负载情况下（</w:t>
      </w:r>
      <w:r>
        <w:rPr>
          <w:rFonts w:hint="eastAsia"/>
        </w:rPr>
        <w:t>20</w:t>
      </w:r>
      <w:r>
        <w:rPr>
          <w:rFonts w:hint="eastAsia"/>
        </w:rPr>
        <w:t>用户并发），前后台交互的平均响应时间不超过</w:t>
      </w:r>
      <w:r>
        <w:rPr>
          <w:rFonts w:hint="eastAsia"/>
        </w:rPr>
        <w:t>500ms</w:t>
      </w:r>
    </w:p>
    <w:p w14:paraId="7FA5971D" w14:textId="77777777" w:rsidR="00DC1257" w:rsidRDefault="007579A1">
      <w:pPr>
        <w:numPr>
          <w:ilvl w:val="0"/>
          <w:numId w:val="2"/>
        </w:numPr>
      </w:pPr>
      <w:r>
        <w:rPr>
          <w:rFonts w:hint="eastAsia"/>
        </w:rPr>
        <w:t>考虑支持瞬时最高吞吐量达到每分钟</w:t>
      </w:r>
      <w:r>
        <w:rPr>
          <w:rFonts w:hint="eastAsia"/>
        </w:rPr>
        <w:t>1500</w:t>
      </w:r>
      <w:r>
        <w:rPr>
          <w:rFonts w:hint="eastAsia"/>
        </w:rPr>
        <w:t>笔前后台交互</w:t>
      </w:r>
    </w:p>
    <w:p w14:paraId="0EA3377D" w14:textId="77777777" w:rsidR="00DC1257" w:rsidRDefault="007579A1">
      <w:pPr>
        <w:numPr>
          <w:ilvl w:val="0"/>
          <w:numId w:val="2"/>
        </w:numPr>
      </w:pPr>
      <w:r>
        <w:rPr>
          <w:rFonts w:hint="eastAsia"/>
        </w:rPr>
        <w:t>考虑支持平均每天（按</w:t>
      </w:r>
      <w:r>
        <w:rPr>
          <w:rFonts w:hint="eastAsia"/>
        </w:rPr>
        <w:t>10</w:t>
      </w:r>
      <w:r>
        <w:rPr>
          <w:rFonts w:hint="eastAsia"/>
        </w:rPr>
        <w:t>小时算）</w:t>
      </w:r>
      <w:r>
        <w:rPr>
          <w:rFonts w:hint="eastAsia"/>
        </w:rPr>
        <w:t>10</w:t>
      </w:r>
      <w:r>
        <w:rPr>
          <w:rFonts w:hint="eastAsia"/>
        </w:rPr>
        <w:t>万笔左右的前后台交互吞吐量</w:t>
      </w:r>
    </w:p>
    <w:p w14:paraId="269464F1" w14:textId="77777777" w:rsidR="00DC1257" w:rsidRDefault="007579A1">
      <w:pPr>
        <w:pStyle w:val="ab"/>
        <w:spacing w:line="240" w:lineRule="auto"/>
        <w:rPr>
          <w:rFonts w:hAnsi="宋体"/>
        </w:rPr>
      </w:pPr>
      <w:r>
        <w:rPr>
          <w:rFonts w:hAnsi="宋体" w:hint="eastAsia"/>
        </w:rPr>
        <w:lastRenderedPageBreak/>
        <w:t>在上述性能指标下，CPU的平均使用率不超过90%，I/O的平均使用率不超过80%。</w:t>
      </w:r>
    </w:p>
    <w:p w14:paraId="25F143AD" w14:textId="77777777" w:rsidR="00DC1257" w:rsidRDefault="007579A1">
      <w:pPr>
        <w:pStyle w:val="1"/>
      </w:pPr>
      <w:bookmarkStart w:id="166" w:name="_Toc9344"/>
      <w:r>
        <w:rPr>
          <w:rFonts w:hint="eastAsia"/>
        </w:rPr>
        <w:t>系统主要流程</w:t>
      </w:r>
      <w:bookmarkEnd w:id="166"/>
    </w:p>
    <w:p w14:paraId="33BDFA52" w14:textId="77777777" w:rsidR="00DC1257" w:rsidRDefault="00DC1257">
      <w:r w:rsidRPr="00DC1257">
        <w:rPr>
          <w:rFonts w:hint="eastAsia"/>
        </w:rPr>
        <w:object w:dxaOrig="1440" w:dyaOrig="1305" w14:anchorId="3980E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85pt;height:65.75pt" o:ole="">
            <v:imagedata r:id="rId11" o:title=""/>
          </v:shape>
          <o:OLEObject Type="Embed" ProgID="Office12.Excel.Template" ShapeID="_x0000_i1025" DrawAspect="Icon" ObjectID="_1584710001" r:id="rId12"/>
        </w:object>
      </w:r>
    </w:p>
    <w:p w14:paraId="1A38F7A7" w14:textId="77777777" w:rsidR="00DC1257" w:rsidRDefault="007579A1">
      <w:pPr>
        <w:pStyle w:val="2"/>
      </w:pPr>
      <w:bookmarkStart w:id="167" w:name="_Toc27348"/>
      <w:r>
        <w:rPr>
          <w:rFonts w:hint="eastAsia"/>
        </w:rPr>
        <w:t>电催作业流程</w:t>
      </w:r>
      <w:bookmarkEnd w:id="167"/>
    </w:p>
    <w:p w14:paraId="16818FAC" w14:textId="77777777" w:rsidR="00DC1257" w:rsidRDefault="007579A1">
      <w:pPr>
        <w:pStyle w:val="3"/>
        <w:numPr>
          <w:ilvl w:val="2"/>
          <w:numId w:val="1"/>
        </w:numPr>
        <w:rPr>
          <w:rFonts w:ascii="黑体" w:eastAsia="黑体"/>
          <w:sz w:val="24"/>
          <w:szCs w:val="24"/>
        </w:rPr>
      </w:pPr>
      <w:bookmarkStart w:id="168" w:name="_Toc22210"/>
      <w:r>
        <w:rPr>
          <w:rFonts w:ascii="黑体" w:eastAsia="黑体" w:hint="eastAsia"/>
          <w:sz w:val="24"/>
          <w:szCs w:val="24"/>
        </w:rPr>
        <w:t>流程图</w:t>
      </w:r>
      <w:bookmarkEnd w:id="168"/>
    </w:p>
    <w:p w14:paraId="03717056" w14:textId="77777777" w:rsidR="00DC1257" w:rsidRDefault="00DC1257">
      <w:r>
        <w:object w:dxaOrig="1404" w:dyaOrig="5529" w14:anchorId="21626A0F">
          <v:shape id="_x0000_i1026" type="#_x0000_t75" style="width:74.1pt;height:293pt" o:ole="">
            <v:imagedata r:id="rId13" o:title=""/>
          </v:shape>
          <o:OLEObject Type="Embed" ProgID="Visio.Drawing.11" ShapeID="_x0000_i1026" DrawAspect="Content" ObjectID="_1584710002" r:id="rId14"/>
        </w:object>
      </w:r>
    </w:p>
    <w:p w14:paraId="31EF4538" w14:textId="77777777" w:rsidR="00DC1257" w:rsidRDefault="007579A1">
      <w:pPr>
        <w:pStyle w:val="3"/>
        <w:numPr>
          <w:ilvl w:val="2"/>
          <w:numId w:val="1"/>
        </w:numPr>
        <w:rPr>
          <w:rFonts w:ascii="黑体" w:eastAsia="黑体"/>
          <w:sz w:val="24"/>
          <w:szCs w:val="24"/>
        </w:rPr>
      </w:pPr>
      <w:bookmarkStart w:id="169" w:name="_Toc31656"/>
      <w:r>
        <w:rPr>
          <w:rFonts w:ascii="黑体" w:eastAsia="黑体" w:hint="eastAsia"/>
          <w:sz w:val="24"/>
          <w:szCs w:val="24"/>
        </w:rPr>
        <w:t>流程简述</w:t>
      </w:r>
      <w:bookmarkEnd w:id="169"/>
    </w:p>
    <w:p w14:paraId="433F551A" w14:textId="77777777" w:rsidR="00DC1257" w:rsidRDefault="007579A1">
      <w:pPr>
        <w:spacing w:line="360" w:lineRule="auto"/>
      </w:pPr>
      <w:r>
        <w:rPr>
          <w:rFonts w:hint="eastAsia"/>
        </w:rPr>
        <w:t xml:space="preserve">[1] </w:t>
      </w:r>
      <w:r>
        <w:rPr>
          <w:rFonts w:hint="eastAsia"/>
        </w:rPr>
        <w:t>用户在</w:t>
      </w:r>
      <w:proofErr w:type="gramStart"/>
      <w:r>
        <w:t>”</w:t>
      </w:r>
      <w:proofErr w:type="gramEnd"/>
      <w:r>
        <w:rPr>
          <w:rFonts w:hint="eastAsia"/>
        </w:rPr>
        <w:t>策略管理</w:t>
      </w:r>
      <w:r>
        <w:t>”</w:t>
      </w:r>
      <w:r>
        <w:rPr>
          <w:rFonts w:hint="eastAsia"/>
        </w:rPr>
        <w:t>模块的</w:t>
      </w:r>
      <w:r>
        <w:t>”</w:t>
      </w:r>
      <w:r>
        <w:rPr>
          <w:rFonts w:hint="eastAsia"/>
        </w:rPr>
        <w:t>电</w:t>
      </w:r>
      <w:proofErr w:type="gramStart"/>
      <w:r>
        <w:rPr>
          <w:rFonts w:hint="eastAsia"/>
        </w:rPr>
        <w:t>催分</w:t>
      </w:r>
      <w:proofErr w:type="gramEnd"/>
      <w:r>
        <w:rPr>
          <w:rFonts w:hint="eastAsia"/>
        </w:rPr>
        <w:t>配策略</w:t>
      </w:r>
      <w:r>
        <w:t>”</w:t>
      </w:r>
      <w:r>
        <w:rPr>
          <w:rFonts w:hint="eastAsia"/>
        </w:rPr>
        <w:t>页面，设置电</w:t>
      </w:r>
      <w:proofErr w:type="gramStart"/>
      <w:r>
        <w:rPr>
          <w:rFonts w:hint="eastAsia"/>
        </w:rPr>
        <w:t>催分</w:t>
      </w:r>
      <w:proofErr w:type="gramEnd"/>
      <w:r>
        <w:rPr>
          <w:rFonts w:hint="eastAsia"/>
        </w:rPr>
        <w:t>配策略。</w:t>
      </w:r>
    </w:p>
    <w:p w14:paraId="6FB0A587" w14:textId="77777777" w:rsidR="00DC1257" w:rsidRDefault="007579A1">
      <w:pPr>
        <w:spacing w:line="360" w:lineRule="auto"/>
      </w:pPr>
      <w:r>
        <w:rPr>
          <w:rFonts w:hint="eastAsia"/>
        </w:rPr>
        <w:t>{</w:t>
      </w:r>
      <w:r>
        <w:rPr>
          <w:rFonts w:hint="eastAsia"/>
        </w:rPr>
        <w:t>详见“章节</w:t>
      </w:r>
      <w:r>
        <w:rPr>
          <w:rFonts w:hint="eastAsia"/>
        </w:rPr>
        <w:t>5.5-</w:t>
      </w:r>
      <w:r>
        <w:rPr>
          <w:rFonts w:hint="eastAsia"/>
        </w:rPr>
        <w:t>电催分配策略”</w:t>
      </w:r>
      <w:r>
        <w:rPr>
          <w:rFonts w:hint="eastAsia"/>
        </w:rPr>
        <w:t>}</w:t>
      </w:r>
    </w:p>
    <w:p w14:paraId="66CB1923" w14:textId="77777777" w:rsidR="00DC1257" w:rsidRDefault="007579A1">
      <w:pPr>
        <w:spacing w:line="360" w:lineRule="auto"/>
      </w:pPr>
      <w:r>
        <w:rPr>
          <w:rFonts w:hint="eastAsia"/>
        </w:rPr>
        <w:t xml:space="preserve">[2] </w:t>
      </w:r>
      <w:r>
        <w:rPr>
          <w:rFonts w:hint="eastAsia"/>
        </w:rPr>
        <w:t>用户在</w:t>
      </w:r>
      <w:proofErr w:type="gramStart"/>
      <w:r>
        <w:t>”</w:t>
      </w:r>
      <w:proofErr w:type="gramEnd"/>
      <w:r>
        <w:rPr>
          <w:rFonts w:hint="eastAsia"/>
        </w:rPr>
        <w:t>策略管理</w:t>
      </w:r>
      <w:r>
        <w:t>”</w:t>
      </w:r>
      <w:r>
        <w:rPr>
          <w:rFonts w:hint="eastAsia"/>
        </w:rPr>
        <w:t>模块的</w:t>
      </w:r>
      <w:r>
        <w:t>”</w:t>
      </w:r>
      <w:r>
        <w:rPr>
          <w:rFonts w:hint="eastAsia"/>
        </w:rPr>
        <w:t>电催分案设置</w:t>
      </w:r>
      <w:r>
        <w:t>”</w:t>
      </w:r>
      <w:r>
        <w:rPr>
          <w:rFonts w:hint="eastAsia"/>
        </w:rPr>
        <w:t>页面，设置电催分案逻辑。</w:t>
      </w:r>
    </w:p>
    <w:p w14:paraId="18903F8A" w14:textId="77777777" w:rsidR="00DC1257" w:rsidRDefault="007579A1">
      <w:pPr>
        <w:spacing w:line="360" w:lineRule="auto"/>
      </w:pPr>
      <w:r>
        <w:rPr>
          <w:rFonts w:hint="eastAsia"/>
        </w:rPr>
        <w:tab/>
        <w:t>{</w:t>
      </w:r>
      <w:r>
        <w:rPr>
          <w:rFonts w:hint="eastAsia"/>
        </w:rPr>
        <w:t>详见“章节</w:t>
      </w:r>
      <w:r>
        <w:rPr>
          <w:rFonts w:hint="eastAsia"/>
        </w:rPr>
        <w:t>5.10-</w:t>
      </w:r>
      <w:r>
        <w:rPr>
          <w:rFonts w:hint="eastAsia"/>
        </w:rPr>
        <w:t>电催分案设置”</w:t>
      </w:r>
      <w:r>
        <w:rPr>
          <w:rFonts w:hint="eastAsia"/>
        </w:rPr>
        <w:t>}</w:t>
      </w:r>
    </w:p>
    <w:p w14:paraId="70E25338" w14:textId="77777777" w:rsidR="00DC1257" w:rsidRDefault="007579A1">
      <w:pPr>
        <w:spacing w:line="360" w:lineRule="auto"/>
      </w:pPr>
      <w:r>
        <w:rPr>
          <w:rFonts w:hint="eastAsia"/>
        </w:rPr>
        <w:t xml:space="preserve">[3] </w:t>
      </w:r>
      <w:r>
        <w:rPr>
          <w:rFonts w:hint="eastAsia"/>
        </w:rPr>
        <w:t>系统在夜间批量时，根据</w:t>
      </w:r>
      <w:r>
        <w:rPr>
          <w:rFonts w:hint="eastAsia"/>
        </w:rPr>
        <w:t>[2]</w:t>
      </w:r>
      <w:r>
        <w:rPr>
          <w:rFonts w:hint="eastAsia"/>
        </w:rPr>
        <w:t>设置的电催分案逻辑自动进行分案，形成电催队列。</w:t>
      </w:r>
    </w:p>
    <w:p w14:paraId="359F6D20" w14:textId="77777777" w:rsidR="00DC1257" w:rsidRDefault="007579A1">
      <w:pPr>
        <w:spacing w:line="360" w:lineRule="auto"/>
      </w:pPr>
      <w:r>
        <w:rPr>
          <w:rFonts w:hint="eastAsia"/>
        </w:rPr>
        <w:lastRenderedPageBreak/>
        <w:t xml:space="preserve">[4] </w:t>
      </w:r>
      <w:r>
        <w:rPr>
          <w:rFonts w:hint="eastAsia"/>
        </w:rPr>
        <w:t>催收员在</w:t>
      </w:r>
      <w:proofErr w:type="gramStart"/>
      <w:r>
        <w:t>”</w:t>
      </w:r>
      <w:proofErr w:type="gramEnd"/>
      <w:r>
        <w:rPr>
          <w:rFonts w:hint="eastAsia"/>
        </w:rPr>
        <w:t>电催作业</w:t>
      </w:r>
      <w:r>
        <w:t>”</w:t>
      </w:r>
      <w:r>
        <w:rPr>
          <w:rFonts w:hint="eastAsia"/>
        </w:rPr>
        <w:t>模块的</w:t>
      </w:r>
      <w:r>
        <w:rPr>
          <w:rFonts w:hint="eastAsia"/>
        </w:rPr>
        <w:t xml:space="preserve"> </w:t>
      </w:r>
      <w:r>
        <w:t>“</w:t>
      </w:r>
      <w:r>
        <w:rPr>
          <w:rFonts w:hint="eastAsia"/>
        </w:rPr>
        <w:t>电话催收</w:t>
      </w:r>
      <w:r>
        <w:t>”</w:t>
      </w:r>
      <w:r>
        <w:rPr>
          <w:rFonts w:hint="eastAsia"/>
        </w:rPr>
        <w:t>页面进行电话催收作业</w:t>
      </w:r>
    </w:p>
    <w:p w14:paraId="402A401D" w14:textId="77777777" w:rsidR="00DC1257" w:rsidRDefault="007579A1">
      <w:pPr>
        <w:spacing w:line="360" w:lineRule="auto"/>
      </w:pPr>
      <w:r>
        <w:rPr>
          <w:rFonts w:hint="eastAsia"/>
        </w:rPr>
        <w:tab/>
      </w:r>
      <w:r>
        <w:rPr>
          <w:rFonts w:hint="eastAsia"/>
        </w:rPr>
        <w:t>（详见“章节</w:t>
      </w:r>
      <w:r>
        <w:rPr>
          <w:rFonts w:hint="eastAsia"/>
        </w:rPr>
        <w:t xml:space="preserve">7.1 </w:t>
      </w:r>
      <w:r>
        <w:rPr>
          <w:rFonts w:hint="eastAsia"/>
        </w:rPr>
        <w:t>电话催收”）</w:t>
      </w:r>
    </w:p>
    <w:p w14:paraId="2FEA6A0F" w14:textId="77777777" w:rsidR="00DC1257" w:rsidRDefault="00DC1257"/>
    <w:p w14:paraId="4EF38CE7" w14:textId="77777777" w:rsidR="00DC1257" w:rsidRDefault="007579A1">
      <w:pPr>
        <w:pStyle w:val="2"/>
      </w:pPr>
      <w:bookmarkStart w:id="170" w:name="_Toc8855"/>
      <w:r>
        <w:rPr>
          <w:rFonts w:hint="eastAsia"/>
        </w:rPr>
        <w:t>协办作业流程</w:t>
      </w:r>
      <w:bookmarkEnd w:id="170"/>
    </w:p>
    <w:p w14:paraId="70715062" w14:textId="77777777" w:rsidR="00DC1257" w:rsidRDefault="007579A1">
      <w:pPr>
        <w:pStyle w:val="3"/>
        <w:numPr>
          <w:ilvl w:val="2"/>
          <w:numId w:val="1"/>
        </w:numPr>
        <w:rPr>
          <w:rFonts w:ascii="黑体" w:eastAsia="黑体"/>
          <w:sz w:val="24"/>
          <w:szCs w:val="24"/>
        </w:rPr>
      </w:pPr>
      <w:bookmarkStart w:id="171" w:name="_Toc15835"/>
      <w:r>
        <w:rPr>
          <w:rFonts w:ascii="黑体" w:eastAsia="黑体" w:hint="eastAsia"/>
          <w:sz w:val="24"/>
          <w:szCs w:val="24"/>
        </w:rPr>
        <w:t>流程图</w:t>
      </w:r>
      <w:bookmarkEnd w:id="171"/>
    </w:p>
    <w:p w14:paraId="4625B0F8" w14:textId="77777777" w:rsidR="00DC1257" w:rsidRDefault="00DC1257">
      <w:pPr>
        <w:jc w:val="center"/>
      </w:pPr>
      <w:r>
        <w:object w:dxaOrig="10515" w:dyaOrig="14903" w14:anchorId="578B729A">
          <v:shape id="_x0000_i1027" type="#_x0000_t75" style="width:378.75pt;height:538.15pt" o:ole="">
            <v:imagedata r:id="rId15" o:title=""/>
          </v:shape>
          <o:OLEObject Type="Embed" ProgID="Visio.Drawing.11" ShapeID="_x0000_i1027" DrawAspect="Content" ObjectID="_1584710003" r:id="rId16"/>
        </w:object>
      </w:r>
    </w:p>
    <w:p w14:paraId="2F02ED31" w14:textId="77777777" w:rsidR="00DC1257" w:rsidRDefault="007579A1">
      <w:pPr>
        <w:pStyle w:val="3"/>
        <w:numPr>
          <w:ilvl w:val="2"/>
          <w:numId w:val="1"/>
        </w:numPr>
        <w:rPr>
          <w:rFonts w:ascii="黑体" w:eastAsia="黑体"/>
          <w:sz w:val="24"/>
          <w:szCs w:val="24"/>
        </w:rPr>
      </w:pPr>
      <w:bookmarkStart w:id="172" w:name="_Toc2312"/>
      <w:r>
        <w:rPr>
          <w:rFonts w:ascii="黑体" w:eastAsia="黑体" w:hint="eastAsia"/>
          <w:sz w:val="24"/>
          <w:szCs w:val="24"/>
        </w:rPr>
        <w:lastRenderedPageBreak/>
        <w:t>流程简述</w:t>
      </w:r>
      <w:bookmarkEnd w:id="172"/>
    </w:p>
    <w:p w14:paraId="1E523523" w14:textId="77777777" w:rsidR="00DC1257" w:rsidRDefault="007579A1">
      <w:pPr>
        <w:spacing w:line="360" w:lineRule="auto"/>
      </w:pPr>
      <w:r>
        <w:rPr>
          <w:rFonts w:hint="eastAsia"/>
        </w:rPr>
        <w:t>协办指：短信作业、信函作业、外访作业（暂不使用）、</w:t>
      </w:r>
      <w:proofErr w:type="gramStart"/>
      <w:r>
        <w:rPr>
          <w:rFonts w:hint="eastAsia"/>
        </w:rPr>
        <w:t>案调作业</w:t>
      </w:r>
      <w:proofErr w:type="gramEnd"/>
      <w:r>
        <w:rPr>
          <w:rFonts w:hint="eastAsia"/>
        </w:rPr>
        <w:t>（暂不使用）、法务作业、核销作业（暂不使用）。</w:t>
      </w:r>
    </w:p>
    <w:p w14:paraId="52CD4C5E" w14:textId="77777777" w:rsidR="00DC1257" w:rsidRDefault="007579A1">
      <w:pPr>
        <w:spacing w:line="360" w:lineRule="auto"/>
      </w:pPr>
      <w:r>
        <w:rPr>
          <w:rFonts w:hint="eastAsia"/>
        </w:rPr>
        <w:t xml:space="preserve">[1] </w:t>
      </w:r>
      <w:r>
        <w:rPr>
          <w:rFonts w:hint="eastAsia"/>
        </w:rPr>
        <w:t>用户在电催作业模块的电话催收页面中发起协办申请。如果是短信协办或是邮件协办，根据选择的短信或邮件模</w:t>
      </w:r>
      <w:proofErr w:type="gramStart"/>
      <w:r>
        <w:rPr>
          <w:rFonts w:hint="eastAsia"/>
        </w:rPr>
        <w:t>版判断</w:t>
      </w:r>
      <w:proofErr w:type="gramEnd"/>
      <w:r>
        <w:rPr>
          <w:rFonts w:hint="eastAsia"/>
        </w:rPr>
        <w:t>是否需要审核，如果不需要审核</w:t>
      </w:r>
      <w:r>
        <w:rPr>
          <w:rFonts w:hint="eastAsia"/>
          <w:color w:val="FF0000"/>
        </w:rPr>
        <w:t>（目前所有短信和邮件均不需要审核）</w:t>
      </w:r>
      <w:r>
        <w:rPr>
          <w:rFonts w:hint="eastAsia"/>
        </w:rPr>
        <w:t>，则直接发送短信或邮件。如需要审核，则进入</w:t>
      </w:r>
      <w:r>
        <w:rPr>
          <w:rFonts w:hint="eastAsia"/>
        </w:rPr>
        <w:t>[2].</w:t>
      </w:r>
      <w:r>
        <w:rPr>
          <w:rFonts w:hint="eastAsia"/>
        </w:rPr>
        <w:t>如果是其他类型的协办，则进入</w:t>
      </w:r>
      <w:r>
        <w:rPr>
          <w:rFonts w:hint="eastAsia"/>
        </w:rPr>
        <w:t>[2]</w:t>
      </w:r>
      <w:r>
        <w:rPr>
          <w:rFonts w:hint="eastAsia"/>
        </w:rPr>
        <w:t>。</w:t>
      </w:r>
    </w:p>
    <w:p w14:paraId="28F78505" w14:textId="77777777" w:rsidR="00DC1257" w:rsidRDefault="007579A1">
      <w:pPr>
        <w:spacing w:line="360" w:lineRule="auto"/>
      </w:pPr>
      <w:r>
        <w:rPr>
          <w:rFonts w:hint="eastAsia"/>
        </w:rPr>
        <w:t xml:space="preserve">[2] </w:t>
      </w:r>
      <w:r>
        <w:rPr>
          <w:rFonts w:hint="eastAsia"/>
        </w:rPr>
        <w:t>用户在申请审核模块的协办审核页面进行协办审核，审核拒绝流程结束。审核通过进入流程</w:t>
      </w:r>
      <w:r>
        <w:rPr>
          <w:rFonts w:hint="eastAsia"/>
        </w:rPr>
        <w:t>[3]</w:t>
      </w:r>
      <w:r>
        <w:rPr>
          <w:rFonts w:hint="eastAsia"/>
        </w:rPr>
        <w:t>。</w:t>
      </w:r>
    </w:p>
    <w:p w14:paraId="3AB6E69C" w14:textId="77777777" w:rsidR="00DC1257" w:rsidRDefault="007579A1">
      <w:pPr>
        <w:spacing w:line="360" w:lineRule="auto"/>
      </w:pPr>
      <w:r>
        <w:rPr>
          <w:rFonts w:hint="eastAsia"/>
        </w:rPr>
        <w:t xml:space="preserve">[3] </w:t>
      </w:r>
      <w:r>
        <w:rPr>
          <w:rFonts w:hint="eastAsia"/>
        </w:rPr>
        <w:t>用户在协办作业模块中选择对应的协办类型进行作业。</w:t>
      </w:r>
    </w:p>
    <w:p w14:paraId="15B9C7B1" w14:textId="77777777" w:rsidR="00DC1257" w:rsidRDefault="007579A1">
      <w:pPr>
        <w:pStyle w:val="2"/>
      </w:pPr>
      <w:bookmarkStart w:id="173" w:name="_Toc10496"/>
      <w:r>
        <w:rPr>
          <w:rFonts w:hint="eastAsia"/>
        </w:rPr>
        <w:t>外包作业流程</w:t>
      </w:r>
      <w:bookmarkEnd w:id="173"/>
    </w:p>
    <w:p w14:paraId="132E7CB0" w14:textId="77777777" w:rsidR="00DC1257" w:rsidRDefault="007579A1">
      <w:pPr>
        <w:pStyle w:val="3"/>
        <w:numPr>
          <w:ilvl w:val="2"/>
          <w:numId w:val="1"/>
        </w:numPr>
        <w:rPr>
          <w:rFonts w:ascii="黑体" w:eastAsia="黑体"/>
          <w:sz w:val="24"/>
          <w:szCs w:val="24"/>
        </w:rPr>
      </w:pPr>
      <w:bookmarkStart w:id="174" w:name="_Toc31566"/>
      <w:r>
        <w:rPr>
          <w:rFonts w:ascii="黑体" w:eastAsia="黑体" w:hint="eastAsia"/>
          <w:sz w:val="24"/>
          <w:szCs w:val="24"/>
        </w:rPr>
        <w:t>流程图</w:t>
      </w:r>
      <w:bookmarkEnd w:id="174"/>
    </w:p>
    <w:p w14:paraId="797225EE" w14:textId="77777777" w:rsidR="00DC1257" w:rsidRDefault="00DC1257"/>
    <w:p w14:paraId="2B260BEE" w14:textId="77777777" w:rsidR="00DC1257" w:rsidRDefault="00DC1257">
      <w:pPr>
        <w:jc w:val="center"/>
      </w:pPr>
      <w:r>
        <w:object w:dxaOrig="7444" w:dyaOrig="8301" w14:anchorId="1BB85DC8">
          <v:shape id="_x0000_i1028" type="#_x0000_t75" style="width:355.4pt;height:398.7pt" o:ole="">
            <v:imagedata r:id="rId17" o:title=""/>
          </v:shape>
          <o:OLEObject Type="Embed" ProgID="Visio.Drawing.11" ShapeID="_x0000_i1028" DrawAspect="Content" ObjectID="_1584710004" r:id="rId18"/>
        </w:object>
      </w:r>
    </w:p>
    <w:p w14:paraId="6DA475A9" w14:textId="77777777" w:rsidR="00DC1257" w:rsidRDefault="00DC1257"/>
    <w:p w14:paraId="5942CA2E" w14:textId="77777777" w:rsidR="00DC1257" w:rsidRDefault="007579A1">
      <w:pPr>
        <w:pStyle w:val="3"/>
        <w:numPr>
          <w:ilvl w:val="2"/>
          <w:numId w:val="1"/>
        </w:numPr>
        <w:rPr>
          <w:rFonts w:ascii="黑体" w:eastAsia="黑体"/>
          <w:sz w:val="24"/>
          <w:szCs w:val="24"/>
        </w:rPr>
      </w:pPr>
      <w:bookmarkStart w:id="175" w:name="_Toc2483"/>
      <w:r>
        <w:rPr>
          <w:rFonts w:ascii="黑体" w:eastAsia="黑体" w:hint="eastAsia"/>
          <w:sz w:val="24"/>
          <w:szCs w:val="24"/>
        </w:rPr>
        <w:t>流程简述</w:t>
      </w:r>
      <w:bookmarkEnd w:id="175"/>
    </w:p>
    <w:p w14:paraId="7253353A" w14:textId="77777777" w:rsidR="00DC1257" w:rsidRDefault="007579A1">
      <w:pPr>
        <w:spacing w:line="360" w:lineRule="auto"/>
      </w:pPr>
      <w:r>
        <w:rPr>
          <w:rFonts w:hint="eastAsia"/>
        </w:rPr>
        <w:t xml:space="preserve">[1.a] </w:t>
      </w:r>
      <w:r>
        <w:rPr>
          <w:rFonts w:hint="eastAsia"/>
        </w:rPr>
        <w:t>用户在</w:t>
      </w:r>
      <w:proofErr w:type="gramStart"/>
      <w:r>
        <w:t>”</w:t>
      </w:r>
      <w:proofErr w:type="gramEnd"/>
      <w:r>
        <w:rPr>
          <w:rFonts w:hint="eastAsia"/>
        </w:rPr>
        <w:t>电催作业</w:t>
      </w:r>
      <w:r>
        <w:t>”</w:t>
      </w:r>
      <w:r>
        <w:rPr>
          <w:rFonts w:hint="eastAsia"/>
        </w:rPr>
        <w:t>模块的电话催收页面，发起手工单笔外包申请，进入流程</w:t>
      </w:r>
      <w:r>
        <w:rPr>
          <w:rFonts w:hint="eastAsia"/>
        </w:rPr>
        <w:t>[2]</w:t>
      </w:r>
      <w:r>
        <w:rPr>
          <w:rFonts w:hint="eastAsia"/>
        </w:rPr>
        <w:t>。</w:t>
      </w:r>
      <w:r>
        <w:rPr>
          <w:rFonts w:hint="eastAsia"/>
        </w:rPr>
        <w:t>{</w:t>
      </w:r>
      <w:r>
        <w:rPr>
          <w:rFonts w:hint="eastAsia"/>
        </w:rPr>
        <w:t>详见章节</w:t>
      </w:r>
      <w:r>
        <w:rPr>
          <w:rFonts w:hint="eastAsia"/>
        </w:rPr>
        <w:t xml:space="preserve">7.1.14 </w:t>
      </w:r>
      <w:r>
        <w:rPr>
          <w:rFonts w:hint="eastAsia"/>
        </w:rPr>
        <w:t>外包申请</w:t>
      </w:r>
      <w:r>
        <w:rPr>
          <w:rFonts w:hint="eastAsia"/>
        </w:rPr>
        <w:t xml:space="preserve">} </w:t>
      </w:r>
      <w:r>
        <w:rPr>
          <w:rFonts w:hint="eastAsia"/>
        </w:rPr>
        <w:t>或者</w:t>
      </w:r>
      <w:r>
        <w:rPr>
          <w:rFonts w:hint="eastAsia"/>
        </w:rPr>
        <w:t xml:space="preserve"> </w:t>
      </w:r>
      <w:r>
        <w:rPr>
          <w:rFonts w:hint="eastAsia"/>
        </w:rPr>
        <w:t>用户在</w:t>
      </w:r>
      <w:proofErr w:type="gramStart"/>
      <w:r>
        <w:t>”</w:t>
      </w:r>
      <w:proofErr w:type="gramEnd"/>
      <w:r>
        <w:rPr>
          <w:rFonts w:hint="eastAsia"/>
        </w:rPr>
        <w:t>外包作业</w:t>
      </w:r>
      <w:r>
        <w:t>”</w:t>
      </w:r>
      <w:r>
        <w:rPr>
          <w:rFonts w:hint="eastAsia"/>
        </w:rPr>
        <w:t>模块的外包申请页面，发起手工单笔外包申请，进入流程</w:t>
      </w:r>
      <w:r>
        <w:rPr>
          <w:rFonts w:hint="eastAsia"/>
        </w:rPr>
        <w:t>[2]</w:t>
      </w:r>
      <w:r>
        <w:rPr>
          <w:rFonts w:hint="eastAsia"/>
        </w:rPr>
        <w:t>。</w:t>
      </w:r>
      <w:r>
        <w:rPr>
          <w:rFonts w:hint="eastAsia"/>
        </w:rPr>
        <w:t>(</w:t>
      </w:r>
      <w:r>
        <w:rPr>
          <w:rFonts w:hint="eastAsia"/>
        </w:rPr>
        <w:t>详见章节</w:t>
      </w:r>
      <w:r>
        <w:rPr>
          <w:rFonts w:hint="eastAsia"/>
        </w:rPr>
        <w:t xml:space="preserve">10.1 </w:t>
      </w:r>
      <w:r>
        <w:rPr>
          <w:rFonts w:hint="eastAsia"/>
        </w:rPr>
        <w:t>外包申请</w:t>
      </w:r>
      <w:r>
        <w:rPr>
          <w:rFonts w:hint="eastAsia"/>
        </w:rPr>
        <w:t>)</w:t>
      </w:r>
    </w:p>
    <w:p w14:paraId="7D2DEF32" w14:textId="77777777" w:rsidR="00DC1257" w:rsidRDefault="007579A1">
      <w:pPr>
        <w:spacing w:line="360" w:lineRule="auto"/>
      </w:pPr>
      <w:r>
        <w:rPr>
          <w:rFonts w:hint="eastAsia"/>
        </w:rPr>
        <w:t xml:space="preserve">[1.b] </w:t>
      </w:r>
      <w:r>
        <w:rPr>
          <w:rFonts w:hint="eastAsia"/>
        </w:rPr>
        <w:t>用户在</w:t>
      </w:r>
      <w:proofErr w:type="gramStart"/>
      <w:r>
        <w:t>”</w:t>
      </w:r>
      <w:proofErr w:type="gramEnd"/>
      <w:r>
        <w:rPr>
          <w:rFonts w:hint="eastAsia"/>
        </w:rPr>
        <w:t>策略管理</w:t>
      </w:r>
      <w:r>
        <w:t>”</w:t>
      </w:r>
      <w:r>
        <w:rPr>
          <w:rFonts w:hint="eastAsia"/>
        </w:rPr>
        <w:t>模块的外包申请策略页面，设置批量外包申请规则，</w:t>
      </w:r>
      <w:r>
        <w:rPr>
          <w:rFonts w:hint="eastAsia"/>
        </w:rPr>
        <w:t>{</w:t>
      </w:r>
      <w:r>
        <w:rPr>
          <w:rFonts w:hint="eastAsia"/>
        </w:rPr>
        <w:t>详见章节</w:t>
      </w:r>
      <w:r>
        <w:rPr>
          <w:rFonts w:hint="eastAsia"/>
        </w:rPr>
        <w:t xml:space="preserve">5.6 </w:t>
      </w:r>
      <w:r>
        <w:rPr>
          <w:rFonts w:hint="eastAsia"/>
        </w:rPr>
        <w:t>外包申请规则</w:t>
      </w:r>
      <w:r>
        <w:rPr>
          <w:rFonts w:hint="eastAsia"/>
        </w:rPr>
        <w:t>}</w:t>
      </w:r>
      <w:r>
        <w:rPr>
          <w:rFonts w:hint="eastAsia"/>
        </w:rPr>
        <w:t>，系统在夜间批量时自动将符合规则的案件提交外包申请，进入流程</w:t>
      </w:r>
      <w:r>
        <w:rPr>
          <w:rFonts w:hint="eastAsia"/>
        </w:rPr>
        <w:t>[3]</w:t>
      </w:r>
      <w:r>
        <w:rPr>
          <w:rFonts w:hint="eastAsia"/>
        </w:rPr>
        <w:t>。</w:t>
      </w:r>
    </w:p>
    <w:p w14:paraId="663E5E8D" w14:textId="77777777" w:rsidR="00DC1257" w:rsidRDefault="007579A1">
      <w:pPr>
        <w:spacing w:line="360" w:lineRule="auto"/>
      </w:pPr>
      <w:r>
        <w:rPr>
          <w:rFonts w:hint="eastAsia"/>
        </w:rPr>
        <w:t xml:space="preserve">[2] </w:t>
      </w:r>
      <w:r>
        <w:rPr>
          <w:rFonts w:hint="eastAsia"/>
        </w:rPr>
        <w:t>用户在申请审核模块的外包审核页面，详见</w:t>
      </w:r>
      <w:r>
        <w:rPr>
          <w:rFonts w:hint="eastAsia"/>
        </w:rPr>
        <w:t xml:space="preserve">10.2 </w:t>
      </w:r>
      <w:r>
        <w:rPr>
          <w:rFonts w:hint="eastAsia"/>
        </w:rPr>
        <w:t>外包审核，可以查询到提交外包申请的案件。用户进行外包审核，审核通过的案件进入流程</w:t>
      </w:r>
      <w:r>
        <w:rPr>
          <w:rFonts w:hint="eastAsia"/>
        </w:rPr>
        <w:t>[3]</w:t>
      </w:r>
      <w:r>
        <w:rPr>
          <w:rFonts w:hint="eastAsia"/>
        </w:rPr>
        <w:t>，审核拒绝的案件流程结束并回到电催状态。</w:t>
      </w:r>
    </w:p>
    <w:p w14:paraId="01BE3E23" w14:textId="77777777" w:rsidR="00DC1257" w:rsidRDefault="007579A1">
      <w:pPr>
        <w:spacing w:line="360" w:lineRule="auto"/>
      </w:pPr>
      <w:r>
        <w:rPr>
          <w:rFonts w:hint="eastAsia"/>
        </w:rPr>
        <w:t xml:space="preserve">[3] </w:t>
      </w:r>
      <w:r>
        <w:rPr>
          <w:rFonts w:hint="eastAsia"/>
        </w:rPr>
        <w:t>用户在</w:t>
      </w:r>
      <w:proofErr w:type="gramStart"/>
      <w:r>
        <w:t>”</w:t>
      </w:r>
      <w:proofErr w:type="gramEnd"/>
      <w:r>
        <w:rPr>
          <w:rFonts w:hint="eastAsia"/>
        </w:rPr>
        <w:t>策略管理</w:t>
      </w:r>
      <w:r>
        <w:t>”</w:t>
      </w:r>
      <w:r>
        <w:rPr>
          <w:rFonts w:hint="eastAsia"/>
        </w:rPr>
        <w:t>模块的外包分案设置页面，参见</w:t>
      </w:r>
      <w:r>
        <w:rPr>
          <w:rFonts w:hint="eastAsia"/>
        </w:rPr>
        <w:t xml:space="preserve">5.11 </w:t>
      </w:r>
      <w:r>
        <w:rPr>
          <w:rFonts w:hint="eastAsia"/>
        </w:rPr>
        <w:t>外包分案设置，查询出已审核通</w:t>
      </w:r>
      <w:r>
        <w:rPr>
          <w:rFonts w:hint="eastAsia"/>
        </w:rPr>
        <w:lastRenderedPageBreak/>
        <w:t>过的案件，进行案件外包即将案件指派给具体的外包商。</w:t>
      </w:r>
    </w:p>
    <w:p w14:paraId="7A62824D" w14:textId="77777777" w:rsidR="00DC1257" w:rsidRDefault="007579A1">
      <w:pPr>
        <w:spacing w:line="360" w:lineRule="auto"/>
      </w:pPr>
      <w:r>
        <w:rPr>
          <w:rFonts w:hint="eastAsia"/>
        </w:rPr>
        <w:t xml:space="preserve">[4] </w:t>
      </w:r>
      <w:r>
        <w:rPr>
          <w:rFonts w:hint="eastAsia"/>
        </w:rPr>
        <w:t>用户在外包作业的外包管理模块，详见</w:t>
      </w:r>
      <w:r>
        <w:rPr>
          <w:rFonts w:hint="eastAsia"/>
        </w:rPr>
        <w:t xml:space="preserve">10.4 </w:t>
      </w:r>
      <w:r>
        <w:rPr>
          <w:rFonts w:hint="eastAsia"/>
        </w:rPr>
        <w:t>外包管理，可手工将已外包分配的案件</w:t>
      </w:r>
      <w:proofErr w:type="gramStart"/>
      <w:r>
        <w:rPr>
          <w:rFonts w:hint="eastAsia"/>
        </w:rPr>
        <w:t>进行退件操作</w:t>
      </w:r>
      <w:proofErr w:type="gramEnd"/>
      <w:r>
        <w:rPr>
          <w:rFonts w:hint="eastAsia"/>
        </w:rPr>
        <w:t>，</w:t>
      </w:r>
      <w:proofErr w:type="gramStart"/>
      <w:r>
        <w:rPr>
          <w:rFonts w:hint="eastAsia"/>
        </w:rPr>
        <w:t>退件</w:t>
      </w:r>
      <w:proofErr w:type="gramEnd"/>
      <w:r>
        <w:rPr>
          <w:rFonts w:hint="eastAsia"/>
        </w:rPr>
        <w:t>后的案件回到对应待分配队列。</w:t>
      </w:r>
    </w:p>
    <w:p w14:paraId="302DD004" w14:textId="77777777" w:rsidR="00DC1257" w:rsidRDefault="007579A1">
      <w:pPr>
        <w:spacing w:line="360" w:lineRule="auto"/>
      </w:pPr>
      <w:r>
        <w:rPr>
          <w:rFonts w:hint="eastAsia"/>
        </w:rPr>
        <w:t xml:space="preserve">[5] </w:t>
      </w:r>
      <w:r>
        <w:rPr>
          <w:rFonts w:hint="eastAsia"/>
        </w:rPr>
        <w:t>系统在夜间批量时自动将到期的案件进行</w:t>
      </w:r>
      <w:proofErr w:type="gramStart"/>
      <w:r>
        <w:rPr>
          <w:rFonts w:hint="eastAsia"/>
        </w:rPr>
        <w:t>自动退件操作</w:t>
      </w:r>
      <w:proofErr w:type="gramEnd"/>
      <w:r>
        <w:rPr>
          <w:rFonts w:hint="eastAsia"/>
        </w:rPr>
        <w:t>，</w:t>
      </w:r>
      <w:proofErr w:type="gramStart"/>
      <w:r>
        <w:rPr>
          <w:rFonts w:hint="eastAsia"/>
        </w:rPr>
        <w:t>退件</w:t>
      </w:r>
      <w:proofErr w:type="gramEnd"/>
      <w:r>
        <w:rPr>
          <w:rFonts w:hint="eastAsia"/>
        </w:rPr>
        <w:t>后的案件回到对应待分配队列。</w:t>
      </w:r>
    </w:p>
    <w:p w14:paraId="68920696" w14:textId="77777777" w:rsidR="00DC1257" w:rsidRDefault="007579A1">
      <w:pPr>
        <w:pStyle w:val="2"/>
      </w:pPr>
      <w:bookmarkStart w:id="176" w:name="_Toc15052"/>
      <w:r>
        <w:rPr>
          <w:rFonts w:hint="eastAsia"/>
        </w:rPr>
        <w:t>岗位描述</w:t>
      </w:r>
      <w:bookmarkEnd w:id="176"/>
    </w:p>
    <w:p w14:paraId="4513A03A" w14:textId="77777777" w:rsidR="00DC1257" w:rsidRDefault="00DC1257"/>
    <w:p w14:paraId="1CF6B4F4" w14:textId="77777777" w:rsidR="00DC1257" w:rsidRDefault="007579A1">
      <w:pPr>
        <w:spacing w:line="360" w:lineRule="auto"/>
        <w:ind w:firstLine="420"/>
      </w:pPr>
      <w:r>
        <w:rPr>
          <w:rFonts w:hint="eastAsia"/>
        </w:rPr>
        <w:t>目前，</w:t>
      </w:r>
      <w:proofErr w:type="gramStart"/>
      <w:r>
        <w:rPr>
          <w:rFonts w:hint="eastAsia"/>
        </w:rPr>
        <w:t>本需求</w:t>
      </w:r>
      <w:proofErr w:type="gramEnd"/>
      <w:r>
        <w:rPr>
          <w:rFonts w:hint="eastAsia"/>
        </w:rPr>
        <w:t>产品采用的是电催协办模式，见下图</w:t>
      </w:r>
      <w:r>
        <w:rPr>
          <w:rFonts w:hint="eastAsia"/>
        </w:rPr>
        <w:t>&lt;2.4.1</w:t>
      </w:r>
      <w:r>
        <w:rPr>
          <w:rFonts w:hint="eastAsia"/>
        </w:rPr>
        <w:t>电催协办模式</w:t>
      </w:r>
      <w:r>
        <w:rPr>
          <w:rFonts w:hint="eastAsia"/>
        </w:rPr>
        <w:t>&gt;</w:t>
      </w:r>
      <w:r>
        <w:rPr>
          <w:rFonts w:hint="eastAsia"/>
        </w:rPr>
        <w:t>，以电话催收手段为主，其他催收手段辅助电话催收。</w:t>
      </w:r>
    </w:p>
    <w:p w14:paraId="3F88ACFD" w14:textId="77777777" w:rsidR="00DC1257" w:rsidRDefault="00DC1257">
      <w:pPr>
        <w:jc w:val="center"/>
      </w:pPr>
      <w:r>
        <w:object w:dxaOrig="16486" w:dyaOrig="11007" w14:anchorId="0AF28159">
          <v:shape id="_x0000_i1029" type="#_x0000_t75" style="width:414.5pt;height:277.2pt" o:ole="">
            <v:imagedata r:id="rId19" o:title=""/>
          </v:shape>
          <o:OLEObject Type="Embed" ProgID="Visio.Drawing.11" ShapeID="_x0000_i1029" DrawAspect="Content" ObjectID="_1584710005" r:id="rId20"/>
        </w:object>
      </w:r>
    </w:p>
    <w:p w14:paraId="79613029" w14:textId="77777777" w:rsidR="00DC1257" w:rsidRDefault="007579A1">
      <w:pPr>
        <w:jc w:val="center"/>
      </w:pPr>
      <w:r>
        <w:rPr>
          <w:rFonts w:hint="eastAsia"/>
        </w:rPr>
        <w:t>2.4.1</w:t>
      </w:r>
      <w:r>
        <w:rPr>
          <w:rFonts w:hint="eastAsia"/>
        </w:rPr>
        <w:t>电催协办模式</w:t>
      </w:r>
    </w:p>
    <w:p w14:paraId="20819553" w14:textId="77777777" w:rsidR="00DC1257" w:rsidRDefault="00DC1257"/>
    <w:p w14:paraId="264A5185" w14:textId="77777777" w:rsidR="00DC1257" w:rsidRDefault="007579A1">
      <w:pPr>
        <w:spacing w:line="360" w:lineRule="auto"/>
        <w:ind w:firstLineChars="200" w:firstLine="420"/>
      </w:pPr>
      <w:r>
        <w:rPr>
          <w:rFonts w:hint="eastAsia"/>
        </w:rPr>
        <w:t>基于</w:t>
      </w:r>
      <w:proofErr w:type="gramStart"/>
      <w:r>
        <w:rPr>
          <w:rFonts w:hint="eastAsia"/>
        </w:rPr>
        <w:t>本需求</w:t>
      </w:r>
      <w:proofErr w:type="gramEnd"/>
      <w:r>
        <w:rPr>
          <w:rFonts w:hint="eastAsia"/>
        </w:rPr>
        <w:t>采用的</w:t>
      </w:r>
      <w:r>
        <w:rPr>
          <w:rFonts w:hint="eastAsia"/>
        </w:rPr>
        <w:t>&lt;2.4.1</w:t>
      </w:r>
      <w:r>
        <w:rPr>
          <w:rFonts w:hint="eastAsia"/>
        </w:rPr>
        <w:t>电催协办模式</w:t>
      </w:r>
      <w:r>
        <w:rPr>
          <w:rFonts w:hint="eastAsia"/>
        </w:rPr>
        <w:t>&gt;</w:t>
      </w:r>
      <w:r>
        <w:rPr>
          <w:rFonts w:hint="eastAsia"/>
        </w:rPr>
        <w:t>，</w:t>
      </w:r>
      <w:proofErr w:type="gramStart"/>
      <w:r>
        <w:rPr>
          <w:rFonts w:hint="eastAsia"/>
        </w:rPr>
        <w:t>现设</w:t>
      </w:r>
      <w:proofErr w:type="gramEnd"/>
      <w:r>
        <w:rPr>
          <w:rFonts w:hint="eastAsia"/>
        </w:rPr>
        <w:t>计以下岗位，详见</w:t>
      </w:r>
      <w:r>
        <w:rPr>
          <w:rFonts w:hint="eastAsia"/>
        </w:rPr>
        <w:t>&lt;</w:t>
      </w:r>
      <w:r>
        <w:rPr>
          <w:rFonts w:hint="eastAsia"/>
        </w:rPr>
        <w:t>表</w:t>
      </w:r>
      <w:r>
        <w:rPr>
          <w:rFonts w:hint="eastAsia"/>
        </w:rPr>
        <w:t>2.4.3</w:t>
      </w:r>
      <w:r>
        <w:rPr>
          <w:rFonts w:hint="eastAsia"/>
        </w:rPr>
        <w:t>岗位设计</w:t>
      </w:r>
      <w:r>
        <w:rPr>
          <w:rFonts w:hint="eastAsia"/>
        </w:rPr>
        <w:t>&gt;</w:t>
      </w:r>
      <w:r>
        <w:rPr>
          <w:rFonts w:hint="eastAsia"/>
        </w:rPr>
        <w:t>，催收案件大部分为电话催收，协办案件数量较少，</w:t>
      </w:r>
      <w:proofErr w:type="gramStart"/>
      <w:r>
        <w:rPr>
          <w:rFonts w:hint="eastAsia"/>
        </w:rPr>
        <w:t>故电</w:t>
      </w:r>
      <w:proofErr w:type="gramEnd"/>
      <w:r>
        <w:rPr>
          <w:rFonts w:hint="eastAsia"/>
        </w:rPr>
        <w:t>话催收主管审核</w:t>
      </w:r>
      <w:proofErr w:type="gramStart"/>
      <w:r>
        <w:rPr>
          <w:rFonts w:hint="eastAsia"/>
        </w:rPr>
        <w:t>电催员提</w:t>
      </w:r>
      <w:proofErr w:type="gramEnd"/>
      <w:r>
        <w:rPr>
          <w:rFonts w:hint="eastAsia"/>
        </w:rPr>
        <w:t>交的协办申请后，由电话催收主管直接操作协办作业。</w:t>
      </w:r>
    </w:p>
    <w:tbl>
      <w:tblPr>
        <w:tblW w:w="8504"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77" w:author="lenovo" w:date="2016-06-21T09:48:00Z">
          <w:tblPr>
            <w:tblW w:w="86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546"/>
        <w:gridCol w:w="1670"/>
        <w:gridCol w:w="5288"/>
        <w:tblGridChange w:id="178">
          <w:tblGrid>
            <w:gridCol w:w="1575"/>
            <w:gridCol w:w="1701"/>
            <w:gridCol w:w="5386"/>
          </w:tblGrid>
        </w:tblGridChange>
      </w:tblGrid>
      <w:tr w:rsidR="00DC1257" w14:paraId="3543D09C" w14:textId="77777777" w:rsidTr="00DC1257">
        <w:trPr>
          <w:trHeight w:val="272"/>
          <w:trPrChange w:id="179" w:author="lenovo" w:date="2016-06-21T09:48:00Z">
            <w:trPr>
              <w:trHeight w:val="270"/>
            </w:trPr>
          </w:trPrChange>
        </w:trPr>
        <w:tc>
          <w:tcPr>
            <w:tcW w:w="1546" w:type="dxa"/>
            <w:shd w:val="clear" w:color="000000" w:fill="8DB4E3"/>
            <w:vAlign w:val="center"/>
            <w:tcPrChange w:id="180" w:author="lenovo" w:date="2016-06-21T09:48:00Z">
              <w:tcPr>
                <w:tcW w:w="1575" w:type="dxa"/>
                <w:shd w:val="clear" w:color="000000" w:fill="8DB4E3"/>
                <w:vAlign w:val="center"/>
              </w:tcPr>
            </w:tcPrChange>
          </w:tcPr>
          <w:p w14:paraId="0C260FEB" w14:textId="77777777" w:rsidR="00DC1257" w:rsidRDefault="007579A1">
            <w:pPr>
              <w:widowControl/>
              <w:jc w:val="center"/>
              <w:rPr>
                <w:rFonts w:ascii="宋体" w:hAnsi="宋体" w:cs="宋体"/>
                <w:b/>
                <w:bCs/>
                <w:color w:val="FF0000"/>
                <w:kern w:val="0"/>
                <w:sz w:val="22"/>
                <w:szCs w:val="22"/>
              </w:rPr>
            </w:pPr>
            <w:r>
              <w:rPr>
                <w:rFonts w:ascii="宋体" w:hAnsi="宋体" w:cs="宋体" w:hint="eastAsia"/>
                <w:b/>
                <w:bCs/>
                <w:color w:val="FF0000"/>
                <w:kern w:val="0"/>
                <w:sz w:val="22"/>
                <w:szCs w:val="22"/>
              </w:rPr>
              <w:t>岗位设置</w:t>
            </w:r>
          </w:p>
        </w:tc>
        <w:tc>
          <w:tcPr>
            <w:tcW w:w="1670" w:type="dxa"/>
            <w:shd w:val="clear" w:color="000000" w:fill="8DB4E3"/>
            <w:vAlign w:val="center"/>
            <w:tcPrChange w:id="181" w:author="lenovo" w:date="2016-06-21T09:48:00Z">
              <w:tcPr>
                <w:tcW w:w="1701" w:type="dxa"/>
                <w:shd w:val="clear" w:color="000000" w:fill="8DB4E3"/>
                <w:vAlign w:val="center"/>
              </w:tcPr>
            </w:tcPrChange>
          </w:tcPr>
          <w:p w14:paraId="2B3D717B" w14:textId="77777777" w:rsidR="00DC1257" w:rsidRDefault="007579A1">
            <w:pPr>
              <w:widowControl/>
              <w:jc w:val="center"/>
              <w:rPr>
                <w:rFonts w:ascii="宋体" w:hAnsi="宋体" w:cs="宋体"/>
                <w:b/>
                <w:bCs/>
                <w:color w:val="FF0000"/>
                <w:kern w:val="0"/>
                <w:sz w:val="22"/>
                <w:szCs w:val="22"/>
              </w:rPr>
            </w:pPr>
            <w:r>
              <w:rPr>
                <w:rFonts w:ascii="宋体" w:hAnsi="宋体" w:cs="宋体" w:hint="eastAsia"/>
                <w:b/>
                <w:bCs/>
                <w:color w:val="FF0000"/>
                <w:kern w:val="0"/>
                <w:sz w:val="22"/>
                <w:szCs w:val="22"/>
              </w:rPr>
              <w:t>行政隶属</w:t>
            </w:r>
          </w:p>
        </w:tc>
        <w:tc>
          <w:tcPr>
            <w:tcW w:w="5288" w:type="dxa"/>
            <w:shd w:val="clear" w:color="000000" w:fill="8DB4E3"/>
            <w:vAlign w:val="center"/>
            <w:tcPrChange w:id="182" w:author="lenovo" w:date="2016-06-21T09:48:00Z">
              <w:tcPr>
                <w:tcW w:w="5386" w:type="dxa"/>
                <w:shd w:val="clear" w:color="000000" w:fill="8DB4E3"/>
                <w:vAlign w:val="center"/>
              </w:tcPr>
            </w:tcPrChange>
          </w:tcPr>
          <w:p w14:paraId="6F373D9E" w14:textId="77777777" w:rsidR="00DC1257" w:rsidRDefault="007579A1">
            <w:pPr>
              <w:widowControl/>
              <w:jc w:val="center"/>
              <w:rPr>
                <w:rFonts w:ascii="宋体" w:hAnsi="宋体" w:cs="宋体"/>
                <w:b/>
                <w:bCs/>
                <w:color w:val="FF0000"/>
                <w:kern w:val="0"/>
                <w:sz w:val="22"/>
                <w:szCs w:val="22"/>
              </w:rPr>
            </w:pPr>
            <w:r>
              <w:rPr>
                <w:rFonts w:ascii="宋体" w:hAnsi="宋体" w:cs="宋体" w:hint="eastAsia"/>
                <w:b/>
                <w:bCs/>
                <w:color w:val="FF0000"/>
                <w:kern w:val="0"/>
                <w:sz w:val="22"/>
                <w:szCs w:val="22"/>
              </w:rPr>
              <w:t>作业节点/功能</w:t>
            </w:r>
          </w:p>
        </w:tc>
      </w:tr>
      <w:tr w:rsidR="00DC1257" w14:paraId="69577B1B" w14:textId="77777777" w:rsidTr="00DC1257">
        <w:trPr>
          <w:trHeight w:val="272"/>
          <w:trPrChange w:id="183" w:author="lenovo" w:date="2016-06-21T09:48:00Z">
            <w:trPr>
              <w:trHeight w:val="270"/>
            </w:trPr>
          </w:trPrChange>
        </w:trPr>
        <w:tc>
          <w:tcPr>
            <w:tcW w:w="1546" w:type="dxa"/>
            <w:vAlign w:val="center"/>
            <w:tcPrChange w:id="184" w:author="lenovo" w:date="2016-06-21T09:48:00Z">
              <w:tcPr>
                <w:tcW w:w="1575" w:type="dxa"/>
                <w:vAlign w:val="center"/>
              </w:tcPr>
            </w:tcPrChange>
          </w:tcPr>
          <w:p w14:paraId="05A6AE0B"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参数管理员</w:t>
            </w:r>
          </w:p>
        </w:tc>
        <w:tc>
          <w:tcPr>
            <w:tcW w:w="1670" w:type="dxa"/>
            <w:vAlign w:val="center"/>
            <w:tcPrChange w:id="185" w:author="lenovo" w:date="2016-06-21T09:48:00Z">
              <w:tcPr>
                <w:tcW w:w="1701" w:type="dxa"/>
                <w:vAlign w:val="center"/>
              </w:tcPr>
            </w:tcPrChange>
          </w:tcPr>
          <w:p w14:paraId="666F8667" w14:textId="77777777" w:rsidR="00DC1257" w:rsidRDefault="007579A1">
            <w:pPr>
              <w:widowControl/>
              <w:jc w:val="left"/>
              <w:rPr>
                <w:rFonts w:ascii="宋体" w:hAnsi="宋体" w:cs="宋体"/>
                <w:color w:val="FF0000"/>
                <w:kern w:val="0"/>
                <w:sz w:val="20"/>
                <w:szCs w:val="20"/>
              </w:rPr>
            </w:pPr>
            <w:del w:id="186"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总部</w:t>
            </w:r>
          </w:p>
        </w:tc>
        <w:tc>
          <w:tcPr>
            <w:tcW w:w="5288" w:type="dxa"/>
            <w:vAlign w:val="center"/>
            <w:tcPrChange w:id="187" w:author="lenovo" w:date="2016-06-21T09:48:00Z">
              <w:tcPr>
                <w:tcW w:w="5386" w:type="dxa"/>
                <w:vAlign w:val="center"/>
              </w:tcPr>
            </w:tcPrChange>
          </w:tcPr>
          <w:p w14:paraId="5F841647"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设置参数管理、数据字典、短信/信函/电邮模板等</w:t>
            </w:r>
          </w:p>
        </w:tc>
      </w:tr>
      <w:tr w:rsidR="00DC1257" w14:paraId="1A588860" w14:textId="77777777" w:rsidTr="00DC1257">
        <w:trPr>
          <w:trHeight w:val="272"/>
          <w:trPrChange w:id="188" w:author="lenovo" w:date="2016-06-21T09:48:00Z">
            <w:trPr>
              <w:trHeight w:val="270"/>
            </w:trPr>
          </w:trPrChange>
        </w:trPr>
        <w:tc>
          <w:tcPr>
            <w:tcW w:w="1546" w:type="dxa"/>
            <w:vAlign w:val="center"/>
            <w:tcPrChange w:id="189" w:author="lenovo" w:date="2016-06-21T09:48:00Z">
              <w:tcPr>
                <w:tcW w:w="1575" w:type="dxa"/>
                <w:vAlign w:val="center"/>
              </w:tcPr>
            </w:tcPrChange>
          </w:tcPr>
          <w:p w14:paraId="5C1AA86D"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用户管理员</w:t>
            </w:r>
          </w:p>
        </w:tc>
        <w:tc>
          <w:tcPr>
            <w:tcW w:w="1670" w:type="dxa"/>
            <w:vAlign w:val="center"/>
            <w:tcPrChange w:id="190" w:author="lenovo" w:date="2016-06-21T09:48:00Z">
              <w:tcPr>
                <w:tcW w:w="1701" w:type="dxa"/>
                <w:vAlign w:val="center"/>
              </w:tcPr>
            </w:tcPrChange>
          </w:tcPr>
          <w:p w14:paraId="05BC53D7" w14:textId="77777777" w:rsidR="00DC1257" w:rsidRDefault="007579A1">
            <w:pPr>
              <w:widowControl/>
              <w:jc w:val="left"/>
              <w:rPr>
                <w:rFonts w:ascii="宋体" w:hAnsi="宋体" w:cs="宋体"/>
                <w:color w:val="FF0000"/>
                <w:kern w:val="0"/>
                <w:sz w:val="20"/>
                <w:szCs w:val="20"/>
              </w:rPr>
            </w:pPr>
            <w:del w:id="191"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总部</w:t>
            </w:r>
          </w:p>
        </w:tc>
        <w:tc>
          <w:tcPr>
            <w:tcW w:w="5288" w:type="dxa"/>
            <w:vAlign w:val="center"/>
            <w:tcPrChange w:id="192" w:author="lenovo" w:date="2016-06-21T09:48:00Z">
              <w:tcPr>
                <w:tcW w:w="5386" w:type="dxa"/>
                <w:vAlign w:val="center"/>
              </w:tcPr>
            </w:tcPrChange>
          </w:tcPr>
          <w:p w14:paraId="24E90459"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设置机构管理、角色管理、用户管理</w:t>
            </w:r>
          </w:p>
        </w:tc>
      </w:tr>
      <w:tr w:rsidR="00DC1257" w14:paraId="6D27ECCB" w14:textId="77777777" w:rsidTr="00DC1257">
        <w:trPr>
          <w:trHeight w:val="272"/>
          <w:trPrChange w:id="193" w:author="lenovo" w:date="2016-06-21T09:48:00Z">
            <w:trPr>
              <w:trHeight w:val="270"/>
            </w:trPr>
          </w:trPrChange>
        </w:trPr>
        <w:tc>
          <w:tcPr>
            <w:tcW w:w="1546" w:type="dxa"/>
            <w:vAlign w:val="center"/>
            <w:tcPrChange w:id="194" w:author="lenovo" w:date="2016-06-21T09:48:00Z">
              <w:tcPr>
                <w:tcW w:w="1575" w:type="dxa"/>
                <w:vAlign w:val="center"/>
              </w:tcPr>
            </w:tcPrChange>
          </w:tcPr>
          <w:p w14:paraId="51748DA3"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策略管理员</w:t>
            </w:r>
          </w:p>
        </w:tc>
        <w:tc>
          <w:tcPr>
            <w:tcW w:w="1670" w:type="dxa"/>
            <w:vAlign w:val="center"/>
            <w:tcPrChange w:id="195" w:author="lenovo" w:date="2016-06-21T09:48:00Z">
              <w:tcPr>
                <w:tcW w:w="1701" w:type="dxa"/>
                <w:vAlign w:val="center"/>
              </w:tcPr>
            </w:tcPrChange>
          </w:tcPr>
          <w:p w14:paraId="7F6A79FB" w14:textId="77777777" w:rsidR="00DC1257" w:rsidRDefault="007579A1">
            <w:pPr>
              <w:widowControl/>
              <w:jc w:val="left"/>
              <w:rPr>
                <w:rFonts w:ascii="宋体" w:hAnsi="宋体" w:cs="宋体"/>
                <w:color w:val="FF0000"/>
                <w:kern w:val="0"/>
                <w:sz w:val="20"/>
                <w:szCs w:val="20"/>
              </w:rPr>
            </w:pPr>
            <w:del w:id="196"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总部</w:t>
            </w:r>
          </w:p>
        </w:tc>
        <w:tc>
          <w:tcPr>
            <w:tcW w:w="5288" w:type="dxa"/>
            <w:vAlign w:val="center"/>
            <w:tcPrChange w:id="197" w:author="lenovo" w:date="2016-06-21T09:48:00Z">
              <w:tcPr>
                <w:tcW w:w="5386" w:type="dxa"/>
                <w:vAlign w:val="center"/>
              </w:tcPr>
            </w:tcPrChange>
          </w:tcPr>
          <w:p w14:paraId="32D6953C"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配置催收策略等</w:t>
            </w:r>
          </w:p>
        </w:tc>
      </w:tr>
      <w:tr w:rsidR="00DC1257" w14:paraId="699AF478" w14:textId="77777777" w:rsidTr="00DC1257">
        <w:trPr>
          <w:trHeight w:val="272"/>
          <w:trPrChange w:id="198" w:author="lenovo" w:date="2016-06-21T09:48:00Z">
            <w:trPr>
              <w:trHeight w:val="270"/>
            </w:trPr>
          </w:trPrChange>
        </w:trPr>
        <w:tc>
          <w:tcPr>
            <w:tcW w:w="1546" w:type="dxa"/>
            <w:vAlign w:val="center"/>
            <w:tcPrChange w:id="199" w:author="lenovo" w:date="2016-06-21T09:48:00Z">
              <w:tcPr>
                <w:tcW w:w="1575" w:type="dxa"/>
                <w:vAlign w:val="center"/>
              </w:tcPr>
            </w:tcPrChange>
          </w:tcPr>
          <w:p w14:paraId="2FB42B52"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催收总经理</w:t>
            </w:r>
          </w:p>
        </w:tc>
        <w:tc>
          <w:tcPr>
            <w:tcW w:w="1670" w:type="dxa"/>
            <w:vAlign w:val="center"/>
            <w:tcPrChange w:id="200" w:author="lenovo" w:date="2016-06-21T09:48:00Z">
              <w:tcPr>
                <w:tcW w:w="1701" w:type="dxa"/>
                <w:vAlign w:val="center"/>
              </w:tcPr>
            </w:tcPrChange>
          </w:tcPr>
          <w:p w14:paraId="2DEEC122" w14:textId="77777777" w:rsidR="00DC1257" w:rsidRDefault="007579A1">
            <w:pPr>
              <w:widowControl/>
              <w:jc w:val="left"/>
              <w:rPr>
                <w:rFonts w:ascii="宋体" w:hAnsi="宋体" w:cs="宋体"/>
                <w:color w:val="FF0000"/>
                <w:kern w:val="0"/>
                <w:sz w:val="20"/>
                <w:szCs w:val="20"/>
              </w:rPr>
            </w:pPr>
            <w:del w:id="201"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催收部</w:t>
            </w:r>
          </w:p>
        </w:tc>
        <w:tc>
          <w:tcPr>
            <w:tcW w:w="5288" w:type="dxa"/>
            <w:vAlign w:val="center"/>
            <w:tcPrChange w:id="202" w:author="lenovo" w:date="2016-06-21T09:48:00Z">
              <w:tcPr>
                <w:tcW w:w="5386" w:type="dxa"/>
                <w:vAlign w:val="center"/>
              </w:tcPr>
            </w:tcPrChange>
          </w:tcPr>
          <w:p w14:paraId="3B73EEBF"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业务情况监控、查看报表等</w:t>
            </w:r>
          </w:p>
        </w:tc>
      </w:tr>
      <w:tr w:rsidR="00DC1257" w14:paraId="724FB6BF" w14:textId="77777777" w:rsidTr="00DC1257">
        <w:trPr>
          <w:trHeight w:val="272"/>
          <w:trPrChange w:id="203" w:author="lenovo" w:date="2016-06-21T09:48:00Z">
            <w:trPr>
              <w:trHeight w:val="270"/>
            </w:trPr>
          </w:trPrChange>
        </w:trPr>
        <w:tc>
          <w:tcPr>
            <w:tcW w:w="1546" w:type="dxa"/>
            <w:vAlign w:val="center"/>
            <w:tcPrChange w:id="204" w:author="lenovo" w:date="2016-06-21T09:48:00Z">
              <w:tcPr>
                <w:tcW w:w="1575" w:type="dxa"/>
                <w:vAlign w:val="center"/>
              </w:tcPr>
            </w:tcPrChange>
          </w:tcPr>
          <w:p w14:paraId="78A18CB0"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催收经理</w:t>
            </w:r>
          </w:p>
        </w:tc>
        <w:tc>
          <w:tcPr>
            <w:tcW w:w="1670" w:type="dxa"/>
            <w:vAlign w:val="center"/>
            <w:tcPrChange w:id="205" w:author="lenovo" w:date="2016-06-21T09:48:00Z">
              <w:tcPr>
                <w:tcW w:w="1701" w:type="dxa"/>
                <w:vAlign w:val="center"/>
              </w:tcPr>
            </w:tcPrChange>
          </w:tcPr>
          <w:p w14:paraId="689F27C2" w14:textId="77777777" w:rsidR="00DC1257" w:rsidRDefault="007579A1">
            <w:pPr>
              <w:widowControl/>
              <w:jc w:val="left"/>
              <w:rPr>
                <w:rFonts w:ascii="宋体" w:hAnsi="宋体" w:cs="宋体"/>
                <w:color w:val="FF0000"/>
                <w:kern w:val="0"/>
                <w:sz w:val="20"/>
                <w:szCs w:val="20"/>
              </w:rPr>
            </w:pPr>
            <w:del w:id="206"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催收部</w:t>
            </w:r>
          </w:p>
        </w:tc>
        <w:tc>
          <w:tcPr>
            <w:tcW w:w="5288" w:type="dxa"/>
            <w:vAlign w:val="center"/>
            <w:tcPrChange w:id="207" w:author="lenovo" w:date="2016-06-21T09:48:00Z">
              <w:tcPr>
                <w:tcW w:w="5386" w:type="dxa"/>
                <w:vAlign w:val="center"/>
              </w:tcPr>
            </w:tcPrChange>
          </w:tcPr>
          <w:p w14:paraId="3CC52601"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w:t>
            </w:r>
            <w:proofErr w:type="gramStart"/>
            <w:r>
              <w:rPr>
                <w:rFonts w:ascii="宋体" w:hAnsi="宋体" w:cs="宋体" w:hint="eastAsia"/>
                <w:color w:val="FF0000"/>
                <w:kern w:val="0"/>
                <w:sz w:val="20"/>
                <w:szCs w:val="20"/>
              </w:rPr>
              <w:t>包退案</w:t>
            </w:r>
            <w:proofErr w:type="gramEnd"/>
            <w:r>
              <w:rPr>
                <w:rFonts w:ascii="宋体" w:hAnsi="宋体" w:cs="宋体" w:hint="eastAsia"/>
                <w:color w:val="FF0000"/>
                <w:kern w:val="0"/>
                <w:sz w:val="20"/>
                <w:szCs w:val="20"/>
              </w:rPr>
              <w:t>审批、业务情况监控、查看报表等</w:t>
            </w:r>
          </w:p>
        </w:tc>
      </w:tr>
      <w:tr w:rsidR="00DC1257" w14:paraId="23948A6B" w14:textId="77777777" w:rsidTr="00DC1257">
        <w:trPr>
          <w:trHeight w:val="272"/>
          <w:trPrChange w:id="208" w:author="lenovo" w:date="2016-06-21T09:48:00Z">
            <w:trPr>
              <w:trHeight w:val="270"/>
            </w:trPr>
          </w:trPrChange>
        </w:trPr>
        <w:tc>
          <w:tcPr>
            <w:tcW w:w="1546" w:type="dxa"/>
            <w:vAlign w:val="center"/>
            <w:tcPrChange w:id="209" w:author="lenovo" w:date="2016-06-21T09:48:00Z">
              <w:tcPr>
                <w:tcW w:w="1575" w:type="dxa"/>
                <w:vAlign w:val="center"/>
              </w:tcPr>
            </w:tcPrChange>
          </w:tcPr>
          <w:p w14:paraId="7722BB0A"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lastRenderedPageBreak/>
              <w:t>催收主管</w:t>
            </w:r>
          </w:p>
        </w:tc>
        <w:tc>
          <w:tcPr>
            <w:tcW w:w="1670" w:type="dxa"/>
            <w:vAlign w:val="center"/>
            <w:tcPrChange w:id="210" w:author="lenovo" w:date="2016-06-21T09:48:00Z">
              <w:tcPr>
                <w:tcW w:w="1701" w:type="dxa"/>
                <w:vAlign w:val="center"/>
              </w:tcPr>
            </w:tcPrChange>
          </w:tcPr>
          <w:p w14:paraId="0A6E6001" w14:textId="77777777" w:rsidR="00DC1257" w:rsidRDefault="007579A1">
            <w:pPr>
              <w:widowControl/>
              <w:jc w:val="left"/>
              <w:rPr>
                <w:rFonts w:ascii="宋体" w:hAnsi="宋体" w:cs="宋体"/>
                <w:color w:val="FF0000"/>
                <w:kern w:val="0"/>
                <w:sz w:val="20"/>
                <w:szCs w:val="20"/>
              </w:rPr>
            </w:pPr>
            <w:del w:id="211"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催收部</w:t>
            </w:r>
          </w:p>
        </w:tc>
        <w:tc>
          <w:tcPr>
            <w:tcW w:w="5288" w:type="dxa"/>
            <w:vAlign w:val="center"/>
            <w:tcPrChange w:id="212" w:author="lenovo" w:date="2016-06-21T09:48:00Z">
              <w:tcPr>
                <w:tcW w:w="5386" w:type="dxa"/>
                <w:vAlign w:val="center"/>
              </w:tcPr>
            </w:tcPrChange>
          </w:tcPr>
          <w:p w14:paraId="4765B318"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审核协办申请、操作协办作业、查看报表等</w:t>
            </w:r>
          </w:p>
        </w:tc>
      </w:tr>
      <w:tr w:rsidR="00DC1257" w14:paraId="1E315F78" w14:textId="77777777" w:rsidTr="00DC1257">
        <w:trPr>
          <w:trHeight w:val="272"/>
          <w:trPrChange w:id="213" w:author="lenovo" w:date="2016-06-21T09:48:00Z">
            <w:trPr>
              <w:trHeight w:val="270"/>
            </w:trPr>
          </w:trPrChange>
        </w:trPr>
        <w:tc>
          <w:tcPr>
            <w:tcW w:w="1546" w:type="dxa"/>
            <w:vAlign w:val="center"/>
            <w:tcPrChange w:id="214" w:author="lenovo" w:date="2016-06-21T09:48:00Z">
              <w:tcPr>
                <w:tcW w:w="1575" w:type="dxa"/>
                <w:vAlign w:val="center"/>
              </w:tcPr>
            </w:tcPrChange>
          </w:tcPr>
          <w:p w14:paraId="148EF787"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区域专员</w:t>
            </w:r>
          </w:p>
        </w:tc>
        <w:tc>
          <w:tcPr>
            <w:tcW w:w="1670" w:type="dxa"/>
            <w:vAlign w:val="center"/>
            <w:tcPrChange w:id="215" w:author="lenovo" w:date="2016-06-21T09:48:00Z">
              <w:tcPr>
                <w:tcW w:w="1701" w:type="dxa"/>
                <w:vAlign w:val="center"/>
              </w:tcPr>
            </w:tcPrChange>
          </w:tcPr>
          <w:p w14:paraId="4BBAA28D" w14:textId="77777777" w:rsidR="00DC1257" w:rsidRDefault="007579A1">
            <w:pPr>
              <w:widowControl/>
              <w:jc w:val="left"/>
              <w:rPr>
                <w:rFonts w:ascii="宋体" w:hAnsi="宋体" w:cs="宋体"/>
                <w:color w:val="FF0000"/>
                <w:kern w:val="0"/>
                <w:sz w:val="20"/>
                <w:szCs w:val="20"/>
              </w:rPr>
            </w:pPr>
            <w:del w:id="216"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催收部</w:t>
            </w:r>
          </w:p>
        </w:tc>
        <w:tc>
          <w:tcPr>
            <w:tcW w:w="5288" w:type="dxa"/>
            <w:vAlign w:val="center"/>
            <w:tcPrChange w:id="217" w:author="lenovo" w:date="2016-06-21T09:48:00Z">
              <w:tcPr>
                <w:tcW w:w="5386" w:type="dxa"/>
                <w:vAlign w:val="center"/>
              </w:tcPr>
            </w:tcPrChange>
          </w:tcPr>
          <w:p w14:paraId="51FAD104"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转强度申请、查看报表等</w:t>
            </w:r>
          </w:p>
        </w:tc>
      </w:tr>
      <w:tr w:rsidR="00DC1257" w14:paraId="1258D7DF" w14:textId="77777777" w:rsidTr="00DC1257">
        <w:trPr>
          <w:trHeight w:val="272"/>
          <w:trPrChange w:id="218" w:author="lenovo" w:date="2016-06-21T09:48:00Z">
            <w:trPr>
              <w:trHeight w:val="270"/>
            </w:trPr>
          </w:trPrChange>
        </w:trPr>
        <w:tc>
          <w:tcPr>
            <w:tcW w:w="1546" w:type="dxa"/>
            <w:vAlign w:val="center"/>
            <w:tcPrChange w:id="219" w:author="lenovo" w:date="2016-06-21T09:48:00Z">
              <w:tcPr>
                <w:tcW w:w="1575" w:type="dxa"/>
                <w:vAlign w:val="center"/>
              </w:tcPr>
            </w:tcPrChange>
          </w:tcPr>
          <w:p w14:paraId="67285057"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外包专员</w:t>
            </w:r>
          </w:p>
        </w:tc>
        <w:tc>
          <w:tcPr>
            <w:tcW w:w="1670" w:type="dxa"/>
            <w:vAlign w:val="center"/>
            <w:tcPrChange w:id="220" w:author="lenovo" w:date="2016-06-21T09:48:00Z">
              <w:tcPr>
                <w:tcW w:w="1701" w:type="dxa"/>
                <w:vAlign w:val="center"/>
              </w:tcPr>
            </w:tcPrChange>
          </w:tcPr>
          <w:p w14:paraId="109EF9F7" w14:textId="77777777" w:rsidR="00DC1257" w:rsidRDefault="007579A1">
            <w:pPr>
              <w:widowControl/>
              <w:jc w:val="left"/>
              <w:rPr>
                <w:rFonts w:ascii="宋体" w:hAnsi="宋体" w:cs="宋体"/>
                <w:color w:val="FF0000"/>
                <w:kern w:val="0"/>
                <w:sz w:val="20"/>
                <w:szCs w:val="20"/>
              </w:rPr>
            </w:pPr>
            <w:del w:id="221" w:author="peng" w:date="2018-01-20T16:57:00Z">
              <w:r w:rsidDel="00F5463E">
                <w:rPr>
                  <w:rFonts w:ascii="宋体" w:hAnsi="宋体" w:cs="宋体" w:hint="eastAsia"/>
                  <w:color w:val="FF0000"/>
                  <w:kern w:val="0"/>
                  <w:sz w:val="20"/>
                  <w:szCs w:val="20"/>
                </w:rPr>
                <w:delText>秦苍</w:delText>
              </w:r>
            </w:del>
            <w:r>
              <w:rPr>
                <w:rFonts w:ascii="宋体" w:hAnsi="宋体" w:cs="宋体" w:hint="eastAsia"/>
                <w:color w:val="FF0000"/>
                <w:kern w:val="0"/>
                <w:sz w:val="20"/>
                <w:szCs w:val="20"/>
              </w:rPr>
              <w:t>催收部</w:t>
            </w:r>
          </w:p>
        </w:tc>
        <w:tc>
          <w:tcPr>
            <w:tcW w:w="5288" w:type="dxa"/>
            <w:vAlign w:val="center"/>
            <w:tcPrChange w:id="222" w:author="lenovo" w:date="2016-06-21T09:48:00Z">
              <w:tcPr>
                <w:tcW w:w="5386" w:type="dxa"/>
                <w:vAlign w:val="center"/>
              </w:tcPr>
            </w:tcPrChange>
          </w:tcPr>
          <w:p w14:paraId="3DE842D6"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复核电催作业、审核协办申请、委外申请、操作协办作业、查看报表等、协办作业申请发起</w:t>
            </w:r>
          </w:p>
        </w:tc>
      </w:tr>
      <w:tr w:rsidR="00DC1257" w14:paraId="17727B8F" w14:textId="77777777" w:rsidTr="00DC1257">
        <w:trPr>
          <w:trHeight w:val="272"/>
          <w:trPrChange w:id="223" w:author="lenovo" w:date="2016-06-21T09:48:00Z">
            <w:trPr>
              <w:trHeight w:val="270"/>
            </w:trPr>
          </w:trPrChange>
        </w:trPr>
        <w:tc>
          <w:tcPr>
            <w:tcW w:w="1546" w:type="dxa"/>
            <w:vAlign w:val="center"/>
            <w:tcPrChange w:id="224" w:author="lenovo" w:date="2016-06-21T09:48:00Z">
              <w:tcPr>
                <w:tcW w:w="1575" w:type="dxa"/>
                <w:vAlign w:val="center"/>
              </w:tcPr>
            </w:tcPrChange>
          </w:tcPr>
          <w:p w14:paraId="755E4E77"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外包主管</w:t>
            </w:r>
          </w:p>
        </w:tc>
        <w:tc>
          <w:tcPr>
            <w:tcW w:w="1670" w:type="dxa"/>
            <w:vAlign w:val="center"/>
            <w:tcPrChange w:id="225" w:author="lenovo" w:date="2016-06-21T09:48:00Z">
              <w:tcPr>
                <w:tcW w:w="1701" w:type="dxa"/>
                <w:vAlign w:val="center"/>
              </w:tcPr>
            </w:tcPrChange>
          </w:tcPr>
          <w:p w14:paraId="3DF51DDF"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外包公司</w:t>
            </w:r>
          </w:p>
        </w:tc>
        <w:tc>
          <w:tcPr>
            <w:tcW w:w="5288" w:type="dxa"/>
            <w:vAlign w:val="center"/>
            <w:tcPrChange w:id="226" w:author="lenovo" w:date="2016-06-21T09:48:00Z">
              <w:tcPr>
                <w:tcW w:w="5386" w:type="dxa"/>
                <w:vAlign w:val="center"/>
              </w:tcPr>
            </w:tcPrChange>
          </w:tcPr>
          <w:p w14:paraId="7F87CA8D"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外包案件管理、外包佣金查看、业务情况监控、查看报表等</w:t>
            </w:r>
          </w:p>
        </w:tc>
      </w:tr>
      <w:tr w:rsidR="00DC1257" w14:paraId="0272C05A" w14:textId="77777777" w:rsidTr="00DC1257">
        <w:trPr>
          <w:trHeight w:val="272"/>
          <w:trPrChange w:id="227" w:author="lenovo" w:date="2016-06-21T09:48:00Z">
            <w:trPr>
              <w:trHeight w:val="270"/>
            </w:trPr>
          </w:trPrChange>
        </w:trPr>
        <w:tc>
          <w:tcPr>
            <w:tcW w:w="1546" w:type="dxa"/>
            <w:vAlign w:val="center"/>
            <w:tcPrChange w:id="228" w:author="lenovo" w:date="2016-06-21T09:48:00Z">
              <w:tcPr>
                <w:tcW w:w="1575" w:type="dxa"/>
                <w:vAlign w:val="center"/>
              </w:tcPr>
            </w:tcPrChange>
          </w:tcPr>
          <w:p w14:paraId="1DFAEC00"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外包组长</w:t>
            </w:r>
          </w:p>
        </w:tc>
        <w:tc>
          <w:tcPr>
            <w:tcW w:w="1670" w:type="dxa"/>
            <w:vAlign w:val="center"/>
            <w:tcPrChange w:id="229" w:author="lenovo" w:date="2016-06-21T09:48:00Z">
              <w:tcPr>
                <w:tcW w:w="1701" w:type="dxa"/>
                <w:vAlign w:val="center"/>
              </w:tcPr>
            </w:tcPrChange>
          </w:tcPr>
          <w:p w14:paraId="3E3C87AE"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外包公司</w:t>
            </w:r>
          </w:p>
        </w:tc>
        <w:tc>
          <w:tcPr>
            <w:tcW w:w="5288" w:type="dxa"/>
            <w:vAlign w:val="center"/>
            <w:tcPrChange w:id="230" w:author="lenovo" w:date="2016-06-21T09:48:00Z">
              <w:tcPr>
                <w:tcW w:w="5386" w:type="dxa"/>
                <w:vAlign w:val="center"/>
              </w:tcPr>
            </w:tcPrChange>
          </w:tcPr>
          <w:p w14:paraId="332DE339"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外包案件分案、业务情况监控等</w:t>
            </w:r>
          </w:p>
        </w:tc>
      </w:tr>
      <w:tr w:rsidR="00DC1257" w14:paraId="4B4F9955" w14:textId="77777777" w:rsidTr="00DC1257">
        <w:trPr>
          <w:trHeight w:val="272"/>
          <w:trPrChange w:id="231" w:author="lenovo" w:date="2016-06-21T09:48:00Z">
            <w:trPr>
              <w:trHeight w:val="270"/>
            </w:trPr>
          </w:trPrChange>
        </w:trPr>
        <w:tc>
          <w:tcPr>
            <w:tcW w:w="1546" w:type="dxa"/>
            <w:vAlign w:val="center"/>
            <w:tcPrChange w:id="232" w:author="lenovo" w:date="2016-06-21T09:48:00Z">
              <w:tcPr>
                <w:tcW w:w="1575" w:type="dxa"/>
                <w:vAlign w:val="center"/>
              </w:tcPr>
            </w:tcPrChange>
          </w:tcPr>
          <w:p w14:paraId="0749EA7B"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外包员工</w:t>
            </w:r>
          </w:p>
        </w:tc>
        <w:tc>
          <w:tcPr>
            <w:tcW w:w="1670" w:type="dxa"/>
            <w:vAlign w:val="center"/>
            <w:tcPrChange w:id="233" w:author="lenovo" w:date="2016-06-21T09:48:00Z">
              <w:tcPr>
                <w:tcW w:w="1701" w:type="dxa"/>
                <w:vAlign w:val="center"/>
              </w:tcPr>
            </w:tcPrChange>
          </w:tcPr>
          <w:p w14:paraId="39B5237D"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外包公司</w:t>
            </w:r>
          </w:p>
        </w:tc>
        <w:tc>
          <w:tcPr>
            <w:tcW w:w="5288" w:type="dxa"/>
            <w:vAlign w:val="center"/>
            <w:tcPrChange w:id="234" w:author="lenovo" w:date="2016-06-21T09:48:00Z">
              <w:tcPr>
                <w:tcW w:w="5386" w:type="dxa"/>
                <w:vAlign w:val="center"/>
              </w:tcPr>
            </w:tcPrChange>
          </w:tcPr>
          <w:p w14:paraId="751F42B9" w14:textId="77777777" w:rsidR="00DC1257" w:rsidRDefault="007579A1">
            <w:pPr>
              <w:widowControl/>
              <w:jc w:val="left"/>
              <w:rPr>
                <w:rFonts w:ascii="宋体" w:hAnsi="宋体" w:cs="宋体"/>
                <w:color w:val="FF0000"/>
                <w:kern w:val="0"/>
                <w:sz w:val="20"/>
                <w:szCs w:val="20"/>
              </w:rPr>
            </w:pPr>
            <w:r>
              <w:rPr>
                <w:rFonts w:ascii="宋体" w:hAnsi="宋体" w:cs="宋体" w:hint="eastAsia"/>
                <w:color w:val="FF0000"/>
                <w:kern w:val="0"/>
                <w:sz w:val="20"/>
                <w:szCs w:val="20"/>
              </w:rPr>
              <w:t>委</w:t>
            </w:r>
            <w:proofErr w:type="gramStart"/>
            <w:r>
              <w:rPr>
                <w:rFonts w:ascii="宋体" w:hAnsi="宋体" w:cs="宋体" w:hint="eastAsia"/>
                <w:color w:val="FF0000"/>
                <w:kern w:val="0"/>
                <w:sz w:val="20"/>
                <w:szCs w:val="20"/>
              </w:rPr>
              <w:t>外案件</w:t>
            </w:r>
            <w:proofErr w:type="gramEnd"/>
            <w:r>
              <w:rPr>
                <w:rFonts w:ascii="宋体" w:hAnsi="宋体" w:cs="宋体" w:hint="eastAsia"/>
                <w:color w:val="FF0000"/>
                <w:kern w:val="0"/>
                <w:sz w:val="20"/>
                <w:szCs w:val="20"/>
              </w:rPr>
              <w:t>操作（展期、退件）</w:t>
            </w:r>
          </w:p>
        </w:tc>
      </w:tr>
      <w:tr w:rsidR="00DC1257" w14:paraId="27DC9237" w14:textId="77777777" w:rsidTr="00DC1257">
        <w:trPr>
          <w:trHeight w:val="272"/>
          <w:trPrChange w:id="235" w:author="lenovo" w:date="2016-06-21T09:48:00Z">
            <w:trPr>
              <w:trHeight w:val="270"/>
            </w:trPr>
          </w:trPrChange>
        </w:trPr>
        <w:tc>
          <w:tcPr>
            <w:tcW w:w="1546" w:type="dxa"/>
            <w:vAlign w:val="center"/>
            <w:tcPrChange w:id="236" w:author="lenovo" w:date="2016-06-21T09:48:00Z">
              <w:tcPr>
                <w:tcW w:w="1575" w:type="dxa"/>
                <w:vAlign w:val="center"/>
              </w:tcPr>
            </w:tcPrChange>
          </w:tcPr>
          <w:p w14:paraId="47BA41E6" w14:textId="77777777" w:rsidR="00DC1257" w:rsidRDefault="00DC1257">
            <w:pPr>
              <w:widowControl/>
              <w:jc w:val="left"/>
              <w:rPr>
                <w:rFonts w:ascii="宋体" w:hAnsi="宋体" w:cs="宋体"/>
                <w:color w:val="FF0000"/>
                <w:kern w:val="0"/>
                <w:sz w:val="20"/>
                <w:szCs w:val="20"/>
              </w:rPr>
            </w:pPr>
          </w:p>
        </w:tc>
        <w:tc>
          <w:tcPr>
            <w:tcW w:w="1670" w:type="dxa"/>
            <w:vAlign w:val="center"/>
            <w:tcPrChange w:id="237" w:author="lenovo" w:date="2016-06-21T09:48:00Z">
              <w:tcPr>
                <w:tcW w:w="1701" w:type="dxa"/>
                <w:vAlign w:val="center"/>
              </w:tcPr>
            </w:tcPrChange>
          </w:tcPr>
          <w:p w14:paraId="4F7EDD3C" w14:textId="77777777" w:rsidR="00DC1257" w:rsidRDefault="00DC1257">
            <w:pPr>
              <w:widowControl/>
              <w:jc w:val="left"/>
              <w:rPr>
                <w:rFonts w:ascii="宋体" w:hAnsi="宋体" w:cs="宋体"/>
                <w:color w:val="FF0000"/>
                <w:kern w:val="0"/>
                <w:sz w:val="20"/>
                <w:szCs w:val="20"/>
              </w:rPr>
            </w:pPr>
          </w:p>
        </w:tc>
        <w:tc>
          <w:tcPr>
            <w:tcW w:w="5288" w:type="dxa"/>
            <w:vAlign w:val="center"/>
            <w:tcPrChange w:id="238" w:author="lenovo" w:date="2016-06-21T09:48:00Z">
              <w:tcPr>
                <w:tcW w:w="5386" w:type="dxa"/>
                <w:vAlign w:val="center"/>
              </w:tcPr>
            </w:tcPrChange>
          </w:tcPr>
          <w:p w14:paraId="50FA27FA" w14:textId="77777777" w:rsidR="00DC1257" w:rsidRDefault="00DC1257">
            <w:pPr>
              <w:widowControl/>
              <w:jc w:val="left"/>
              <w:rPr>
                <w:rFonts w:ascii="宋体" w:hAnsi="宋体" w:cs="宋体"/>
                <w:color w:val="FF0000"/>
                <w:kern w:val="0"/>
                <w:sz w:val="20"/>
                <w:szCs w:val="20"/>
              </w:rPr>
            </w:pPr>
          </w:p>
        </w:tc>
      </w:tr>
    </w:tbl>
    <w:p w14:paraId="53E20D23" w14:textId="77777777" w:rsidR="00DC1257" w:rsidRDefault="007579A1">
      <w:pPr>
        <w:spacing w:line="360" w:lineRule="auto"/>
        <w:jc w:val="center"/>
      </w:pPr>
      <w:r>
        <w:rPr>
          <w:rFonts w:hint="eastAsia"/>
        </w:rPr>
        <w:t>2.4.3</w:t>
      </w:r>
      <w:r>
        <w:rPr>
          <w:rFonts w:hint="eastAsia"/>
        </w:rPr>
        <w:t>岗位设计</w:t>
      </w:r>
    </w:p>
    <w:p w14:paraId="221EEAA8" w14:textId="77777777" w:rsidR="00DC1257" w:rsidRDefault="00DC1257">
      <w:pPr>
        <w:spacing w:line="360" w:lineRule="auto"/>
        <w:jc w:val="center"/>
      </w:pPr>
    </w:p>
    <w:p w14:paraId="171CFAF0" w14:textId="77777777" w:rsidR="00DC1257" w:rsidRDefault="007579A1">
      <w:pPr>
        <w:spacing w:line="360" w:lineRule="auto"/>
        <w:ind w:firstLineChars="200" w:firstLine="420"/>
        <w:jc w:val="left"/>
      </w:pPr>
      <w:r>
        <w:rPr>
          <w:rFonts w:hint="eastAsia"/>
        </w:rPr>
        <w:t>菜单功能操作建议方案详见下表</w:t>
      </w:r>
      <w:r>
        <w:rPr>
          <w:rFonts w:hint="eastAsia"/>
        </w:rPr>
        <w:t>2.4.4</w:t>
      </w:r>
      <w:r>
        <w:rPr>
          <w:rFonts w:hint="eastAsia"/>
        </w:rPr>
        <w:t>菜单功能操作建议方案，具体可依据各银行业</w:t>
      </w:r>
      <w:proofErr w:type="gramStart"/>
      <w:r>
        <w:rPr>
          <w:rFonts w:hint="eastAsia"/>
        </w:rPr>
        <w:t>管要求</w:t>
      </w:r>
      <w:proofErr w:type="gramEnd"/>
      <w:r>
        <w:rPr>
          <w:rFonts w:hint="eastAsia"/>
        </w:rPr>
        <w:t>相应调整。</w:t>
      </w:r>
    </w:p>
    <w:tbl>
      <w:tblPr>
        <w:tblW w:w="7670" w:type="dxa"/>
        <w:tblInd w:w="93" w:type="dxa"/>
        <w:tblLayout w:type="fixed"/>
        <w:tblLook w:val="04A0" w:firstRow="1" w:lastRow="0" w:firstColumn="1" w:lastColumn="0" w:noHBand="0" w:noVBand="1"/>
      </w:tblPr>
      <w:tblGrid>
        <w:gridCol w:w="1433"/>
        <w:gridCol w:w="2551"/>
        <w:gridCol w:w="3686"/>
      </w:tblGrid>
      <w:tr w:rsidR="00DC1257" w14:paraId="501DCB1F" w14:textId="77777777">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8DB4E3"/>
            <w:vAlign w:val="center"/>
          </w:tcPr>
          <w:p w14:paraId="4DD37CBD" w14:textId="77777777" w:rsidR="00DC1257" w:rsidRDefault="007579A1">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一级菜单</w:t>
            </w:r>
          </w:p>
        </w:tc>
        <w:tc>
          <w:tcPr>
            <w:tcW w:w="2551" w:type="dxa"/>
            <w:tcBorders>
              <w:top w:val="single" w:sz="4" w:space="0" w:color="auto"/>
              <w:left w:val="nil"/>
              <w:bottom w:val="single" w:sz="4" w:space="0" w:color="auto"/>
              <w:right w:val="single" w:sz="4" w:space="0" w:color="auto"/>
            </w:tcBorders>
            <w:shd w:val="clear" w:color="000000" w:fill="8DB4E3"/>
            <w:vAlign w:val="center"/>
          </w:tcPr>
          <w:p w14:paraId="4565374D" w14:textId="77777777" w:rsidR="00DC1257" w:rsidRDefault="007579A1">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二级菜单</w:t>
            </w:r>
          </w:p>
        </w:tc>
        <w:tc>
          <w:tcPr>
            <w:tcW w:w="3686" w:type="dxa"/>
            <w:tcBorders>
              <w:top w:val="single" w:sz="4" w:space="0" w:color="auto"/>
              <w:left w:val="nil"/>
              <w:bottom w:val="single" w:sz="4" w:space="0" w:color="auto"/>
              <w:right w:val="single" w:sz="4" w:space="0" w:color="auto"/>
            </w:tcBorders>
            <w:shd w:val="clear" w:color="000000" w:fill="8DB4E3"/>
            <w:vAlign w:val="center"/>
          </w:tcPr>
          <w:p w14:paraId="57075A3D" w14:textId="77777777" w:rsidR="00DC1257" w:rsidRDefault="007579A1">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建议岗位</w:t>
            </w:r>
          </w:p>
        </w:tc>
      </w:tr>
      <w:tr w:rsidR="00DC1257" w14:paraId="59D18A46" w14:textId="77777777">
        <w:trPr>
          <w:trHeight w:val="270"/>
        </w:trPr>
        <w:tc>
          <w:tcPr>
            <w:tcW w:w="1433" w:type="dxa"/>
            <w:vMerge w:val="restart"/>
            <w:tcBorders>
              <w:top w:val="nil"/>
              <w:left w:val="single" w:sz="4" w:space="0" w:color="auto"/>
              <w:bottom w:val="single" w:sz="4" w:space="0" w:color="auto"/>
              <w:right w:val="single" w:sz="4" w:space="0" w:color="auto"/>
            </w:tcBorders>
            <w:shd w:val="clear" w:color="000000" w:fill="FFFFFF"/>
            <w:vAlign w:val="center"/>
          </w:tcPr>
          <w:p w14:paraId="220652D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权限管理</w:t>
            </w:r>
          </w:p>
        </w:tc>
        <w:tc>
          <w:tcPr>
            <w:tcW w:w="2551" w:type="dxa"/>
            <w:tcBorders>
              <w:top w:val="nil"/>
              <w:left w:val="nil"/>
              <w:bottom w:val="single" w:sz="4" w:space="0" w:color="auto"/>
              <w:right w:val="single" w:sz="4" w:space="0" w:color="auto"/>
            </w:tcBorders>
            <w:shd w:val="clear" w:color="000000" w:fill="FFFFFF"/>
            <w:vAlign w:val="center"/>
          </w:tcPr>
          <w:p w14:paraId="67A5794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机构管理</w:t>
            </w:r>
          </w:p>
        </w:tc>
        <w:tc>
          <w:tcPr>
            <w:tcW w:w="3686" w:type="dxa"/>
            <w:tcBorders>
              <w:top w:val="nil"/>
              <w:left w:val="nil"/>
              <w:bottom w:val="single" w:sz="4" w:space="0" w:color="auto"/>
              <w:right w:val="single" w:sz="4" w:space="0" w:color="auto"/>
            </w:tcBorders>
            <w:vAlign w:val="center"/>
          </w:tcPr>
          <w:p w14:paraId="522B150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用户管理员</w:t>
            </w:r>
          </w:p>
        </w:tc>
      </w:tr>
      <w:tr w:rsidR="00DC1257" w14:paraId="0093673E" w14:textId="77777777">
        <w:trPr>
          <w:trHeight w:val="270"/>
        </w:trPr>
        <w:tc>
          <w:tcPr>
            <w:tcW w:w="1433" w:type="dxa"/>
            <w:vMerge/>
            <w:tcBorders>
              <w:top w:val="nil"/>
              <w:left w:val="single" w:sz="4" w:space="0" w:color="auto"/>
              <w:bottom w:val="single" w:sz="4" w:space="0" w:color="auto"/>
              <w:right w:val="single" w:sz="4" w:space="0" w:color="auto"/>
            </w:tcBorders>
            <w:shd w:val="clear" w:color="auto" w:fill="auto"/>
            <w:vAlign w:val="center"/>
          </w:tcPr>
          <w:p w14:paraId="56B2812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shd w:val="clear" w:color="000000" w:fill="FFFFFF"/>
            <w:vAlign w:val="center"/>
          </w:tcPr>
          <w:p w14:paraId="1910F02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3686" w:type="dxa"/>
            <w:tcBorders>
              <w:top w:val="nil"/>
              <w:left w:val="nil"/>
              <w:bottom w:val="single" w:sz="4" w:space="0" w:color="auto"/>
              <w:right w:val="single" w:sz="4" w:space="0" w:color="auto"/>
            </w:tcBorders>
            <w:vAlign w:val="center"/>
          </w:tcPr>
          <w:p w14:paraId="39DA239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用户管理员</w:t>
            </w:r>
          </w:p>
        </w:tc>
      </w:tr>
      <w:tr w:rsidR="00DC1257" w14:paraId="04A7941B" w14:textId="77777777">
        <w:trPr>
          <w:trHeight w:val="270"/>
        </w:trPr>
        <w:tc>
          <w:tcPr>
            <w:tcW w:w="1433" w:type="dxa"/>
            <w:vMerge/>
            <w:tcBorders>
              <w:top w:val="nil"/>
              <w:left w:val="single" w:sz="4" w:space="0" w:color="auto"/>
              <w:bottom w:val="single" w:sz="4" w:space="0" w:color="auto"/>
              <w:right w:val="single" w:sz="4" w:space="0" w:color="auto"/>
            </w:tcBorders>
            <w:shd w:val="clear" w:color="auto" w:fill="auto"/>
            <w:vAlign w:val="center"/>
          </w:tcPr>
          <w:p w14:paraId="31EC68C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shd w:val="clear" w:color="000000" w:fill="FFFFFF"/>
            <w:vAlign w:val="center"/>
          </w:tcPr>
          <w:p w14:paraId="557C570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角色管理</w:t>
            </w:r>
          </w:p>
        </w:tc>
        <w:tc>
          <w:tcPr>
            <w:tcW w:w="3686" w:type="dxa"/>
            <w:tcBorders>
              <w:top w:val="nil"/>
              <w:left w:val="nil"/>
              <w:bottom w:val="single" w:sz="4" w:space="0" w:color="auto"/>
              <w:right w:val="single" w:sz="4" w:space="0" w:color="auto"/>
            </w:tcBorders>
            <w:vAlign w:val="center"/>
          </w:tcPr>
          <w:p w14:paraId="1E24CBB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用户管理员</w:t>
            </w:r>
          </w:p>
        </w:tc>
      </w:tr>
      <w:tr w:rsidR="00DC1257" w14:paraId="6B8D7617" w14:textId="77777777">
        <w:trPr>
          <w:trHeight w:val="270"/>
        </w:trPr>
        <w:tc>
          <w:tcPr>
            <w:tcW w:w="1433" w:type="dxa"/>
            <w:vMerge/>
            <w:tcBorders>
              <w:top w:val="nil"/>
              <w:left w:val="single" w:sz="4" w:space="0" w:color="auto"/>
              <w:bottom w:val="single" w:sz="4" w:space="0" w:color="auto"/>
              <w:right w:val="single" w:sz="4" w:space="0" w:color="auto"/>
            </w:tcBorders>
            <w:shd w:val="clear" w:color="auto" w:fill="auto"/>
            <w:vAlign w:val="center"/>
          </w:tcPr>
          <w:p w14:paraId="2BE98FE0"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shd w:val="clear" w:color="000000" w:fill="FFFFFF"/>
            <w:vAlign w:val="center"/>
          </w:tcPr>
          <w:p w14:paraId="3A41437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密码编辑</w:t>
            </w:r>
          </w:p>
        </w:tc>
        <w:tc>
          <w:tcPr>
            <w:tcW w:w="3686" w:type="dxa"/>
            <w:tcBorders>
              <w:top w:val="nil"/>
              <w:left w:val="nil"/>
              <w:bottom w:val="single" w:sz="4" w:space="0" w:color="auto"/>
              <w:right w:val="single" w:sz="4" w:space="0" w:color="auto"/>
            </w:tcBorders>
            <w:vAlign w:val="center"/>
          </w:tcPr>
          <w:p w14:paraId="74C603D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用户管理员</w:t>
            </w:r>
          </w:p>
        </w:tc>
      </w:tr>
      <w:tr w:rsidR="00DC1257" w14:paraId="09AB5E5F"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2CF8324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系统设置</w:t>
            </w:r>
          </w:p>
        </w:tc>
        <w:tc>
          <w:tcPr>
            <w:tcW w:w="2551" w:type="dxa"/>
            <w:tcBorders>
              <w:top w:val="nil"/>
              <w:left w:val="nil"/>
              <w:bottom w:val="single" w:sz="4" w:space="0" w:color="auto"/>
              <w:right w:val="single" w:sz="4" w:space="0" w:color="auto"/>
            </w:tcBorders>
            <w:vAlign w:val="center"/>
          </w:tcPr>
          <w:p w14:paraId="48AE03F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案件分类维护</w:t>
            </w:r>
          </w:p>
        </w:tc>
        <w:tc>
          <w:tcPr>
            <w:tcW w:w="3686" w:type="dxa"/>
            <w:tcBorders>
              <w:top w:val="nil"/>
              <w:left w:val="nil"/>
              <w:bottom w:val="single" w:sz="4" w:space="0" w:color="auto"/>
              <w:right w:val="single" w:sz="4" w:space="0" w:color="auto"/>
            </w:tcBorders>
            <w:vAlign w:val="center"/>
          </w:tcPr>
          <w:p w14:paraId="56DA243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6002C55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E500B9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FD8CE8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逾期阶段维护</w:t>
            </w:r>
          </w:p>
        </w:tc>
        <w:tc>
          <w:tcPr>
            <w:tcW w:w="3686" w:type="dxa"/>
            <w:tcBorders>
              <w:top w:val="nil"/>
              <w:left w:val="nil"/>
              <w:bottom w:val="single" w:sz="4" w:space="0" w:color="auto"/>
              <w:right w:val="single" w:sz="4" w:space="0" w:color="auto"/>
            </w:tcBorders>
            <w:vAlign w:val="center"/>
          </w:tcPr>
          <w:p w14:paraId="2B791AB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7F4829D8"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55A1CF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D15C83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风险等级维护</w:t>
            </w:r>
          </w:p>
        </w:tc>
        <w:tc>
          <w:tcPr>
            <w:tcW w:w="3686" w:type="dxa"/>
            <w:tcBorders>
              <w:top w:val="nil"/>
              <w:left w:val="nil"/>
              <w:bottom w:val="single" w:sz="4" w:space="0" w:color="auto"/>
              <w:right w:val="single" w:sz="4" w:space="0" w:color="auto"/>
            </w:tcBorders>
            <w:vAlign w:val="center"/>
          </w:tcPr>
          <w:p w14:paraId="57AF687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2CEC10D1"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E7A4AA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48E432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案件状态维护</w:t>
            </w:r>
          </w:p>
        </w:tc>
        <w:tc>
          <w:tcPr>
            <w:tcW w:w="3686" w:type="dxa"/>
            <w:tcBorders>
              <w:top w:val="nil"/>
              <w:left w:val="nil"/>
              <w:bottom w:val="single" w:sz="4" w:space="0" w:color="auto"/>
              <w:right w:val="single" w:sz="4" w:space="0" w:color="auto"/>
            </w:tcBorders>
            <w:vAlign w:val="center"/>
          </w:tcPr>
          <w:p w14:paraId="60B222C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6B8E803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74DFF6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64D398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短信模板维护</w:t>
            </w:r>
          </w:p>
        </w:tc>
        <w:tc>
          <w:tcPr>
            <w:tcW w:w="3686" w:type="dxa"/>
            <w:tcBorders>
              <w:top w:val="nil"/>
              <w:left w:val="nil"/>
              <w:bottom w:val="single" w:sz="4" w:space="0" w:color="auto"/>
              <w:right w:val="single" w:sz="4" w:space="0" w:color="auto"/>
            </w:tcBorders>
            <w:vAlign w:val="center"/>
          </w:tcPr>
          <w:p w14:paraId="5BA5327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参数管理员/电话(短信)催收主管</w:t>
            </w:r>
          </w:p>
        </w:tc>
      </w:tr>
      <w:tr w:rsidR="00DC1257" w14:paraId="0EB41684"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4DA58A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789182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信函模板维护</w:t>
            </w:r>
          </w:p>
        </w:tc>
        <w:tc>
          <w:tcPr>
            <w:tcW w:w="3686" w:type="dxa"/>
            <w:tcBorders>
              <w:top w:val="nil"/>
              <w:left w:val="nil"/>
              <w:bottom w:val="single" w:sz="4" w:space="0" w:color="auto"/>
              <w:right w:val="single" w:sz="4" w:space="0" w:color="auto"/>
            </w:tcBorders>
            <w:vAlign w:val="center"/>
          </w:tcPr>
          <w:p w14:paraId="41705D3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参数管理员/电话(信函)催收主管</w:t>
            </w:r>
          </w:p>
        </w:tc>
      </w:tr>
      <w:tr w:rsidR="00DC1257" w14:paraId="3354DFD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2DD08724"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3DD4AF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法</w:t>
            </w:r>
            <w:proofErr w:type="gramStart"/>
            <w:r>
              <w:rPr>
                <w:rFonts w:ascii="宋体" w:hAnsi="宋体" w:cs="宋体" w:hint="eastAsia"/>
                <w:color w:val="000000"/>
                <w:kern w:val="0"/>
                <w:sz w:val="20"/>
                <w:szCs w:val="20"/>
              </w:rPr>
              <w:t>务</w:t>
            </w:r>
            <w:proofErr w:type="gramEnd"/>
            <w:r>
              <w:rPr>
                <w:rFonts w:ascii="宋体" w:hAnsi="宋体" w:cs="宋体" w:hint="eastAsia"/>
                <w:color w:val="000000"/>
                <w:kern w:val="0"/>
                <w:sz w:val="20"/>
                <w:szCs w:val="20"/>
              </w:rPr>
              <w:t>参数设置</w:t>
            </w:r>
          </w:p>
        </w:tc>
        <w:tc>
          <w:tcPr>
            <w:tcW w:w="3686" w:type="dxa"/>
            <w:tcBorders>
              <w:top w:val="nil"/>
              <w:left w:val="nil"/>
              <w:bottom w:val="single" w:sz="4" w:space="0" w:color="auto"/>
              <w:right w:val="single" w:sz="4" w:space="0" w:color="auto"/>
            </w:tcBorders>
            <w:vAlign w:val="center"/>
          </w:tcPr>
          <w:p w14:paraId="4B91CC3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6EB7B25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A1CA80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866FBB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法</w:t>
            </w:r>
            <w:proofErr w:type="gramStart"/>
            <w:r>
              <w:rPr>
                <w:rFonts w:ascii="宋体" w:hAnsi="宋体" w:cs="宋体" w:hint="eastAsia"/>
                <w:color w:val="000000"/>
                <w:kern w:val="0"/>
                <w:sz w:val="20"/>
                <w:szCs w:val="20"/>
              </w:rPr>
              <w:t>务</w:t>
            </w:r>
            <w:proofErr w:type="gramEnd"/>
            <w:r>
              <w:rPr>
                <w:rFonts w:ascii="宋体" w:hAnsi="宋体" w:cs="宋体" w:hint="eastAsia"/>
                <w:color w:val="000000"/>
                <w:kern w:val="0"/>
                <w:sz w:val="20"/>
                <w:szCs w:val="20"/>
              </w:rPr>
              <w:t>费用参数设置</w:t>
            </w:r>
          </w:p>
        </w:tc>
        <w:tc>
          <w:tcPr>
            <w:tcW w:w="3686" w:type="dxa"/>
            <w:tcBorders>
              <w:top w:val="nil"/>
              <w:left w:val="nil"/>
              <w:bottom w:val="single" w:sz="4" w:space="0" w:color="auto"/>
              <w:right w:val="single" w:sz="4" w:space="0" w:color="auto"/>
            </w:tcBorders>
            <w:vAlign w:val="center"/>
          </w:tcPr>
          <w:p w14:paraId="41D3A04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11745F18"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842379C"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nil"/>
              <w:right w:val="single" w:sz="4" w:space="0" w:color="auto"/>
            </w:tcBorders>
            <w:vAlign w:val="center"/>
          </w:tcPr>
          <w:p w14:paraId="3F5C1A8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电话脚本</w:t>
            </w:r>
          </w:p>
        </w:tc>
        <w:tc>
          <w:tcPr>
            <w:tcW w:w="3686" w:type="dxa"/>
            <w:tcBorders>
              <w:top w:val="nil"/>
              <w:left w:val="nil"/>
              <w:bottom w:val="single" w:sz="4" w:space="0" w:color="auto"/>
              <w:right w:val="single" w:sz="4" w:space="0" w:color="auto"/>
            </w:tcBorders>
            <w:vAlign w:val="center"/>
          </w:tcPr>
          <w:p w14:paraId="4B72E2D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632F7A6F"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870D62A" w14:textId="77777777" w:rsidR="00DC1257" w:rsidRDefault="00DC1257">
            <w:pPr>
              <w:widowControl/>
              <w:jc w:val="left"/>
              <w:rPr>
                <w:rFonts w:ascii="宋体" w:hAnsi="宋体" w:cs="宋体"/>
                <w:color w:val="000000"/>
                <w:kern w:val="0"/>
                <w:sz w:val="20"/>
                <w:szCs w:val="20"/>
              </w:rPr>
            </w:pPr>
          </w:p>
        </w:tc>
        <w:tc>
          <w:tcPr>
            <w:tcW w:w="2551" w:type="dxa"/>
            <w:tcBorders>
              <w:top w:val="single" w:sz="4" w:space="0" w:color="auto"/>
              <w:left w:val="nil"/>
              <w:bottom w:val="single" w:sz="4" w:space="0" w:color="auto"/>
              <w:right w:val="single" w:sz="4" w:space="0" w:color="auto"/>
            </w:tcBorders>
            <w:vAlign w:val="center"/>
          </w:tcPr>
          <w:p w14:paraId="5BD4D6C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电邮模板维护</w:t>
            </w:r>
          </w:p>
        </w:tc>
        <w:tc>
          <w:tcPr>
            <w:tcW w:w="3686" w:type="dxa"/>
            <w:tcBorders>
              <w:top w:val="nil"/>
              <w:left w:val="nil"/>
              <w:bottom w:val="single" w:sz="4" w:space="0" w:color="auto"/>
              <w:right w:val="single" w:sz="4" w:space="0" w:color="auto"/>
            </w:tcBorders>
            <w:vAlign w:val="center"/>
          </w:tcPr>
          <w:p w14:paraId="0F419CF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参数管理员/电话(电邮)催收主管</w:t>
            </w:r>
          </w:p>
        </w:tc>
      </w:tr>
      <w:tr w:rsidR="00DC1257" w14:paraId="2AD36C5C"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2F78D1D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916CC9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电邮/信函/短信模板审批</w:t>
            </w:r>
          </w:p>
        </w:tc>
        <w:tc>
          <w:tcPr>
            <w:tcW w:w="3686" w:type="dxa"/>
            <w:tcBorders>
              <w:top w:val="nil"/>
              <w:left w:val="nil"/>
              <w:bottom w:val="single" w:sz="4" w:space="0" w:color="auto"/>
              <w:right w:val="single" w:sz="4" w:space="0" w:color="auto"/>
            </w:tcBorders>
            <w:vAlign w:val="center"/>
          </w:tcPr>
          <w:p w14:paraId="0AB3B27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参数管理员/催收经理</w:t>
            </w:r>
          </w:p>
        </w:tc>
      </w:tr>
      <w:tr w:rsidR="00DC1257" w14:paraId="3378261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BF0BE12"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DB8784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业务字典定义</w:t>
            </w:r>
          </w:p>
        </w:tc>
        <w:tc>
          <w:tcPr>
            <w:tcW w:w="3686" w:type="dxa"/>
            <w:tcBorders>
              <w:top w:val="nil"/>
              <w:left w:val="nil"/>
              <w:bottom w:val="single" w:sz="4" w:space="0" w:color="auto"/>
              <w:right w:val="single" w:sz="4" w:space="0" w:color="auto"/>
            </w:tcBorders>
            <w:vAlign w:val="center"/>
          </w:tcPr>
          <w:p w14:paraId="18EC11E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21F7EDF8"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2359D8E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8E4127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预设变量</w:t>
            </w:r>
          </w:p>
        </w:tc>
        <w:tc>
          <w:tcPr>
            <w:tcW w:w="3686" w:type="dxa"/>
            <w:tcBorders>
              <w:top w:val="nil"/>
              <w:left w:val="nil"/>
              <w:bottom w:val="single" w:sz="4" w:space="0" w:color="auto"/>
              <w:right w:val="single" w:sz="4" w:space="0" w:color="auto"/>
            </w:tcBorders>
            <w:vAlign w:val="center"/>
          </w:tcPr>
          <w:p w14:paraId="70A5C15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4A60B9C3"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F710D3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F1429A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预设动作组</w:t>
            </w:r>
          </w:p>
        </w:tc>
        <w:tc>
          <w:tcPr>
            <w:tcW w:w="3686" w:type="dxa"/>
            <w:tcBorders>
              <w:top w:val="nil"/>
              <w:left w:val="nil"/>
              <w:bottom w:val="single" w:sz="4" w:space="0" w:color="auto"/>
              <w:right w:val="single" w:sz="4" w:space="0" w:color="auto"/>
            </w:tcBorders>
            <w:vAlign w:val="center"/>
          </w:tcPr>
          <w:p w14:paraId="738EDA7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2BBC5B79"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BC34B4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E2BA9A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代理设置</w:t>
            </w:r>
          </w:p>
        </w:tc>
        <w:tc>
          <w:tcPr>
            <w:tcW w:w="3686" w:type="dxa"/>
            <w:tcBorders>
              <w:top w:val="nil"/>
              <w:left w:val="nil"/>
              <w:bottom w:val="single" w:sz="4" w:space="0" w:color="auto"/>
              <w:right w:val="single" w:sz="4" w:space="0" w:color="auto"/>
            </w:tcBorders>
            <w:vAlign w:val="center"/>
          </w:tcPr>
          <w:p w14:paraId="3C19256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催收经理</w:t>
            </w:r>
          </w:p>
        </w:tc>
      </w:tr>
      <w:tr w:rsidR="00DC1257" w14:paraId="1CD0B2CE"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740E0B3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w:t>
            </w:r>
          </w:p>
        </w:tc>
        <w:tc>
          <w:tcPr>
            <w:tcW w:w="2551" w:type="dxa"/>
            <w:tcBorders>
              <w:top w:val="nil"/>
              <w:left w:val="nil"/>
              <w:bottom w:val="single" w:sz="4" w:space="0" w:color="auto"/>
              <w:right w:val="single" w:sz="4" w:space="0" w:color="auto"/>
            </w:tcBorders>
            <w:vAlign w:val="center"/>
          </w:tcPr>
          <w:p w14:paraId="59D2450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案件分类策略</w:t>
            </w:r>
          </w:p>
        </w:tc>
        <w:tc>
          <w:tcPr>
            <w:tcW w:w="3686" w:type="dxa"/>
            <w:tcBorders>
              <w:top w:val="nil"/>
              <w:left w:val="nil"/>
              <w:bottom w:val="single" w:sz="4" w:space="0" w:color="auto"/>
              <w:right w:val="single" w:sz="4" w:space="0" w:color="auto"/>
            </w:tcBorders>
            <w:vAlign w:val="center"/>
          </w:tcPr>
          <w:p w14:paraId="72AE1E6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0F62B22A"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D683F9D"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35D150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逾期阶段策略</w:t>
            </w:r>
          </w:p>
        </w:tc>
        <w:tc>
          <w:tcPr>
            <w:tcW w:w="3686" w:type="dxa"/>
            <w:tcBorders>
              <w:top w:val="nil"/>
              <w:left w:val="nil"/>
              <w:bottom w:val="single" w:sz="4" w:space="0" w:color="auto"/>
              <w:right w:val="single" w:sz="4" w:space="0" w:color="auto"/>
            </w:tcBorders>
            <w:vAlign w:val="center"/>
          </w:tcPr>
          <w:p w14:paraId="54FD2AE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036C5FF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859A01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16074D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风险等级策略</w:t>
            </w:r>
          </w:p>
        </w:tc>
        <w:tc>
          <w:tcPr>
            <w:tcW w:w="3686" w:type="dxa"/>
            <w:tcBorders>
              <w:top w:val="nil"/>
              <w:left w:val="nil"/>
              <w:bottom w:val="single" w:sz="4" w:space="0" w:color="auto"/>
              <w:right w:val="single" w:sz="4" w:space="0" w:color="auto"/>
            </w:tcBorders>
            <w:vAlign w:val="center"/>
          </w:tcPr>
          <w:p w14:paraId="6C6F430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058CA9D8"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FAA005C"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7DCB8C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案件状态策略</w:t>
            </w:r>
          </w:p>
        </w:tc>
        <w:tc>
          <w:tcPr>
            <w:tcW w:w="3686" w:type="dxa"/>
            <w:tcBorders>
              <w:top w:val="nil"/>
              <w:left w:val="nil"/>
              <w:bottom w:val="single" w:sz="4" w:space="0" w:color="auto"/>
              <w:right w:val="single" w:sz="4" w:space="0" w:color="auto"/>
            </w:tcBorders>
            <w:vAlign w:val="center"/>
          </w:tcPr>
          <w:p w14:paraId="19A90E0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57E46A64"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05C81E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7EFA0B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w:t>
            </w:r>
            <w:proofErr w:type="gramStart"/>
            <w:r>
              <w:rPr>
                <w:rFonts w:ascii="宋体" w:hAnsi="宋体" w:cs="宋体" w:hint="eastAsia"/>
                <w:color w:val="000000"/>
                <w:kern w:val="0"/>
                <w:sz w:val="20"/>
                <w:szCs w:val="20"/>
              </w:rPr>
              <w:t>催分配</w:t>
            </w:r>
            <w:proofErr w:type="gramEnd"/>
            <w:r>
              <w:rPr>
                <w:rFonts w:ascii="宋体" w:hAnsi="宋体" w:cs="宋体" w:hint="eastAsia"/>
                <w:color w:val="000000"/>
                <w:kern w:val="0"/>
                <w:sz w:val="20"/>
                <w:szCs w:val="20"/>
              </w:rPr>
              <w:t>策略</w:t>
            </w:r>
          </w:p>
        </w:tc>
        <w:tc>
          <w:tcPr>
            <w:tcW w:w="3686" w:type="dxa"/>
            <w:tcBorders>
              <w:top w:val="nil"/>
              <w:left w:val="nil"/>
              <w:bottom w:val="single" w:sz="4" w:space="0" w:color="auto"/>
              <w:right w:val="single" w:sz="4" w:space="0" w:color="auto"/>
            </w:tcBorders>
            <w:vAlign w:val="center"/>
          </w:tcPr>
          <w:p w14:paraId="3EF4FEE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73707A1D"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0D2632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233C84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外包申请策略</w:t>
            </w:r>
          </w:p>
        </w:tc>
        <w:tc>
          <w:tcPr>
            <w:tcW w:w="3686" w:type="dxa"/>
            <w:tcBorders>
              <w:top w:val="nil"/>
              <w:left w:val="nil"/>
              <w:bottom w:val="single" w:sz="4" w:space="0" w:color="auto"/>
              <w:right w:val="single" w:sz="4" w:space="0" w:color="auto"/>
            </w:tcBorders>
            <w:vAlign w:val="center"/>
          </w:tcPr>
          <w:p w14:paraId="279753A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4D93A66D"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D09ABF0"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715E45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批量短信策略</w:t>
            </w:r>
          </w:p>
        </w:tc>
        <w:tc>
          <w:tcPr>
            <w:tcW w:w="3686" w:type="dxa"/>
            <w:tcBorders>
              <w:top w:val="nil"/>
              <w:left w:val="nil"/>
              <w:bottom w:val="single" w:sz="4" w:space="0" w:color="auto"/>
              <w:right w:val="single" w:sz="4" w:space="0" w:color="auto"/>
            </w:tcBorders>
            <w:vAlign w:val="center"/>
          </w:tcPr>
          <w:p w14:paraId="5DE5A26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26FB10D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464841B"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F2CD7D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批量信函策略</w:t>
            </w:r>
          </w:p>
        </w:tc>
        <w:tc>
          <w:tcPr>
            <w:tcW w:w="3686" w:type="dxa"/>
            <w:tcBorders>
              <w:top w:val="nil"/>
              <w:left w:val="nil"/>
              <w:bottom w:val="single" w:sz="4" w:space="0" w:color="auto"/>
              <w:right w:val="single" w:sz="4" w:space="0" w:color="auto"/>
            </w:tcBorders>
            <w:vAlign w:val="center"/>
          </w:tcPr>
          <w:p w14:paraId="46618A1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695725BF"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8C1A6FB"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82F985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黑名单策略</w:t>
            </w:r>
          </w:p>
        </w:tc>
        <w:tc>
          <w:tcPr>
            <w:tcW w:w="3686" w:type="dxa"/>
            <w:tcBorders>
              <w:top w:val="nil"/>
              <w:left w:val="nil"/>
              <w:bottom w:val="single" w:sz="4" w:space="0" w:color="auto"/>
              <w:right w:val="single" w:sz="4" w:space="0" w:color="auto"/>
            </w:tcBorders>
            <w:vAlign w:val="center"/>
          </w:tcPr>
          <w:p w14:paraId="24F515E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6060C9C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4F500BD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CE42AA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电催分案设置</w:t>
            </w:r>
          </w:p>
        </w:tc>
        <w:tc>
          <w:tcPr>
            <w:tcW w:w="3686" w:type="dxa"/>
            <w:tcBorders>
              <w:top w:val="nil"/>
              <w:left w:val="nil"/>
              <w:bottom w:val="single" w:sz="4" w:space="0" w:color="auto"/>
              <w:right w:val="single" w:sz="4" w:space="0" w:color="auto"/>
            </w:tcBorders>
            <w:vAlign w:val="center"/>
          </w:tcPr>
          <w:p w14:paraId="6845FF5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12477483"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C299ABA"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321BDB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外包分案设置</w:t>
            </w:r>
          </w:p>
        </w:tc>
        <w:tc>
          <w:tcPr>
            <w:tcW w:w="3686" w:type="dxa"/>
            <w:tcBorders>
              <w:top w:val="nil"/>
              <w:left w:val="nil"/>
              <w:bottom w:val="single" w:sz="4" w:space="0" w:color="auto"/>
              <w:right w:val="single" w:sz="4" w:space="0" w:color="auto"/>
            </w:tcBorders>
            <w:vAlign w:val="center"/>
          </w:tcPr>
          <w:p w14:paraId="20770D5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策略管理员</w:t>
            </w:r>
          </w:p>
        </w:tc>
      </w:tr>
      <w:tr w:rsidR="00DC1257" w14:paraId="071C7E19"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5A4D780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综合管理</w:t>
            </w:r>
          </w:p>
        </w:tc>
        <w:tc>
          <w:tcPr>
            <w:tcW w:w="2551" w:type="dxa"/>
            <w:tcBorders>
              <w:top w:val="nil"/>
              <w:left w:val="nil"/>
              <w:bottom w:val="single" w:sz="4" w:space="0" w:color="auto"/>
              <w:right w:val="single" w:sz="4" w:space="0" w:color="auto"/>
            </w:tcBorders>
            <w:vAlign w:val="center"/>
          </w:tcPr>
          <w:p w14:paraId="690214A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综合查询</w:t>
            </w:r>
          </w:p>
        </w:tc>
        <w:tc>
          <w:tcPr>
            <w:tcW w:w="3686" w:type="dxa"/>
            <w:tcBorders>
              <w:top w:val="nil"/>
              <w:left w:val="nil"/>
              <w:bottom w:val="single" w:sz="4" w:space="0" w:color="auto"/>
              <w:right w:val="single" w:sz="4" w:space="0" w:color="auto"/>
            </w:tcBorders>
            <w:vAlign w:val="center"/>
          </w:tcPr>
          <w:p w14:paraId="0FDF5DC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514BE5E1"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B1E3569"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0F3DD0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特殊客户导入</w:t>
            </w:r>
          </w:p>
        </w:tc>
        <w:tc>
          <w:tcPr>
            <w:tcW w:w="3686" w:type="dxa"/>
            <w:tcBorders>
              <w:top w:val="nil"/>
              <w:left w:val="nil"/>
              <w:bottom w:val="single" w:sz="4" w:space="0" w:color="auto"/>
              <w:right w:val="single" w:sz="4" w:space="0" w:color="auto"/>
            </w:tcBorders>
            <w:vAlign w:val="center"/>
          </w:tcPr>
          <w:p w14:paraId="267428B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4631DF7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7BEBA72"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B03978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交易查询</w:t>
            </w:r>
          </w:p>
        </w:tc>
        <w:tc>
          <w:tcPr>
            <w:tcW w:w="3686" w:type="dxa"/>
            <w:tcBorders>
              <w:top w:val="nil"/>
              <w:left w:val="nil"/>
              <w:bottom w:val="single" w:sz="4" w:space="0" w:color="auto"/>
              <w:right w:val="single" w:sz="4" w:space="0" w:color="auto"/>
            </w:tcBorders>
            <w:vAlign w:val="center"/>
          </w:tcPr>
          <w:p w14:paraId="73D825D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6CA01CE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255963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871981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催收记录查询</w:t>
            </w:r>
          </w:p>
        </w:tc>
        <w:tc>
          <w:tcPr>
            <w:tcW w:w="3686" w:type="dxa"/>
            <w:tcBorders>
              <w:top w:val="nil"/>
              <w:left w:val="nil"/>
              <w:bottom w:val="single" w:sz="4" w:space="0" w:color="auto"/>
              <w:right w:val="single" w:sz="4" w:space="0" w:color="auto"/>
            </w:tcBorders>
            <w:vAlign w:val="center"/>
          </w:tcPr>
          <w:p w14:paraId="28E4CD2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5A7CB83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5809BE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1EB02A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来电催收</w:t>
            </w:r>
          </w:p>
        </w:tc>
        <w:tc>
          <w:tcPr>
            <w:tcW w:w="3686" w:type="dxa"/>
            <w:tcBorders>
              <w:top w:val="nil"/>
              <w:left w:val="nil"/>
              <w:bottom w:val="single" w:sz="4" w:space="0" w:color="auto"/>
              <w:right w:val="single" w:sz="4" w:space="0" w:color="auto"/>
            </w:tcBorders>
            <w:vAlign w:val="center"/>
          </w:tcPr>
          <w:p w14:paraId="6FD1B0E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电话催收员/电话催收主管/催收经理</w:t>
            </w:r>
          </w:p>
        </w:tc>
      </w:tr>
      <w:tr w:rsidR="00DC1257" w14:paraId="68F7EC95"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DB4845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1455CA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邮寄记录</w:t>
            </w:r>
          </w:p>
        </w:tc>
        <w:tc>
          <w:tcPr>
            <w:tcW w:w="3686" w:type="dxa"/>
            <w:tcBorders>
              <w:top w:val="nil"/>
              <w:left w:val="nil"/>
              <w:bottom w:val="single" w:sz="4" w:space="0" w:color="auto"/>
              <w:right w:val="single" w:sz="4" w:space="0" w:color="auto"/>
            </w:tcBorders>
            <w:vAlign w:val="center"/>
          </w:tcPr>
          <w:p w14:paraId="2CFFB60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5F117539"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0A3C047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电催作业</w:t>
            </w:r>
          </w:p>
        </w:tc>
        <w:tc>
          <w:tcPr>
            <w:tcW w:w="2551" w:type="dxa"/>
            <w:tcBorders>
              <w:top w:val="nil"/>
              <w:left w:val="nil"/>
              <w:bottom w:val="single" w:sz="4" w:space="0" w:color="auto"/>
              <w:right w:val="single" w:sz="4" w:space="0" w:color="auto"/>
            </w:tcBorders>
            <w:vAlign w:val="center"/>
          </w:tcPr>
          <w:p w14:paraId="3B8532F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w:t>
            </w:r>
          </w:p>
        </w:tc>
        <w:tc>
          <w:tcPr>
            <w:tcW w:w="3686" w:type="dxa"/>
            <w:tcBorders>
              <w:top w:val="nil"/>
              <w:left w:val="nil"/>
              <w:bottom w:val="single" w:sz="4" w:space="0" w:color="auto"/>
              <w:right w:val="single" w:sz="4" w:space="0" w:color="auto"/>
            </w:tcBorders>
            <w:vAlign w:val="center"/>
          </w:tcPr>
          <w:p w14:paraId="0001C5E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电话催收员/电话催收主管/催收经理</w:t>
            </w:r>
          </w:p>
        </w:tc>
      </w:tr>
      <w:tr w:rsidR="00DC1257" w14:paraId="5E9D8B4D"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BCAEACB"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29E425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队列查询</w:t>
            </w:r>
          </w:p>
        </w:tc>
        <w:tc>
          <w:tcPr>
            <w:tcW w:w="3686" w:type="dxa"/>
            <w:tcBorders>
              <w:top w:val="nil"/>
              <w:left w:val="nil"/>
              <w:bottom w:val="single" w:sz="4" w:space="0" w:color="auto"/>
              <w:right w:val="single" w:sz="4" w:space="0" w:color="auto"/>
            </w:tcBorders>
            <w:vAlign w:val="center"/>
          </w:tcPr>
          <w:p w14:paraId="3C63E03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08B35B1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CF5E35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01F365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手动分案</w:t>
            </w:r>
          </w:p>
        </w:tc>
        <w:tc>
          <w:tcPr>
            <w:tcW w:w="3686" w:type="dxa"/>
            <w:tcBorders>
              <w:top w:val="nil"/>
              <w:left w:val="nil"/>
              <w:bottom w:val="single" w:sz="4" w:space="0" w:color="auto"/>
              <w:right w:val="single" w:sz="4" w:space="0" w:color="auto"/>
            </w:tcBorders>
            <w:vAlign w:val="center"/>
          </w:tcPr>
          <w:p w14:paraId="2874176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2087B2EF"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3BA0E1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3BB83E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主管复核</w:t>
            </w:r>
          </w:p>
        </w:tc>
        <w:tc>
          <w:tcPr>
            <w:tcW w:w="3686" w:type="dxa"/>
            <w:tcBorders>
              <w:top w:val="nil"/>
              <w:left w:val="nil"/>
              <w:bottom w:val="single" w:sz="4" w:space="0" w:color="auto"/>
              <w:right w:val="single" w:sz="4" w:space="0" w:color="auto"/>
            </w:tcBorders>
            <w:vAlign w:val="center"/>
          </w:tcPr>
          <w:p w14:paraId="7BC06FA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w:t>
            </w:r>
          </w:p>
        </w:tc>
      </w:tr>
      <w:tr w:rsidR="00DC1257" w14:paraId="72A854D6"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0E831E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6CF0B70" w14:textId="77777777" w:rsidR="00DC1257" w:rsidRDefault="007579A1">
            <w:pPr>
              <w:widowControl/>
              <w:jc w:val="left"/>
              <w:rPr>
                <w:rFonts w:ascii="宋体" w:hAnsi="宋体" w:cs="宋体"/>
                <w:color w:val="000000"/>
                <w:kern w:val="0"/>
                <w:sz w:val="20"/>
                <w:szCs w:val="20"/>
              </w:rPr>
            </w:pPr>
            <w:proofErr w:type="gramStart"/>
            <w:r>
              <w:rPr>
                <w:rFonts w:ascii="宋体" w:hAnsi="宋体" w:cs="宋体" w:hint="eastAsia"/>
                <w:color w:val="000000"/>
                <w:kern w:val="0"/>
                <w:sz w:val="20"/>
                <w:szCs w:val="20"/>
              </w:rPr>
              <w:t>软电话</w:t>
            </w:r>
            <w:proofErr w:type="gramEnd"/>
            <w:r>
              <w:rPr>
                <w:rFonts w:ascii="宋体" w:hAnsi="宋体" w:cs="宋体" w:hint="eastAsia"/>
                <w:color w:val="000000"/>
                <w:kern w:val="0"/>
                <w:sz w:val="20"/>
                <w:szCs w:val="20"/>
              </w:rPr>
              <w:t>催收</w:t>
            </w:r>
          </w:p>
        </w:tc>
        <w:tc>
          <w:tcPr>
            <w:tcW w:w="3686" w:type="dxa"/>
            <w:tcBorders>
              <w:top w:val="nil"/>
              <w:left w:val="nil"/>
              <w:bottom w:val="single" w:sz="4" w:space="0" w:color="auto"/>
              <w:right w:val="single" w:sz="4" w:space="0" w:color="auto"/>
            </w:tcBorders>
            <w:vAlign w:val="center"/>
          </w:tcPr>
          <w:p w14:paraId="3FF69B1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电话催收员/电话催收主管/催收经理</w:t>
            </w:r>
          </w:p>
        </w:tc>
      </w:tr>
      <w:tr w:rsidR="00DC1257" w14:paraId="5FFC92EC"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ECB784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ED1E9E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夜间催收</w:t>
            </w:r>
          </w:p>
        </w:tc>
        <w:tc>
          <w:tcPr>
            <w:tcW w:w="3686" w:type="dxa"/>
            <w:tcBorders>
              <w:top w:val="nil"/>
              <w:left w:val="nil"/>
              <w:bottom w:val="single" w:sz="4" w:space="0" w:color="auto"/>
              <w:right w:val="single" w:sz="4" w:space="0" w:color="auto"/>
            </w:tcBorders>
            <w:vAlign w:val="center"/>
          </w:tcPr>
          <w:p w14:paraId="7606050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电话催收员/电话催收主管/催收经理</w:t>
            </w:r>
          </w:p>
        </w:tc>
      </w:tr>
      <w:tr w:rsidR="00DC1257" w14:paraId="710ABB10" w14:textId="77777777">
        <w:trPr>
          <w:trHeight w:val="270"/>
        </w:trPr>
        <w:tc>
          <w:tcPr>
            <w:tcW w:w="1433" w:type="dxa"/>
            <w:vMerge w:val="restart"/>
            <w:tcBorders>
              <w:top w:val="nil"/>
              <w:left w:val="single" w:sz="4" w:space="0" w:color="auto"/>
              <w:bottom w:val="single" w:sz="4" w:space="0" w:color="000000"/>
              <w:right w:val="single" w:sz="4" w:space="0" w:color="auto"/>
            </w:tcBorders>
            <w:vAlign w:val="center"/>
          </w:tcPr>
          <w:p w14:paraId="779D416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协办申请</w:t>
            </w:r>
          </w:p>
        </w:tc>
        <w:tc>
          <w:tcPr>
            <w:tcW w:w="2551" w:type="dxa"/>
            <w:tcBorders>
              <w:top w:val="nil"/>
              <w:left w:val="nil"/>
              <w:bottom w:val="single" w:sz="4" w:space="0" w:color="auto"/>
              <w:right w:val="single" w:sz="4" w:space="0" w:color="auto"/>
            </w:tcBorders>
            <w:vAlign w:val="center"/>
          </w:tcPr>
          <w:p w14:paraId="66E3B65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短信申请</w:t>
            </w:r>
          </w:p>
        </w:tc>
        <w:tc>
          <w:tcPr>
            <w:tcW w:w="3686" w:type="dxa"/>
            <w:tcBorders>
              <w:top w:val="nil"/>
              <w:left w:val="nil"/>
              <w:bottom w:val="single" w:sz="4" w:space="0" w:color="auto"/>
              <w:right w:val="single" w:sz="4" w:space="0" w:color="auto"/>
            </w:tcBorders>
            <w:vAlign w:val="center"/>
          </w:tcPr>
          <w:p w14:paraId="48D6BC8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5DB9FB82"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43B74DF9"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A37185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信函申请</w:t>
            </w:r>
          </w:p>
        </w:tc>
        <w:tc>
          <w:tcPr>
            <w:tcW w:w="3686" w:type="dxa"/>
            <w:tcBorders>
              <w:top w:val="nil"/>
              <w:left w:val="nil"/>
              <w:bottom w:val="single" w:sz="4" w:space="0" w:color="auto"/>
              <w:right w:val="single" w:sz="4" w:space="0" w:color="auto"/>
            </w:tcBorders>
            <w:vAlign w:val="center"/>
          </w:tcPr>
          <w:p w14:paraId="5EAE3F2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0C89A41F"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42F28E7B"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E50DFD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外访申请</w:t>
            </w:r>
          </w:p>
        </w:tc>
        <w:tc>
          <w:tcPr>
            <w:tcW w:w="3686" w:type="dxa"/>
            <w:tcBorders>
              <w:top w:val="nil"/>
              <w:left w:val="nil"/>
              <w:bottom w:val="single" w:sz="4" w:space="0" w:color="auto"/>
              <w:right w:val="single" w:sz="4" w:space="0" w:color="auto"/>
            </w:tcBorders>
            <w:vAlign w:val="center"/>
          </w:tcPr>
          <w:p w14:paraId="2FA94A0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3199261D"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1769E7D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4F108B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案件调查</w:t>
            </w:r>
          </w:p>
        </w:tc>
        <w:tc>
          <w:tcPr>
            <w:tcW w:w="3686" w:type="dxa"/>
            <w:tcBorders>
              <w:top w:val="nil"/>
              <w:left w:val="nil"/>
              <w:bottom w:val="single" w:sz="4" w:space="0" w:color="auto"/>
              <w:right w:val="single" w:sz="4" w:space="0" w:color="auto"/>
            </w:tcBorders>
            <w:vAlign w:val="center"/>
          </w:tcPr>
          <w:p w14:paraId="3DE9136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0A3403E9"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5B57F10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7C5EF0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诉讼申请</w:t>
            </w:r>
          </w:p>
        </w:tc>
        <w:tc>
          <w:tcPr>
            <w:tcW w:w="3686" w:type="dxa"/>
            <w:tcBorders>
              <w:top w:val="nil"/>
              <w:left w:val="nil"/>
              <w:bottom w:val="single" w:sz="4" w:space="0" w:color="auto"/>
              <w:right w:val="single" w:sz="4" w:space="0" w:color="auto"/>
            </w:tcBorders>
            <w:vAlign w:val="center"/>
          </w:tcPr>
          <w:p w14:paraId="5F70ECA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74B85C0B"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0886C66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5773A0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核销申请</w:t>
            </w:r>
          </w:p>
        </w:tc>
        <w:tc>
          <w:tcPr>
            <w:tcW w:w="3686" w:type="dxa"/>
            <w:tcBorders>
              <w:top w:val="nil"/>
              <w:left w:val="nil"/>
              <w:bottom w:val="single" w:sz="4" w:space="0" w:color="auto"/>
              <w:right w:val="single" w:sz="4" w:space="0" w:color="auto"/>
            </w:tcBorders>
            <w:vAlign w:val="center"/>
          </w:tcPr>
          <w:p w14:paraId="39FB31F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3D13771E"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5FAFFC3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D6CC63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电邮申请</w:t>
            </w:r>
          </w:p>
        </w:tc>
        <w:tc>
          <w:tcPr>
            <w:tcW w:w="3686" w:type="dxa"/>
            <w:tcBorders>
              <w:top w:val="nil"/>
              <w:left w:val="nil"/>
              <w:bottom w:val="single" w:sz="4" w:space="0" w:color="auto"/>
              <w:right w:val="single" w:sz="4" w:space="0" w:color="auto"/>
            </w:tcBorders>
            <w:vAlign w:val="center"/>
          </w:tcPr>
          <w:p w14:paraId="50FE0BB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67F9AD2A" w14:textId="77777777">
        <w:trPr>
          <w:trHeight w:val="270"/>
        </w:trPr>
        <w:tc>
          <w:tcPr>
            <w:tcW w:w="1433" w:type="dxa"/>
            <w:vMerge w:val="restart"/>
            <w:tcBorders>
              <w:top w:val="nil"/>
              <w:left w:val="single" w:sz="4" w:space="0" w:color="auto"/>
              <w:bottom w:val="single" w:sz="4" w:space="0" w:color="000000"/>
              <w:right w:val="single" w:sz="4" w:space="0" w:color="auto"/>
            </w:tcBorders>
            <w:vAlign w:val="center"/>
          </w:tcPr>
          <w:p w14:paraId="2ECD905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协办审核</w:t>
            </w:r>
          </w:p>
        </w:tc>
        <w:tc>
          <w:tcPr>
            <w:tcW w:w="2551" w:type="dxa"/>
            <w:tcBorders>
              <w:top w:val="nil"/>
              <w:left w:val="nil"/>
              <w:bottom w:val="single" w:sz="4" w:space="0" w:color="auto"/>
              <w:right w:val="single" w:sz="4" w:space="0" w:color="auto"/>
            </w:tcBorders>
            <w:vAlign w:val="center"/>
          </w:tcPr>
          <w:p w14:paraId="1F28312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短信审核</w:t>
            </w:r>
          </w:p>
        </w:tc>
        <w:tc>
          <w:tcPr>
            <w:tcW w:w="3686" w:type="dxa"/>
            <w:tcBorders>
              <w:top w:val="nil"/>
              <w:left w:val="nil"/>
              <w:bottom w:val="single" w:sz="4" w:space="0" w:color="auto"/>
              <w:right w:val="single" w:sz="4" w:space="0" w:color="auto"/>
            </w:tcBorders>
            <w:vAlign w:val="center"/>
          </w:tcPr>
          <w:p w14:paraId="63F2783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1326193E"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70751B64"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7A8C43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信函审核</w:t>
            </w:r>
          </w:p>
        </w:tc>
        <w:tc>
          <w:tcPr>
            <w:tcW w:w="3686" w:type="dxa"/>
            <w:tcBorders>
              <w:top w:val="nil"/>
              <w:left w:val="nil"/>
              <w:bottom w:val="single" w:sz="4" w:space="0" w:color="auto"/>
              <w:right w:val="single" w:sz="4" w:space="0" w:color="auto"/>
            </w:tcBorders>
            <w:vAlign w:val="center"/>
          </w:tcPr>
          <w:p w14:paraId="007B3ED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48012A94"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37A32B4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9C01A4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外访审核</w:t>
            </w:r>
          </w:p>
        </w:tc>
        <w:tc>
          <w:tcPr>
            <w:tcW w:w="3686" w:type="dxa"/>
            <w:tcBorders>
              <w:top w:val="nil"/>
              <w:left w:val="nil"/>
              <w:bottom w:val="single" w:sz="4" w:space="0" w:color="auto"/>
              <w:right w:val="single" w:sz="4" w:space="0" w:color="auto"/>
            </w:tcBorders>
            <w:vAlign w:val="center"/>
          </w:tcPr>
          <w:p w14:paraId="29BCB89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65C58D9E"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6FCB476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48034B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立案审核</w:t>
            </w:r>
          </w:p>
        </w:tc>
        <w:tc>
          <w:tcPr>
            <w:tcW w:w="3686" w:type="dxa"/>
            <w:tcBorders>
              <w:top w:val="nil"/>
              <w:left w:val="nil"/>
              <w:bottom w:val="single" w:sz="4" w:space="0" w:color="auto"/>
              <w:right w:val="single" w:sz="4" w:space="0" w:color="auto"/>
            </w:tcBorders>
            <w:vAlign w:val="center"/>
          </w:tcPr>
          <w:p w14:paraId="2573C7D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2973B842"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66D6C76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8ADA96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诉讼审核</w:t>
            </w:r>
          </w:p>
        </w:tc>
        <w:tc>
          <w:tcPr>
            <w:tcW w:w="3686" w:type="dxa"/>
            <w:tcBorders>
              <w:top w:val="nil"/>
              <w:left w:val="nil"/>
              <w:bottom w:val="single" w:sz="4" w:space="0" w:color="auto"/>
              <w:right w:val="single" w:sz="4" w:space="0" w:color="auto"/>
            </w:tcBorders>
            <w:vAlign w:val="center"/>
          </w:tcPr>
          <w:p w14:paraId="19493B4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18419E08"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57708EEC"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427D08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核销审核</w:t>
            </w:r>
          </w:p>
        </w:tc>
        <w:tc>
          <w:tcPr>
            <w:tcW w:w="3686" w:type="dxa"/>
            <w:tcBorders>
              <w:top w:val="nil"/>
              <w:left w:val="nil"/>
              <w:bottom w:val="single" w:sz="4" w:space="0" w:color="auto"/>
              <w:right w:val="single" w:sz="4" w:space="0" w:color="auto"/>
            </w:tcBorders>
            <w:vAlign w:val="center"/>
          </w:tcPr>
          <w:p w14:paraId="56766D0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2C45D1A0"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28584F62"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EEA181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核销复审</w:t>
            </w:r>
          </w:p>
        </w:tc>
        <w:tc>
          <w:tcPr>
            <w:tcW w:w="3686" w:type="dxa"/>
            <w:tcBorders>
              <w:top w:val="nil"/>
              <w:left w:val="nil"/>
              <w:bottom w:val="single" w:sz="4" w:space="0" w:color="auto"/>
              <w:right w:val="single" w:sz="4" w:space="0" w:color="auto"/>
            </w:tcBorders>
            <w:vAlign w:val="center"/>
          </w:tcPr>
          <w:p w14:paraId="55AB6B7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催收经理</w:t>
            </w:r>
          </w:p>
        </w:tc>
      </w:tr>
      <w:tr w:rsidR="00DC1257" w14:paraId="0633B45F"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0D87BF78"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BC917F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电邮审核</w:t>
            </w:r>
          </w:p>
        </w:tc>
        <w:tc>
          <w:tcPr>
            <w:tcW w:w="3686" w:type="dxa"/>
            <w:tcBorders>
              <w:top w:val="nil"/>
              <w:left w:val="nil"/>
              <w:bottom w:val="single" w:sz="4" w:space="0" w:color="auto"/>
              <w:right w:val="single" w:sz="4" w:space="0" w:color="auto"/>
            </w:tcBorders>
            <w:vAlign w:val="center"/>
          </w:tcPr>
          <w:p w14:paraId="5CAA23F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07E5B836"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089B65F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协办作业</w:t>
            </w:r>
          </w:p>
        </w:tc>
        <w:tc>
          <w:tcPr>
            <w:tcW w:w="2551" w:type="dxa"/>
            <w:tcBorders>
              <w:top w:val="nil"/>
              <w:left w:val="nil"/>
              <w:bottom w:val="single" w:sz="4" w:space="0" w:color="auto"/>
              <w:right w:val="single" w:sz="4" w:space="0" w:color="auto"/>
            </w:tcBorders>
            <w:vAlign w:val="center"/>
          </w:tcPr>
          <w:p w14:paraId="4CA3C38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短信作业</w:t>
            </w:r>
          </w:p>
        </w:tc>
        <w:tc>
          <w:tcPr>
            <w:tcW w:w="3686" w:type="dxa"/>
            <w:tcBorders>
              <w:top w:val="nil"/>
              <w:left w:val="nil"/>
              <w:bottom w:val="single" w:sz="4" w:space="0" w:color="auto"/>
              <w:right w:val="single" w:sz="4" w:space="0" w:color="auto"/>
            </w:tcBorders>
            <w:vAlign w:val="center"/>
          </w:tcPr>
          <w:p w14:paraId="41918D4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5FCB41B4"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2D893D0"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9AB3BC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信函作业</w:t>
            </w:r>
          </w:p>
        </w:tc>
        <w:tc>
          <w:tcPr>
            <w:tcW w:w="3686" w:type="dxa"/>
            <w:tcBorders>
              <w:top w:val="nil"/>
              <w:left w:val="nil"/>
              <w:bottom w:val="single" w:sz="4" w:space="0" w:color="auto"/>
              <w:right w:val="single" w:sz="4" w:space="0" w:color="auto"/>
            </w:tcBorders>
            <w:vAlign w:val="center"/>
          </w:tcPr>
          <w:p w14:paraId="5920F10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538C2A1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3A47E0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883415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外访作业</w:t>
            </w:r>
          </w:p>
        </w:tc>
        <w:tc>
          <w:tcPr>
            <w:tcW w:w="3686" w:type="dxa"/>
            <w:tcBorders>
              <w:top w:val="nil"/>
              <w:left w:val="nil"/>
              <w:bottom w:val="single" w:sz="4" w:space="0" w:color="auto"/>
              <w:right w:val="single" w:sz="4" w:space="0" w:color="auto"/>
            </w:tcBorders>
            <w:vAlign w:val="center"/>
          </w:tcPr>
          <w:p w14:paraId="4E6D561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38D3E119"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433677C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B9D466A" w14:textId="77777777" w:rsidR="00DC1257" w:rsidRDefault="007579A1">
            <w:pPr>
              <w:widowControl/>
              <w:jc w:val="left"/>
              <w:rPr>
                <w:rFonts w:ascii="宋体" w:hAnsi="宋体" w:cs="宋体"/>
                <w:color w:val="000000"/>
                <w:kern w:val="0"/>
                <w:sz w:val="20"/>
                <w:szCs w:val="20"/>
              </w:rPr>
            </w:pPr>
            <w:proofErr w:type="gramStart"/>
            <w:r>
              <w:rPr>
                <w:rFonts w:ascii="宋体" w:hAnsi="宋体" w:cs="宋体" w:hint="eastAsia"/>
                <w:color w:val="000000"/>
                <w:kern w:val="0"/>
                <w:sz w:val="20"/>
                <w:szCs w:val="20"/>
              </w:rPr>
              <w:t>案调处置</w:t>
            </w:r>
            <w:proofErr w:type="gramEnd"/>
          </w:p>
        </w:tc>
        <w:tc>
          <w:tcPr>
            <w:tcW w:w="3686" w:type="dxa"/>
            <w:tcBorders>
              <w:top w:val="nil"/>
              <w:left w:val="nil"/>
              <w:bottom w:val="single" w:sz="4" w:space="0" w:color="auto"/>
              <w:right w:val="single" w:sz="4" w:space="0" w:color="auto"/>
            </w:tcBorders>
            <w:vAlign w:val="center"/>
          </w:tcPr>
          <w:p w14:paraId="7BA30A6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0DD62F42"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36F4C55" w14:textId="77777777" w:rsidR="00DC1257" w:rsidRDefault="00DC1257">
            <w:pPr>
              <w:widowControl/>
              <w:jc w:val="left"/>
              <w:rPr>
                <w:rFonts w:ascii="宋体" w:hAnsi="宋体" w:cs="宋体"/>
                <w:color w:val="000000"/>
                <w:kern w:val="0"/>
                <w:sz w:val="20"/>
                <w:szCs w:val="20"/>
              </w:rPr>
            </w:pPr>
          </w:p>
        </w:tc>
        <w:tc>
          <w:tcPr>
            <w:tcW w:w="2551" w:type="dxa"/>
            <w:tcBorders>
              <w:top w:val="single" w:sz="4" w:space="0" w:color="auto"/>
              <w:left w:val="nil"/>
              <w:bottom w:val="single" w:sz="4" w:space="0" w:color="auto"/>
              <w:right w:val="single" w:sz="4" w:space="0" w:color="auto"/>
            </w:tcBorders>
            <w:vAlign w:val="center"/>
          </w:tcPr>
          <w:p w14:paraId="4FD020F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诉讼作业</w:t>
            </w:r>
          </w:p>
        </w:tc>
        <w:tc>
          <w:tcPr>
            <w:tcW w:w="3686" w:type="dxa"/>
            <w:tcBorders>
              <w:top w:val="single" w:sz="4" w:space="0" w:color="auto"/>
              <w:left w:val="nil"/>
              <w:bottom w:val="single" w:sz="4" w:space="0" w:color="auto"/>
              <w:right w:val="single" w:sz="4" w:space="0" w:color="auto"/>
            </w:tcBorders>
            <w:vAlign w:val="center"/>
          </w:tcPr>
          <w:p w14:paraId="7E8D4D2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27C5575A"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CDFB923" w14:textId="77777777" w:rsidR="00DC1257" w:rsidRDefault="00DC1257">
            <w:pPr>
              <w:widowControl/>
              <w:jc w:val="left"/>
              <w:rPr>
                <w:rFonts w:ascii="宋体" w:hAnsi="宋体" w:cs="宋体"/>
                <w:color w:val="000000"/>
                <w:kern w:val="0"/>
                <w:sz w:val="20"/>
                <w:szCs w:val="20"/>
              </w:rPr>
            </w:pPr>
          </w:p>
        </w:tc>
        <w:tc>
          <w:tcPr>
            <w:tcW w:w="2551" w:type="dxa"/>
            <w:tcBorders>
              <w:top w:val="single" w:sz="4" w:space="0" w:color="auto"/>
              <w:left w:val="nil"/>
              <w:bottom w:val="single" w:sz="4" w:space="0" w:color="auto"/>
              <w:right w:val="single" w:sz="4" w:space="0" w:color="auto"/>
            </w:tcBorders>
            <w:vAlign w:val="center"/>
          </w:tcPr>
          <w:p w14:paraId="5DCE5C7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核销作业</w:t>
            </w:r>
          </w:p>
        </w:tc>
        <w:tc>
          <w:tcPr>
            <w:tcW w:w="3686" w:type="dxa"/>
            <w:tcBorders>
              <w:top w:val="single" w:sz="4" w:space="0" w:color="auto"/>
              <w:left w:val="nil"/>
              <w:bottom w:val="single" w:sz="4" w:space="0" w:color="auto"/>
              <w:right w:val="single" w:sz="4" w:space="0" w:color="auto"/>
            </w:tcBorders>
            <w:vAlign w:val="center"/>
          </w:tcPr>
          <w:p w14:paraId="50BE18A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24AFDFAA"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8B4DB81"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D55CC7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电邮作业</w:t>
            </w:r>
          </w:p>
        </w:tc>
        <w:tc>
          <w:tcPr>
            <w:tcW w:w="3686" w:type="dxa"/>
            <w:tcBorders>
              <w:top w:val="nil"/>
              <w:left w:val="nil"/>
              <w:bottom w:val="single" w:sz="4" w:space="0" w:color="auto"/>
              <w:right w:val="single" w:sz="4" w:space="0" w:color="auto"/>
            </w:tcBorders>
            <w:vAlign w:val="center"/>
          </w:tcPr>
          <w:p w14:paraId="4F91BA9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78D0AD40" w14:textId="77777777">
        <w:trPr>
          <w:trHeight w:val="270"/>
        </w:trPr>
        <w:tc>
          <w:tcPr>
            <w:tcW w:w="1433" w:type="dxa"/>
            <w:vMerge w:val="restart"/>
            <w:tcBorders>
              <w:top w:val="nil"/>
              <w:left w:val="single" w:sz="4" w:space="0" w:color="auto"/>
              <w:bottom w:val="single" w:sz="4" w:space="0" w:color="000000"/>
              <w:right w:val="single" w:sz="4" w:space="0" w:color="auto"/>
            </w:tcBorders>
            <w:vAlign w:val="center"/>
          </w:tcPr>
          <w:p w14:paraId="0A24481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协办申请查询</w:t>
            </w:r>
          </w:p>
        </w:tc>
        <w:tc>
          <w:tcPr>
            <w:tcW w:w="2551" w:type="dxa"/>
            <w:tcBorders>
              <w:top w:val="nil"/>
              <w:left w:val="nil"/>
              <w:bottom w:val="single" w:sz="4" w:space="0" w:color="auto"/>
              <w:right w:val="single" w:sz="4" w:space="0" w:color="auto"/>
            </w:tcBorders>
            <w:vAlign w:val="center"/>
          </w:tcPr>
          <w:p w14:paraId="2CED565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短信申请查询</w:t>
            </w:r>
          </w:p>
        </w:tc>
        <w:tc>
          <w:tcPr>
            <w:tcW w:w="3686" w:type="dxa"/>
            <w:tcBorders>
              <w:top w:val="nil"/>
              <w:left w:val="nil"/>
              <w:bottom w:val="single" w:sz="4" w:space="0" w:color="auto"/>
              <w:right w:val="single" w:sz="4" w:space="0" w:color="auto"/>
            </w:tcBorders>
            <w:vAlign w:val="center"/>
          </w:tcPr>
          <w:p w14:paraId="2816413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3F8CBDA3"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78935B0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817C8E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信函申请查询</w:t>
            </w:r>
          </w:p>
        </w:tc>
        <w:tc>
          <w:tcPr>
            <w:tcW w:w="3686" w:type="dxa"/>
            <w:tcBorders>
              <w:top w:val="nil"/>
              <w:left w:val="nil"/>
              <w:bottom w:val="single" w:sz="4" w:space="0" w:color="auto"/>
              <w:right w:val="single" w:sz="4" w:space="0" w:color="auto"/>
            </w:tcBorders>
            <w:vAlign w:val="center"/>
          </w:tcPr>
          <w:p w14:paraId="53820F2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73B405F9"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1553E7F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EF6A8B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外访申请查询</w:t>
            </w:r>
          </w:p>
        </w:tc>
        <w:tc>
          <w:tcPr>
            <w:tcW w:w="3686" w:type="dxa"/>
            <w:tcBorders>
              <w:top w:val="nil"/>
              <w:left w:val="nil"/>
              <w:bottom w:val="single" w:sz="4" w:space="0" w:color="auto"/>
              <w:right w:val="single" w:sz="4" w:space="0" w:color="auto"/>
            </w:tcBorders>
            <w:vAlign w:val="center"/>
          </w:tcPr>
          <w:p w14:paraId="67B3B1A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0990A6E7"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5C56104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CBB4024" w14:textId="77777777" w:rsidR="00DC1257" w:rsidRDefault="007579A1">
            <w:pPr>
              <w:widowControl/>
              <w:jc w:val="left"/>
              <w:rPr>
                <w:rFonts w:ascii="宋体" w:hAnsi="宋体" w:cs="宋体"/>
                <w:color w:val="000000"/>
                <w:kern w:val="0"/>
                <w:sz w:val="20"/>
                <w:szCs w:val="20"/>
              </w:rPr>
            </w:pPr>
            <w:proofErr w:type="gramStart"/>
            <w:r>
              <w:rPr>
                <w:rFonts w:ascii="宋体" w:hAnsi="宋体" w:cs="宋体" w:hint="eastAsia"/>
                <w:color w:val="000000"/>
                <w:kern w:val="0"/>
                <w:sz w:val="20"/>
                <w:szCs w:val="20"/>
              </w:rPr>
              <w:t>案调申请</w:t>
            </w:r>
            <w:proofErr w:type="gramEnd"/>
            <w:r>
              <w:rPr>
                <w:rFonts w:ascii="宋体" w:hAnsi="宋体" w:cs="宋体" w:hint="eastAsia"/>
                <w:color w:val="000000"/>
                <w:kern w:val="0"/>
                <w:sz w:val="20"/>
                <w:szCs w:val="20"/>
              </w:rPr>
              <w:t>查询</w:t>
            </w:r>
          </w:p>
        </w:tc>
        <w:tc>
          <w:tcPr>
            <w:tcW w:w="3686" w:type="dxa"/>
            <w:tcBorders>
              <w:top w:val="nil"/>
              <w:left w:val="nil"/>
              <w:bottom w:val="single" w:sz="4" w:space="0" w:color="auto"/>
              <w:right w:val="single" w:sz="4" w:space="0" w:color="auto"/>
            </w:tcBorders>
            <w:vAlign w:val="center"/>
          </w:tcPr>
          <w:p w14:paraId="6698A8C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6905D000"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0D5FAB0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A30435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诉讼申请查询</w:t>
            </w:r>
          </w:p>
        </w:tc>
        <w:tc>
          <w:tcPr>
            <w:tcW w:w="3686" w:type="dxa"/>
            <w:tcBorders>
              <w:top w:val="nil"/>
              <w:left w:val="nil"/>
              <w:bottom w:val="single" w:sz="4" w:space="0" w:color="auto"/>
              <w:right w:val="single" w:sz="4" w:space="0" w:color="auto"/>
            </w:tcBorders>
            <w:vAlign w:val="center"/>
          </w:tcPr>
          <w:p w14:paraId="1893613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46F61EC6"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1F09795A"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4981340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核销申请查询</w:t>
            </w:r>
          </w:p>
        </w:tc>
        <w:tc>
          <w:tcPr>
            <w:tcW w:w="3686" w:type="dxa"/>
            <w:tcBorders>
              <w:top w:val="nil"/>
              <w:left w:val="nil"/>
              <w:bottom w:val="single" w:sz="4" w:space="0" w:color="auto"/>
              <w:right w:val="single" w:sz="4" w:space="0" w:color="auto"/>
            </w:tcBorders>
            <w:vAlign w:val="center"/>
          </w:tcPr>
          <w:p w14:paraId="7CB5010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5CDE1811"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6B075DA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4A1CE8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电邮申请查询</w:t>
            </w:r>
          </w:p>
        </w:tc>
        <w:tc>
          <w:tcPr>
            <w:tcW w:w="3686" w:type="dxa"/>
            <w:tcBorders>
              <w:top w:val="nil"/>
              <w:left w:val="nil"/>
              <w:bottom w:val="single" w:sz="4" w:space="0" w:color="auto"/>
              <w:right w:val="single" w:sz="4" w:space="0" w:color="auto"/>
            </w:tcBorders>
            <w:vAlign w:val="center"/>
          </w:tcPr>
          <w:p w14:paraId="1E7DD84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催收员/催收主管/催收经理</w:t>
            </w:r>
          </w:p>
        </w:tc>
      </w:tr>
      <w:tr w:rsidR="00DC1257" w14:paraId="4C9757D6"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4F4E37F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外包作业</w:t>
            </w:r>
          </w:p>
        </w:tc>
        <w:tc>
          <w:tcPr>
            <w:tcW w:w="2551" w:type="dxa"/>
            <w:tcBorders>
              <w:top w:val="nil"/>
              <w:left w:val="nil"/>
              <w:bottom w:val="single" w:sz="4" w:space="0" w:color="auto"/>
              <w:right w:val="single" w:sz="4" w:space="0" w:color="auto"/>
            </w:tcBorders>
            <w:vAlign w:val="center"/>
          </w:tcPr>
          <w:p w14:paraId="06C4E46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外包申请</w:t>
            </w:r>
          </w:p>
        </w:tc>
        <w:tc>
          <w:tcPr>
            <w:tcW w:w="3686" w:type="dxa"/>
            <w:tcBorders>
              <w:top w:val="nil"/>
              <w:left w:val="nil"/>
              <w:bottom w:val="single" w:sz="4" w:space="0" w:color="auto"/>
              <w:right w:val="single" w:sz="4" w:space="0" w:color="auto"/>
            </w:tcBorders>
            <w:vAlign w:val="center"/>
          </w:tcPr>
          <w:p w14:paraId="4A7A302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电话催收员</w:t>
            </w:r>
          </w:p>
        </w:tc>
      </w:tr>
      <w:tr w:rsidR="00DC1257" w14:paraId="0FCB9735"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51181A2"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BA71C5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外包审核</w:t>
            </w:r>
          </w:p>
        </w:tc>
        <w:tc>
          <w:tcPr>
            <w:tcW w:w="3686" w:type="dxa"/>
            <w:tcBorders>
              <w:top w:val="nil"/>
              <w:left w:val="nil"/>
              <w:bottom w:val="single" w:sz="4" w:space="0" w:color="auto"/>
              <w:right w:val="single" w:sz="4" w:space="0" w:color="auto"/>
            </w:tcBorders>
            <w:vAlign w:val="center"/>
          </w:tcPr>
          <w:p w14:paraId="04F6EC1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电话催收主管</w:t>
            </w:r>
          </w:p>
        </w:tc>
      </w:tr>
      <w:tr w:rsidR="00DC1257" w14:paraId="60FE7512"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0747ADD"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F9A230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案件外包</w:t>
            </w:r>
          </w:p>
        </w:tc>
        <w:tc>
          <w:tcPr>
            <w:tcW w:w="3686" w:type="dxa"/>
            <w:tcBorders>
              <w:top w:val="nil"/>
              <w:left w:val="nil"/>
              <w:bottom w:val="single" w:sz="4" w:space="0" w:color="auto"/>
              <w:right w:val="single" w:sz="4" w:space="0" w:color="auto"/>
            </w:tcBorders>
            <w:vAlign w:val="center"/>
          </w:tcPr>
          <w:p w14:paraId="373E02C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686E74BE"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CDE2462"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1268C3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外包管理</w:t>
            </w:r>
          </w:p>
        </w:tc>
        <w:tc>
          <w:tcPr>
            <w:tcW w:w="3686" w:type="dxa"/>
            <w:tcBorders>
              <w:top w:val="nil"/>
              <w:left w:val="nil"/>
              <w:bottom w:val="single" w:sz="4" w:space="0" w:color="auto"/>
              <w:right w:val="single" w:sz="4" w:space="0" w:color="auto"/>
            </w:tcBorders>
            <w:vAlign w:val="center"/>
          </w:tcPr>
          <w:p w14:paraId="0EDDA77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委外催收员</w:t>
            </w:r>
          </w:p>
        </w:tc>
      </w:tr>
      <w:tr w:rsidR="00DC1257" w14:paraId="7B97749F"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081882B"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451D01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外包佣金查询</w:t>
            </w:r>
          </w:p>
        </w:tc>
        <w:tc>
          <w:tcPr>
            <w:tcW w:w="3686" w:type="dxa"/>
            <w:tcBorders>
              <w:top w:val="nil"/>
              <w:left w:val="nil"/>
              <w:bottom w:val="single" w:sz="4" w:space="0" w:color="auto"/>
              <w:right w:val="single" w:sz="4" w:space="0" w:color="auto"/>
            </w:tcBorders>
            <w:vAlign w:val="center"/>
          </w:tcPr>
          <w:p w14:paraId="41A8963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4D91B67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C620440"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749FB4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外包绩效统计</w:t>
            </w:r>
          </w:p>
        </w:tc>
        <w:tc>
          <w:tcPr>
            <w:tcW w:w="3686" w:type="dxa"/>
            <w:tcBorders>
              <w:top w:val="nil"/>
              <w:left w:val="nil"/>
              <w:bottom w:val="single" w:sz="4" w:space="0" w:color="auto"/>
              <w:right w:val="single" w:sz="4" w:space="0" w:color="auto"/>
            </w:tcBorders>
            <w:vAlign w:val="center"/>
          </w:tcPr>
          <w:p w14:paraId="4C394ED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2D84881E"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A10D2F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279ECE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外包机构管理</w:t>
            </w:r>
          </w:p>
        </w:tc>
        <w:tc>
          <w:tcPr>
            <w:tcW w:w="3686" w:type="dxa"/>
            <w:tcBorders>
              <w:top w:val="nil"/>
              <w:left w:val="nil"/>
              <w:bottom w:val="single" w:sz="4" w:space="0" w:color="auto"/>
              <w:right w:val="single" w:sz="4" w:space="0" w:color="auto"/>
            </w:tcBorders>
            <w:vAlign w:val="center"/>
          </w:tcPr>
          <w:p w14:paraId="3A8222F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委外催收主管/参数管理员</w:t>
            </w:r>
          </w:p>
        </w:tc>
      </w:tr>
      <w:tr w:rsidR="00DC1257" w14:paraId="3C49CC9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066C2AF"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147A0F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外包佣金设置</w:t>
            </w:r>
          </w:p>
        </w:tc>
        <w:tc>
          <w:tcPr>
            <w:tcW w:w="3686" w:type="dxa"/>
            <w:tcBorders>
              <w:top w:val="nil"/>
              <w:left w:val="nil"/>
              <w:bottom w:val="single" w:sz="4" w:space="0" w:color="auto"/>
              <w:right w:val="single" w:sz="4" w:space="0" w:color="auto"/>
            </w:tcBorders>
            <w:vAlign w:val="center"/>
          </w:tcPr>
          <w:p w14:paraId="03F72B6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委外催收主管/参数管理员</w:t>
            </w:r>
          </w:p>
        </w:tc>
      </w:tr>
      <w:tr w:rsidR="00DC1257" w14:paraId="6AEFDFE8"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7639939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19DFFB8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外包期限设置</w:t>
            </w:r>
          </w:p>
        </w:tc>
        <w:tc>
          <w:tcPr>
            <w:tcW w:w="3686" w:type="dxa"/>
            <w:tcBorders>
              <w:top w:val="nil"/>
              <w:left w:val="nil"/>
              <w:bottom w:val="single" w:sz="4" w:space="0" w:color="auto"/>
              <w:right w:val="single" w:sz="4" w:space="0" w:color="auto"/>
            </w:tcBorders>
            <w:vAlign w:val="center"/>
          </w:tcPr>
          <w:p w14:paraId="40C1EEB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委外催收主管/参数管理员</w:t>
            </w:r>
          </w:p>
        </w:tc>
      </w:tr>
      <w:tr w:rsidR="00DC1257" w14:paraId="00C811D0"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F6DCA09"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1EC6D67" w14:textId="77777777" w:rsidR="00DC1257" w:rsidRDefault="007579A1">
            <w:pPr>
              <w:widowControl/>
              <w:jc w:val="left"/>
              <w:rPr>
                <w:rFonts w:ascii="宋体" w:hAnsi="宋体" w:cs="宋体"/>
                <w:color w:val="000000"/>
                <w:kern w:val="0"/>
                <w:sz w:val="20"/>
                <w:szCs w:val="20"/>
              </w:rPr>
            </w:pPr>
            <w:proofErr w:type="gramStart"/>
            <w:r>
              <w:rPr>
                <w:rFonts w:ascii="宋体" w:hAnsi="宋体" w:cs="宋体" w:hint="eastAsia"/>
                <w:color w:val="000000"/>
                <w:kern w:val="0"/>
                <w:sz w:val="20"/>
                <w:szCs w:val="20"/>
              </w:rPr>
              <w:t>外包催记管理</w:t>
            </w:r>
            <w:proofErr w:type="gramEnd"/>
          </w:p>
        </w:tc>
        <w:tc>
          <w:tcPr>
            <w:tcW w:w="3686" w:type="dxa"/>
            <w:tcBorders>
              <w:top w:val="nil"/>
              <w:left w:val="nil"/>
              <w:bottom w:val="single" w:sz="4" w:space="0" w:color="auto"/>
              <w:right w:val="single" w:sz="4" w:space="0" w:color="auto"/>
            </w:tcBorders>
            <w:vAlign w:val="center"/>
          </w:tcPr>
          <w:p w14:paraId="662DA96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01E7F0A2"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166010B0"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E6CE54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外包分期付款</w:t>
            </w:r>
          </w:p>
        </w:tc>
        <w:tc>
          <w:tcPr>
            <w:tcW w:w="3686" w:type="dxa"/>
            <w:tcBorders>
              <w:top w:val="nil"/>
              <w:left w:val="nil"/>
              <w:bottom w:val="single" w:sz="4" w:space="0" w:color="auto"/>
              <w:right w:val="single" w:sz="4" w:space="0" w:color="auto"/>
            </w:tcBorders>
            <w:vAlign w:val="center"/>
          </w:tcPr>
          <w:p w14:paraId="32A5137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1708FAF3"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A071FC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E5A5C6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外包请款核对</w:t>
            </w:r>
          </w:p>
        </w:tc>
        <w:tc>
          <w:tcPr>
            <w:tcW w:w="3686" w:type="dxa"/>
            <w:tcBorders>
              <w:top w:val="nil"/>
              <w:left w:val="nil"/>
              <w:bottom w:val="single" w:sz="4" w:space="0" w:color="auto"/>
              <w:right w:val="single" w:sz="4" w:space="0" w:color="auto"/>
            </w:tcBorders>
            <w:vAlign w:val="center"/>
          </w:tcPr>
          <w:p w14:paraId="2B98913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6B96906A"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4E9006AE"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065D293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外包投诉费用</w:t>
            </w:r>
          </w:p>
        </w:tc>
        <w:tc>
          <w:tcPr>
            <w:tcW w:w="3686" w:type="dxa"/>
            <w:tcBorders>
              <w:top w:val="nil"/>
              <w:left w:val="nil"/>
              <w:bottom w:val="single" w:sz="4" w:space="0" w:color="auto"/>
              <w:right w:val="single" w:sz="4" w:space="0" w:color="auto"/>
            </w:tcBorders>
            <w:vAlign w:val="center"/>
          </w:tcPr>
          <w:p w14:paraId="3F02DAF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委外催收主管</w:t>
            </w:r>
          </w:p>
        </w:tc>
      </w:tr>
      <w:tr w:rsidR="00DC1257" w14:paraId="273E839A"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0A2F212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案件管理</w:t>
            </w:r>
          </w:p>
        </w:tc>
        <w:tc>
          <w:tcPr>
            <w:tcW w:w="2551" w:type="dxa"/>
            <w:tcBorders>
              <w:top w:val="nil"/>
              <w:left w:val="nil"/>
              <w:bottom w:val="single" w:sz="4" w:space="0" w:color="auto"/>
              <w:right w:val="single" w:sz="4" w:space="0" w:color="auto"/>
            </w:tcBorders>
            <w:vAlign w:val="center"/>
          </w:tcPr>
          <w:p w14:paraId="4D18A02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案件释放</w:t>
            </w:r>
          </w:p>
        </w:tc>
        <w:tc>
          <w:tcPr>
            <w:tcW w:w="3686" w:type="dxa"/>
            <w:tcBorders>
              <w:top w:val="nil"/>
              <w:left w:val="nil"/>
              <w:bottom w:val="single" w:sz="4" w:space="0" w:color="auto"/>
              <w:right w:val="single" w:sz="4" w:space="0" w:color="auto"/>
            </w:tcBorders>
            <w:vAlign w:val="center"/>
          </w:tcPr>
          <w:p w14:paraId="44C3D13A"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2036307C"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244B6325"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B273EC1" w14:textId="77777777" w:rsidR="00DC1257" w:rsidRDefault="007579A1">
            <w:pPr>
              <w:widowControl/>
              <w:jc w:val="left"/>
              <w:rPr>
                <w:rFonts w:ascii="宋体" w:hAnsi="宋体" w:cs="宋体"/>
                <w:color w:val="000000"/>
                <w:kern w:val="0"/>
                <w:sz w:val="20"/>
                <w:szCs w:val="20"/>
              </w:rPr>
            </w:pPr>
            <w:proofErr w:type="gramStart"/>
            <w:r>
              <w:rPr>
                <w:rFonts w:ascii="宋体" w:hAnsi="宋体" w:cs="宋体" w:hint="eastAsia"/>
                <w:color w:val="000000"/>
                <w:kern w:val="0"/>
                <w:sz w:val="20"/>
                <w:szCs w:val="20"/>
              </w:rPr>
              <w:t>案件停催管理</w:t>
            </w:r>
            <w:proofErr w:type="gramEnd"/>
          </w:p>
        </w:tc>
        <w:tc>
          <w:tcPr>
            <w:tcW w:w="3686" w:type="dxa"/>
            <w:tcBorders>
              <w:top w:val="nil"/>
              <w:left w:val="nil"/>
              <w:bottom w:val="single" w:sz="4" w:space="0" w:color="auto"/>
              <w:right w:val="single" w:sz="4" w:space="0" w:color="auto"/>
            </w:tcBorders>
            <w:vAlign w:val="center"/>
          </w:tcPr>
          <w:p w14:paraId="2B9F7AC9"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111DCE6D"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59EED91D"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3B0C261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案件管制</w:t>
            </w:r>
          </w:p>
        </w:tc>
        <w:tc>
          <w:tcPr>
            <w:tcW w:w="3686" w:type="dxa"/>
            <w:tcBorders>
              <w:top w:val="nil"/>
              <w:left w:val="nil"/>
              <w:bottom w:val="single" w:sz="4" w:space="0" w:color="auto"/>
              <w:right w:val="single" w:sz="4" w:space="0" w:color="auto"/>
            </w:tcBorders>
            <w:vAlign w:val="center"/>
          </w:tcPr>
          <w:p w14:paraId="5C1E4A86"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2A197FF3"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F84D39C"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5B6E15C"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欺诈案件处理</w:t>
            </w:r>
          </w:p>
        </w:tc>
        <w:tc>
          <w:tcPr>
            <w:tcW w:w="3686" w:type="dxa"/>
            <w:tcBorders>
              <w:top w:val="nil"/>
              <w:left w:val="nil"/>
              <w:bottom w:val="single" w:sz="4" w:space="0" w:color="auto"/>
              <w:right w:val="single" w:sz="4" w:space="0" w:color="auto"/>
            </w:tcBorders>
            <w:vAlign w:val="center"/>
          </w:tcPr>
          <w:p w14:paraId="33F07085"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48CEFDBB" w14:textId="77777777">
        <w:trPr>
          <w:trHeight w:val="270"/>
        </w:trPr>
        <w:tc>
          <w:tcPr>
            <w:tcW w:w="1433" w:type="dxa"/>
            <w:tcBorders>
              <w:top w:val="nil"/>
              <w:left w:val="single" w:sz="4" w:space="0" w:color="auto"/>
              <w:bottom w:val="nil"/>
              <w:right w:val="single" w:sz="4" w:space="0" w:color="auto"/>
            </w:tcBorders>
            <w:vAlign w:val="center"/>
          </w:tcPr>
          <w:p w14:paraId="2F4E5AC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报表查询</w:t>
            </w:r>
          </w:p>
        </w:tc>
        <w:tc>
          <w:tcPr>
            <w:tcW w:w="2551" w:type="dxa"/>
            <w:tcBorders>
              <w:top w:val="nil"/>
              <w:left w:val="nil"/>
              <w:bottom w:val="single" w:sz="4" w:space="0" w:color="auto"/>
              <w:right w:val="single" w:sz="4" w:space="0" w:color="auto"/>
            </w:tcBorders>
            <w:vAlign w:val="center"/>
          </w:tcPr>
          <w:p w14:paraId="6BFC70E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每日逾期客户明细</w:t>
            </w:r>
          </w:p>
        </w:tc>
        <w:tc>
          <w:tcPr>
            <w:tcW w:w="3686" w:type="dxa"/>
            <w:tcBorders>
              <w:top w:val="nil"/>
              <w:left w:val="nil"/>
              <w:bottom w:val="single" w:sz="4" w:space="0" w:color="auto"/>
              <w:right w:val="single" w:sz="4" w:space="0" w:color="auto"/>
            </w:tcBorders>
            <w:vAlign w:val="center"/>
          </w:tcPr>
          <w:p w14:paraId="4E84697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6916708D" w14:textId="77777777">
        <w:trPr>
          <w:trHeight w:val="270"/>
        </w:trPr>
        <w:tc>
          <w:tcPr>
            <w:tcW w:w="1433" w:type="dxa"/>
            <w:vMerge w:val="restart"/>
            <w:tcBorders>
              <w:top w:val="single" w:sz="4" w:space="0" w:color="auto"/>
              <w:left w:val="single" w:sz="4" w:space="0" w:color="auto"/>
              <w:bottom w:val="single" w:sz="4" w:space="0" w:color="000000"/>
              <w:right w:val="single" w:sz="4" w:space="0" w:color="auto"/>
            </w:tcBorders>
            <w:vAlign w:val="center"/>
          </w:tcPr>
          <w:p w14:paraId="47E8C04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工作台</w:t>
            </w:r>
          </w:p>
        </w:tc>
        <w:tc>
          <w:tcPr>
            <w:tcW w:w="2551" w:type="dxa"/>
            <w:tcBorders>
              <w:top w:val="nil"/>
              <w:left w:val="nil"/>
              <w:bottom w:val="single" w:sz="4" w:space="0" w:color="auto"/>
              <w:right w:val="single" w:sz="4" w:space="0" w:color="auto"/>
            </w:tcBorders>
            <w:vAlign w:val="center"/>
          </w:tcPr>
          <w:p w14:paraId="4726543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工作台</w:t>
            </w:r>
          </w:p>
        </w:tc>
        <w:tc>
          <w:tcPr>
            <w:tcW w:w="3686" w:type="dxa"/>
            <w:tcBorders>
              <w:top w:val="nil"/>
              <w:left w:val="nil"/>
              <w:bottom w:val="single" w:sz="4" w:space="0" w:color="auto"/>
              <w:right w:val="single" w:sz="4" w:space="0" w:color="auto"/>
            </w:tcBorders>
            <w:vAlign w:val="center"/>
          </w:tcPr>
          <w:p w14:paraId="2479A0B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0D126B57" w14:textId="77777777">
        <w:trPr>
          <w:trHeight w:val="270"/>
        </w:trPr>
        <w:tc>
          <w:tcPr>
            <w:tcW w:w="1433" w:type="dxa"/>
            <w:vMerge/>
            <w:tcBorders>
              <w:top w:val="single" w:sz="4" w:space="0" w:color="auto"/>
              <w:left w:val="single" w:sz="4" w:space="0" w:color="auto"/>
              <w:bottom w:val="single" w:sz="4" w:space="0" w:color="000000"/>
              <w:right w:val="single" w:sz="4" w:space="0" w:color="auto"/>
            </w:tcBorders>
            <w:vAlign w:val="center"/>
          </w:tcPr>
          <w:p w14:paraId="1CE8D1A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2ABFB3E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公告维护</w:t>
            </w:r>
          </w:p>
        </w:tc>
        <w:tc>
          <w:tcPr>
            <w:tcW w:w="3686" w:type="dxa"/>
            <w:tcBorders>
              <w:top w:val="nil"/>
              <w:left w:val="nil"/>
              <w:bottom w:val="single" w:sz="4" w:space="0" w:color="auto"/>
              <w:right w:val="single" w:sz="4" w:space="0" w:color="auto"/>
            </w:tcBorders>
            <w:vAlign w:val="center"/>
          </w:tcPr>
          <w:p w14:paraId="1764B221"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1E59051E" w14:textId="77777777">
        <w:trPr>
          <w:trHeight w:val="270"/>
        </w:trPr>
        <w:tc>
          <w:tcPr>
            <w:tcW w:w="1433" w:type="dxa"/>
            <w:vMerge/>
            <w:tcBorders>
              <w:top w:val="single" w:sz="4" w:space="0" w:color="auto"/>
              <w:left w:val="single" w:sz="4" w:space="0" w:color="auto"/>
              <w:bottom w:val="single" w:sz="4" w:space="0" w:color="000000"/>
              <w:right w:val="single" w:sz="4" w:space="0" w:color="auto"/>
            </w:tcBorders>
            <w:vAlign w:val="center"/>
          </w:tcPr>
          <w:p w14:paraId="16ACA9CC"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78FAABA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新功能指引</w:t>
            </w:r>
          </w:p>
        </w:tc>
        <w:tc>
          <w:tcPr>
            <w:tcW w:w="3686" w:type="dxa"/>
            <w:tcBorders>
              <w:top w:val="nil"/>
              <w:left w:val="nil"/>
              <w:bottom w:val="single" w:sz="4" w:space="0" w:color="auto"/>
              <w:right w:val="single" w:sz="4" w:space="0" w:color="auto"/>
            </w:tcBorders>
            <w:vAlign w:val="center"/>
          </w:tcPr>
          <w:p w14:paraId="43974C5B"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09F8130F"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5826235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工作管理</w:t>
            </w:r>
          </w:p>
        </w:tc>
        <w:tc>
          <w:tcPr>
            <w:tcW w:w="2551" w:type="dxa"/>
            <w:tcBorders>
              <w:top w:val="nil"/>
              <w:left w:val="nil"/>
              <w:bottom w:val="single" w:sz="4" w:space="0" w:color="auto"/>
              <w:right w:val="single" w:sz="4" w:space="0" w:color="auto"/>
            </w:tcBorders>
            <w:vAlign w:val="bottom"/>
          </w:tcPr>
          <w:p w14:paraId="4A27B453"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催收组工作检查</w:t>
            </w:r>
          </w:p>
        </w:tc>
        <w:tc>
          <w:tcPr>
            <w:tcW w:w="3686" w:type="dxa"/>
            <w:tcBorders>
              <w:top w:val="nil"/>
              <w:left w:val="nil"/>
              <w:bottom w:val="single" w:sz="4" w:space="0" w:color="auto"/>
              <w:right w:val="single" w:sz="4" w:space="0" w:color="auto"/>
            </w:tcBorders>
            <w:vAlign w:val="center"/>
          </w:tcPr>
          <w:p w14:paraId="703DB28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催收经理</w:t>
            </w:r>
          </w:p>
        </w:tc>
      </w:tr>
      <w:tr w:rsidR="00DC1257" w14:paraId="168AD2A7"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0CFFEAB6"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bottom"/>
          </w:tcPr>
          <w:p w14:paraId="50DC0DC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催收员工作检查</w:t>
            </w:r>
          </w:p>
        </w:tc>
        <w:tc>
          <w:tcPr>
            <w:tcW w:w="3686" w:type="dxa"/>
            <w:tcBorders>
              <w:top w:val="nil"/>
              <w:left w:val="nil"/>
              <w:bottom w:val="single" w:sz="4" w:space="0" w:color="auto"/>
              <w:right w:val="single" w:sz="4" w:space="0" w:color="auto"/>
            </w:tcBorders>
            <w:vAlign w:val="center"/>
          </w:tcPr>
          <w:p w14:paraId="250A487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78647FB2"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66C006D7"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bottom"/>
          </w:tcPr>
          <w:p w14:paraId="6FD34C74"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w:t>
            </w:r>
            <w:proofErr w:type="gramStart"/>
            <w:r>
              <w:rPr>
                <w:rFonts w:ascii="宋体" w:hAnsi="宋体" w:cs="宋体" w:hint="eastAsia"/>
                <w:color w:val="000000"/>
                <w:kern w:val="0"/>
                <w:sz w:val="20"/>
                <w:szCs w:val="20"/>
              </w:rPr>
              <w:t>员今日</w:t>
            </w:r>
            <w:proofErr w:type="gramEnd"/>
            <w:r>
              <w:rPr>
                <w:rFonts w:ascii="宋体" w:hAnsi="宋体" w:cs="宋体" w:hint="eastAsia"/>
                <w:color w:val="000000"/>
                <w:kern w:val="0"/>
                <w:sz w:val="20"/>
                <w:szCs w:val="20"/>
              </w:rPr>
              <w:t>工作统计</w:t>
            </w:r>
          </w:p>
        </w:tc>
        <w:tc>
          <w:tcPr>
            <w:tcW w:w="3686" w:type="dxa"/>
            <w:tcBorders>
              <w:top w:val="nil"/>
              <w:left w:val="nil"/>
              <w:bottom w:val="single" w:sz="4" w:space="0" w:color="auto"/>
              <w:right w:val="single" w:sz="4" w:space="0" w:color="auto"/>
            </w:tcBorders>
            <w:vAlign w:val="center"/>
          </w:tcPr>
          <w:p w14:paraId="182902F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催收主管/催收经理</w:t>
            </w:r>
          </w:p>
        </w:tc>
      </w:tr>
      <w:tr w:rsidR="00DC1257" w14:paraId="1D4D180B" w14:textId="77777777">
        <w:trPr>
          <w:trHeight w:val="270"/>
        </w:trPr>
        <w:tc>
          <w:tcPr>
            <w:tcW w:w="1433" w:type="dxa"/>
            <w:vMerge w:val="restart"/>
            <w:tcBorders>
              <w:top w:val="nil"/>
              <w:left w:val="single" w:sz="4" w:space="0" w:color="auto"/>
              <w:bottom w:val="single" w:sz="4" w:space="0" w:color="auto"/>
              <w:right w:val="single" w:sz="4" w:space="0" w:color="auto"/>
            </w:tcBorders>
            <w:vAlign w:val="center"/>
          </w:tcPr>
          <w:p w14:paraId="4283BD0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2551" w:type="dxa"/>
            <w:tcBorders>
              <w:top w:val="nil"/>
              <w:left w:val="nil"/>
              <w:bottom w:val="single" w:sz="4" w:space="0" w:color="auto"/>
              <w:right w:val="single" w:sz="4" w:space="0" w:color="auto"/>
            </w:tcBorders>
            <w:vAlign w:val="center"/>
          </w:tcPr>
          <w:p w14:paraId="52F8C9C8"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批量任务配置维护</w:t>
            </w:r>
          </w:p>
        </w:tc>
        <w:tc>
          <w:tcPr>
            <w:tcW w:w="3686" w:type="dxa"/>
            <w:tcBorders>
              <w:top w:val="nil"/>
              <w:left w:val="nil"/>
              <w:bottom w:val="single" w:sz="4" w:space="0" w:color="auto"/>
              <w:right w:val="single" w:sz="4" w:space="0" w:color="auto"/>
            </w:tcBorders>
            <w:vAlign w:val="center"/>
          </w:tcPr>
          <w:p w14:paraId="2D61D5A0"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608730EB" w14:textId="77777777">
        <w:trPr>
          <w:trHeight w:val="270"/>
        </w:trPr>
        <w:tc>
          <w:tcPr>
            <w:tcW w:w="1433" w:type="dxa"/>
            <w:vMerge/>
            <w:tcBorders>
              <w:top w:val="nil"/>
              <w:left w:val="single" w:sz="4" w:space="0" w:color="auto"/>
              <w:bottom w:val="single" w:sz="4" w:space="0" w:color="auto"/>
              <w:right w:val="single" w:sz="4" w:space="0" w:color="auto"/>
            </w:tcBorders>
            <w:vAlign w:val="center"/>
          </w:tcPr>
          <w:p w14:paraId="31A02B53"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68AAD402"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批量日志查询</w:t>
            </w:r>
          </w:p>
        </w:tc>
        <w:tc>
          <w:tcPr>
            <w:tcW w:w="3686" w:type="dxa"/>
            <w:tcBorders>
              <w:top w:val="nil"/>
              <w:left w:val="nil"/>
              <w:bottom w:val="single" w:sz="4" w:space="0" w:color="auto"/>
              <w:right w:val="single" w:sz="4" w:space="0" w:color="auto"/>
            </w:tcBorders>
            <w:vAlign w:val="center"/>
          </w:tcPr>
          <w:p w14:paraId="7C944E27"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1A624E02" w14:textId="77777777">
        <w:trPr>
          <w:trHeight w:val="270"/>
        </w:trPr>
        <w:tc>
          <w:tcPr>
            <w:tcW w:w="1433" w:type="dxa"/>
            <w:vMerge w:val="restart"/>
            <w:tcBorders>
              <w:top w:val="nil"/>
              <w:left w:val="single" w:sz="4" w:space="0" w:color="auto"/>
              <w:bottom w:val="single" w:sz="4" w:space="0" w:color="000000"/>
              <w:right w:val="single" w:sz="4" w:space="0" w:color="auto"/>
            </w:tcBorders>
            <w:vAlign w:val="center"/>
          </w:tcPr>
          <w:p w14:paraId="3D6C7FD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批量</w:t>
            </w:r>
          </w:p>
        </w:tc>
        <w:tc>
          <w:tcPr>
            <w:tcW w:w="2551" w:type="dxa"/>
            <w:tcBorders>
              <w:top w:val="nil"/>
              <w:left w:val="nil"/>
              <w:bottom w:val="single" w:sz="4" w:space="0" w:color="auto"/>
              <w:right w:val="single" w:sz="4" w:space="0" w:color="auto"/>
            </w:tcBorders>
            <w:vAlign w:val="center"/>
          </w:tcPr>
          <w:p w14:paraId="0672089F"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数据进件</w:t>
            </w:r>
          </w:p>
        </w:tc>
        <w:tc>
          <w:tcPr>
            <w:tcW w:w="3686" w:type="dxa"/>
            <w:tcBorders>
              <w:top w:val="nil"/>
              <w:left w:val="nil"/>
              <w:bottom w:val="single" w:sz="4" w:space="0" w:color="auto"/>
              <w:right w:val="single" w:sz="4" w:space="0" w:color="auto"/>
            </w:tcBorders>
            <w:vAlign w:val="center"/>
          </w:tcPr>
          <w:p w14:paraId="5FC16C3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r w:rsidR="00DC1257" w14:paraId="599C4838" w14:textId="77777777">
        <w:trPr>
          <w:trHeight w:val="270"/>
        </w:trPr>
        <w:tc>
          <w:tcPr>
            <w:tcW w:w="1433" w:type="dxa"/>
            <w:vMerge/>
            <w:tcBorders>
              <w:top w:val="nil"/>
              <w:left w:val="single" w:sz="4" w:space="0" w:color="auto"/>
              <w:bottom w:val="single" w:sz="4" w:space="0" w:color="000000"/>
              <w:right w:val="single" w:sz="4" w:space="0" w:color="auto"/>
            </w:tcBorders>
            <w:vAlign w:val="center"/>
          </w:tcPr>
          <w:p w14:paraId="48576124" w14:textId="77777777" w:rsidR="00DC1257" w:rsidRDefault="00DC1257">
            <w:pPr>
              <w:widowControl/>
              <w:jc w:val="left"/>
              <w:rPr>
                <w:rFonts w:ascii="宋体" w:hAnsi="宋体" w:cs="宋体"/>
                <w:color w:val="000000"/>
                <w:kern w:val="0"/>
                <w:sz w:val="20"/>
                <w:szCs w:val="20"/>
              </w:rPr>
            </w:pPr>
          </w:p>
        </w:tc>
        <w:tc>
          <w:tcPr>
            <w:tcW w:w="2551" w:type="dxa"/>
            <w:tcBorders>
              <w:top w:val="nil"/>
              <w:left w:val="nil"/>
              <w:bottom w:val="single" w:sz="4" w:space="0" w:color="auto"/>
              <w:right w:val="single" w:sz="4" w:space="0" w:color="auto"/>
            </w:tcBorders>
            <w:vAlign w:val="center"/>
          </w:tcPr>
          <w:p w14:paraId="5B3687AE"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案件处理</w:t>
            </w:r>
          </w:p>
        </w:tc>
        <w:tc>
          <w:tcPr>
            <w:tcW w:w="3686" w:type="dxa"/>
            <w:tcBorders>
              <w:top w:val="nil"/>
              <w:left w:val="nil"/>
              <w:bottom w:val="single" w:sz="4" w:space="0" w:color="auto"/>
              <w:right w:val="single" w:sz="4" w:space="0" w:color="auto"/>
            </w:tcBorders>
            <w:vAlign w:val="center"/>
          </w:tcPr>
          <w:p w14:paraId="560003BD" w14:textId="77777777" w:rsidR="00DC1257" w:rsidRDefault="007579A1">
            <w:pPr>
              <w:widowControl/>
              <w:jc w:val="left"/>
              <w:rPr>
                <w:rFonts w:ascii="宋体" w:hAnsi="宋体" w:cs="宋体"/>
                <w:color w:val="000000"/>
                <w:kern w:val="0"/>
                <w:sz w:val="20"/>
                <w:szCs w:val="20"/>
              </w:rPr>
            </w:pPr>
            <w:r>
              <w:rPr>
                <w:rFonts w:ascii="宋体" w:hAnsi="宋体" w:cs="宋体" w:hint="eastAsia"/>
                <w:color w:val="000000"/>
                <w:kern w:val="0"/>
                <w:sz w:val="20"/>
                <w:szCs w:val="20"/>
              </w:rPr>
              <w:t>参数管理员</w:t>
            </w:r>
          </w:p>
        </w:tc>
      </w:tr>
    </w:tbl>
    <w:p w14:paraId="5B8B6F06" w14:textId="77777777" w:rsidR="00DC1257" w:rsidRDefault="007579A1">
      <w:pPr>
        <w:spacing w:line="360" w:lineRule="auto"/>
        <w:jc w:val="center"/>
      </w:pPr>
      <w:r>
        <w:rPr>
          <w:rFonts w:hint="eastAsia"/>
        </w:rPr>
        <w:t>2.4.4</w:t>
      </w:r>
      <w:r>
        <w:rPr>
          <w:rFonts w:hint="eastAsia"/>
        </w:rPr>
        <w:t>菜单功能操作建议方案</w:t>
      </w:r>
    </w:p>
    <w:p w14:paraId="0F2F1B7D" w14:textId="77777777" w:rsidR="00DC1257" w:rsidRDefault="00DC1257">
      <w:pPr>
        <w:spacing w:line="360" w:lineRule="auto"/>
        <w:jc w:val="center"/>
      </w:pPr>
    </w:p>
    <w:p w14:paraId="1D3E49E0" w14:textId="77777777" w:rsidR="00DC1257" w:rsidRDefault="007579A1">
      <w:pPr>
        <w:pStyle w:val="1"/>
      </w:pPr>
      <w:bookmarkStart w:id="239" w:name="_Toc3607"/>
      <w:r>
        <w:rPr>
          <w:rFonts w:hint="eastAsia"/>
        </w:rPr>
        <w:t>系统维护</w:t>
      </w:r>
      <w:bookmarkEnd w:id="239"/>
    </w:p>
    <w:p w14:paraId="79A4EA71" w14:textId="77777777" w:rsidR="00DC1257" w:rsidRDefault="007579A1">
      <w:pPr>
        <w:pStyle w:val="2"/>
        <w:tabs>
          <w:tab w:val="clear" w:pos="1116"/>
          <w:tab w:val="left" w:pos="567"/>
        </w:tabs>
        <w:ind w:hanging="1116"/>
      </w:pPr>
      <w:bookmarkStart w:id="240" w:name="_Toc11807"/>
      <w:bookmarkStart w:id="241" w:name="_Toc445106698"/>
      <w:r>
        <w:rPr>
          <w:rFonts w:hint="eastAsia"/>
        </w:rPr>
        <w:t>菜单管理</w:t>
      </w:r>
      <w:bookmarkEnd w:id="240"/>
      <w:bookmarkEnd w:id="241"/>
    </w:p>
    <w:p w14:paraId="46C2E99C" w14:textId="77777777" w:rsidR="00DC1257" w:rsidRDefault="007579A1">
      <w:pPr>
        <w:pStyle w:val="3"/>
        <w:numPr>
          <w:ilvl w:val="2"/>
          <w:numId w:val="1"/>
        </w:numPr>
        <w:rPr>
          <w:rFonts w:ascii="黑体" w:eastAsia="黑体"/>
          <w:sz w:val="24"/>
          <w:szCs w:val="24"/>
        </w:rPr>
      </w:pPr>
      <w:bookmarkStart w:id="242" w:name="_Toc22333"/>
      <w:bookmarkStart w:id="243" w:name="_Toc445106699"/>
      <w:r>
        <w:rPr>
          <w:rFonts w:ascii="黑体" w:eastAsia="黑体" w:hint="eastAsia"/>
          <w:sz w:val="24"/>
          <w:szCs w:val="24"/>
        </w:rPr>
        <w:t>菜单查询</w:t>
      </w:r>
      <w:bookmarkEnd w:id="242"/>
      <w:bookmarkEnd w:id="24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44" w:author="lenovo" w:date="2016-06-21T09:39: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45">
          <w:tblGrid>
            <w:gridCol w:w="1985"/>
            <w:gridCol w:w="7087"/>
          </w:tblGrid>
        </w:tblGridChange>
      </w:tblGrid>
      <w:tr w:rsidR="00DC1257" w14:paraId="06E82F15" w14:textId="77777777" w:rsidTr="00DC1257">
        <w:trPr>
          <w:trHeight w:val="463"/>
          <w:trPrChange w:id="246" w:author="lenovo" w:date="2016-06-21T09:39:00Z">
            <w:trPr>
              <w:trHeight w:val="463"/>
            </w:trPr>
          </w:trPrChange>
        </w:trPr>
        <w:tc>
          <w:tcPr>
            <w:tcW w:w="1361" w:type="dxa"/>
            <w:shd w:val="clear" w:color="auto" w:fill="D9D9D9"/>
            <w:tcPrChange w:id="247" w:author="lenovo" w:date="2016-06-21T09:39:00Z">
              <w:tcPr>
                <w:tcW w:w="1985" w:type="dxa"/>
                <w:shd w:val="clear" w:color="auto" w:fill="D9D9D9"/>
              </w:tcPr>
            </w:tcPrChange>
          </w:tcPr>
          <w:p w14:paraId="3E88E98D" w14:textId="77777777" w:rsidR="00DC1257" w:rsidRDefault="007579A1">
            <w:pPr>
              <w:spacing w:line="360" w:lineRule="atLeast"/>
              <w:rPr>
                <w:szCs w:val="21"/>
              </w:rPr>
            </w:pPr>
            <w:r>
              <w:rPr>
                <w:rFonts w:hint="eastAsia"/>
                <w:szCs w:val="21"/>
              </w:rPr>
              <w:t>功能概述</w:t>
            </w:r>
          </w:p>
        </w:tc>
        <w:tc>
          <w:tcPr>
            <w:tcW w:w="7143" w:type="dxa"/>
            <w:tcPrChange w:id="248" w:author="lenovo" w:date="2016-06-21T09:39:00Z">
              <w:tcPr>
                <w:tcW w:w="7087" w:type="dxa"/>
              </w:tcPr>
            </w:tcPrChange>
          </w:tcPr>
          <w:p w14:paraId="2574A4EF" w14:textId="77777777" w:rsidR="00DC1257" w:rsidRDefault="007579A1">
            <w:pPr>
              <w:spacing w:line="360" w:lineRule="atLeast"/>
            </w:pPr>
            <w:r>
              <w:rPr>
                <w:rFonts w:hint="eastAsia"/>
              </w:rPr>
              <w:t>菜单信息查询</w:t>
            </w:r>
          </w:p>
        </w:tc>
      </w:tr>
      <w:tr w:rsidR="00DC1257" w14:paraId="59C81ABE" w14:textId="77777777" w:rsidTr="00DC1257">
        <w:trPr>
          <w:trHeight w:val="225"/>
          <w:trPrChange w:id="249" w:author="lenovo" w:date="2016-06-21T09:39:00Z">
            <w:trPr>
              <w:trHeight w:val="225"/>
            </w:trPr>
          </w:trPrChange>
        </w:trPr>
        <w:tc>
          <w:tcPr>
            <w:tcW w:w="1361" w:type="dxa"/>
            <w:shd w:val="clear" w:color="auto" w:fill="D9D9D9"/>
            <w:tcPrChange w:id="250" w:author="lenovo" w:date="2016-06-21T09:39:00Z">
              <w:tcPr>
                <w:tcW w:w="1985" w:type="dxa"/>
                <w:shd w:val="clear" w:color="auto" w:fill="D9D9D9"/>
              </w:tcPr>
            </w:tcPrChange>
          </w:tcPr>
          <w:p w14:paraId="1462EC55" w14:textId="77777777" w:rsidR="00DC1257" w:rsidRDefault="007579A1">
            <w:pPr>
              <w:spacing w:line="360" w:lineRule="atLeast"/>
              <w:rPr>
                <w:szCs w:val="21"/>
              </w:rPr>
            </w:pPr>
            <w:r>
              <w:rPr>
                <w:rFonts w:hint="eastAsia"/>
                <w:szCs w:val="21"/>
              </w:rPr>
              <w:t>页面输入</w:t>
            </w:r>
          </w:p>
        </w:tc>
        <w:tc>
          <w:tcPr>
            <w:tcW w:w="7143" w:type="dxa"/>
            <w:tcPrChange w:id="251" w:author="lenovo" w:date="2016-06-21T09:39:00Z">
              <w:tcPr>
                <w:tcW w:w="7087" w:type="dxa"/>
              </w:tcPr>
            </w:tcPrChange>
          </w:tcPr>
          <w:p w14:paraId="3211391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2B25BB2C" w14:textId="77777777" w:rsidTr="00DC1257">
        <w:trPr>
          <w:trHeight w:val="225"/>
          <w:trPrChange w:id="252" w:author="lenovo" w:date="2016-06-21T09:39:00Z">
            <w:trPr>
              <w:trHeight w:val="225"/>
            </w:trPr>
          </w:trPrChange>
        </w:trPr>
        <w:tc>
          <w:tcPr>
            <w:tcW w:w="1361" w:type="dxa"/>
            <w:shd w:val="clear" w:color="auto" w:fill="D9D9D9"/>
            <w:tcPrChange w:id="253" w:author="lenovo" w:date="2016-06-21T09:39:00Z">
              <w:tcPr>
                <w:tcW w:w="1985" w:type="dxa"/>
                <w:shd w:val="clear" w:color="auto" w:fill="D9D9D9"/>
              </w:tcPr>
            </w:tcPrChange>
          </w:tcPr>
          <w:p w14:paraId="6CB6E0BC" w14:textId="77777777" w:rsidR="00DC1257" w:rsidRDefault="007579A1">
            <w:pPr>
              <w:spacing w:line="360" w:lineRule="atLeast"/>
              <w:rPr>
                <w:szCs w:val="21"/>
              </w:rPr>
            </w:pPr>
            <w:r>
              <w:rPr>
                <w:rFonts w:hint="eastAsia"/>
                <w:szCs w:val="21"/>
              </w:rPr>
              <w:lastRenderedPageBreak/>
              <w:t>页面输出</w:t>
            </w:r>
          </w:p>
        </w:tc>
        <w:tc>
          <w:tcPr>
            <w:tcW w:w="7143" w:type="dxa"/>
            <w:tcPrChange w:id="254" w:author="lenovo" w:date="2016-06-21T09:39:00Z">
              <w:tcPr>
                <w:tcW w:w="7087" w:type="dxa"/>
              </w:tcPr>
            </w:tcPrChange>
          </w:tcPr>
          <w:p w14:paraId="3ED873D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菜单信息</w:t>
            </w:r>
            <w:del w:id="255" w:author="lenovo" w:date="2016-06-20T17:49:00Z">
              <w:r>
                <w:rPr>
                  <w:rFonts w:hint="eastAsia"/>
                </w:rPr>
                <w:delText>[</w:delText>
              </w:r>
              <w:r>
                <w:rPr>
                  <w:rFonts w:hint="eastAsia"/>
                </w:rPr>
                <w:delText>列表</w:delText>
              </w:r>
              <w:r>
                <w:rPr>
                  <w:rFonts w:hint="eastAsia"/>
                </w:rPr>
                <w:delText>]</w:delText>
              </w:r>
            </w:del>
            <w:r>
              <w:rPr>
                <w:rFonts w:hint="eastAsia"/>
              </w:rPr>
              <w:t>：</w:t>
            </w:r>
          </w:p>
          <w:p w14:paraId="10E126E0" w14:textId="77777777" w:rsidR="00DC1257" w:rsidRDefault="007579A1">
            <w:pPr>
              <w:spacing w:line="360" w:lineRule="atLeast"/>
              <w:ind w:firstLineChars="200" w:firstLine="420"/>
            </w:pPr>
            <w:r>
              <w:rPr>
                <w:rFonts w:hint="eastAsia"/>
              </w:rPr>
              <w:t>节点名称，页面路径，资源类型，节点编号，描述</w:t>
            </w:r>
          </w:p>
          <w:p w14:paraId="289D0717" w14:textId="77777777" w:rsidR="00DC1257" w:rsidRDefault="007579A1">
            <w:pPr>
              <w:spacing w:line="360" w:lineRule="atLeast"/>
              <w:ind w:firstLineChars="200" w:firstLine="420"/>
            </w:pPr>
            <w:r>
              <w:rPr>
                <w:rFonts w:hint="eastAsia"/>
              </w:rPr>
              <w:t>菜单新增</w:t>
            </w:r>
            <w:ins w:id="256" w:author="lenovo" w:date="2016-06-20T17:51:00Z">
              <w:r>
                <w:rPr>
                  <w:rFonts w:hint="eastAsia"/>
                </w:rPr>
                <w:t>（同级目录</w:t>
              </w:r>
              <w:r>
                <w:rPr>
                  <w:rFonts w:hint="eastAsia"/>
                </w:rPr>
                <w:t>/</w:t>
              </w:r>
              <w:r>
                <w:rPr>
                  <w:rFonts w:hint="eastAsia"/>
                </w:rPr>
                <w:t>同级菜单</w:t>
              </w:r>
              <w:r>
                <w:rPr>
                  <w:rFonts w:hint="eastAsia"/>
                </w:rPr>
                <w:t>/</w:t>
              </w:r>
              <w:r>
                <w:rPr>
                  <w:rFonts w:hint="eastAsia"/>
                </w:rPr>
                <w:t>子目录</w:t>
              </w:r>
              <w:r>
                <w:rPr>
                  <w:rFonts w:hint="eastAsia"/>
                </w:rPr>
                <w:t>/</w:t>
              </w:r>
              <w:r>
                <w:rPr>
                  <w:rFonts w:hint="eastAsia"/>
                </w:rPr>
                <w:t>子菜单）</w:t>
              </w:r>
            </w:ins>
            <w:r>
              <w:rPr>
                <w:rFonts w:hint="eastAsia"/>
              </w:rPr>
              <w:t>[</w:t>
            </w:r>
            <w:r>
              <w:rPr>
                <w:rFonts w:hAnsi="宋体" w:hint="eastAsia"/>
                <w:szCs w:val="21"/>
              </w:rPr>
              <w:t>按钮</w:t>
            </w:r>
            <w:r>
              <w:rPr>
                <w:rFonts w:hint="eastAsia"/>
              </w:rPr>
              <w:t>]</w:t>
            </w:r>
            <w:r>
              <w:rPr>
                <w:rFonts w:hint="eastAsia"/>
              </w:rPr>
              <w:t>，功能新增</w:t>
            </w:r>
            <w:ins w:id="257" w:author="lenovo" w:date="2016-06-20T17:51:00Z">
              <w:r>
                <w:rPr>
                  <w:rFonts w:hint="eastAsia"/>
                </w:rPr>
                <w:t>（按钮资源</w:t>
              </w:r>
              <w:r>
                <w:rPr>
                  <w:rFonts w:hint="eastAsia"/>
                </w:rPr>
                <w:t>/</w:t>
              </w:r>
              <w:r>
                <w:rPr>
                  <w:rFonts w:hint="eastAsia"/>
                </w:rPr>
                <w:t>页面</w:t>
              </w:r>
            </w:ins>
            <w:ins w:id="258" w:author="lenovo" w:date="2016-06-20T17:52:00Z">
              <w:r>
                <w:rPr>
                  <w:rFonts w:hint="eastAsia"/>
                </w:rPr>
                <w:t>资源</w:t>
              </w:r>
              <w:r>
                <w:rPr>
                  <w:rFonts w:hint="eastAsia"/>
                </w:rPr>
                <w:t>/</w:t>
              </w:r>
              <w:r>
                <w:rPr>
                  <w:rFonts w:hint="eastAsia"/>
                </w:rPr>
                <w:t>其他资源</w:t>
              </w:r>
            </w:ins>
            <w:ins w:id="259" w:author="lenovo" w:date="2016-06-20T17:51:00Z">
              <w:r>
                <w:rPr>
                  <w:rFonts w:hint="eastAsia"/>
                </w:rPr>
                <w:t>）</w:t>
              </w:r>
            </w:ins>
            <w:r>
              <w:rPr>
                <w:rFonts w:hint="eastAsia"/>
              </w:rPr>
              <w:t>[</w:t>
            </w:r>
            <w:r>
              <w:rPr>
                <w:rFonts w:hint="eastAsia"/>
              </w:rPr>
              <w:t>按钮</w:t>
            </w:r>
            <w:r>
              <w:rPr>
                <w:rFonts w:hint="eastAsia"/>
              </w:rPr>
              <w:t>]</w:t>
            </w:r>
            <w:r>
              <w:rPr>
                <w:rFonts w:hint="eastAsia"/>
              </w:rPr>
              <w:t>，编辑</w:t>
            </w:r>
            <w:r>
              <w:rPr>
                <w:rFonts w:hint="eastAsia"/>
              </w:rPr>
              <w:t>[</w:t>
            </w:r>
            <w:r>
              <w:rPr>
                <w:rFonts w:hAnsi="宋体" w:hint="eastAsia"/>
                <w:szCs w:val="21"/>
              </w:rPr>
              <w:t>按钮</w:t>
            </w:r>
            <w:r>
              <w:rPr>
                <w:rFonts w:hint="eastAsia"/>
              </w:rPr>
              <w:t>]</w:t>
            </w:r>
            <w:r>
              <w:rPr>
                <w:rFonts w:hint="eastAsia"/>
              </w:rPr>
              <w:t>，删除</w:t>
            </w:r>
            <w:r>
              <w:rPr>
                <w:rFonts w:hAnsi="宋体" w:hint="eastAsia"/>
                <w:szCs w:val="21"/>
              </w:rPr>
              <w:t>[</w:t>
            </w:r>
            <w:r>
              <w:rPr>
                <w:rFonts w:hAnsi="宋体" w:hint="eastAsia"/>
                <w:szCs w:val="21"/>
              </w:rPr>
              <w:t>按钮</w:t>
            </w:r>
            <w:r>
              <w:rPr>
                <w:rFonts w:hAnsi="宋体" w:hint="eastAsia"/>
                <w:szCs w:val="21"/>
              </w:rPr>
              <w:t>]</w:t>
            </w:r>
            <w:r>
              <w:rPr>
                <w:rFonts w:hint="eastAsia"/>
              </w:rPr>
              <w:t>，保存</w:t>
            </w:r>
            <w:r>
              <w:rPr>
                <w:rFonts w:hAnsi="宋体" w:hint="eastAsia"/>
                <w:szCs w:val="21"/>
              </w:rPr>
              <w:t>[</w:t>
            </w:r>
            <w:r>
              <w:rPr>
                <w:rFonts w:hAnsi="宋体" w:hint="eastAsia"/>
                <w:szCs w:val="21"/>
              </w:rPr>
              <w:t>按钮</w:t>
            </w:r>
            <w:r>
              <w:rPr>
                <w:rFonts w:hAnsi="宋体" w:hint="eastAsia"/>
                <w:szCs w:val="21"/>
              </w:rPr>
              <w:t>]</w:t>
            </w:r>
            <w:r>
              <w:rPr>
                <w:rFonts w:hint="eastAsia"/>
              </w:rPr>
              <w:t>，上移</w:t>
            </w:r>
            <w:r>
              <w:rPr>
                <w:rFonts w:hAnsi="宋体" w:hint="eastAsia"/>
                <w:szCs w:val="21"/>
              </w:rPr>
              <w:t>[</w:t>
            </w:r>
            <w:r>
              <w:rPr>
                <w:rFonts w:hAnsi="宋体" w:hint="eastAsia"/>
                <w:szCs w:val="21"/>
              </w:rPr>
              <w:t>按钮</w:t>
            </w:r>
            <w:r>
              <w:rPr>
                <w:rFonts w:hAnsi="宋体" w:hint="eastAsia"/>
                <w:szCs w:val="21"/>
              </w:rPr>
              <w:t>]</w:t>
            </w:r>
            <w:r>
              <w:rPr>
                <w:rFonts w:hint="eastAsia"/>
              </w:rPr>
              <w:t>，下移</w:t>
            </w:r>
            <w:r>
              <w:rPr>
                <w:rFonts w:hAnsi="宋体" w:hint="eastAsia"/>
                <w:szCs w:val="21"/>
              </w:rPr>
              <w:t>[</w:t>
            </w:r>
            <w:r>
              <w:rPr>
                <w:rFonts w:hAnsi="宋体" w:hint="eastAsia"/>
                <w:szCs w:val="21"/>
              </w:rPr>
              <w:t>按钮</w:t>
            </w:r>
            <w:r>
              <w:rPr>
                <w:rFonts w:hAnsi="宋体" w:hint="eastAsia"/>
                <w:szCs w:val="21"/>
              </w:rPr>
              <w:t>]</w:t>
            </w:r>
            <w:r>
              <w:rPr>
                <w:rFonts w:hint="eastAsia"/>
              </w:rPr>
              <w:t>，切换到顶部导航条</w:t>
            </w:r>
            <w:ins w:id="260" w:author="lenovo" w:date="2016-06-20T17:50:00Z">
              <w:r>
                <w:rPr>
                  <w:rFonts w:hint="eastAsia"/>
                </w:rPr>
                <w:t>/</w:t>
              </w:r>
            </w:ins>
            <w:ins w:id="261" w:author="lenovo" w:date="2016-06-20T17:51:00Z">
              <w:r>
                <w:rPr>
                  <w:rFonts w:hint="eastAsia"/>
                </w:rPr>
                <w:t>切换到</w:t>
              </w:r>
              <w:proofErr w:type="gramStart"/>
              <w:r>
                <w:rPr>
                  <w:rFonts w:hint="eastAsia"/>
                </w:rPr>
                <w:t>左侧树</w:t>
              </w:r>
              <w:proofErr w:type="gramEnd"/>
              <w:r>
                <w:rPr>
                  <w:rFonts w:hint="eastAsia"/>
                </w:rPr>
                <w:t>菜单</w:t>
              </w:r>
            </w:ins>
            <w:r>
              <w:rPr>
                <w:rFonts w:hAnsi="宋体" w:hint="eastAsia"/>
                <w:szCs w:val="21"/>
              </w:rPr>
              <w:t>[</w:t>
            </w:r>
            <w:r>
              <w:rPr>
                <w:rFonts w:hAnsi="宋体" w:hint="eastAsia"/>
                <w:szCs w:val="21"/>
              </w:rPr>
              <w:t>按钮</w:t>
            </w:r>
            <w:r>
              <w:rPr>
                <w:rFonts w:hAnsi="宋体" w:hint="eastAsia"/>
                <w:szCs w:val="21"/>
              </w:rPr>
              <w:t>]</w:t>
            </w:r>
          </w:p>
        </w:tc>
      </w:tr>
      <w:tr w:rsidR="00DC1257" w14:paraId="22C253BF" w14:textId="77777777" w:rsidTr="00DC1257">
        <w:trPr>
          <w:trHeight w:val="225"/>
          <w:trPrChange w:id="262" w:author="lenovo" w:date="2016-06-21T09:39:00Z">
            <w:trPr>
              <w:trHeight w:val="225"/>
            </w:trPr>
          </w:trPrChange>
        </w:trPr>
        <w:tc>
          <w:tcPr>
            <w:tcW w:w="1361" w:type="dxa"/>
            <w:shd w:val="clear" w:color="auto" w:fill="D9D9D9"/>
            <w:tcPrChange w:id="263" w:author="lenovo" w:date="2016-06-21T09:39:00Z">
              <w:tcPr>
                <w:tcW w:w="1985" w:type="dxa"/>
                <w:shd w:val="clear" w:color="auto" w:fill="D9D9D9"/>
              </w:tcPr>
            </w:tcPrChange>
          </w:tcPr>
          <w:p w14:paraId="618A5B34" w14:textId="77777777" w:rsidR="00DC1257" w:rsidRDefault="007579A1">
            <w:pPr>
              <w:spacing w:line="360" w:lineRule="atLeast"/>
              <w:rPr>
                <w:szCs w:val="21"/>
              </w:rPr>
            </w:pPr>
            <w:r>
              <w:rPr>
                <w:rFonts w:hint="eastAsia"/>
                <w:szCs w:val="21"/>
              </w:rPr>
              <w:t>参考画面</w:t>
            </w:r>
          </w:p>
        </w:tc>
        <w:tc>
          <w:tcPr>
            <w:tcW w:w="7143" w:type="dxa"/>
            <w:tcPrChange w:id="264" w:author="lenovo" w:date="2016-06-21T09:39:00Z">
              <w:tcPr>
                <w:tcW w:w="7087" w:type="dxa"/>
              </w:tcPr>
            </w:tcPrChange>
          </w:tcPr>
          <w:p w14:paraId="13D9BA07" w14:textId="77777777" w:rsidR="00DC1257" w:rsidRDefault="0023358B">
            <w:pPr>
              <w:widowControl/>
              <w:overflowPunct w:val="0"/>
              <w:autoSpaceDE w:val="0"/>
              <w:autoSpaceDN w:val="0"/>
              <w:adjustRightInd w:val="0"/>
              <w:spacing w:after="100" w:line="360" w:lineRule="atLeast"/>
              <w:textAlignment w:val="baseline"/>
            </w:pPr>
            <w:ins w:id="265" w:author="lenovo" w:date="2016-06-21T15:22:00Z">
              <w:r>
                <w:rPr>
                  <w:noProof/>
                </w:rPr>
                <w:drawing>
                  <wp:inline distT="0" distB="0" distL="114300" distR="114300" wp14:anchorId="1458F5F2" wp14:editId="33E00AC0">
                    <wp:extent cx="4395470" cy="800735"/>
                    <wp:effectExtent l="0" t="0" r="5080" b="1841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21" cstate="print"/>
                            <a:stretch>
                              <a:fillRect/>
                            </a:stretch>
                          </pic:blipFill>
                          <pic:spPr>
                            <a:xfrm>
                              <a:off x="0" y="0"/>
                              <a:ext cx="4395470" cy="800735"/>
                            </a:xfrm>
                            <a:prstGeom prst="rect">
                              <a:avLst/>
                            </a:prstGeom>
                            <a:noFill/>
                            <a:ln w="9525">
                              <a:noFill/>
                            </a:ln>
                          </pic:spPr>
                        </pic:pic>
                      </a:graphicData>
                    </a:graphic>
                  </wp:inline>
                </w:drawing>
              </w:r>
            </w:ins>
          </w:p>
        </w:tc>
      </w:tr>
      <w:tr w:rsidR="00DC1257" w14:paraId="7606F25C" w14:textId="77777777" w:rsidTr="00DC1257">
        <w:trPr>
          <w:trHeight w:val="225"/>
          <w:trPrChange w:id="266" w:author="lenovo" w:date="2016-06-21T09:39:00Z">
            <w:trPr>
              <w:trHeight w:val="225"/>
            </w:trPr>
          </w:trPrChange>
        </w:trPr>
        <w:tc>
          <w:tcPr>
            <w:tcW w:w="1361" w:type="dxa"/>
            <w:shd w:val="clear" w:color="auto" w:fill="D9D9D9"/>
            <w:tcPrChange w:id="267" w:author="lenovo" w:date="2016-06-21T09:39:00Z">
              <w:tcPr>
                <w:tcW w:w="1985" w:type="dxa"/>
                <w:shd w:val="clear" w:color="auto" w:fill="D9D9D9"/>
              </w:tcPr>
            </w:tcPrChange>
          </w:tcPr>
          <w:p w14:paraId="14137884" w14:textId="77777777" w:rsidR="00DC1257" w:rsidRDefault="007579A1">
            <w:pPr>
              <w:spacing w:line="360" w:lineRule="atLeast"/>
              <w:rPr>
                <w:szCs w:val="21"/>
              </w:rPr>
            </w:pPr>
            <w:r>
              <w:rPr>
                <w:rFonts w:hint="eastAsia"/>
                <w:szCs w:val="21"/>
              </w:rPr>
              <w:t>业务规则</w:t>
            </w:r>
          </w:p>
        </w:tc>
        <w:tc>
          <w:tcPr>
            <w:tcW w:w="7143" w:type="dxa"/>
            <w:tcPrChange w:id="268" w:author="lenovo" w:date="2016-06-21T09:39:00Z">
              <w:tcPr>
                <w:tcW w:w="7087" w:type="dxa"/>
              </w:tcPr>
            </w:tcPrChange>
          </w:tcPr>
          <w:p w14:paraId="4A032749" w14:textId="77777777" w:rsidR="00DC1257" w:rsidRDefault="00DC1257">
            <w:pPr>
              <w:widowControl/>
              <w:overflowPunct w:val="0"/>
              <w:autoSpaceDE w:val="0"/>
              <w:autoSpaceDN w:val="0"/>
              <w:adjustRightInd w:val="0"/>
              <w:spacing w:after="100" w:line="360" w:lineRule="atLeast"/>
              <w:jc w:val="left"/>
              <w:textAlignment w:val="baseline"/>
              <w:rPr>
                <w:rFonts w:hAnsi="宋体"/>
                <w:szCs w:val="21"/>
              </w:rPr>
            </w:pPr>
          </w:p>
        </w:tc>
      </w:tr>
      <w:tr w:rsidR="00DC1257" w14:paraId="4047D893" w14:textId="77777777" w:rsidTr="00DC1257">
        <w:trPr>
          <w:trHeight w:val="538"/>
          <w:trPrChange w:id="269" w:author="lenovo" w:date="2016-06-21T09:39:00Z">
            <w:trPr>
              <w:trHeight w:val="538"/>
            </w:trPr>
          </w:trPrChange>
        </w:trPr>
        <w:tc>
          <w:tcPr>
            <w:tcW w:w="1361" w:type="dxa"/>
            <w:shd w:val="clear" w:color="auto" w:fill="D9D9D9"/>
            <w:tcPrChange w:id="270" w:author="lenovo" w:date="2016-06-21T09:39:00Z">
              <w:tcPr>
                <w:tcW w:w="1985" w:type="dxa"/>
                <w:shd w:val="clear" w:color="auto" w:fill="D9D9D9"/>
              </w:tcPr>
            </w:tcPrChange>
          </w:tcPr>
          <w:p w14:paraId="038CA145" w14:textId="77777777" w:rsidR="00DC1257" w:rsidRDefault="007579A1">
            <w:pPr>
              <w:spacing w:line="360" w:lineRule="atLeast"/>
              <w:rPr>
                <w:rFonts w:hAnsi="宋体"/>
                <w:szCs w:val="21"/>
              </w:rPr>
            </w:pPr>
            <w:r>
              <w:rPr>
                <w:rFonts w:hAnsi="宋体" w:hint="eastAsia"/>
                <w:szCs w:val="21"/>
              </w:rPr>
              <w:t>备注</w:t>
            </w:r>
          </w:p>
        </w:tc>
        <w:tc>
          <w:tcPr>
            <w:tcW w:w="7143" w:type="dxa"/>
            <w:tcPrChange w:id="271" w:author="lenovo" w:date="2016-06-21T09:39:00Z">
              <w:tcPr>
                <w:tcW w:w="7087" w:type="dxa"/>
              </w:tcPr>
            </w:tcPrChange>
          </w:tcPr>
          <w:p w14:paraId="451392A2"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Ansi="宋体" w:hint="eastAsia"/>
                <w:szCs w:val="21"/>
              </w:rPr>
              <w:t>全</w:t>
            </w:r>
            <w:proofErr w:type="gramStart"/>
            <w:r>
              <w:rPr>
                <w:rFonts w:hAnsi="宋体" w:hint="eastAsia"/>
                <w:szCs w:val="21"/>
              </w:rPr>
              <w:t>量显示</w:t>
            </w:r>
            <w:proofErr w:type="gramEnd"/>
            <w:r>
              <w:rPr>
                <w:rFonts w:hAnsi="宋体" w:hint="eastAsia"/>
                <w:szCs w:val="21"/>
              </w:rPr>
              <w:t>功能菜单表</w:t>
            </w:r>
          </w:p>
          <w:p w14:paraId="1AED1E08" w14:textId="77777777" w:rsidR="00DC1257" w:rsidRDefault="007579A1">
            <w:pPr>
              <w:widowControl/>
              <w:numPr>
                <w:ilvl w:val="0"/>
                <w:numId w:val="3"/>
              </w:numPr>
              <w:overflowPunct w:val="0"/>
              <w:autoSpaceDE w:val="0"/>
              <w:autoSpaceDN w:val="0"/>
              <w:adjustRightInd w:val="0"/>
              <w:spacing w:after="100" w:line="360" w:lineRule="atLeast"/>
              <w:textAlignment w:val="baseline"/>
            </w:pPr>
            <w:ins w:id="272" w:author="lenovo" w:date="2016-06-20T10:55:00Z">
              <w:r>
                <w:rPr>
                  <w:rFonts w:hint="eastAsia"/>
                </w:rPr>
                <w:t>选中某行后</w:t>
              </w:r>
            </w:ins>
            <w:r>
              <w:rPr>
                <w:rFonts w:hint="eastAsia"/>
              </w:rPr>
              <w:t>点击编辑</w:t>
            </w:r>
            <w:r>
              <w:rPr>
                <w:rFonts w:hint="eastAsia"/>
              </w:rPr>
              <w:t>[</w:t>
            </w:r>
            <w:ins w:id="273" w:author="lenovo" w:date="2016-06-20T10:55:00Z">
              <w:r>
                <w:rPr>
                  <w:rFonts w:hint="eastAsia"/>
                </w:rPr>
                <w:t>按钮</w:t>
              </w:r>
            </w:ins>
            <w:del w:id="274" w:author="lenovo" w:date="2016-06-20T10:55:00Z">
              <w:r>
                <w:rPr>
                  <w:rFonts w:hint="eastAsia"/>
                </w:rPr>
                <w:delText>链接</w:delText>
              </w:r>
            </w:del>
            <w:r>
              <w:rPr>
                <w:rFonts w:hint="eastAsia"/>
              </w:rPr>
              <w:t>]</w:t>
            </w:r>
            <w:r>
              <w:rPr>
                <w:rFonts w:hint="eastAsia"/>
              </w:rPr>
              <w:t>，页面跳转到菜单编辑模态窗口，参见</w:t>
            </w:r>
            <w:r>
              <w:rPr>
                <w:rFonts w:hint="eastAsia"/>
              </w:rPr>
              <w:t xml:space="preserve"> </w:t>
            </w:r>
            <w:r>
              <w:rPr>
                <w:rFonts w:hint="eastAsia"/>
              </w:rPr>
              <w:t>“</w:t>
            </w:r>
            <w:ins w:id="275" w:author="lenovo" w:date="2016-06-20T10:59:00Z">
              <w:r w:rsidR="00E21B5E">
                <w:rPr>
                  <w:rFonts w:hint="eastAsia"/>
                </w:rPr>
                <w:fldChar w:fldCharType="begin"/>
              </w:r>
              <w:r>
                <w:rPr>
                  <w:rFonts w:hint="eastAsia"/>
                </w:rPr>
                <w:instrText xml:space="preserve"> REF _Toc445106701 \h </w:instrText>
              </w:r>
            </w:ins>
            <w:r w:rsidR="00E21B5E">
              <w:rPr>
                <w:rFonts w:hint="eastAsia"/>
              </w:rPr>
            </w:r>
            <w:ins w:id="276" w:author="lenovo" w:date="2016-06-20T10:59:00Z">
              <w:r w:rsidR="00E21B5E">
                <w:rPr>
                  <w:rFonts w:hint="eastAsia"/>
                </w:rPr>
                <w:fldChar w:fldCharType="separate"/>
              </w:r>
              <w:r>
                <w:rPr>
                  <w:rFonts w:hint="eastAsia"/>
                </w:rPr>
                <w:t>菜单编辑</w:t>
              </w:r>
              <w:r w:rsidR="00E21B5E">
                <w:rPr>
                  <w:rFonts w:hint="eastAsia"/>
                </w:rPr>
                <w:fldChar w:fldCharType="end"/>
              </w:r>
            </w:ins>
            <w:del w:id="277" w:author="lenovo" w:date="2016-06-20T10:57:00Z">
              <w:r>
                <w:rPr>
                  <w:rFonts w:hint="eastAsia"/>
                </w:rPr>
                <w:delText>章节</w:delText>
              </w:r>
              <w:r>
                <w:rPr>
                  <w:rFonts w:hint="eastAsia"/>
                </w:rPr>
                <w:delText xml:space="preserve"> 3.1.3 </w:delText>
              </w:r>
              <w:r>
                <w:rPr>
                  <w:rFonts w:hint="eastAsia"/>
                </w:rPr>
                <w:delText>菜单编辑</w:delText>
              </w:r>
            </w:del>
            <w:r>
              <w:rPr>
                <w:rFonts w:hint="eastAsia"/>
              </w:rPr>
              <w:t>”</w:t>
            </w:r>
          </w:p>
          <w:p w14:paraId="15A5CFD5"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int="eastAsia"/>
              </w:rPr>
              <w:t>点击菜单新增</w:t>
            </w:r>
            <w:r>
              <w:rPr>
                <w:rFonts w:hint="eastAsia"/>
              </w:rPr>
              <w:t>[</w:t>
            </w:r>
            <w:r>
              <w:rPr>
                <w:rFonts w:hint="eastAsia"/>
              </w:rPr>
              <w:t>按钮</w:t>
            </w:r>
            <w:r>
              <w:rPr>
                <w:rFonts w:hint="eastAsia"/>
              </w:rPr>
              <w:t>]</w:t>
            </w:r>
            <w:r>
              <w:rPr>
                <w:rFonts w:hint="eastAsia"/>
              </w:rPr>
              <w:t>，页面跳转到菜单新增模态窗口，参见</w:t>
            </w:r>
            <w:r>
              <w:rPr>
                <w:rFonts w:hint="eastAsia"/>
              </w:rPr>
              <w:t xml:space="preserve"> </w:t>
            </w:r>
            <w:r>
              <w:rPr>
                <w:rFonts w:hint="eastAsia"/>
              </w:rPr>
              <w:t>“</w:t>
            </w:r>
            <w:del w:id="278" w:author="lenovo" w:date="2016-06-20T15:14:00Z">
              <w:r>
                <w:rPr>
                  <w:rFonts w:hint="eastAsia"/>
                </w:rPr>
                <w:delText>章节</w:delText>
              </w:r>
              <w:r>
                <w:rPr>
                  <w:rFonts w:hint="eastAsia"/>
                </w:rPr>
                <w:delText xml:space="preserve"> 3.1.2 </w:delText>
              </w:r>
              <w:r>
                <w:rPr>
                  <w:rFonts w:hint="eastAsia"/>
                </w:rPr>
                <w:delText>菜单新增</w:delText>
              </w:r>
            </w:del>
            <w:ins w:id="279" w:author="lenovo" w:date="2016-06-20T15:14:00Z">
              <w:r w:rsidR="00E21B5E">
                <w:rPr>
                  <w:rFonts w:hint="eastAsia"/>
                </w:rPr>
                <w:fldChar w:fldCharType="begin"/>
              </w:r>
              <w:r>
                <w:rPr>
                  <w:rFonts w:hint="eastAsia"/>
                </w:rPr>
                <w:instrText xml:space="preserve"> REF _Toc31605 \h </w:instrText>
              </w:r>
            </w:ins>
            <w:r w:rsidR="00E21B5E">
              <w:rPr>
                <w:rFonts w:hint="eastAsia"/>
              </w:rPr>
            </w:r>
            <w:ins w:id="280" w:author="lenovo" w:date="2016-06-20T15:14:00Z">
              <w:r w:rsidR="00E21B5E">
                <w:rPr>
                  <w:rFonts w:hint="eastAsia"/>
                </w:rPr>
                <w:fldChar w:fldCharType="separate"/>
              </w:r>
              <w:r>
                <w:rPr>
                  <w:rFonts w:hint="eastAsia"/>
                </w:rPr>
                <w:t>菜单新增</w:t>
              </w:r>
              <w:r w:rsidR="00E21B5E">
                <w:rPr>
                  <w:rFonts w:hint="eastAsia"/>
                </w:rPr>
                <w:fldChar w:fldCharType="end"/>
              </w:r>
            </w:ins>
            <w:r>
              <w:rPr>
                <w:rFonts w:hint="eastAsia"/>
              </w:rPr>
              <w:t>”</w:t>
            </w:r>
            <w:r>
              <w:rPr>
                <w:rFonts w:hint="eastAsia"/>
              </w:rPr>
              <w:t xml:space="preserve"> </w:t>
            </w:r>
          </w:p>
          <w:p w14:paraId="1522D754" w14:textId="77777777" w:rsidR="00774305" w:rsidRDefault="007579A1">
            <w:pPr>
              <w:widowControl/>
              <w:numPr>
                <w:ilvl w:val="0"/>
                <w:numId w:val="3"/>
                <w:ins w:id="281" w:author="lenovo" w:date="2016-06-20T16:27:00Z"/>
              </w:numPr>
              <w:overflowPunct w:val="0"/>
              <w:autoSpaceDE w:val="0"/>
              <w:autoSpaceDN w:val="0"/>
              <w:adjustRightInd w:val="0"/>
              <w:spacing w:after="100" w:line="360" w:lineRule="atLeast"/>
              <w:textAlignment w:val="baseline"/>
              <w:rPr>
                <w:b/>
                <w:bCs/>
                <w:sz w:val="32"/>
              </w:rPr>
              <w:pPrChange w:id="282" w:author="lenovo" w:date="2016-06-20T16:27:00Z">
                <w:pPr>
                  <w:keepNext/>
                  <w:keepLines/>
                  <w:widowControl/>
                  <w:numPr>
                    <w:numId w:val="3"/>
                  </w:numPr>
                  <w:tabs>
                    <w:tab w:val="left" w:pos="435"/>
                  </w:tabs>
                  <w:overflowPunct w:val="0"/>
                  <w:autoSpaceDE w:val="0"/>
                  <w:autoSpaceDN w:val="0"/>
                  <w:adjustRightInd w:val="0"/>
                  <w:spacing w:before="260" w:after="100" w:line="360" w:lineRule="atLeast"/>
                  <w:ind w:left="435" w:hanging="435"/>
                  <w:textAlignment w:val="baseline"/>
                  <w:outlineLvl w:val="2"/>
                </w:pPr>
              </w:pPrChange>
            </w:pPr>
            <w:r>
              <w:rPr>
                <w:rFonts w:hint="eastAsia"/>
              </w:rPr>
              <w:t>选中菜单记录，点击</w:t>
            </w:r>
            <w:ins w:id="283" w:author="lenovo" w:date="2016-06-20T17:31:00Z">
              <w:r>
                <w:rPr>
                  <w:rFonts w:hint="eastAsia"/>
                </w:rPr>
                <w:t>删除</w:t>
              </w:r>
            </w:ins>
            <w:del w:id="284" w:author="lenovo" w:date="2016-06-20T17:31:00Z">
              <w:r>
                <w:rPr>
                  <w:rFonts w:hint="eastAsia"/>
                </w:rPr>
                <w:delText>编辑</w:delText>
              </w:r>
            </w:del>
            <w:r>
              <w:rPr>
                <w:rFonts w:hint="eastAsia"/>
              </w:rPr>
              <w:t>[</w:t>
            </w:r>
            <w:r>
              <w:rPr>
                <w:rFonts w:hint="eastAsia"/>
              </w:rPr>
              <w:t>按钮</w:t>
            </w:r>
            <w:r>
              <w:rPr>
                <w:rFonts w:hint="eastAsia"/>
              </w:rPr>
              <w:t>]</w:t>
            </w:r>
            <w:r>
              <w:rPr>
                <w:rFonts w:hint="eastAsia"/>
              </w:rPr>
              <w:t>，</w:t>
            </w:r>
            <w:del w:id="285" w:author="lenovo" w:date="2016-06-20T17:32:00Z">
              <w:r>
                <w:rPr>
                  <w:rFonts w:hint="eastAsia"/>
                </w:rPr>
                <w:delText>打开</w:delText>
              </w:r>
              <w:r>
                <w:rPr>
                  <w:rFonts w:hint="eastAsia"/>
                </w:rPr>
                <w:delText>3.4.3</w:delText>
              </w:r>
              <w:r>
                <w:rPr>
                  <w:rFonts w:hint="eastAsia"/>
                </w:rPr>
                <w:delText>菜单编辑模态窗口</w:delText>
              </w:r>
            </w:del>
            <w:ins w:id="286" w:author="lenovo" w:date="2016-06-20T17:32:00Z">
              <w:r>
                <w:rPr>
                  <w:rFonts w:hint="eastAsia"/>
                </w:rPr>
                <w:t>删除原某条菜单记录</w:t>
              </w:r>
            </w:ins>
          </w:p>
          <w:p w14:paraId="74AB66C9"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int="eastAsia"/>
              </w:rPr>
              <w:t>新增、编辑或删除菜单后，点击保存</w:t>
            </w:r>
            <w:r>
              <w:rPr>
                <w:rFonts w:hint="eastAsia"/>
              </w:rPr>
              <w:t>[</w:t>
            </w:r>
            <w:r>
              <w:rPr>
                <w:rFonts w:hint="eastAsia"/>
              </w:rPr>
              <w:t>按钮</w:t>
            </w:r>
            <w:r>
              <w:rPr>
                <w:rFonts w:hint="eastAsia"/>
              </w:rPr>
              <w:t>]</w:t>
            </w:r>
            <w:r>
              <w:rPr>
                <w:rFonts w:hint="eastAsia"/>
              </w:rPr>
              <w:t>，发布最新的功能菜单表。</w:t>
            </w:r>
          </w:p>
          <w:p w14:paraId="6E9332D7"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int="eastAsia"/>
              </w:rPr>
              <w:t>上移</w:t>
            </w:r>
            <w:r>
              <w:rPr>
                <w:rFonts w:hAnsi="宋体" w:hint="eastAsia"/>
                <w:szCs w:val="21"/>
              </w:rPr>
              <w:t>&amp;</w:t>
            </w:r>
            <w:r>
              <w:rPr>
                <w:rFonts w:hint="eastAsia"/>
              </w:rPr>
              <w:t>下移</w:t>
            </w:r>
            <w:r>
              <w:rPr>
                <w:rFonts w:hAnsi="宋体" w:hint="eastAsia"/>
                <w:szCs w:val="21"/>
              </w:rPr>
              <w:t>[</w:t>
            </w:r>
            <w:r>
              <w:rPr>
                <w:rFonts w:hAnsi="宋体" w:hint="eastAsia"/>
                <w:szCs w:val="21"/>
              </w:rPr>
              <w:t>按钮</w:t>
            </w:r>
            <w:r>
              <w:rPr>
                <w:rFonts w:hAnsi="宋体" w:hint="eastAsia"/>
                <w:szCs w:val="21"/>
              </w:rPr>
              <w:t>]</w:t>
            </w:r>
            <w:r>
              <w:rPr>
                <w:rFonts w:hint="eastAsia"/>
              </w:rPr>
              <w:t>，控制菜单表中菜单功能的位置排列</w:t>
            </w:r>
          </w:p>
          <w:p w14:paraId="20124BD5"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int="eastAsia"/>
              </w:rPr>
              <w:t>切换到</w:t>
            </w:r>
            <w:proofErr w:type="gramStart"/>
            <w:r>
              <w:rPr>
                <w:rFonts w:hint="eastAsia"/>
              </w:rPr>
              <w:t>左侧树</w:t>
            </w:r>
            <w:proofErr w:type="gramEnd"/>
            <w:r>
              <w:rPr>
                <w:rFonts w:hint="eastAsia"/>
              </w:rPr>
              <w:t>菜单</w:t>
            </w:r>
            <w:r>
              <w:rPr>
                <w:rFonts w:hint="eastAsia"/>
              </w:rPr>
              <w:t>/</w:t>
            </w:r>
            <w:r>
              <w:rPr>
                <w:rFonts w:hint="eastAsia"/>
              </w:rPr>
              <w:t>切换到顶部导航条</w:t>
            </w:r>
            <w:r>
              <w:rPr>
                <w:rFonts w:hAnsi="宋体" w:hint="eastAsia"/>
                <w:szCs w:val="21"/>
              </w:rPr>
              <w:t>[</w:t>
            </w:r>
            <w:r>
              <w:rPr>
                <w:rFonts w:hAnsi="宋体" w:hint="eastAsia"/>
                <w:szCs w:val="21"/>
              </w:rPr>
              <w:t>按钮</w:t>
            </w:r>
            <w:r>
              <w:rPr>
                <w:rFonts w:hAnsi="宋体" w:hint="eastAsia"/>
                <w:szCs w:val="21"/>
              </w:rPr>
              <w:t>]</w:t>
            </w:r>
            <w:commentRangeStart w:id="287"/>
            <w:r>
              <w:rPr>
                <w:rFonts w:hAnsi="宋体" w:hint="eastAsia"/>
                <w:szCs w:val="21"/>
              </w:rPr>
              <w:t>控制系统菜单位置分布模型</w:t>
            </w:r>
            <w:commentRangeEnd w:id="287"/>
            <w:r>
              <w:commentReference w:id="287"/>
            </w:r>
            <w:r>
              <w:rPr>
                <w:rFonts w:hAnsi="宋体" w:hint="eastAsia"/>
                <w:szCs w:val="21"/>
              </w:rPr>
              <w:t>。</w:t>
            </w:r>
          </w:p>
          <w:p w14:paraId="78F3E93E" w14:textId="77777777" w:rsidR="00DC1257" w:rsidRDefault="007579A1">
            <w:pPr>
              <w:widowControl/>
              <w:numPr>
                <w:ilvl w:val="0"/>
                <w:numId w:val="3"/>
              </w:numPr>
              <w:overflowPunct w:val="0"/>
              <w:autoSpaceDE w:val="0"/>
              <w:autoSpaceDN w:val="0"/>
              <w:adjustRightInd w:val="0"/>
              <w:spacing w:after="100" w:line="360" w:lineRule="atLeast"/>
              <w:textAlignment w:val="baseline"/>
            </w:pPr>
            <w:r>
              <w:rPr>
                <w:rFonts w:hint="eastAsia"/>
              </w:rPr>
              <w:t>点击功能新增</w:t>
            </w:r>
            <w:r>
              <w:rPr>
                <w:rFonts w:hint="eastAsia"/>
              </w:rPr>
              <w:t>[</w:t>
            </w:r>
            <w:r>
              <w:rPr>
                <w:rFonts w:hint="eastAsia"/>
              </w:rPr>
              <w:t>按钮</w:t>
            </w:r>
            <w:r>
              <w:rPr>
                <w:rFonts w:hint="eastAsia"/>
              </w:rPr>
              <w:t>]</w:t>
            </w:r>
            <w:r>
              <w:rPr>
                <w:rFonts w:hint="eastAsia"/>
              </w:rPr>
              <w:t>，页面跳转到功能新增模态窗口，参见</w:t>
            </w:r>
            <w:r>
              <w:rPr>
                <w:rFonts w:hint="eastAsia"/>
              </w:rPr>
              <w:t xml:space="preserve"> </w:t>
            </w:r>
            <w:r>
              <w:rPr>
                <w:rFonts w:hint="eastAsia"/>
              </w:rPr>
              <w:t>“</w:t>
            </w:r>
            <w:del w:id="288" w:author="lenovo" w:date="2016-06-20T16:26:00Z">
              <w:r>
                <w:rPr>
                  <w:rFonts w:hint="eastAsia"/>
                </w:rPr>
                <w:delText>章节</w:delText>
              </w:r>
              <w:r>
                <w:rPr>
                  <w:rFonts w:hint="eastAsia"/>
                </w:rPr>
                <w:delText xml:space="preserve"> 3.3.3 </w:delText>
              </w:r>
              <w:r>
                <w:rPr>
                  <w:rFonts w:hint="eastAsia"/>
                </w:rPr>
                <w:delText>菜单新增</w:delText>
              </w:r>
            </w:del>
            <w:ins w:id="289" w:author="lenovo" w:date="2016-06-20T16:26:00Z">
              <w:r w:rsidR="00E21B5E">
                <w:rPr>
                  <w:rFonts w:hint="eastAsia"/>
                </w:rPr>
                <w:fldChar w:fldCharType="begin"/>
              </w:r>
              <w:r>
                <w:rPr>
                  <w:rFonts w:hint="eastAsia"/>
                </w:rPr>
                <w:instrText xml:space="preserve"> REF _Toc31426 \h </w:instrText>
              </w:r>
            </w:ins>
            <w:r w:rsidR="00E21B5E">
              <w:rPr>
                <w:rFonts w:hint="eastAsia"/>
              </w:rPr>
            </w:r>
            <w:ins w:id="290" w:author="lenovo" w:date="2016-06-20T16:26:00Z">
              <w:r w:rsidR="00E21B5E">
                <w:rPr>
                  <w:rFonts w:hint="eastAsia"/>
                </w:rPr>
                <w:fldChar w:fldCharType="separate"/>
              </w:r>
              <w:r>
                <w:rPr>
                  <w:rFonts w:hint="eastAsia"/>
                </w:rPr>
                <w:t>功能新增</w:t>
              </w:r>
              <w:r w:rsidR="00E21B5E">
                <w:rPr>
                  <w:rFonts w:hint="eastAsia"/>
                </w:rPr>
                <w:fldChar w:fldCharType="end"/>
              </w:r>
            </w:ins>
            <w:r>
              <w:rPr>
                <w:rFonts w:hint="eastAsia"/>
              </w:rPr>
              <w:t>”</w:t>
            </w:r>
          </w:p>
        </w:tc>
      </w:tr>
    </w:tbl>
    <w:p w14:paraId="1F4C4C5B" w14:textId="77777777" w:rsidR="00DC1257" w:rsidRDefault="00DC1257"/>
    <w:p w14:paraId="4D1A0770" w14:textId="77777777" w:rsidR="00DC1257" w:rsidRDefault="007579A1">
      <w:pPr>
        <w:pStyle w:val="3"/>
        <w:numPr>
          <w:ilvl w:val="2"/>
          <w:numId w:val="1"/>
        </w:numPr>
        <w:rPr>
          <w:rFonts w:ascii="黑体" w:eastAsia="黑体"/>
          <w:sz w:val="24"/>
          <w:szCs w:val="24"/>
        </w:rPr>
      </w:pPr>
      <w:bookmarkStart w:id="291" w:name="_Toc445106700"/>
      <w:bookmarkStart w:id="292" w:name="_Toc31605"/>
      <w:r>
        <w:rPr>
          <w:rFonts w:ascii="黑体" w:eastAsia="黑体" w:hint="eastAsia"/>
          <w:sz w:val="24"/>
          <w:szCs w:val="24"/>
        </w:rPr>
        <w:t>菜单新增</w:t>
      </w:r>
      <w:bookmarkEnd w:id="291"/>
      <w:bookmarkEnd w:id="29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93" w:author="lenovo" w:date="2016-06-21T09:4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94">
          <w:tblGrid>
            <w:gridCol w:w="1985"/>
            <w:gridCol w:w="7087"/>
          </w:tblGrid>
        </w:tblGridChange>
      </w:tblGrid>
      <w:tr w:rsidR="00DC1257" w14:paraId="084068DA" w14:textId="77777777" w:rsidTr="00DC1257">
        <w:trPr>
          <w:trHeight w:val="463"/>
          <w:trPrChange w:id="295" w:author="lenovo" w:date="2016-06-21T09:40:00Z">
            <w:trPr>
              <w:trHeight w:val="463"/>
            </w:trPr>
          </w:trPrChange>
        </w:trPr>
        <w:tc>
          <w:tcPr>
            <w:tcW w:w="1361" w:type="dxa"/>
            <w:shd w:val="clear" w:color="auto" w:fill="D9D9D9"/>
            <w:tcPrChange w:id="296" w:author="lenovo" w:date="2016-06-21T09:40:00Z">
              <w:tcPr>
                <w:tcW w:w="1985" w:type="dxa"/>
                <w:shd w:val="clear" w:color="auto" w:fill="D9D9D9"/>
              </w:tcPr>
            </w:tcPrChange>
          </w:tcPr>
          <w:p w14:paraId="7A9C3F5B" w14:textId="77777777" w:rsidR="00DC1257" w:rsidRDefault="007579A1">
            <w:pPr>
              <w:spacing w:line="360" w:lineRule="atLeast"/>
              <w:rPr>
                <w:szCs w:val="21"/>
              </w:rPr>
            </w:pPr>
            <w:r>
              <w:rPr>
                <w:rFonts w:hint="eastAsia"/>
                <w:szCs w:val="21"/>
              </w:rPr>
              <w:t>功能概述</w:t>
            </w:r>
          </w:p>
        </w:tc>
        <w:tc>
          <w:tcPr>
            <w:tcW w:w="7143" w:type="dxa"/>
            <w:tcPrChange w:id="297" w:author="lenovo" w:date="2016-06-21T09:40:00Z">
              <w:tcPr>
                <w:tcW w:w="7087" w:type="dxa"/>
              </w:tcPr>
            </w:tcPrChange>
          </w:tcPr>
          <w:p w14:paraId="573786EF" w14:textId="77777777" w:rsidR="00DC1257" w:rsidRDefault="007579A1">
            <w:pPr>
              <w:spacing w:line="360" w:lineRule="atLeast"/>
            </w:pPr>
            <w:r>
              <w:rPr>
                <w:rFonts w:hint="eastAsia"/>
              </w:rPr>
              <w:t>菜单新增</w:t>
            </w:r>
          </w:p>
        </w:tc>
      </w:tr>
      <w:tr w:rsidR="00DC1257" w14:paraId="45DF562E" w14:textId="77777777" w:rsidTr="00DC1257">
        <w:trPr>
          <w:trHeight w:val="463"/>
          <w:trPrChange w:id="298" w:author="lenovo" w:date="2016-06-21T09:40:00Z">
            <w:trPr>
              <w:trHeight w:val="463"/>
            </w:trPr>
          </w:trPrChange>
        </w:trPr>
        <w:tc>
          <w:tcPr>
            <w:tcW w:w="1361" w:type="dxa"/>
            <w:shd w:val="clear" w:color="auto" w:fill="D9D9D9"/>
            <w:tcPrChange w:id="299" w:author="lenovo" w:date="2016-06-21T09:40:00Z">
              <w:tcPr>
                <w:tcW w:w="1985" w:type="dxa"/>
                <w:shd w:val="clear" w:color="auto" w:fill="D9D9D9"/>
              </w:tcPr>
            </w:tcPrChange>
          </w:tcPr>
          <w:p w14:paraId="2A03277F" w14:textId="77777777" w:rsidR="00DC1257" w:rsidRDefault="007579A1">
            <w:pPr>
              <w:spacing w:line="360" w:lineRule="atLeast"/>
              <w:rPr>
                <w:szCs w:val="21"/>
              </w:rPr>
            </w:pPr>
            <w:r>
              <w:rPr>
                <w:rFonts w:hint="eastAsia"/>
                <w:szCs w:val="21"/>
              </w:rPr>
              <w:t>页面输入</w:t>
            </w:r>
          </w:p>
        </w:tc>
        <w:tc>
          <w:tcPr>
            <w:tcW w:w="7143" w:type="dxa"/>
            <w:tcPrChange w:id="300" w:author="lenovo" w:date="2016-06-21T09:40:00Z">
              <w:tcPr>
                <w:tcW w:w="7087" w:type="dxa"/>
              </w:tcPr>
            </w:tcPrChange>
          </w:tcPr>
          <w:p w14:paraId="560F04BC" w14:textId="77777777" w:rsidR="00DC1257" w:rsidRDefault="007579A1">
            <w:pPr>
              <w:widowControl/>
              <w:overflowPunct w:val="0"/>
              <w:autoSpaceDE w:val="0"/>
              <w:autoSpaceDN w:val="0"/>
              <w:adjustRightInd w:val="0"/>
              <w:spacing w:after="100" w:line="360" w:lineRule="atLeast"/>
              <w:textAlignment w:val="baseline"/>
            </w:pPr>
            <w:del w:id="301" w:author="lenovo" w:date="2016-06-20T17:46:00Z">
              <w:r>
                <w:rPr>
                  <w:rFonts w:hint="eastAsia"/>
                </w:rPr>
                <w:delText>查询字段</w:delText>
              </w:r>
            </w:del>
            <w:ins w:id="302" w:author="lenovo" w:date="2016-06-20T17:46:00Z">
              <w:r>
                <w:rPr>
                  <w:rFonts w:hint="eastAsia"/>
                </w:rPr>
                <w:t>编辑信息</w:t>
              </w:r>
            </w:ins>
            <w:del w:id="303" w:author="lenovo" w:date="2016-06-20T17:49:00Z">
              <w:r>
                <w:rPr>
                  <w:rFonts w:hint="eastAsia"/>
                </w:rPr>
                <w:delText>[</w:delText>
              </w:r>
              <w:r>
                <w:rPr>
                  <w:rFonts w:hint="eastAsia"/>
                </w:rPr>
                <w:delText>表单</w:delText>
              </w:r>
              <w:r>
                <w:rPr>
                  <w:rFonts w:hint="eastAsia"/>
                </w:rPr>
                <w:delText>]</w:delText>
              </w:r>
            </w:del>
            <w:r>
              <w:rPr>
                <w:rFonts w:hint="eastAsia"/>
              </w:rPr>
              <w:t>：</w:t>
            </w:r>
          </w:p>
          <w:p w14:paraId="193572B8"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节点编号</w:t>
            </w:r>
            <w:r>
              <w:rPr>
                <w:rFonts w:hint="eastAsia"/>
              </w:rPr>
              <w:t>[</w:t>
            </w:r>
            <w:r>
              <w:rPr>
                <w:rFonts w:hint="eastAsia"/>
              </w:rPr>
              <w:t>输入框</w:t>
            </w:r>
            <w:r>
              <w:rPr>
                <w:rFonts w:hint="eastAsia"/>
              </w:rPr>
              <w:t>]</w:t>
            </w:r>
            <w:r>
              <w:rPr>
                <w:rFonts w:hint="eastAsia"/>
              </w:rPr>
              <w:t>，节点名称</w:t>
            </w:r>
            <w:r>
              <w:rPr>
                <w:rFonts w:hint="eastAsia"/>
              </w:rPr>
              <w:t>[</w:t>
            </w:r>
            <w:r>
              <w:rPr>
                <w:rFonts w:hint="eastAsia"/>
              </w:rPr>
              <w:t>输入框</w:t>
            </w:r>
            <w:r>
              <w:rPr>
                <w:rFonts w:hint="eastAsia"/>
              </w:rPr>
              <w:t>]</w:t>
            </w:r>
            <w:r>
              <w:rPr>
                <w:rFonts w:hint="eastAsia"/>
              </w:rPr>
              <w:t>，图标</w:t>
            </w:r>
            <w:r>
              <w:rPr>
                <w:rFonts w:hint="eastAsia"/>
              </w:rPr>
              <w:t>[</w:t>
            </w:r>
            <w:r>
              <w:rPr>
                <w:rFonts w:hint="eastAsia"/>
              </w:rPr>
              <w:t>下拉框</w:t>
            </w:r>
            <w:r>
              <w:rPr>
                <w:rFonts w:hint="eastAsia"/>
              </w:rPr>
              <w:t>]</w:t>
            </w:r>
            <w:r>
              <w:rPr>
                <w:rFonts w:hint="eastAsia"/>
              </w:rPr>
              <w:t>，页面路径</w:t>
            </w:r>
            <w:r>
              <w:rPr>
                <w:rFonts w:hint="eastAsia"/>
              </w:rPr>
              <w:t>[</w:t>
            </w:r>
            <w:r>
              <w:rPr>
                <w:rFonts w:hint="eastAsia"/>
              </w:rPr>
              <w:t>下拉框</w:t>
            </w:r>
            <w:r>
              <w:rPr>
                <w:rFonts w:hint="eastAsia"/>
              </w:rPr>
              <w:t>]</w:t>
            </w:r>
            <w:r>
              <w:rPr>
                <w:rFonts w:hint="eastAsia"/>
              </w:rPr>
              <w:t>，描述</w:t>
            </w:r>
            <w:r>
              <w:rPr>
                <w:rFonts w:hint="eastAsia"/>
              </w:rPr>
              <w:t>[</w:t>
            </w:r>
            <w:r>
              <w:rPr>
                <w:rFonts w:hint="eastAsia"/>
              </w:rPr>
              <w:t>文本框</w:t>
            </w:r>
            <w:r>
              <w:rPr>
                <w:rFonts w:hint="eastAsia"/>
              </w:rPr>
              <w:t>]</w:t>
            </w:r>
          </w:p>
          <w:p w14:paraId="327ECF31" w14:textId="77777777" w:rsidR="00DC1257" w:rsidRDefault="007579A1">
            <w:pPr>
              <w:spacing w:line="360" w:lineRule="atLeast"/>
              <w:ind w:firstLineChars="200" w:firstLine="420"/>
            </w:pPr>
            <w:r>
              <w:rPr>
                <w:rFonts w:hint="eastAsia"/>
              </w:rPr>
              <w:t>保存</w:t>
            </w:r>
            <w:r>
              <w:rPr>
                <w:rFonts w:hint="eastAsia"/>
              </w:rPr>
              <w:t>[</w:t>
            </w:r>
            <w:r>
              <w:rPr>
                <w:rFonts w:hint="eastAsia"/>
              </w:rPr>
              <w:t>按钮</w:t>
            </w:r>
            <w:r>
              <w:rPr>
                <w:rFonts w:hint="eastAsia"/>
              </w:rPr>
              <w:t>]</w:t>
            </w:r>
          </w:p>
        </w:tc>
      </w:tr>
      <w:tr w:rsidR="00DC1257" w14:paraId="60CDDBAB" w14:textId="77777777" w:rsidTr="00DC1257">
        <w:trPr>
          <w:trHeight w:val="225"/>
          <w:trPrChange w:id="304" w:author="lenovo" w:date="2016-06-21T09:40:00Z">
            <w:trPr>
              <w:trHeight w:val="225"/>
            </w:trPr>
          </w:trPrChange>
        </w:trPr>
        <w:tc>
          <w:tcPr>
            <w:tcW w:w="1361" w:type="dxa"/>
            <w:shd w:val="clear" w:color="auto" w:fill="D9D9D9"/>
            <w:tcPrChange w:id="305" w:author="lenovo" w:date="2016-06-21T09:40:00Z">
              <w:tcPr>
                <w:tcW w:w="1985" w:type="dxa"/>
                <w:shd w:val="clear" w:color="auto" w:fill="D9D9D9"/>
              </w:tcPr>
            </w:tcPrChange>
          </w:tcPr>
          <w:p w14:paraId="23F9F236" w14:textId="77777777" w:rsidR="00DC1257" w:rsidRDefault="007579A1">
            <w:pPr>
              <w:spacing w:line="360" w:lineRule="atLeast"/>
              <w:rPr>
                <w:szCs w:val="21"/>
              </w:rPr>
            </w:pPr>
            <w:r>
              <w:rPr>
                <w:rFonts w:hint="eastAsia"/>
                <w:szCs w:val="21"/>
              </w:rPr>
              <w:t>页面输出</w:t>
            </w:r>
          </w:p>
        </w:tc>
        <w:tc>
          <w:tcPr>
            <w:tcW w:w="7143" w:type="dxa"/>
            <w:tcPrChange w:id="306" w:author="lenovo" w:date="2016-06-21T09:40:00Z">
              <w:tcPr>
                <w:tcW w:w="7087" w:type="dxa"/>
              </w:tcPr>
            </w:tcPrChange>
          </w:tcPr>
          <w:p w14:paraId="46CDD0BE" w14:textId="77777777" w:rsidR="00DC1257" w:rsidRDefault="00DC1257">
            <w:pPr>
              <w:spacing w:line="360" w:lineRule="atLeast"/>
            </w:pPr>
          </w:p>
        </w:tc>
      </w:tr>
      <w:tr w:rsidR="00DC1257" w14:paraId="0480ACB4" w14:textId="77777777" w:rsidTr="00DC1257">
        <w:trPr>
          <w:trHeight w:val="225"/>
          <w:trPrChange w:id="307" w:author="lenovo" w:date="2016-06-21T09:40:00Z">
            <w:trPr>
              <w:trHeight w:val="225"/>
            </w:trPr>
          </w:trPrChange>
        </w:trPr>
        <w:tc>
          <w:tcPr>
            <w:tcW w:w="1361" w:type="dxa"/>
            <w:shd w:val="clear" w:color="auto" w:fill="D9D9D9"/>
            <w:tcPrChange w:id="308" w:author="lenovo" w:date="2016-06-21T09:40:00Z">
              <w:tcPr>
                <w:tcW w:w="1985" w:type="dxa"/>
                <w:shd w:val="clear" w:color="auto" w:fill="D9D9D9"/>
              </w:tcPr>
            </w:tcPrChange>
          </w:tcPr>
          <w:p w14:paraId="5471165F" w14:textId="77777777" w:rsidR="00DC1257" w:rsidRDefault="007579A1">
            <w:pPr>
              <w:spacing w:line="360" w:lineRule="atLeast"/>
              <w:rPr>
                <w:szCs w:val="21"/>
              </w:rPr>
            </w:pPr>
            <w:r>
              <w:rPr>
                <w:rFonts w:hint="eastAsia"/>
                <w:szCs w:val="21"/>
              </w:rPr>
              <w:t>参考画面</w:t>
            </w:r>
          </w:p>
        </w:tc>
        <w:tc>
          <w:tcPr>
            <w:tcW w:w="7143" w:type="dxa"/>
            <w:tcPrChange w:id="309" w:author="lenovo" w:date="2016-06-21T09:40:00Z">
              <w:tcPr>
                <w:tcW w:w="7087" w:type="dxa"/>
              </w:tcPr>
            </w:tcPrChange>
          </w:tcPr>
          <w:p w14:paraId="11741FE5" w14:textId="77777777" w:rsidR="00DC1257" w:rsidRDefault="007579A1">
            <w:pPr>
              <w:widowControl/>
              <w:overflowPunct w:val="0"/>
              <w:autoSpaceDE w:val="0"/>
              <w:autoSpaceDN w:val="0"/>
              <w:adjustRightInd w:val="0"/>
              <w:spacing w:after="100" w:line="360" w:lineRule="atLeast"/>
              <w:textAlignment w:val="baseline"/>
            </w:pPr>
            <w:r>
              <w:rPr>
                <w:rFonts w:hint="eastAsia"/>
              </w:rPr>
              <w:t>新增同级目录</w:t>
            </w:r>
            <w:r>
              <w:rPr>
                <w:rFonts w:hint="eastAsia"/>
              </w:rPr>
              <w:t>/</w:t>
            </w:r>
            <w:r>
              <w:rPr>
                <w:rFonts w:hint="eastAsia"/>
              </w:rPr>
              <w:t>新增同级菜单</w:t>
            </w:r>
            <w:r>
              <w:rPr>
                <w:rFonts w:hint="eastAsia"/>
              </w:rPr>
              <w:t>/</w:t>
            </w:r>
            <w:r>
              <w:rPr>
                <w:rFonts w:hint="eastAsia"/>
              </w:rPr>
              <w:t>新增子目录</w:t>
            </w:r>
            <w:r>
              <w:rPr>
                <w:rFonts w:hint="eastAsia"/>
              </w:rPr>
              <w:t>/</w:t>
            </w:r>
            <w:r>
              <w:rPr>
                <w:rFonts w:hint="eastAsia"/>
              </w:rPr>
              <w:t>新增子菜单：</w:t>
            </w:r>
          </w:p>
          <w:p w14:paraId="2EF83E74" w14:textId="77777777" w:rsidR="00DC1257" w:rsidRDefault="0023358B">
            <w:pPr>
              <w:widowControl/>
              <w:overflowPunct w:val="0"/>
              <w:autoSpaceDE w:val="0"/>
              <w:autoSpaceDN w:val="0"/>
              <w:adjustRightInd w:val="0"/>
              <w:spacing w:after="100" w:line="360" w:lineRule="atLeast"/>
              <w:textAlignment w:val="baseline"/>
            </w:pPr>
            <w:ins w:id="310" w:author="lenovo" w:date="2016-06-21T15:43:00Z">
              <w:r>
                <w:rPr>
                  <w:noProof/>
                </w:rPr>
                <w:lastRenderedPageBreak/>
                <w:drawing>
                  <wp:inline distT="0" distB="0" distL="114300" distR="114300" wp14:anchorId="35092651" wp14:editId="3B0FBE9A">
                    <wp:extent cx="4395470" cy="2218055"/>
                    <wp:effectExtent l="0" t="0" r="5080" b="10795"/>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5" cstate="print"/>
                            <a:stretch>
                              <a:fillRect/>
                            </a:stretch>
                          </pic:blipFill>
                          <pic:spPr>
                            <a:xfrm>
                              <a:off x="0" y="0"/>
                              <a:ext cx="4395470" cy="2218055"/>
                            </a:xfrm>
                            <a:prstGeom prst="rect">
                              <a:avLst/>
                            </a:prstGeom>
                            <a:noFill/>
                            <a:ln w="9525">
                              <a:noFill/>
                            </a:ln>
                          </pic:spPr>
                        </pic:pic>
                      </a:graphicData>
                    </a:graphic>
                  </wp:inline>
                </w:drawing>
              </w:r>
            </w:ins>
          </w:p>
        </w:tc>
      </w:tr>
      <w:tr w:rsidR="00DC1257" w14:paraId="7A63C963" w14:textId="77777777" w:rsidTr="00DC1257">
        <w:trPr>
          <w:trHeight w:val="225"/>
          <w:trPrChange w:id="311" w:author="lenovo" w:date="2016-06-21T09:40:00Z">
            <w:trPr>
              <w:trHeight w:val="225"/>
            </w:trPr>
          </w:trPrChange>
        </w:trPr>
        <w:tc>
          <w:tcPr>
            <w:tcW w:w="1361" w:type="dxa"/>
            <w:shd w:val="clear" w:color="auto" w:fill="D9D9D9"/>
            <w:tcPrChange w:id="312" w:author="lenovo" w:date="2016-06-21T09:40:00Z">
              <w:tcPr>
                <w:tcW w:w="1985" w:type="dxa"/>
                <w:shd w:val="clear" w:color="auto" w:fill="D9D9D9"/>
              </w:tcPr>
            </w:tcPrChange>
          </w:tcPr>
          <w:p w14:paraId="576E3095" w14:textId="77777777" w:rsidR="00DC1257" w:rsidRDefault="007579A1">
            <w:pPr>
              <w:spacing w:line="360" w:lineRule="atLeast"/>
              <w:rPr>
                <w:szCs w:val="21"/>
              </w:rPr>
            </w:pPr>
            <w:r>
              <w:rPr>
                <w:rFonts w:hint="eastAsia"/>
                <w:szCs w:val="21"/>
              </w:rPr>
              <w:lastRenderedPageBreak/>
              <w:t>业务规则</w:t>
            </w:r>
          </w:p>
        </w:tc>
        <w:tc>
          <w:tcPr>
            <w:tcW w:w="7143" w:type="dxa"/>
            <w:tcPrChange w:id="313" w:author="lenovo" w:date="2016-06-21T09:40:00Z">
              <w:tcPr>
                <w:tcW w:w="7087" w:type="dxa"/>
              </w:tcPr>
            </w:tcPrChange>
          </w:tcPr>
          <w:p w14:paraId="394AB100"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w:t>
            </w:r>
            <w:del w:id="314" w:author="lenovo" w:date="2016-06-21T09:50:00Z">
              <w:r>
                <w:rPr>
                  <w:rFonts w:hAnsi="宋体" w:hint="eastAsia"/>
                  <w:szCs w:val="21"/>
                </w:rPr>
                <w:delText xml:space="preserve"> </w:delText>
              </w:r>
            </w:del>
            <w:ins w:id="315" w:author="lenovo" w:date="2016-06-20T17:45:00Z">
              <w:r>
                <w:rPr>
                  <w:rFonts w:hAnsi="宋体" w:hint="eastAsia"/>
                  <w:szCs w:val="21"/>
                </w:rPr>
                <w:t>节点编号、</w:t>
              </w:r>
            </w:ins>
            <w:del w:id="316" w:author="lenovo" w:date="2016-06-20T17:45:00Z">
              <w:r>
                <w:rPr>
                  <w:rFonts w:hAnsi="宋体" w:hint="eastAsia"/>
                  <w:szCs w:val="21"/>
                </w:rPr>
                <w:delText>菜单</w:delText>
              </w:r>
            </w:del>
            <w:ins w:id="317" w:author="lenovo" w:date="2016-06-20T17:45:00Z">
              <w:r>
                <w:rPr>
                  <w:rFonts w:hAnsi="宋体" w:hint="eastAsia"/>
                  <w:szCs w:val="21"/>
                </w:rPr>
                <w:t>节点</w:t>
              </w:r>
            </w:ins>
            <w:r>
              <w:rPr>
                <w:rFonts w:hAnsi="宋体" w:hint="eastAsia"/>
                <w:szCs w:val="21"/>
              </w:rPr>
              <w:t>名称</w:t>
            </w:r>
            <w:proofErr w:type="gramStart"/>
            <w:r>
              <w:rPr>
                <w:rFonts w:hAnsi="宋体" w:hint="eastAsia"/>
                <w:szCs w:val="21"/>
              </w:rPr>
              <w:t>必填且唯一</w:t>
            </w:r>
            <w:proofErr w:type="gramEnd"/>
          </w:p>
          <w:p w14:paraId="017523EC"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、新增非目录时必须指定页面路径</w:t>
            </w:r>
          </w:p>
          <w:p w14:paraId="05EFBCD3"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、子项的上级必须是目录</w:t>
            </w:r>
          </w:p>
          <w:p w14:paraId="592BA4F2"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4</w:t>
            </w:r>
            <w:r>
              <w:rPr>
                <w:rFonts w:hAnsi="宋体" w:hint="eastAsia"/>
                <w:szCs w:val="21"/>
              </w:rPr>
              <w:t>、</w:t>
            </w:r>
            <w:r>
              <w:rPr>
                <w:rFonts w:hint="eastAsia"/>
              </w:rPr>
              <w:t>各字段长度控制详见数据库设计。</w:t>
            </w:r>
          </w:p>
        </w:tc>
      </w:tr>
      <w:tr w:rsidR="00DC1257" w14:paraId="35E5502A" w14:textId="77777777" w:rsidTr="00DC1257">
        <w:trPr>
          <w:trHeight w:val="225"/>
          <w:trPrChange w:id="318" w:author="lenovo" w:date="2016-06-21T09:40:00Z">
            <w:trPr>
              <w:trHeight w:val="225"/>
            </w:trPr>
          </w:trPrChange>
        </w:trPr>
        <w:tc>
          <w:tcPr>
            <w:tcW w:w="1361" w:type="dxa"/>
            <w:shd w:val="clear" w:color="auto" w:fill="D9D9D9"/>
            <w:tcPrChange w:id="319" w:author="lenovo" w:date="2016-06-21T09:40:00Z">
              <w:tcPr>
                <w:tcW w:w="1985" w:type="dxa"/>
                <w:shd w:val="clear" w:color="auto" w:fill="D9D9D9"/>
              </w:tcPr>
            </w:tcPrChange>
          </w:tcPr>
          <w:p w14:paraId="6131C403" w14:textId="77777777" w:rsidR="00DC1257" w:rsidRDefault="007579A1">
            <w:pPr>
              <w:spacing w:line="360" w:lineRule="atLeast"/>
              <w:rPr>
                <w:rFonts w:hAnsi="宋体"/>
                <w:szCs w:val="21"/>
              </w:rPr>
            </w:pPr>
            <w:r>
              <w:rPr>
                <w:rFonts w:hAnsi="宋体" w:hint="eastAsia"/>
                <w:szCs w:val="21"/>
              </w:rPr>
              <w:t>备注</w:t>
            </w:r>
          </w:p>
        </w:tc>
        <w:tc>
          <w:tcPr>
            <w:tcW w:w="7143" w:type="dxa"/>
            <w:tcPrChange w:id="320" w:author="lenovo" w:date="2016-06-21T09:40:00Z">
              <w:tcPr>
                <w:tcW w:w="7087" w:type="dxa"/>
              </w:tcPr>
            </w:tcPrChange>
          </w:tcPr>
          <w:p w14:paraId="4D399A67" w14:textId="77777777" w:rsidR="00DC1257" w:rsidRDefault="007579A1">
            <w:pPr>
              <w:spacing w:line="360" w:lineRule="atLeast"/>
            </w:pPr>
            <w:r>
              <w:rPr>
                <w:rFonts w:hint="eastAsia"/>
              </w:rPr>
              <w:t>1</w:t>
            </w:r>
            <w:r>
              <w:rPr>
                <w:rFonts w:hint="eastAsia"/>
              </w:rPr>
              <w:t>、</w:t>
            </w:r>
            <w:r>
              <w:rPr>
                <w:rFonts w:hint="eastAsia"/>
              </w:rPr>
              <w:t xml:space="preserve"> </w:t>
            </w:r>
            <w:r>
              <w:rPr>
                <w:rFonts w:hint="eastAsia"/>
              </w:rPr>
              <w:t>点击保存</w:t>
            </w:r>
            <w:r>
              <w:rPr>
                <w:rFonts w:hint="eastAsia"/>
              </w:rPr>
              <w:t>[</w:t>
            </w:r>
            <w:r>
              <w:rPr>
                <w:rFonts w:hint="eastAsia"/>
              </w:rPr>
              <w:t>按钮</w:t>
            </w:r>
            <w:r>
              <w:rPr>
                <w:rFonts w:hint="eastAsia"/>
              </w:rPr>
              <w:t>]</w:t>
            </w:r>
            <w:r>
              <w:rPr>
                <w:rFonts w:hint="eastAsia"/>
              </w:rPr>
              <w:t>，系统保存菜单信息，跳转到菜单查询页面，参见</w:t>
            </w:r>
            <w:r>
              <w:rPr>
                <w:rFonts w:hint="eastAsia"/>
              </w:rPr>
              <w:t xml:space="preserve"> </w:t>
            </w:r>
            <w:r>
              <w:rPr>
                <w:rFonts w:hint="eastAsia"/>
              </w:rPr>
              <w:t>“</w:t>
            </w:r>
            <w:del w:id="321" w:author="lenovo" w:date="2016-06-20T17:47:00Z">
              <w:r>
                <w:rPr>
                  <w:rFonts w:hint="eastAsia"/>
                </w:rPr>
                <w:delText>章节</w:delText>
              </w:r>
              <w:r>
                <w:rPr>
                  <w:rFonts w:hint="eastAsia"/>
                </w:rPr>
                <w:delText xml:space="preserve"> 3.1.1</w:delText>
              </w:r>
              <w:r>
                <w:rPr>
                  <w:rFonts w:hint="eastAsia"/>
                </w:rPr>
                <w:delText>菜单查询</w:delText>
              </w:r>
            </w:del>
            <w:ins w:id="322" w:author="lenovo" w:date="2016-06-20T17:47:00Z">
              <w:r w:rsidR="00E21B5E">
                <w:rPr>
                  <w:rFonts w:hint="eastAsia"/>
                </w:rPr>
                <w:fldChar w:fldCharType="begin"/>
              </w:r>
              <w:r>
                <w:rPr>
                  <w:rFonts w:hint="eastAsia"/>
                </w:rPr>
                <w:instrText xml:space="preserve"> REF _Toc445106699 \h </w:instrText>
              </w:r>
            </w:ins>
            <w:r w:rsidR="00E21B5E">
              <w:rPr>
                <w:rFonts w:hint="eastAsia"/>
              </w:rPr>
            </w:r>
            <w:ins w:id="323" w:author="lenovo" w:date="2016-06-20T17:47:00Z">
              <w:r w:rsidR="00E21B5E">
                <w:rPr>
                  <w:rFonts w:hint="eastAsia"/>
                </w:rPr>
                <w:fldChar w:fldCharType="separate"/>
              </w:r>
              <w:r>
                <w:rPr>
                  <w:rFonts w:hint="eastAsia"/>
                </w:rPr>
                <w:t>菜单查询</w:t>
              </w:r>
              <w:r w:rsidR="00E21B5E">
                <w:rPr>
                  <w:rFonts w:hint="eastAsia"/>
                </w:rPr>
                <w:fldChar w:fldCharType="end"/>
              </w:r>
            </w:ins>
            <w:r>
              <w:rPr>
                <w:rFonts w:hint="eastAsia"/>
              </w:rPr>
              <w:t>”</w:t>
            </w:r>
          </w:p>
        </w:tc>
      </w:tr>
    </w:tbl>
    <w:p w14:paraId="39412091" w14:textId="77777777" w:rsidR="00DC1257" w:rsidRDefault="00DC1257"/>
    <w:p w14:paraId="128B3531" w14:textId="77777777" w:rsidR="00DC1257" w:rsidRDefault="007579A1">
      <w:pPr>
        <w:pStyle w:val="3"/>
        <w:numPr>
          <w:ilvl w:val="2"/>
          <w:numId w:val="1"/>
        </w:numPr>
        <w:rPr>
          <w:rFonts w:ascii="黑体" w:eastAsia="黑体"/>
          <w:sz w:val="24"/>
          <w:szCs w:val="24"/>
        </w:rPr>
      </w:pPr>
      <w:bookmarkStart w:id="324" w:name="_Toc445106701"/>
      <w:bookmarkStart w:id="325" w:name="_Toc16010"/>
      <w:r>
        <w:rPr>
          <w:rFonts w:ascii="黑体" w:eastAsia="黑体" w:hint="eastAsia"/>
          <w:sz w:val="24"/>
          <w:szCs w:val="24"/>
        </w:rPr>
        <w:t>菜单编辑</w:t>
      </w:r>
      <w:bookmarkEnd w:id="324"/>
      <w:bookmarkEnd w:id="32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326" w:author="lenovo" w:date="2016-06-21T09:4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327">
          <w:tblGrid>
            <w:gridCol w:w="1985"/>
            <w:gridCol w:w="7087"/>
          </w:tblGrid>
        </w:tblGridChange>
      </w:tblGrid>
      <w:tr w:rsidR="00DC1257" w14:paraId="0A673402" w14:textId="77777777" w:rsidTr="00DC1257">
        <w:trPr>
          <w:trHeight w:val="463"/>
          <w:trPrChange w:id="328" w:author="lenovo" w:date="2016-06-21T09:40:00Z">
            <w:trPr>
              <w:trHeight w:val="463"/>
            </w:trPr>
          </w:trPrChange>
        </w:trPr>
        <w:tc>
          <w:tcPr>
            <w:tcW w:w="1361" w:type="dxa"/>
            <w:shd w:val="clear" w:color="auto" w:fill="D9D9D9"/>
            <w:tcPrChange w:id="329" w:author="lenovo" w:date="2016-06-21T09:40:00Z">
              <w:tcPr>
                <w:tcW w:w="1985" w:type="dxa"/>
                <w:shd w:val="clear" w:color="auto" w:fill="D9D9D9"/>
              </w:tcPr>
            </w:tcPrChange>
          </w:tcPr>
          <w:p w14:paraId="01845C77" w14:textId="77777777" w:rsidR="00DC1257" w:rsidRDefault="007579A1">
            <w:pPr>
              <w:spacing w:line="360" w:lineRule="atLeast"/>
              <w:rPr>
                <w:szCs w:val="21"/>
              </w:rPr>
            </w:pPr>
            <w:r>
              <w:rPr>
                <w:rFonts w:hint="eastAsia"/>
                <w:szCs w:val="21"/>
              </w:rPr>
              <w:t>功能概述</w:t>
            </w:r>
          </w:p>
        </w:tc>
        <w:tc>
          <w:tcPr>
            <w:tcW w:w="7143" w:type="dxa"/>
            <w:tcPrChange w:id="330" w:author="lenovo" w:date="2016-06-21T09:40:00Z">
              <w:tcPr>
                <w:tcW w:w="7087" w:type="dxa"/>
              </w:tcPr>
            </w:tcPrChange>
          </w:tcPr>
          <w:p w14:paraId="4DDBF588" w14:textId="77777777" w:rsidR="00DC1257" w:rsidRDefault="007579A1">
            <w:pPr>
              <w:spacing w:line="360" w:lineRule="atLeast"/>
            </w:pPr>
            <w:r>
              <w:rPr>
                <w:rFonts w:hint="eastAsia"/>
              </w:rPr>
              <w:t>菜单编辑</w:t>
            </w:r>
          </w:p>
        </w:tc>
      </w:tr>
      <w:tr w:rsidR="00DC1257" w14:paraId="1B2EF714" w14:textId="77777777" w:rsidTr="00DC1257">
        <w:trPr>
          <w:trHeight w:val="225"/>
          <w:trPrChange w:id="331" w:author="lenovo" w:date="2016-06-21T09:40:00Z">
            <w:trPr>
              <w:trHeight w:val="225"/>
            </w:trPr>
          </w:trPrChange>
        </w:trPr>
        <w:tc>
          <w:tcPr>
            <w:tcW w:w="1361" w:type="dxa"/>
            <w:shd w:val="clear" w:color="auto" w:fill="D9D9D9"/>
            <w:tcPrChange w:id="332" w:author="lenovo" w:date="2016-06-21T09:40:00Z">
              <w:tcPr>
                <w:tcW w:w="1985" w:type="dxa"/>
                <w:shd w:val="clear" w:color="auto" w:fill="D9D9D9"/>
              </w:tcPr>
            </w:tcPrChange>
          </w:tcPr>
          <w:p w14:paraId="3442E840" w14:textId="77777777" w:rsidR="00DC1257" w:rsidRDefault="007579A1">
            <w:pPr>
              <w:spacing w:line="360" w:lineRule="atLeast"/>
              <w:rPr>
                <w:szCs w:val="21"/>
              </w:rPr>
            </w:pPr>
            <w:r>
              <w:rPr>
                <w:rFonts w:hint="eastAsia"/>
                <w:szCs w:val="21"/>
              </w:rPr>
              <w:t>页面输入</w:t>
            </w:r>
          </w:p>
        </w:tc>
        <w:tc>
          <w:tcPr>
            <w:tcW w:w="7143" w:type="dxa"/>
            <w:tcPrChange w:id="333" w:author="lenovo" w:date="2016-06-21T09:40:00Z">
              <w:tcPr>
                <w:tcW w:w="7087" w:type="dxa"/>
              </w:tcPr>
            </w:tcPrChange>
          </w:tcPr>
          <w:p w14:paraId="05D4A995"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4A7A73CC"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节点编号</w:t>
            </w:r>
            <w:r>
              <w:rPr>
                <w:rFonts w:hint="eastAsia"/>
              </w:rPr>
              <w:t>[</w:t>
            </w:r>
            <w:r>
              <w:rPr>
                <w:rFonts w:hint="eastAsia"/>
              </w:rPr>
              <w:t>输入框</w:t>
            </w:r>
            <w:r>
              <w:rPr>
                <w:rFonts w:hint="eastAsia"/>
              </w:rPr>
              <w:t>]</w:t>
            </w:r>
            <w:r>
              <w:rPr>
                <w:rFonts w:hint="eastAsia"/>
              </w:rPr>
              <w:t>，节点名称</w:t>
            </w:r>
            <w:r>
              <w:rPr>
                <w:rFonts w:hint="eastAsia"/>
              </w:rPr>
              <w:t>[</w:t>
            </w:r>
            <w:r>
              <w:rPr>
                <w:rFonts w:hint="eastAsia"/>
              </w:rPr>
              <w:t>输入框</w:t>
            </w:r>
            <w:r>
              <w:rPr>
                <w:rFonts w:hint="eastAsia"/>
              </w:rPr>
              <w:t>]</w:t>
            </w:r>
            <w:r>
              <w:rPr>
                <w:rFonts w:hint="eastAsia"/>
              </w:rPr>
              <w:t>，图标</w:t>
            </w:r>
            <w:r>
              <w:rPr>
                <w:rFonts w:hint="eastAsia"/>
              </w:rPr>
              <w:t>[</w:t>
            </w:r>
            <w:r>
              <w:rPr>
                <w:rFonts w:hint="eastAsia"/>
              </w:rPr>
              <w:t>下拉框</w:t>
            </w:r>
            <w:r>
              <w:rPr>
                <w:rFonts w:hint="eastAsia"/>
              </w:rPr>
              <w:t>]</w:t>
            </w:r>
            <w:r>
              <w:rPr>
                <w:rFonts w:hint="eastAsia"/>
              </w:rPr>
              <w:t>，页面路径</w:t>
            </w:r>
            <w:r>
              <w:rPr>
                <w:rFonts w:hint="eastAsia"/>
              </w:rPr>
              <w:t>[</w:t>
            </w:r>
            <w:r>
              <w:rPr>
                <w:rFonts w:hint="eastAsia"/>
              </w:rPr>
              <w:t>下拉框</w:t>
            </w:r>
            <w:r>
              <w:rPr>
                <w:rFonts w:hint="eastAsia"/>
              </w:rPr>
              <w:t>]</w:t>
            </w:r>
            <w:r>
              <w:rPr>
                <w:rFonts w:hint="eastAsia"/>
              </w:rPr>
              <w:t>，描述</w:t>
            </w:r>
            <w:r>
              <w:rPr>
                <w:rFonts w:hint="eastAsia"/>
              </w:rPr>
              <w:t>[</w:t>
            </w:r>
            <w:r>
              <w:rPr>
                <w:rFonts w:hint="eastAsia"/>
              </w:rPr>
              <w:t>文本框</w:t>
            </w:r>
            <w:r>
              <w:rPr>
                <w:rFonts w:hint="eastAsia"/>
              </w:rPr>
              <w:t>]</w:t>
            </w:r>
          </w:p>
          <w:p w14:paraId="56B93B9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保存</w:t>
            </w:r>
            <w:r>
              <w:rPr>
                <w:rFonts w:hint="eastAsia"/>
              </w:rPr>
              <w:t>[</w:t>
            </w:r>
            <w:r>
              <w:rPr>
                <w:rFonts w:hint="eastAsia"/>
              </w:rPr>
              <w:t>按钮</w:t>
            </w:r>
            <w:r>
              <w:rPr>
                <w:rFonts w:hint="eastAsia"/>
              </w:rPr>
              <w:t>]</w:t>
            </w:r>
          </w:p>
        </w:tc>
      </w:tr>
      <w:tr w:rsidR="00DC1257" w14:paraId="0B276B99" w14:textId="77777777" w:rsidTr="00DC1257">
        <w:trPr>
          <w:trHeight w:val="225"/>
          <w:trPrChange w:id="334" w:author="lenovo" w:date="2016-06-21T09:40:00Z">
            <w:trPr>
              <w:trHeight w:val="225"/>
            </w:trPr>
          </w:trPrChange>
        </w:trPr>
        <w:tc>
          <w:tcPr>
            <w:tcW w:w="1361" w:type="dxa"/>
            <w:shd w:val="clear" w:color="auto" w:fill="D9D9D9"/>
            <w:tcPrChange w:id="335" w:author="lenovo" w:date="2016-06-21T09:40:00Z">
              <w:tcPr>
                <w:tcW w:w="1985" w:type="dxa"/>
                <w:shd w:val="clear" w:color="auto" w:fill="D9D9D9"/>
              </w:tcPr>
            </w:tcPrChange>
          </w:tcPr>
          <w:p w14:paraId="73C98617" w14:textId="77777777" w:rsidR="00DC1257" w:rsidRDefault="007579A1">
            <w:pPr>
              <w:spacing w:line="360" w:lineRule="atLeast"/>
              <w:rPr>
                <w:szCs w:val="21"/>
              </w:rPr>
            </w:pPr>
            <w:r>
              <w:rPr>
                <w:rFonts w:hint="eastAsia"/>
                <w:szCs w:val="21"/>
              </w:rPr>
              <w:t>页面输出</w:t>
            </w:r>
          </w:p>
        </w:tc>
        <w:tc>
          <w:tcPr>
            <w:tcW w:w="7143" w:type="dxa"/>
            <w:tcPrChange w:id="336" w:author="lenovo" w:date="2016-06-21T09:40:00Z">
              <w:tcPr>
                <w:tcW w:w="7087" w:type="dxa"/>
              </w:tcPr>
            </w:tcPrChange>
          </w:tcPr>
          <w:p w14:paraId="152A19AB" w14:textId="77777777" w:rsidR="00DC1257" w:rsidRDefault="00DC1257">
            <w:pPr>
              <w:spacing w:line="360" w:lineRule="atLeast"/>
              <w:rPr>
                <w:color w:val="FF0000"/>
              </w:rPr>
            </w:pPr>
          </w:p>
        </w:tc>
      </w:tr>
      <w:tr w:rsidR="00DC1257" w14:paraId="3DB156B4" w14:textId="77777777" w:rsidTr="00DC1257">
        <w:trPr>
          <w:trHeight w:val="225"/>
          <w:trPrChange w:id="337" w:author="lenovo" w:date="2016-06-21T09:40:00Z">
            <w:trPr>
              <w:trHeight w:val="225"/>
            </w:trPr>
          </w:trPrChange>
        </w:trPr>
        <w:tc>
          <w:tcPr>
            <w:tcW w:w="1361" w:type="dxa"/>
            <w:shd w:val="clear" w:color="auto" w:fill="D9D9D9"/>
            <w:tcPrChange w:id="338" w:author="lenovo" w:date="2016-06-21T09:40:00Z">
              <w:tcPr>
                <w:tcW w:w="1985" w:type="dxa"/>
                <w:shd w:val="clear" w:color="auto" w:fill="D9D9D9"/>
              </w:tcPr>
            </w:tcPrChange>
          </w:tcPr>
          <w:p w14:paraId="02578216" w14:textId="77777777" w:rsidR="00DC1257" w:rsidRDefault="007579A1">
            <w:pPr>
              <w:spacing w:line="360" w:lineRule="atLeast"/>
              <w:rPr>
                <w:szCs w:val="21"/>
              </w:rPr>
            </w:pPr>
            <w:r>
              <w:rPr>
                <w:rFonts w:hint="eastAsia"/>
                <w:szCs w:val="21"/>
              </w:rPr>
              <w:lastRenderedPageBreak/>
              <w:t>参考画面</w:t>
            </w:r>
          </w:p>
        </w:tc>
        <w:tc>
          <w:tcPr>
            <w:tcW w:w="7143" w:type="dxa"/>
            <w:tcPrChange w:id="339" w:author="lenovo" w:date="2016-06-21T09:40:00Z">
              <w:tcPr>
                <w:tcW w:w="7087" w:type="dxa"/>
              </w:tcPr>
            </w:tcPrChange>
          </w:tcPr>
          <w:p w14:paraId="72262DA0" w14:textId="77777777" w:rsidR="00DC1257" w:rsidRDefault="0023358B">
            <w:pPr>
              <w:widowControl/>
              <w:overflowPunct w:val="0"/>
              <w:autoSpaceDE w:val="0"/>
              <w:autoSpaceDN w:val="0"/>
              <w:adjustRightInd w:val="0"/>
              <w:spacing w:after="100" w:line="360" w:lineRule="atLeast"/>
              <w:textAlignment w:val="baseline"/>
            </w:pPr>
            <w:ins w:id="340" w:author="lenovo" w:date="2016-06-21T15:44:00Z">
              <w:r>
                <w:rPr>
                  <w:noProof/>
                </w:rPr>
                <w:drawing>
                  <wp:inline distT="0" distB="0" distL="114300" distR="114300" wp14:anchorId="660FF73B" wp14:editId="0D8C71BF">
                    <wp:extent cx="4395470" cy="2218055"/>
                    <wp:effectExtent l="0" t="0" r="5080" b="1079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6" cstate="print"/>
                            <a:stretch>
                              <a:fillRect/>
                            </a:stretch>
                          </pic:blipFill>
                          <pic:spPr>
                            <a:xfrm>
                              <a:off x="0" y="0"/>
                              <a:ext cx="4395470" cy="2218055"/>
                            </a:xfrm>
                            <a:prstGeom prst="rect">
                              <a:avLst/>
                            </a:prstGeom>
                            <a:noFill/>
                            <a:ln w="9525">
                              <a:noFill/>
                            </a:ln>
                          </pic:spPr>
                        </pic:pic>
                      </a:graphicData>
                    </a:graphic>
                  </wp:inline>
                </w:drawing>
              </w:r>
            </w:ins>
          </w:p>
        </w:tc>
      </w:tr>
      <w:tr w:rsidR="00DC1257" w14:paraId="5E4CAA36" w14:textId="77777777" w:rsidTr="00DC1257">
        <w:trPr>
          <w:trHeight w:val="225"/>
          <w:trPrChange w:id="341" w:author="lenovo" w:date="2016-06-21T09:40:00Z">
            <w:trPr>
              <w:trHeight w:val="225"/>
            </w:trPr>
          </w:trPrChange>
        </w:trPr>
        <w:tc>
          <w:tcPr>
            <w:tcW w:w="1361" w:type="dxa"/>
            <w:shd w:val="clear" w:color="auto" w:fill="D9D9D9"/>
            <w:tcPrChange w:id="342" w:author="lenovo" w:date="2016-06-21T09:40:00Z">
              <w:tcPr>
                <w:tcW w:w="1985" w:type="dxa"/>
                <w:shd w:val="clear" w:color="auto" w:fill="D9D9D9"/>
              </w:tcPr>
            </w:tcPrChange>
          </w:tcPr>
          <w:p w14:paraId="57580072" w14:textId="77777777" w:rsidR="00DC1257" w:rsidRDefault="007579A1">
            <w:pPr>
              <w:spacing w:line="360" w:lineRule="atLeast"/>
              <w:rPr>
                <w:szCs w:val="21"/>
              </w:rPr>
            </w:pPr>
            <w:r>
              <w:rPr>
                <w:rFonts w:hint="eastAsia"/>
                <w:szCs w:val="21"/>
              </w:rPr>
              <w:t>业务规则</w:t>
            </w:r>
          </w:p>
        </w:tc>
        <w:tc>
          <w:tcPr>
            <w:tcW w:w="7143" w:type="dxa"/>
            <w:tcPrChange w:id="343" w:author="lenovo" w:date="2016-06-21T09:40:00Z">
              <w:tcPr>
                <w:tcW w:w="7087" w:type="dxa"/>
              </w:tcPr>
            </w:tcPrChange>
          </w:tcPr>
          <w:p w14:paraId="6615F313" w14:textId="77777777" w:rsidR="00774305" w:rsidRDefault="007579A1">
            <w:pPr>
              <w:widowControl/>
              <w:numPr>
                <w:ilvl w:val="0"/>
                <w:numId w:val="4"/>
                <w:ins w:id="344" w:author="lenovo" w:date="2016-06-21T15:45:00Z"/>
              </w:numPr>
              <w:overflowPunct w:val="0"/>
              <w:autoSpaceDE w:val="0"/>
              <w:autoSpaceDN w:val="0"/>
              <w:adjustRightInd w:val="0"/>
              <w:spacing w:after="100" w:line="360" w:lineRule="atLeast"/>
              <w:jc w:val="left"/>
              <w:textAlignment w:val="baseline"/>
              <w:rPr>
                <w:ins w:id="345" w:author="lenovo" w:date="2016-06-21T15:45:00Z"/>
              </w:rPr>
              <w:pPrChange w:id="346" w:author="lenovo" w:date="2016-06-21T15:45:00Z">
                <w:pPr>
                  <w:widowControl/>
                  <w:overflowPunct w:val="0"/>
                  <w:autoSpaceDE w:val="0"/>
                  <w:autoSpaceDN w:val="0"/>
                  <w:adjustRightInd w:val="0"/>
                  <w:spacing w:after="100" w:line="360" w:lineRule="atLeast"/>
                  <w:jc w:val="left"/>
                  <w:textAlignment w:val="baseline"/>
                </w:pPr>
              </w:pPrChange>
            </w:pPr>
            <w:del w:id="347" w:author="lenovo" w:date="2016-06-21T15:45:00Z">
              <w:r>
                <w:rPr>
                  <w:rFonts w:hint="eastAsia"/>
                </w:rPr>
                <w:delText>1</w:delText>
              </w:r>
              <w:r>
                <w:rPr>
                  <w:rFonts w:hint="eastAsia"/>
                </w:rPr>
                <w:delText>、</w:delText>
              </w:r>
            </w:del>
            <w:r>
              <w:rPr>
                <w:rFonts w:hint="eastAsia"/>
              </w:rPr>
              <w:t>节点名称</w:t>
            </w:r>
            <w:ins w:id="348" w:author="lenovo" w:date="2016-06-21T15:45:00Z">
              <w:r>
                <w:rPr>
                  <w:rFonts w:hint="eastAsia"/>
                </w:rPr>
                <w:t>、节点编号</w:t>
              </w:r>
            </w:ins>
            <w:r>
              <w:rPr>
                <w:rFonts w:hint="eastAsia"/>
              </w:rPr>
              <w:t>必输唯一</w:t>
            </w:r>
          </w:p>
          <w:p w14:paraId="731AFBB0" w14:textId="77777777" w:rsidR="00774305" w:rsidRDefault="007579A1">
            <w:pPr>
              <w:widowControl/>
              <w:numPr>
                <w:ilvl w:val="0"/>
                <w:numId w:val="4"/>
                <w:ins w:id="349" w:author="lenovo" w:date="2016-06-21T15:45:00Z"/>
              </w:numPr>
              <w:overflowPunct w:val="0"/>
              <w:autoSpaceDE w:val="0"/>
              <w:autoSpaceDN w:val="0"/>
              <w:adjustRightInd w:val="0"/>
              <w:spacing w:after="100" w:line="360" w:lineRule="atLeast"/>
              <w:jc w:val="left"/>
              <w:textAlignment w:val="baseline"/>
              <w:rPr>
                <w:del w:id="350" w:author="lenovo" w:date="2016-06-21T15:45:00Z"/>
              </w:rPr>
              <w:pPrChange w:id="351" w:author="lenovo" w:date="2016-06-21T15:45:00Z">
                <w:pPr>
                  <w:widowControl/>
                  <w:overflowPunct w:val="0"/>
                  <w:autoSpaceDE w:val="0"/>
                  <w:autoSpaceDN w:val="0"/>
                  <w:adjustRightInd w:val="0"/>
                  <w:spacing w:after="100" w:line="360" w:lineRule="atLeast"/>
                  <w:jc w:val="left"/>
                  <w:textAlignment w:val="baseline"/>
                </w:pPr>
              </w:pPrChange>
            </w:pPr>
            <w:ins w:id="352" w:author="lenovo" w:date="2016-06-21T15:45:00Z">
              <w:r>
                <w:rPr>
                  <w:rFonts w:hAnsi="宋体" w:hint="eastAsia"/>
                  <w:szCs w:val="21"/>
                </w:rPr>
                <w:t>2</w:t>
              </w:r>
              <w:r>
                <w:rPr>
                  <w:rFonts w:hAnsi="宋体" w:hint="eastAsia"/>
                  <w:szCs w:val="21"/>
                </w:rPr>
                <w:t>、</w:t>
              </w:r>
              <w:r>
                <w:rPr>
                  <w:rFonts w:hint="eastAsia"/>
                </w:rPr>
                <w:t>各字段长度控制详见数据库设计。</w:t>
              </w:r>
            </w:ins>
            <w:del w:id="353" w:author="lenovo" w:date="2016-06-21T15:45:00Z">
              <w:r>
                <w:rPr>
                  <w:rFonts w:hint="eastAsia"/>
                </w:rPr>
                <w:delText xml:space="preserve"> </w:delText>
              </w:r>
            </w:del>
          </w:p>
          <w:p w14:paraId="6D367C55"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del w:id="354" w:author="lenovo" w:date="2016-06-21T15:45:00Z">
              <w:r>
                <w:rPr>
                  <w:rFonts w:hint="eastAsia"/>
                </w:rPr>
                <w:delText>2</w:delText>
              </w:r>
              <w:r>
                <w:rPr>
                  <w:rFonts w:hint="eastAsia"/>
                </w:rPr>
                <w:delText>、节点编号必输唯一</w:delText>
              </w:r>
            </w:del>
          </w:p>
        </w:tc>
      </w:tr>
      <w:tr w:rsidR="00DC1257" w14:paraId="0289E75E" w14:textId="77777777" w:rsidTr="00DC1257">
        <w:trPr>
          <w:trHeight w:val="225"/>
          <w:trPrChange w:id="355" w:author="lenovo" w:date="2016-06-21T09:40: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356" w:author="lenovo" w:date="2016-06-21T09:40: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3E2AB1A9"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357" w:author="lenovo" w:date="2016-06-21T09:40:00Z">
              <w:tcPr>
                <w:tcW w:w="7087" w:type="dxa"/>
                <w:tcBorders>
                  <w:top w:val="single" w:sz="6" w:space="0" w:color="auto"/>
                  <w:left w:val="single" w:sz="6" w:space="0" w:color="auto"/>
                  <w:bottom w:val="single" w:sz="12" w:space="0" w:color="auto"/>
                  <w:right w:val="single" w:sz="12" w:space="0" w:color="auto"/>
                </w:tcBorders>
              </w:tcPr>
            </w:tcPrChange>
          </w:tcPr>
          <w:p w14:paraId="06EE6449" w14:textId="77777777" w:rsidR="00DC1257" w:rsidRDefault="007579A1">
            <w:pPr>
              <w:widowControl/>
              <w:overflowPunct w:val="0"/>
              <w:autoSpaceDE w:val="0"/>
              <w:autoSpaceDN w:val="0"/>
              <w:adjustRightInd w:val="0"/>
              <w:spacing w:after="100" w:line="360" w:lineRule="atLeast"/>
              <w:jc w:val="left"/>
              <w:textAlignment w:val="baseline"/>
            </w:pPr>
            <w:r>
              <w:rPr>
                <w:rFonts w:hint="eastAsia"/>
              </w:rPr>
              <w:t>1</w:t>
            </w:r>
            <w:r>
              <w:rPr>
                <w:rFonts w:hint="eastAsia"/>
              </w:rPr>
              <w:t>、</w:t>
            </w:r>
            <w:del w:id="358" w:author="lenovo" w:date="2016-06-21T09:50:00Z">
              <w:r>
                <w:rPr>
                  <w:rFonts w:hint="eastAsia"/>
                </w:rPr>
                <w:delText xml:space="preserve"> </w:delText>
              </w:r>
            </w:del>
            <w:r>
              <w:rPr>
                <w:rFonts w:hint="eastAsia"/>
              </w:rPr>
              <w:t>点击保存</w:t>
            </w:r>
            <w:r>
              <w:rPr>
                <w:rFonts w:hint="eastAsia"/>
              </w:rPr>
              <w:t>[</w:t>
            </w:r>
            <w:r>
              <w:rPr>
                <w:rFonts w:hint="eastAsia"/>
              </w:rPr>
              <w:t>按钮</w:t>
            </w:r>
            <w:r>
              <w:rPr>
                <w:rFonts w:hint="eastAsia"/>
              </w:rPr>
              <w:t>]</w:t>
            </w:r>
            <w:r>
              <w:rPr>
                <w:rFonts w:hint="eastAsia"/>
              </w:rPr>
              <w:t>，系统编辑菜单信息，跳转到菜单查询页面，参见</w:t>
            </w:r>
            <w:r>
              <w:rPr>
                <w:rFonts w:hint="eastAsia"/>
              </w:rPr>
              <w:t xml:space="preserve"> </w:t>
            </w:r>
            <w:r>
              <w:rPr>
                <w:rFonts w:hint="eastAsia"/>
              </w:rPr>
              <w:t>“</w:t>
            </w:r>
            <w:del w:id="359" w:author="lenovo" w:date="2016-06-20T17:48:00Z">
              <w:r>
                <w:rPr>
                  <w:rFonts w:hint="eastAsia"/>
                </w:rPr>
                <w:delText>章节</w:delText>
              </w:r>
              <w:r>
                <w:rPr>
                  <w:rFonts w:hint="eastAsia"/>
                </w:rPr>
                <w:delText xml:space="preserve"> 3.1.1</w:delText>
              </w:r>
              <w:r>
                <w:rPr>
                  <w:rFonts w:hint="eastAsia"/>
                </w:rPr>
                <w:delText>菜单查询</w:delText>
              </w:r>
            </w:del>
            <w:ins w:id="360" w:author="lenovo" w:date="2016-06-20T17:49:00Z">
              <w:r w:rsidR="00E21B5E">
                <w:rPr>
                  <w:rFonts w:hint="eastAsia"/>
                </w:rPr>
                <w:fldChar w:fldCharType="begin"/>
              </w:r>
              <w:r>
                <w:rPr>
                  <w:rFonts w:hint="eastAsia"/>
                </w:rPr>
                <w:instrText xml:space="preserve"> REF _Toc445106699 \h </w:instrText>
              </w:r>
            </w:ins>
            <w:r w:rsidR="00E21B5E">
              <w:rPr>
                <w:rFonts w:hint="eastAsia"/>
              </w:rPr>
            </w:r>
            <w:ins w:id="361" w:author="lenovo" w:date="2016-06-20T17:49:00Z">
              <w:r w:rsidR="00E21B5E">
                <w:rPr>
                  <w:rFonts w:hint="eastAsia"/>
                </w:rPr>
                <w:fldChar w:fldCharType="separate"/>
              </w:r>
              <w:r>
                <w:rPr>
                  <w:rFonts w:hint="eastAsia"/>
                </w:rPr>
                <w:t>菜单查询</w:t>
              </w:r>
              <w:r w:rsidR="00E21B5E">
                <w:rPr>
                  <w:rFonts w:hint="eastAsia"/>
                </w:rPr>
                <w:fldChar w:fldCharType="end"/>
              </w:r>
            </w:ins>
            <w:r>
              <w:rPr>
                <w:rFonts w:hint="eastAsia"/>
              </w:rPr>
              <w:t>”</w:t>
            </w:r>
          </w:p>
        </w:tc>
      </w:tr>
    </w:tbl>
    <w:p w14:paraId="7F7DA004" w14:textId="77777777" w:rsidR="00DC1257" w:rsidRDefault="007579A1">
      <w:pPr>
        <w:pStyle w:val="3"/>
        <w:numPr>
          <w:ilvl w:val="2"/>
          <w:numId w:val="1"/>
        </w:numPr>
        <w:rPr>
          <w:rFonts w:ascii="黑体" w:eastAsia="黑体"/>
          <w:sz w:val="24"/>
          <w:szCs w:val="24"/>
        </w:rPr>
      </w:pPr>
      <w:bookmarkStart w:id="362" w:name="_Toc31426"/>
      <w:r>
        <w:rPr>
          <w:rFonts w:ascii="黑体" w:eastAsia="黑体" w:hint="eastAsia"/>
          <w:sz w:val="24"/>
          <w:szCs w:val="24"/>
        </w:rPr>
        <w:t>功能新增</w:t>
      </w:r>
      <w:bookmarkEnd w:id="36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363" w:author="lenovo" w:date="2016-06-21T09:4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364">
          <w:tblGrid>
            <w:gridCol w:w="1985"/>
            <w:gridCol w:w="7087"/>
          </w:tblGrid>
        </w:tblGridChange>
      </w:tblGrid>
      <w:tr w:rsidR="00DC1257" w14:paraId="61171342" w14:textId="77777777" w:rsidTr="00DC1257">
        <w:trPr>
          <w:trHeight w:val="463"/>
          <w:trPrChange w:id="365" w:author="lenovo" w:date="2016-06-21T09:40:00Z">
            <w:trPr>
              <w:trHeight w:val="463"/>
            </w:trPr>
          </w:trPrChange>
        </w:trPr>
        <w:tc>
          <w:tcPr>
            <w:tcW w:w="1361" w:type="dxa"/>
            <w:shd w:val="clear" w:color="auto" w:fill="D9D9D9"/>
            <w:tcPrChange w:id="366" w:author="lenovo" w:date="2016-06-21T09:40:00Z">
              <w:tcPr>
                <w:tcW w:w="1985" w:type="dxa"/>
                <w:shd w:val="clear" w:color="auto" w:fill="D9D9D9"/>
              </w:tcPr>
            </w:tcPrChange>
          </w:tcPr>
          <w:p w14:paraId="1170B35E" w14:textId="77777777" w:rsidR="00DC1257" w:rsidRDefault="007579A1">
            <w:pPr>
              <w:spacing w:line="360" w:lineRule="atLeast"/>
              <w:rPr>
                <w:szCs w:val="21"/>
              </w:rPr>
            </w:pPr>
            <w:r>
              <w:rPr>
                <w:rFonts w:hint="eastAsia"/>
                <w:szCs w:val="21"/>
              </w:rPr>
              <w:t>功能概述</w:t>
            </w:r>
          </w:p>
        </w:tc>
        <w:tc>
          <w:tcPr>
            <w:tcW w:w="7143" w:type="dxa"/>
            <w:tcPrChange w:id="367" w:author="lenovo" w:date="2016-06-21T09:40:00Z">
              <w:tcPr>
                <w:tcW w:w="7087" w:type="dxa"/>
              </w:tcPr>
            </w:tcPrChange>
          </w:tcPr>
          <w:p w14:paraId="2B9DD592" w14:textId="77777777" w:rsidR="00DC1257" w:rsidRDefault="007579A1">
            <w:pPr>
              <w:spacing w:line="360" w:lineRule="atLeast"/>
            </w:pPr>
            <w:r>
              <w:rPr>
                <w:rFonts w:hint="eastAsia"/>
              </w:rPr>
              <w:t>功能新增</w:t>
            </w:r>
          </w:p>
        </w:tc>
      </w:tr>
      <w:tr w:rsidR="00DC1257" w14:paraId="4637F211" w14:textId="77777777" w:rsidTr="00DC1257">
        <w:trPr>
          <w:trHeight w:val="463"/>
          <w:trPrChange w:id="368" w:author="lenovo" w:date="2016-06-21T09:40:00Z">
            <w:trPr>
              <w:trHeight w:val="463"/>
            </w:trPr>
          </w:trPrChange>
        </w:trPr>
        <w:tc>
          <w:tcPr>
            <w:tcW w:w="1361" w:type="dxa"/>
            <w:shd w:val="clear" w:color="auto" w:fill="D9D9D9"/>
            <w:tcPrChange w:id="369" w:author="lenovo" w:date="2016-06-21T09:40:00Z">
              <w:tcPr>
                <w:tcW w:w="1985" w:type="dxa"/>
                <w:shd w:val="clear" w:color="auto" w:fill="D9D9D9"/>
              </w:tcPr>
            </w:tcPrChange>
          </w:tcPr>
          <w:p w14:paraId="4D4AC748" w14:textId="77777777" w:rsidR="00DC1257" w:rsidRDefault="007579A1">
            <w:pPr>
              <w:spacing w:line="360" w:lineRule="atLeast"/>
              <w:rPr>
                <w:szCs w:val="21"/>
              </w:rPr>
            </w:pPr>
            <w:r>
              <w:rPr>
                <w:rFonts w:hint="eastAsia"/>
                <w:szCs w:val="21"/>
              </w:rPr>
              <w:t>页面输入</w:t>
            </w:r>
          </w:p>
        </w:tc>
        <w:tc>
          <w:tcPr>
            <w:tcW w:w="7143" w:type="dxa"/>
            <w:tcPrChange w:id="370" w:author="lenovo" w:date="2016-06-21T09:40:00Z">
              <w:tcPr>
                <w:tcW w:w="7087" w:type="dxa"/>
              </w:tcPr>
            </w:tcPrChange>
          </w:tcPr>
          <w:p w14:paraId="48CBFC1C" w14:textId="77777777" w:rsidR="00DC1257" w:rsidRDefault="007579A1">
            <w:pPr>
              <w:widowControl/>
              <w:overflowPunct w:val="0"/>
              <w:autoSpaceDE w:val="0"/>
              <w:autoSpaceDN w:val="0"/>
              <w:adjustRightInd w:val="0"/>
              <w:spacing w:after="100" w:line="360" w:lineRule="atLeast"/>
              <w:textAlignment w:val="baseline"/>
            </w:pPr>
            <w:del w:id="371" w:author="lenovo" w:date="2016-06-20T17:49:00Z">
              <w:r>
                <w:rPr>
                  <w:rFonts w:hint="eastAsia"/>
                </w:rPr>
                <w:delText>查询字段</w:delText>
              </w:r>
            </w:del>
            <w:ins w:id="372" w:author="lenovo" w:date="2016-06-20T17:49:00Z">
              <w:r>
                <w:rPr>
                  <w:rFonts w:hint="eastAsia"/>
                </w:rPr>
                <w:t>编辑信息</w:t>
              </w:r>
            </w:ins>
            <w:del w:id="373" w:author="lenovo" w:date="2016-06-20T17:49:00Z">
              <w:r>
                <w:rPr>
                  <w:rFonts w:hint="eastAsia"/>
                </w:rPr>
                <w:delText>[</w:delText>
              </w:r>
              <w:r>
                <w:rPr>
                  <w:rFonts w:hint="eastAsia"/>
                </w:rPr>
                <w:delText>表单</w:delText>
              </w:r>
              <w:r>
                <w:rPr>
                  <w:rFonts w:hint="eastAsia"/>
                </w:rPr>
                <w:delText>]</w:delText>
              </w:r>
            </w:del>
            <w:r>
              <w:rPr>
                <w:rFonts w:hint="eastAsia"/>
              </w:rPr>
              <w:t>：</w:t>
            </w:r>
          </w:p>
          <w:p w14:paraId="549387AD"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节点编号</w:t>
            </w:r>
            <w:r>
              <w:rPr>
                <w:rFonts w:hint="eastAsia"/>
              </w:rPr>
              <w:t>[</w:t>
            </w:r>
            <w:r>
              <w:rPr>
                <w:rFonts w:hint="eastAsia"/>
              </w:rPr>
              <w:t>输入框</w:t>
            </w:r>
            <w:r>
              <w:rPr>
                <w:rFonts w:hint="eastAsia"/>
              </w:rPr>
              <w:t>]</w:t>
            </w:r>
            <w:r>
              <w:rPr>
                <w:rFonts w:hint="eastAsia"/>
              </w:rPr>
              <w:t>，节点名称</w:t>
            </w:r>
            <w:r>
              <w:rPr>
                <w:rFonts w:hint="eastAsia"/>
              </w:rPr>
              <w:t>[</w:t>
            </w:r>
            <w:r>
              <w:rPr>
                <w:rFonts w:hint="eastAsia"/>
              </w:rPr>
              <w:t>输入框</w:t>
            </w:r>
            <w:r>
              <w:rPr>
                <w:rFonts w:hint="eastAsia"/>
              </w:rPr>
              <w:t>]</w:t>
            </w:r>
            <w:r>
              <w:rPr>
                <w:rFonts w:hint="eastAsia"/>
              </w:rPr>
              <w:t>，图标</w:t>
            </w:r>
            <w:r>
              <w:rPr>
                <w:rFonts w:hint="eastAsia"/>
              </w:rPr>
              <w:t>[</w:t>
            </w:r>
            <w:r>
              <w:rPr>
                <w:rFonts w:hint="eastAsia"/>
              </w:rPr>
              <w:t>下拉框</w:t>
            </w:r>
            <w:r>
              <w:rPr>
                <w:rFonts w:hint="eastAsia"/>
              </w:rPr>
              <w:t>]</w:t>
            </w:r>
            <w:r>
              <w:rPr>
                <w:rFonts w:hint="eastAsia"/>
              </w:rPr>
              <w:t>，页面路径</w:t>
            </w:r>
            <w:r>
              <w:rPr>
                <w:rFonts w:hint="eastAsia"/>
              </w:rPr>
              <w:t>[</w:t>
            </w:r>
            <w:r>
              <w:rPr>
                <w:rFonts w:hint="eastAsia"/>
              </w:rPr>
              <w:t>下拉框</w:t>
            </w:r>
            <w:r>
              <w:rPr>
                <w:rFonts w:hint="eastAsia"/>
              </w:rPr>
              <w:t>]</w:t>
            </w:r>
            <w:r>
              <w:rPr>
                <w:rFonts w:hint="eastAsia"/>
              </w:rPr>
              <w:t>，描述</w:t>
            </w:r>
            <w:r>
              <w:rPr>
                <w:rFonts w:hint="eastAsia"/>
              </w:rPr>
              <w:t>[</w:t>
            </w:r>
            <w:r>
              <w:rPr>
                <w:rFonts w:hint="eastAsia"/>
              </w:rPr>
              <w:t>文本框</w:t>
            </w:r>
            <w:r>
              <w:rPr>
                <w:rFonts w:hint="eastAsia"/>
              </w:rPr>
              <w:t>]</w:t>
            </w:r>
          </w:p>
          <w:p w14:paraId="3AC8D8F5" w14:textId="77777777" w:rsidR="00DC1257" w:rsidRDefault="007579A1">
            <w:pPr>
              <w:spacing w:line="360" w:lineRule="atLeast"/>
              <w:ind w:firstLineChars="200" w:firstLine="420"/>
            </w:pPr>
            <w:r>
              <w:rPr>
                <w:rFonts w:hint="eastAsia"/>
              </w:rPr>
              <w:t>保存</w:t>
            </w:r>
            <w:r>
              <w:rPr>
                <w:rFonts w:hint="eastAsia"/>
              </w:rPr>
              <w:t>[</w:t>
            </w:r>
            <w:r>
              <w:rPr>
                <w:rFonts w:hint="eastAsia"/>
              </w:rPr>
              <w:t>按钮</w:t>
            </w:r>
            <w:r>
              <w:rPr>
                <w:rFonts w:hint="eastAsia"/>
              </w:rPr>
              <w:t>]</w:t>
            </w:r>
          </w:p>
        </w:tc>
      </w:tr>
      <w:tr w:rsidR="00DC1257" w14:paraId="7B96EA40" w14:textId="77777777" w:rsidTr="00DC1257">
        <w:trPr>
          <w:trHeight w:val="225"/>
          <w:trPrChange w:id="374" w:author="lenovo" w:date="2016-06-21T09:40:00Z">
            <w:trPr>
              <w:trHeight w:val="225"/>
            </w:trPr>
          </w:trPrChange>
        </w:trPr>
        <w:tc>
          <w:tcPr>
            <w:tcW w:w="1361" w:type="dxa"/>
            <w:shd w:val="clear" w:color="auto" w:fill="D9D9D9"/>
            <w:tcPrChange w:id="375" w:author="lenovo" w:date="2016-06-21T09:40:00Z">
              <w:tcPr>
                <w:tcW w:w="1985" w:type="dxa"/>
                <w:shd w:val="clear" w:color="auto" w:fill="D9D9D9"/>
              </w:tcPr>
            </w:tcPrChange>
          </w:tcPr>
          <w:p w14:paraId="6B4E3F74" w14:textId="77777777" w:rsidR="00DC1257" w:rsidRDefault="007579A1">
            <w:pPr>
              <w:spacing w:line="360" w:lineRule="atLeast"/>
              <w:rPr>
                <w:szCs w:val="21"/>
              </w:rPr>
            </w:pPr>
            <w:r>
              <w:rPr>
                <w:rFonts w:hint="eastAsia"/>
                <w:szCs w:val="21"/>
              </w:rPr>
              <w:t>页面输出</w:t>
            </w:r>
          </w:p>
        </w:tc>
        <w:tc>
          <w:tcPr>
            <w:tcW w:w="7143" w:type="dxa"/>
            <w:tcPrChange w:id="376" w:author="lenovo" w:date="2016-06-21T09:40:00Z">
              <w:tcPr>
                <w:tcW w:w="7087" w:type="dxa"/>
              </w:tcPr>
            </w:tcPrChange>
          </w:tcPr>
          <w:p w14:paraId="33E537B5" w14:textId="77777777" w:rsidR="00DC1257" w:rsidRDefault="00DC1257">
            <w:pPr>
              <w:spacing w:line="360" w:lineRule="atLeast"/>
            </w:pPr>
          </w:p>
        </w:tc>
      </w:tr>
      <w:tr w:rsidR="00DC1257" w14:paraId="3E14D5C6" w14:textId="77777777" w:rsidTr="00DC1257">
        <w:trPr>
          <w:trHeight w:val="225"/>
          <w:trPrChange w:id="377" w:author="lenovo" w:date="2016-06-21T09:40:00Z">
            <w:trPr>
              <w:trHeight w:val="225"/>
            </w:trPr>
          </w:trPrChange>
        </w:trPr>
        <w:tc>
          <w:tcPr>
            <w:tcW w:w="1361" w:type="dxa"/>
            <w:shd w:val="clear" w:color="auto" w:fill="D9D9D9"/>
            <w:tcPrChange w:id="378" w:author="lenovo" w:date="2016-06-21T09:40:00Z">
              <w:tcPr>
                <w:tcW w:w="1985" w:type="dxa"/>
                <w:shd w:val="clear" w:color="auto" w:fill="D9D9D9"/>
              </w:tcPr>
            </w:tcPrChange>
          </w:tcPr>
          <w:p w14:paraId="67A58EBC" w14:textId="77777777" w:rsidR="00DC1257" w:rsidRDefault="007579A1">
            <w:pPr>
              <w:spacing w:line="360" w:lineRule="atLeast"/>
              <w:rPr>
                <w:szCs w:val="21"/>
              </w:rPr>
            </w:pPr>
            <w:r>
              <w:rPr>
                <w:rFonts w:hint="eastAsia"/>
                <w:szCs w:val="21"/>
              </w:rPr>
              <w:t>参考画面</w:t>
            </w:r>
          </w:p>
        </w:tc>
        <w:tc>
          <w:tcPr>
            <w:tcW w:w="7143" w:type="dxa"/>
            <w:tcPrChange w:id="379" w:author="lenovo" w:date="2016-06-21T09:40:00Z">
              <w:tcPr>
                <w:tcW w:w="7087" w:type="dxa"/>
              </w:tcPr>
            </w:tcPrChange>
          </w:tcPr>
          <w:p w14:paraId="5561BB4E" w14:textId="77777777" w:rsidR="00DC1257" w:rsidRDefault="007579A1">
            <w:pPr>
              <w:widowControl/>
              <w:overflowPunct w:val="0"/>
              <w:autoSpaceDE w:val="0"/>
              <w:autoSpaceDN w:val="0"/>
              <w:adjustRightInd w:val="0"/>
              <w:spacing w:after="100" w:line="360" w:lineRule="atLeast"/>
              <w:textAlignment w:val="baseline"/>
            </w:pPr>
            <w:ins w:id="380" w:author="lenovo" w:date="2016-06-21T15:47:00Z">
              <w:r>
                <w:rPr>
                  <w:rFonts w:hint="eastAsia"/>
                </w:rPr>
                <w:t>新增</w:t>
              </w:r>
            </w:ins>
            <w:r>
              <w:rPr>
                <w:rFonts w:hint="eastAsia"/>
              </w:rPr>
              <w:t>按钮资源：</w:t>
            </w:r>
          </w:p>
          <w:p w14:paraId="215B8697"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FF461A9" wp14:editId="3D536FDB">
                  <wp:extent cx="4361815" cy="1981200"/>
                  <wp:effectExtent l="0" t="0" r="635"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27" cstate="print"/>
                          <a:stretch>
                            <a:fillRect/>
                          </a:stretch>
                        </pic:blipFill>
                        <pic:spPr>
                          <a:xfrm>
                            <a:off x="0" y="0"/>
                            <a:ext cx="4361815" cy="1981200"/>
                          </a:xfrm>
                          <a:prstGeom prst="rect">
                            <a:avLst/>
                          </a:prstGeom>
                          <a:noFill/>
                          <a:ln w="9525">
                            <a:noFill/>
                            <a:miter/>
                          </a:ln>
                        </pic:spPr>
                      </pic:pic>
                    </a:graphicData>
                  </a:graphic>
                </wp:inline>
              </w:drawing>
            </w:r>
          </w:p>
          <w:p w14:paraId="4F470DDF" w14:textId="77777777" w:rsidR="00DC1257" w:rsidRDefault="007579A1">
            <w:pPr>
              <w:widowControl/>
              <w:overflowPunct w:val="0"/>
              <w:autoSpaceDE w:val="0"/>
              <w:autoSpaceDN w:val="0"/>
              <w:adjustRightInd w:val="0"/>
              <w:spacing w:after="100" w:line="360" w:lineRule="atLeast"/>
              <w:textAlignment w:val="baseline"/>
            </w:pPr>
            <w:ins w:id="381" w:author="lenovo" w:date="2016-06-21T15:47:00Z">
              <w:r>
                <w:rPr>
                  <w:rFonts w:hint="eastAsia"/>
                </w:rPr>
                <w:t>新增</w:t>
              </w:r>
            </w:ins>
            <w:r>
              <w:rPr>
                <w:rFonts w:hint="eastAsia"/>
              </w:rPr>
              <w:t>页面资源</w:t>
            </w:r>
            <w:r>
              <w:rPr>
                <w:rFonts w:hint="eastAsia"/>
              </w:rPr>
              <w:t>/</w:t>
            </w:r>
            <w:r>
              <w:rPr>
                <w:rFonts w:hint="eastAsia"/>
              </w:rPr>
              <w:t>其它资源：</w:t>
            </w:r>
          </w:p>
          <w:p w14:paraId="73EBF4A2"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44F6E7C5" wp14:editId="4F2647C8">
                  <wp:extent cx="4359910" cy="1927860"/>
                  <wp:effectExtent l="0" t="0" r="2540" b="1524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28" cstate="print"/>
                          <a:stretch>
                            <a:fillRect/>
                          </a:stretch>
                        </pic:blipFill>
                        <pic:spPr>
                          <a:xfrm>
                            <a:off x="0" y="0"/>
                            <a:ext cx="4359910" cy="1927860"/>
                          </a:xfrm>
                          <a:prstGeom prst="rect">
                            <a:avLst/>
                          </a:prstGeom>
                          <a:noFill/>
                          <a:ln w="9525">
                            <a:noFill/>
                            <a:miter/>
                          </a:ln>
                        </pic:spPr>
                      </pic:pic>
                    </a:graphicData>
                  </a:graphic>
                </wp:inline>
              </w:drawing>
            </w:r>
          </w:p>
        </w:tc>
      </w:tr>
      <w:tr w:rsidR="00DC1257" w14:paraId="3E8073A7" w14:textId="77777777" w:rsidTr="00DC1257">
        <w:trPr>
          <w:trHeight w:val="225"/>
          <w:trPrChange w:id="382" w:author="lenovo" w:date="2016-06-21T09:40:00Z">
            <w:trPr>
              <w:trHeight w:val="225"/>
            </w:trPr>
          </w:trPrChange>
        </w:trPr>
        <w:tc>
          <w:tcPr>
            <w:tcW w:w="1361" w:type="dxa"/>
            <w:shd w:val="clear" w:color="auto" w:fill="D9D9D9"/>
            <w:tcPrChange w:id="383" w:author="lenovo" w:date="2016-06-21T09:40:00Z">
              <w:tcPr>
                <w:tcW w:w="1985" w:type="dxa"/>
                <w:shd w:val="clear" w:color="auto" w:fill="D9D9D9"/>
              </w:tcPr>
            </w:tcPrChange>
          </w:tcPr>
          <w:p w14:paraId="4059EE90" w14:textId="77777777" w:rsidR="00DC1257" w:rsidRDefault="007579A1">
            <w:pPr>
              <w:spacing w:line="360" w:lineRule="atLeast"/>
              <w:rPr>
                <w:szCs w:val="21"/>
              </w:rPr>
            </w:pPr>
            <w:r>
              <w:rPr>
                <w:rFonts w:hint="eastAsia"/>
                <w:szCs w:val="21"/>
              </w:rPr>
              <w:lastRenderedPageBreak/>
              <w:t>业务规则</w:t>
            </w:r>
          </w:p>
        </w:tc>
        <w:tc>
          <w:tcPr>
            <w:tcW w:w="7143" w:type="dxa"/>
            <w:tcPrChange w:id="384" w:author="lenovo" w:date="2016-06-21T09:40:00Z">
              <w:tcPr>
                <w:tcW w:w="7087" w:type="dxa"/>
              </w:tcPr>
            </w:tcPrChange>
          </w:tcPr>
          <w:p w14:paraId="5521D7CA"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w:t>
            </w:r>
            <w:del w:id="385" w:author="lenovo" w:date="2016-06-21T09:50:00Z">
              <w:r>
                <w:rPr>
                  <w:rFonts w:hAnsi="宋体" w:hint="eastAsia"/>
                  <w:szCs w:val="21"/>
                </w:rPr>
                <w:delText xml:space="preserve"> </w:delText>
              </w:r>
            </w:del>
            <w:ins w:id="386" w:author="lenovo" w:date="2016-06-20T17:55:00Z">
              <w:r>
                <w:rPr>
                  <w:rFonts w:hAnsi="宋体" w:hint="eastAsia"/>
                  <w:szCs w:val="21"/>
                </w:rPr>
                <w:t>节点编号、节点</w:t>
              </w:r>
            </w:ins>
            <w:del w:id="387" w:author="lenovo" w:date="2016-06-20T17:55:00Z">
              <w:r>
                <w:rPr>
                  <w:rFonts w:hAnsi="宋体" w:hint="eastAsia"/>
                  <w:szCs w:val="21"/>
                </w:rPr>
                <w:delText>菜单</w:delText>
              </w:r>
            </w:del>
            <w:r>
              <w:rPr>
                <w:rFonts w:hAnsi="宋体" w:hint="eastAsia"/>
                <w:szCs w:val="21"/>
              </w:rPr>
              <w:t>名称</w:t>
            </w:r>
            <w:proofErr w:type="gramStart"/>
            <w:r>
              <w:rPr>
                <w:rFonts w:hAnsi="宋体" w:hint="eastAsia"/>
                <w:szCs w:val="21"/>
              </w:rPr>
              <w:t>必填且唯一</w:t>
            </w:r>
            <w:proofErr w:type="gramEnd"/>
          </w:p>
          <w:p w14:paraId="0E60332F"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、新增非目录时必须指定页面路径</w:t>
            </w:r>
          </w:p>
          <w:p w14:paraId="1B983A8A"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、子项的上级必须是目录</w:t>
            </w:r>
          </w:p>
          <w:p w14:paraId="3A0A76E8"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4</w:t>
            </w:r>
            <w:r>
              <w:rPr>
                <w:rFonts w:hAnsi="宋体" w:hint="eastAsia"/>
                <w:szCs w:val="21"/>
              </w:rPr>
              <w:t>、</w:t>
            </w:r>
            <w:r>
              <w:rPr>
                <w:rFonts w:hint="eastAsia"/>
              </w:rPr>
              <w:t>各字段长度控制详见数据库设计。</w:t>
            </w:r>
          </w:p>
        </w:tc>
      </w:tr>
      <w:tr w:rsidR="00DC1257" w14:paraId="3C85794B" w14:textId="77777777" w:rsidTr="00DC1257">
        <w:trPr>
          <w:trHeight w:val="225"/>
          <w:trPrChange w:id="388" w:author="lenovo" w:date="2016-06-21T09:40:00Z">
            <w:trPr>
              <w:trHeight w:val="225"/>
            </w:trPr>
          </w:trPrChange>
        </w:trPr>
        <w:tc>
          <w:tcPr>
            <w:tcW w:w="1361" w:type="dxa"/>
            <w:shd w:val="clear" w:color="auto" w:fill="D9D9D9"/>
            <w:tcPrChange w:id="389" w:author="lenovo" w:date="2016-06-21T09:40:00Z">
              <w:tcPr>
                <w:tcW w:w="1985" w:type="dxa"/>
                <w:shd w:val="clear" w:color="auto" w:fill="D9D9D9"/>
              </w:tcPr>
            </w:tcPrChange>
          </w:tcPr>
          <w:p w14:paraId="60E1B18C" w14:textId="77777777" w:rsidR="00DC1257" w:rsidRDefault="007579A1">
            <w:pPr>
              <w:spacing w:line="360" w:lineRule="atLeast"/>
              <w:rPr>
                <w:rFonts w:hAnsi="宋体"/>
                <w:szCs w:val="21"/>
              </w:rPr>
            </w:pPr>
            <w:r>
              <w:rPr>
                <w:rFonts w:hAnsi="宋体" w:hint="eastAsia"/>
                <w:szCs w:val="21"/>
              </w:rPr>
              <w:t>备注</w:t>
            </w:r>
          </w:p>
        </w:tc>
        <w:tc>
          <w:tcPr>
            <w:tcW w:w="7143" w:type="dxa"/>
            <w:tcPrChange w:id="390" w:author="lenovo" w:date="2016-06-21T09:40:00Z">
              <w:tcPr>
                <w:tcW w:w="7087" w:type="dxa"/>
              </w:tcPr>
            </w:tcPrChange>
          </w:tcPr>
          <w:p w14:paraId="4D652691" w14:textId="77777777" w:rsidR="00DC1257" w:rsidRDefault="007579A1">
            <w:pPr>
              <w:spacing w:line="360" w:lineRule="atLeast"/>
            </w:pPr>
            <w:r>
              <w:rPr>
                <w:rFonts w:hint="eastAsia"/>
              </w:rPr>
              <w:t>1</w:t>
            </w:r>
            <w:r>
              <w:rPr>
                <w:rFonts w:hint="eastAsia"/>
              </w:rPr>
              <w:t>、</w:t>
            </w:r>
            <w:del w:id="391" w:author="lenovo" w:date="2016-06-21T09:51:00Z">
              <w:r>
                <w:rPr>
                  <w:rFonts w:hint="eastAsia"/>
                </w:rPr>
                <w:delText xml:space="preserve"> </w:delText>
              </w:r>
            </w:del>
            <w:r>
              <w:rPr>
                <w:rFonts w:hint="eastAsia"/>
              </w:rPr>
              <w:t>点击保存</w:t>
            </w:r>
            <w:r>
              <w:rPr>
                <w:rFonts w:hint="eastAsia"/>
              </w:rPr>
              <w:t>[</w:t>
            </w:r>
            <w:r>
              <w:rPr>
                <w:rFonts w:hint="eastAsia"/>
              </w:rPr>
              <w:t>按钮</w:t>
            </w:r>
            <w:r>
              <w:rPr>
                <w:rFonts w:hint="eastAsia"/>
              </w:rPr>
              <w:t>]</w:t>
            </w:r>
            <w:r>
              <w:rPr>
                <w:rFonts w:hint="eastAsia"/>
              </w:rPr>
              <w:t>，系统保存菜单信息，跳转到菜单查询页面，参见</w:t>
            </w:r>
            <w:r>
              <w:rPr>
                <w:rFonts w:hint="eastAsia"/>
              </w:rPr>
              <w:t xml:space="preserve"> </w:t>
            </w:r>
            <w:r>
              <w:rPr>
                <w:rFonts w:hint="eastAsia"/>
              </w:rPr>
              <w:t>“</w:t>
            </w:r>
            <w:del w:id="392" w:author="lenovo" w:date="2016-06-20T17:55:00Z">
              <w:r>
                <w:rPr>
                  <w:rFonts w:hint="eastAsia"/>
                </w:rPr>
                <w:delText>章节</w:delText>
              </w:r>
              <w:r>
                <w:rPr>
                  <w:rFonts w:hint="eastAsia"/>
                </w:rPr>
                <w:delText xml:space="preserve"> 3.1.1</w:delText>
              </w:r>
              <w:r>
                <w:rPr>
                  <w:rFonts w:hint="eastAsia"/>
                </w:rPr>
                <w:delText>菜单查询</w:delText>
              </w:r>
            </w:del>
            <w:ins w:id="393" w:author="lenovo" w:date="2016-06-20T17:55:00Z">
              <w:r w:rsidR="00E21B5E">
                <w:rPr>
                  <w:rFonts w:hint="eastAsia"/>
                </w:rPr>
                <w:fldChar w:fldCharType="begin"/>
              </w:r>
              <w:r>
                <w:rPr>
                  <w:rFonts w:hint="eastAsia"/>
                </w:rPr>
                <w:instrText xml:space="preserve"> REF _Toc445106699 \h </w:instrText>
              </w:r>
            </w:ins>
            <w:r w:rsidR="00E21B5E">
              <w:rPr>
                <w:rFonts w:hint="eastAsia"/>
              </w:rPr>
            </w:r>
            <w:ins w:id="394" w:author="lenovo" w:date="2016-06-20T17:55:00Z">
              <w:r w:rsidR="00E21B5E">
                <w:rPr>
                  <w:rFonts w:hint="eastAsia"/>
                </w:rPr>
                <w:fldChar w:fldCharType="separate"/>
              </w:r>
              <w:r>
                <w:rPr>
                  <w:rFonts w:hint="eastAsia"/>
                </w:rPr>
                <w:t>菜单查询</w:t>
              </w:r>
              <w:r w:rsidR="00E21B5E">
                <w:rPr>
                  <w:rFonts w:hint="eastAsia"/>
                </w:rPr>
                <w:fldChar w:fldCharType="end"/>
              </w:r>
            </w:ins>
            <w:r>
              <w:rPr>
                <w:rFonts w:hint="eastAsia"/>
              </w:rPr>
              <w:t>”</w:t>
            </w:r>
          </w:p>
        </w:tc>
      </w:tr>
    </w:tbl>
    <w:p w14:paraId="678B0C4F" w14:textId="77777777" w:rsidR="00DC1257" w:rsidRDefault="00DC1257"/>
    <w:p w14:paraId="5C641946" w14:textId="77777777" w:rsidR="00DC1257" w:rsidRDefault="007579A1">
      <w:pPr>
        <w:pStyle w:val="2"/>
        <w:tabs>
          <w:tab w:val="clear" w:pos="1116"/>
          <w:tab w:val="left" w:pos="567"/>
        </w:tabs>
        <w:ind w:hanging="1116"/>
      </w:pPr>
      <w:bookmarkStart w:id="395" w:name="_Toc445106683"/>
      <w:bookmarkStart w:id="396" w:name="_Toc14242"/>
      <w:r>
        <w:rPr>
          <w:rFonts w:hint="eastAsia"/>
        </w:rPr>
        <w:t>机构管理</w:t>
      </w:r>
      <w:bookmarkEnd w:id="395"/>
      <w:bookmarkEnd w:id="396"/>
    </w:p>
    <w:p w14:paraId="072A85D3" w14:textId="77777777" w:rsidR="00DC1257" w:rsidRDefault="007579A1">
      <w:pPr>
        <w:pStyle w:val="3"/>
        <w:numPr>
          <w:ilvl w:val="2"/>
          <w:numId w:val="1"/>
        </w:numPr>
        <w:rPr>
          <w:rFonts w:ascii="黑体" w:eastAsia="黑体"/>
          <w:sz w:val="24"/>
          <w:szCs w:val="24"/>
        </w:rPr>
      </w:pPr>
      <w:bookmarkStart w:id="397" w:name="_Toc445106684"/>
      <w:bookmarkStart w:id="398" w:name="_Ref262568191"/>
      <w:bookmarkStart w:id="399" w:name="_Toc26264"/>
      <w:r>
        <w:rPr>
          <w:rFonts w:ascii="黑体" w:eastAsia="黑体" w:hint="eastAsia"/>
          <w:sz w:val="24"/>
          <w:szCs w:val="24"/>
        </w:rPr>
        <w:t>机构查询</w:t>
      </w:r>
      <w:bookmarkEnd w:id="397"/>
      <w:bookmarkEnd w:id="398"/>
      <w:bookmarkEnd w:id="399"/>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400" w:author="lenovo" w:date="2016-06-21T16:1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2"/>
        <w:gridCol w:w="7142"/>
        <w:tblGridChange w:id="401">
          <w:tblGrid>
            <w:gridCol w:w="1985"/>
            <w:gridCol w:w="7087"/>
          </w:tblGrid>
        </w:tblGridChange>
      </w:tblGrid>
      <w:tr w:rsidR="00DC1257" w14:paraId="7C1D1616" w14:textId="77777777" w:rsidTr="00DC1257">
        <w:trPr>
          <w:trHeight w:val="463"/>
          <w:trPrChange w:id="402" w:author="lenovo" w:date="2016-06-21T16:10:00Z">
            <w:trPr>
              <w:trHeight w:val="463"/>
            </w:trPr>
          </w:trPrChange>
        </w:trPr>
        <w:tc>
          <w:tcPr>
            <w:tcW w:w="1362" w:type="dxa"/>
            <w:shd w:val="clear" w:color="auto" w:fill="D9D9D9"/>
            <w:tcPrChange w:id="403" w:author="lenovo" w:date="2016-06-21T16:10:00Z">
              <w:tcPr>
                <w:tcW w:w="1985" w:type="dxa"/>
                <w:shd w:val="clear" w:color="auto" w:fill="D9D9D9"/>
              </w:tcPr>
            </w:tcPrChange>
          </w:tcPr>
          <w:p w14:paraId="055C98A4" w14:textId="77777777" w:rsidR="00DC1257" w:rsidRDefault="007579A1">
            <w:pPr>
              <w:spacing w:line="360" w:lineRule="atLeast"/>
              <w:rPr>
                <w:szCs w:val="21"/>
              </w:rPr>
            </w:pPr>
            <w:r>
              <w:rPr>
                <w:rFonts w:hint="eastAsia"/>
                <w:szCs w:val="21"/>
              </w:rPr>
              <w:t>功能概述</w:t>
            </w:r>
          </w:p>
        </w:tc>
        <w:tc>
          <w:tcPr>
            <w:tcW w:w="7142" w:type="dxa"/>
            <w:tcPrChange w:id="404" w:author="lenovo" w:date="2016-06-21T16:10:00Z">
              <w:tcPr>
                <w:tcW w:w="7087" w:type="dxa"/>
              </w:tcPr>
            </w:tcPrChange>
          </w:tcPr>
          <w:p w14:paraId="4C588CC4" w14:textId="77777777" w:rsidR="00DC1257" w:rsidRDefault="007579A1">
            <w:pPr>
              <w:spacing w:line="360" w:lineRule="atLeast"/>
            </w:pPr>
            <w:r>
              <w:rPr>
                <w:rFonts w:hint="eastAsia"/>
              </w:rPr>
              <w:t>查询机构信息</w:t>
            </w:r>
          </w:p>
        </w:tc>
      </w:tr>
      <w:tr w:rsidR="00DC1257" w14:paraId="180D84EB" w14:textId="77777777" w:rsidTr="00DC1257">
        <w:trPr>
          <w:trHeight w:val="225"/>
          <w:trPrChange w:id="405" w:author="lenovo" w:date="2016-06-21T16:10:00Z">
            <w:trPr>
              <w:trHeight w:val="225"/>
            </w:trPr>
          </w:trPrChange>
        </w:trPr>
        <w:tc>
          <w:tcPr>
            <w:tcW w:w="1362" w:type="dxa"/>
            <w:shd w:val="clear" w:color="auto" w:fill="D9D9D9"/>
            <w:tcPrChange w:id="406" w:author="lenovo" w:date="2016-06-21T16:10:00Z">
              <w:tcPr>
                <w:tcW w:w="1985" w:type="dxa"/>
                <w:shd w:val="clear" w:color="auto" w:fill="D9D9D9"/>
              </w:tcPr>
            </w:tcPrChange>
          </w:tcPr>
          <w:p w14:paraId="02E556DD" w14:textId="77777777" w:rsidR="00DC1257" w:rsidRDefault="007579A1">
            <w:pPr>
              <w:spacing w:line="360" w:lineRule="atLeast"/>
              <w:rPr>
                <w:szCs w:val="21"/>
              </w:rPr>
            </w:pPr>
            <w:r>
              <w:rPr>
                <w:rFonts w:hint="eastAsia"/>
                <w:szCs w:val="21"/>
              </w:rPr>
              <w:t>页面输入</w:t>
            </w:r>
          </w:p>
        </w:tc>
        <w:tc>
          <w:tcPr>
            <w:tcW w:w="7142" w:type="dxa"/>
            <w:tcPrChange w:id="407" w:author="lenovo" w:date="2016-06-21T16:10:00Z">
              <w:tcPr>
                <w:tcW w:w="7087" w:type="dxa"/>
              </w:tcPr>
            </w:tcPrChange>
          </w:tcPr>
          <w:p w14:paraId="3341FBFB"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056C9FA9"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408" w:author="lenovo" w:date="2016-06-21T09:57:00Z"/>
                <w:rFonts w:hAnsi="宋体"/>
                <w:szCs w:val="21"/>
              </w:rPr>
            </w:pPr>
            <w:r>
              <w:rPr>
                <w:rFonts w:hAnsi="宋体" w:hint="eastAsia"/>
                <w:szCs w:val="21"/>
              </w:rPr>
              <w:t>机构代码</w:t>
            </w:r>
            <w:r>
              <w:rPr>
                <w:rFonts w:hAnsi="宋体" w:hint="eastAsia"/>
                <w:szCs w:val="21"/>
              </w:rPr>
              <w:t>[</w:t>
            </w:r>
            <w:r>
              <w:rPr>
                <w:rFonts w:hAnsi="宋体" w:hint="eastAsia"/>
                <w:szCs w:val="21"/>
              </w:rPr>
              <w:t>输入框</w:t>
            </w:r>
            <w:r>
              <w:rPr>
                <w:rFonts w:hAnsi="宋体" w:hint="eastAsia"/>
                <w:szCs w:val="21"/>
              </w:rPr>
              <w:t>]</w:t>
            </w:r>
          </w:p>
          <w:p w14:paraId="3335C7D9"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ins w:id="409" w:author="lenovo" w:date="2016-06-21T10:23:00Z">
              <w:r>
                <w:rPr>
                  <w:rFonts w:hAnsi="宋体" w:hint="eastAsia"/>
                  <w:szCs w:val="21"/>
                </w:rPr>
                <w:t>，</w:t>
              </w:r>
            </w:ins>
            <w:r>
              <w:rPr>
                <w:rFonts w:hAnsi="宋体" w:hint="eastAsia"/>
                <w:szCs w:val="21"/>
              </w:rPr>
              <w:t>机构名称</w:t>
            </w:r>
            <w:r>
              <w:rPr>
                <w:rFonts w:hAnsi="宋体" w:hint="eastAsia"/>
                <w:szCs w:val="21"/>
              </w:rPr>
              <w:t>[</w:t>
            </w:r>
            <w:r>
              <w:rPr>
                <w:rFonts w:hAnsi="宋体" w:hint="eastAsia"/>
                <w:szCs w:val="21"/>
              </w:rPr>
              <w:t>输入框</w:t>
            </w:r>
            <w:r>
              <w:rPr>
                <w:rFonts w:hAnsi="宋体" w:hint="eastAsia"/>
                <w:szCs w:val="21"/>
              </w:rPr>
              <w:t>]</w:t>
            </w:r>
          </w:p>
          <w:p w14:paraId="3140A52D"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szCs w:val="21"/>
              </w:rPr>
              <w:t>查询</w:t>
            </w:r>
            <w:r>
              <w:rPr>
                <w:rFonts w:hAnsi="宋体" w:hint="eastAsia"/>
                <w:szCs w:val="21"/>
              </w:rPr>
              <w:t>[</w:t>
            </w:r>
            <w:r>
              <w:rPr>
                <w:rFonts w:hAnsi="宋体" w:hint="eastAsia"/>
                <w:szCs w:val="21"/>
              </w:rPr>
              <w:t>按钮</w:t>
            </w:r>
            <w:r>
              <w:rPr>
                <w:rFonts w:hAnsi="宋体" w:hint="eastAsia"/>
                <w:szCs w:val="21"/>
              </w:rPr>
              <w:t>]</w:t>
            </w:r>
          </w:p>
        </w:tc>
      </w:tr>
      <w:tr w:rsidR="00DC1257" w14:paraId="628130B8" w14:textId="77777777" w:rsidTr="00DC1257">
        <w:trPr>
          <w:trHeight w:val="225"/>
          <w:trPrChange w:id="410" w:author="lenovo" w:date="2016-06-21T16:10:00Z">
            <w:trPr>
              <w:trHeight w:val="225"/>
            </w:trPr>
          </w:trPrChange>
        </w:trPr>
        <w:tc>
          <w:tcPr>
            <w:tcW w:w="1362" w:type="dxa"/>
            <w:shd w:val="clear" w:color="auto" w:fill="D9D9D9"/>
            <w:tcPrChange w:id="411" w:author="lenovo" w:date="2016-06-21T16:10:00Z">
              <w:tcPr>
                <w:tcW w:w="1985" w:type="dxa"/>
                <w:shd w:val="clear" w:color="auto" w:fill="D9D9D9"/>
              </w:tcPr>
            </w:tcPrChange>
          </w:tcPr>
          <w:p w14:paraId="59B0EF7B" w14:textId="77777777" w:rsidR="00DC1257" w:rsidRDefault="007579A1">
            <w:pPr>
              <w:spacing w:line="360" w:lineRule="atLeast"/>
              <w:rPr>
                <w:szCs w:val="21"/>
              </w:rPr>
            </w:pPr>
            <w:r>
              <w:rPr>
                <w:rFonts w:hint="eastAsia"/>
                <w:szCs w:val="21"/>
              </w:rPr>
              <w:t>页面输出</w:t>
            </w:r>
          </w:p>
        </w:tc>
        <w:tc>
          <w:tcPr>
            <w:tcW w:w="7142" w:type="dxa"/>
            <w:tcPrChange w:id="412" w:author="lenovo" w:date="2016-06-21T16:10:00Z">
              <w:tcPr>
                <w:tcW w:w="7087" w:type="dxa"/>
              </w:tcPr>
            </w:tcPrChange>
          </w:tcPr>
          <w:p w14:paraId="73E01FC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机构信息</w:t>
            </w:r>
            <w:del w:id="413" w:author="lenovo" w:date="2016-06-21T10:17:00Z">
              <w:r>
                <w:rPr>
                  <w:rFonts w:hint="eastAsia"/>
                </w:rPr>
                <w:delText>[</w:delText>
              </w:r>
              <w:r>
                <w:rPr>
                  <w:rFonts w:hint="eastAsia"/>
                </w:rPr>
                <w:delText>列表</w:delText>
              </w:r>
              <w:r>
                <w:rPr>
                  <w:rFonts w:hint="eastAsia"/>
                </w:rPr>
                <w:delText>]</w:delText>
              </w:r>
            </w:del>
            <w:r>
              <w:rPr>
                <w:rFonts w:hint="eastAsia"/>
              </w:rPr>
              <w:t>：</w:t>
            </w:r>
          </w:p>
          <w:p w14:paraId="78308DFA"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414" w:author="lenovo" w:date="2016-06-21T10:16:00Z"/>
                <w:rFonts w:hAnsi="宋体"/>
                <w:szCs w:val="21"/>
              </w:rPr>
            </w:pPr>
            <w:r>
              <w:rPr>
                <w:rFonts w:hAnsi="宋体" w:hint="eastAsia"/>
                <w:szCs w:val="21"/>
              </w:rPr>
              <w:t>机构代码，机构名称，机构级别，有效标志</w:t>
            </w:r>
            <w:ins w:id="415" w:author="lenovo" w:date="2016-06-21T16:29:00Z">
              <w:r>
                <w:rPr>
                  <w:rFonts w:hAnsi="宋体" w:hint="eastAsia"/>
                  <w:szCs w:val="21"/>
                </w:rPr>
                <w:t>，</w:t>
              </w:r>
            </w:ins>
            <w:ins w:id="416" w:author="lenovo" w:date="2016-06-22T15:24:00Z">
              <w:r>
                <w:rPr>
                  <w:rFonts w:hAnsi="宋体" w:hint="eastAsia"/>
                  <w:szCs w:val="21"/>
                </w:rPr>
                <w:t>操作：</w:t>
              </w:r>
            </w:ins>
            <w:ins w:id="417" w:author="lenovo" w:date="2016-06-21T16:29:00Z">
              <w:r>
                <w:rPr>
                  <w:rFonts w:hAnsi="宋体" w:hint="eastAsia"/>
                  <w:szCs w:val="21"/>
                </w:rPr>
                <w:t>修改</w:t>
              </w:r>
              <w:r>
                <w:rPr>
                  <w:rFonts w:hAnsi="宋体" w:hint="eastAsia"/>
                  <w:szCs w:val="21"/>
                </w:rPr>
                <w:t>[</w:t>
              </w:r>
              <w:r>
                <w:rPr>
                  <w:rFonts w:hAnsi="宋体" w:hint="eastAsia"/>
                  <w:szCs w:val="21"/>
                </w:rPr>
                <w:t>链接</w:t>
              </w:r>
              <w:r>
                <w:rPr>
                  <w:rFonts w:hAnsi="宋体" w:hint="eastAsia"/>
                  <w:szCs w:val="21"/>
                </w:rPr>
                <w:t>]</w:t>
              </w:r>
              <w:r>
                <w:rPr>
                  <w:rFonts w:hAnsi="宋体" w:hint="eastAsia"/>
                  <w:szCs w:val="21"/>
                </w:rPr>
                <w:t>，查看</w:t>
              </w:r>
              <w:r>
                <w:rPr>
                  <w:rFonts w:hAnsi="宋体" w:hint="eastAsia"/>
                  <w:szCs w:val="21"/>
                </w:rPr>
                <w:t>[</w:t>
              </w:r>
              <w:r>
                <w:rPr>
                  <w:rFonts w:hAnsi="宋体" w:hint="eastAsia"/>
                  <w:szCs w:val="21"/>
                </w:rPr>
                <w:t>链接</w:t>
              </w:r>
              <w:r>
                <w:rPr>
                  <w:rFonts w:hAnsi="宋体" w:hint="eastAsia"/>
                  <w:szCs w:val="21"/>
                </w:rPr>
                <w:t>]</w:t>
              </w:r>
            </w:ins>
          </w:p>
          <w:p w14:paraId="79C3AAED"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del w:id="418" w:author="lenovo" w:date="2016-06-21T16:29:00Z">
              <w:r>
                <w:rPr>
                  <w:rFonts w:hAnsi="宋体" w:hint="eastAsia"/>
                  <w:szCs w:val="21"/>
                </w:rPr>
                <w:delText>，修改</w:delText>
              </w:r>
              <w:r>
                <w:rPr>
                  <w:rFonts w:hAnsi="宋体" w:hint="eastAsia"/>
                  <w:szCs w:val="21"/>
                </w:rPr>
                <w:delText>[</w:delText>
              </w:r>
              <w:r>
                <w:rPr>
                  <w:rFonts w:hAnsi="宋体" w:hint="eastAsia"/>
                  <w:szCs w:val="21"/>
                </w:rPr>
                <w:delText>链接</w:delText>
              </w:r>
              <w:r>
                <w:rPr>
                  <w:rFonts w:hAnsi="宋体" w:hint="eastAsia"/>
                  <w:szCs w:val="21"/>
                </w:rPr>
                <w:delText>]</w:delText>
              </w:r>
              <w:r>
                <w:rPr>
                  <w:rFonts w:hAnsi="宋体" w:hint="eastAsia"/>
                  <w:szCs w:val="21"/>
                </w:rPr>
                <w:delText>，查看</w:delText>
              </w:r>
              <w:r>
                <w:rPr>
                  <w:rFonts w:hAnsi="宋体" w:hint="eastAsia"/>
                  <w:szCs w:val="21"/>
                </w:rPr>
                <w:delText>[</w:delText>
              </w:r>
              <w:r>
                <w:rPr>
                  <w:rFonts w:hAnsi="宋体" w:hint="eastAsia"/>
                  <w:szCs w:val="21"/>
                </w:rPr>
                <w:delText>链接</w:delText>
              </w:r>
              <w:r>
                <w:rPr>
                  <w:rFonts w:hAnsi="宋体" w:hint="eastAsia"/>
                  <w:szCs w:val="21"/>
                </w:rPr>
                <w:delText>]</w:delText>
              </w:r>
              <w:r>
                <w:rPr>
                  <w:rFonts w:hAnsi="宋体" w:hint="eastAsia"/>
                  <w:szCs w:val="21"/>
                </w:rPr>
                <w:delText>，</w:delText>
              </w:r>
            </w:del>
            <w:r>
              <w:rPr>
                <w:rFonts w:hAnsi="宋体" w:hint="eastAsia"/>
                <w:szCs w:val="21"/>
              </w:rPr>
              <w:t>新增</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，有效</w:t>
            </w:r>
            <w:r>
              <w:rPr>
                <w:rFonts w:hAnsi="宋体" w:hint="eastAsia"/>
                <w:szCs w:val="21"/>
              </w:rPr>
              <w:t>/</w:t>
            </w:r>
            <w:r>
              <w:rPr>
                <w:rFonts w:hAnsi="宋体" w:hint="eastAsia"/>
                <w:szCs w:val="21"/>
              </w:rPr>
              <w:t>无效</w:t>
            </w:r>
            <w:r>
              <w:rPr>
                <w:rFonts w:hAnsi="宋体" w:hint="eastAsia"/>
                <w:szCs w:val="21"/>
              </w:rPr>
              <w:t>[</w:t>
            </w:r>
            <w:r>
              <w:rPr>
                <w:rFonts w:hAnsi="宋体" w:hint="eastAsia"/>
                <w:szCs w:val="21"/>
              </w:rPr>
              <w:t>按钮</w:t>
            </w:r>
            <w:r>
              <w:rPr>
                <w:rFonts w:hAnsi="宋体" w:hint="eastAsia"/>
                <w:szCs w:val="21"/>
              </w:rPr>
              <w:t>]</w:t>
            </w:r>
          </w:p>
        </w:tc>
      </w:tr>
      <w:tr w:rsidR="00DC1257" w14:paraId="582EEB06" w14:textId="77777777" w:rsidTr="00DC1257">
        <w:trPr>
          <w:trHeight w:val="225"/>
          <w:trPrChange w:id="419" w:author="lenovo" w:date="2016-06-21T16:10:00Z">
            <w:trPr>
              <w:trHeight w:val="225"/>
            </w:trPr>
          </w:trPrChange>
        </w:trPr>
        <w:tc>
          <w:tcPr>
            <w:tcW w:w="1362" w:type="dxa"/>
            <w:shd w:val="clear" w:color="auto" w:fill="D9D9D9"/>
            <w:tcPrChange w:id="420" w:author="lenovo" w:date="2016-06-21T16:10:00Z">
              <w:tcPr>
                <w:tcW w:w="1985" w:type="dxa"/>
                <w:shd w:val="clear" w:color="auto" w:fill="D9D9D9"/>
              </w:tcPr>
            </w:tcPrChange>
          </w:tcPr>
          <w:p w14:paraId="1136EEF8" w14:textId="77777777" w:rsidR="00DC1257" w:rsidRDefault="007579A1">
            <w:pPr>
              <w:spacing w:line="360" w:lineRule="atLeast"/>
              <w:rPr>
                <w:szCs w:val="21"/>
              </w:rPr>
            </w:pPr>
            <w:r>
              <w:rPr>
                <w:rFonts w:hint="eastAsia"/>
                <w:szCs w:val="21"/>
              </w:rPr>
              <w:t>参考画面</w:t>
            </w:r>
          </w:p>
        </w:tc>
        <w:tc>
          <w:tcPr>
            <w:tcW w:w="7142" w:type="dxa"/>
            <w:tcPrChange w:id="421" w:author="lenovo" w:date="2016-06-21T16:10:00Z">
              <w:tcPr>
                <w:tcW w:w="7087" w:type="dxa"/>
              </w:tcPr>
            </w:tcPrChange>
          </w:tcPr>
          <w:p w14:paraId="037A57B2" w14:textId="77777777" w:rsidR="00DC1257" w:rsidRDefault="007579A1">
            <w:pPr>
              <w:widowControl/>
              <w:overflowPunct w:val="0"/>
              <w:autoSpaceDE w:val="0"/>
              <w:autoSpaceDN w:val="0"/>
              <w:adjustRightInd w:val="0"/>
              <w:spacing w:after="100" w:line="360" w:lineRule="atLeast"/>
              <w:textAlignment w:val="baseline"/>
              <w:rPr>
                <w:ins w:id="422" w:author="lenovo" w:date="2016-06-21T15:52:00Z"/>
              </w:rPr>
            </w:pPr>
            <w:ins w:id="423" w:author="lenovo" w:date="2016-06-21T15:52:00Z">
              <w:r>
                <w:rPr>
                  <w:rFonts w:hint="eastAsia"/>
                </w:rPr>
                <w:t>机构查询：</w:t>
              </w:r>
            </w:ins>
          </w:p>
          <w:p w14:paraId="0782F29A" w14:textId="77777777" w:rsidR="00DC1257" w:rsidRDefault="0023358B">
            <w:pPr>
              <w:widowControl/>
              <w:overflowPunct w:val="0"/>
              <w:autoSpaceDE w:val="0"/>
              <w:autoSpaceDN w:val="0"/>
              <w:adjustRightInd w:val="0"/>
              <w:spacing w:after="100" w:line="360" w:lineRule="atLeast"/>
              <w:textAlignment w:val="baseline"/>
            </w:pPr>
            <w:ins w:id="424" w:author="lenovo" w:date="2016-06-21T15:54:00Z">
              <w:r>
                <w:rPr>
                  <w:noProof/>
                </w:rPr>
                <w:lastRenderedPageBreak/>
                <w:drawing>
                  <wp:inline distT="0" distB="0" distL="114300" distR="114300" wp14:anchorId="0A9CADFC" wp14:editId="37CB465C">
                    <wp:extent cx="4384040" cy="1471295"/>
                    <wp:effectExtent l="0" t="0" r="16510" b="14605"/>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9" cstate="print"/>
                            <a:stretch>
                              <a:fillRect/>
                            </a:stretch>
                          </pic:blipFill>
                          <pic:spPr>
                            <a:xfrm>
                              <a:off x="0" y="0"/>
                              <a:ext cx="4384040" cy="1471295"/>
                            </a:xfrm>
                            <a:prstGeom prst="rect">
                              <a:avLst/>
                            </a:prstGeom>
                            <a:noFill/>
                            <a:ln w="9525">
                              <a:noFill/>
                            </a:ln>
                          </pic:spPr>
                        </pic:pic>
                      </a:graphicData>
                    </a:graphic>
                  </wp:inline>
                </w:drawing>
              </w:r>
            </w:ins>
          </w:p>
          <w:p w14:paraId="45A1B47E" w14:textId="77777777" w:rsidR="00DC1257" w:rsidRDefault="007579A1">
            <w:pPr>
              <w:widowControl/>
              <w:overflowPunct w:val="0"/>
              <w:autoSpaceDE w:val="0"/>
              <w:autoSpaceDN w:val="0"/>
              <w:adjustRightInd w:val="0"/>
              <w:spacing w:after="100" w:line="360" w:lineRule="atLeast"/>
              <w:textAlignment w:val="baseline"/>
            </w:pPr>
            <w:r>
              <w:rPr>
                <w:rFonts w:hint="eastAsia"/>
              </w:rPr>
              <w:t>有效</w:t>
            </w:r>
            <w:r>
              <w:rPr>
                <w:rFonts w:hint="eastAsia"/>
              </w:rPr>
              <w:t>/</w:t>
            </w:r>
            <w:r>
              <w:rPr>
                <w:rFonts w:hint="eastAsia"/>
              </w:rPr>
              <w:t>无效：</w:t>
            </w:r>
          </w:p>
          <w:p w14:paraId="6796289A" w14:textId="77777777" w:rsidR="00DC1257" w:rsidRDefault="0023358B">
            <w:pPr>
              <w:widowControl/>
              <w:overflowPunct w:val="0"/>
              <w:autoSpaceDE w:val="0"/>
              <w:autoSpaceDN w:val="0"/>
              <w:adjustRightInd w:val="0"/>
              <w:spacing w:after="100" w:line="360" w:lineRule="atLeast"/>
              <w:textAlignment w:val="baseline"/>
              <w:rPr>
                <w:ins w:id="425" w:author="lenovo" w:date="2016-06-21T15:50:00Z"/>
              </w:rPr>
            </w:pPr>
            <w:ins w:id="426" w:author="lenovo" w:date="2016-06-21T15:50:00Z">
              <w:r>
                <w:rPr>
                  <w:noProof/>
                </w:rPr>
                <w:drawing>
                  <wp:inline distT="0" distB="0" distL="114300" distR="114300" wp14:anchorId="0C56F88A" wp14:editId="7F8973B0">
                    <wp:extent cx="2324100" cy="1704975"/>
                    <wp:effectExtent l="0" t="0" r="0" b="952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30" cstate="print"/>
                            <a:stretch>
                              <a:fillRect/>
                            </a:stretch>
                          </pic:blipFill>
                          <pic:spPr>
                            <a:xfrm>
                              <a:off x="0" y="0"/>
                              <a:ext cx="2324100" cy="1704975"/>
                            </a:xfrm>
                            <a:prstGeom prst="rect">
                              <a:avLst/>
                            </a:prstGeom>
                            <a:noFill/>
                            <a:ln w="9525">
                              <a:noFill/>
                            </a:ln>
                          </pic:spPr>
                        </pic:pic>
                      </a:graphicData>
                    </a:graphic>
                  </wp:inline>
                </w:drawing>
              </w:r>
            </w:ins>
          </w:p>
          <w:p w14:paraId="06A08C31" w14:textId="77777777" w:rsidR="00DC1257" w:rsidRDefault="00DC1257">
            <w:pPr>
              <w:widowControl/>
              <w:overflowPunct w:val="0"/>
              <w:autoSpaceDE w:val="0"/>
              <w:autoSpaceDN w:val="0"/>
              <w:adjustRightInd w:val="0"/>
              <w:spacing w:after="100" w:line="360" w:lineRule="atLeast"/>
              <w:textAlignment w:val="baseline"/>
            </w:pPr>
          </w:p>
        </w:tc>
      </w:tr>
      <w:tr w:rsidR="00DC1257" w14:paraId="4C33E220" w14:textId="77777777" w:rsidTr="00DC1257">
        <w:trPr>
          <w:trHeight w:val="225"/>
          <w:trPrChange w:id="427" w:author="lenovo" w:date="2016-06-21T16:10:00Z">
            <w:trPr>
              <w:trHeight w:val="225"/>
            </w:trPr>
          </w:trPrChange>
        </w:trPr>
        <w:tc>
          <w:tcPr>
            <w:tcW w:w="1362" w:type="dxa"/>
            <w:shd w:val="clear" w:color="auto" w:fill="D9D9D9"/>
            <w:tcPrChange w:id="428" w:author="lenovo" w:date="2016-06-21T16:10:00Z">
              <w:tcPr>
                <w:tcW w:w="1985" w:type="dxa"/>
                <w:shd w:val="clear" w:color="auto" w:fill="D9D9D9"/>
              </w:tcPr>
            </w:tcPrChange>
          </w:tcPr>
          <w:p w14:paraId="1AFB1A00" w14:textId="77777777" w:rsidR="00DC1257" w:rsidRDefault="007579A1">
            <w:pPr>
              <w:spacing w:line="360" w:lineRule="atLeast"/>
              <w:rPr>
                <w:szCs w:val="21"/>
              </w:rPr>
            </w:pPr>
            <w:r>
              <w:rPr>
                <w:rFonts w:hint="eastAsia"/>
                <w:szCs w:val="21"/>
              </w:rPr>
              <w:lastRenderedPageBreak/>
              <w:t>业务规则</w:t>
            </w:r>
          </w:p>
        </w:tc>
        <w:tc>
          <w:tcPr>
            <w:tcW w:w="7142" w:type="dxa"/>
            <w:tcPrChange w:id="429" w:author="lenovo" w:date="2016-06-21T16:10:00Z">
              <w:tcPr>
                <w:tcW w:w="7087" w:type="dxa"/>
              </w:tcPr>
            </w:tcPrChange>
          </w:tcPr>
          <w:p w14:paraId="2E213D28"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查询条件：机构代码和机构名称字段长度控制为</w:t>
            </w:r>
            <w:r>
              <w:rPr>
                <w:rFonts w:hAnsi="宋体" w:hint="eastAsia"/>
                <w:szCs w:val="21"/>
              </w:rPr>
              <w:t>20</w:t>
            </w:r>
          </w:p>
        </w:tc>
      </w:tr>
      <w:tr w:rsidR="00DC1257" w14:paraId="4897EE44" w14:textId="77777777" w:rsidTr="00DC1257">
        <w:trPr>
          <w:trHeight w:val="225"/>
          <w:trPrChange w:id="430" w:author="lenovo" w:date="2016-06-21T16:10:00Z">
            <w:trPr>
              <w:trHeight w:val="225"/>
            </w:trPr>
          </w:trPrChange>
        </w:trPr>
        <w:tc>
          <w:tcPr>
            <w:tcW w:w="1362" w:type="dxa"/>
            <w:shd w:val="clear" w:color="auto" w:fill="D9D9D9"/>
            <w:tcPrChange w:id="431" w:author="lenovo" w:date="2016-06-21T16:10:00Z">
              <w:tcPr>
                <w:tcW w:w="1985" w:type="dxa"/>
                <w:shd w:val="clear" w:color="auto" w:fill="D9D9D9"/>
              </w:tcPr>
            </w:tcPrChange>
          </w:tcPr>
          <w:p w14:paraId="7D76C11C" w14:textId="77777777" w:rsidR="00DC1257" w:rsidRDefault="007579A1">
            <w:pPr>
              <w:spacing w:line="360" w:lineRule="atLeast"/>
              <w:rPr>
                <w:rFonts w:hAnsi="宋体"/>
                <w:szCs w:val="21"/>
              </w:rPr>
            </w:pPr>
            <w:r>
              <w:rPr>
                <w:rFonts w:hAnsi="宋体" w:hint="eastAsia"/>
                <w:szCs w:val="21"/>
              </w:rPr>
              <w:t>备注</w:t>
            </w:r>
          </w:p>
        </w:tc>
        <w:tc>
          <w:tcPr>
            <w:tcW w:w="7142" w:type="dxa"/>
            <w:tcPrChange w:id="432" w:author="lenovo" w:date="2016-06-21T16:10:00Z">
              <w:tcPr>
                <w:tcW w:w="7087" w:type="dxa"/>
              </w:tcPr>
            </w:tcPrChange>
          </w:tcPr>
          <w:p w14:paraId="4FDB470E" w14:textId="77777777" w:rsidR="00DC1257" w:rsidRDefault="007579A1">
            <w:pPr>
              <w:widowControl/>
              <w:numPr>
                <w:ilvl w:val="0"/>
                <w:numId w:val="5"/>
              </w:numPr>
              <w:overflowPunct w:val="0"/>
              <w:autoSpaceDE w:val="0"/>
              <w:autoSpaceDN w:val="0"/>
              <w:adjustRightInd w:val="0"/>
              <w:spacing w:after="100" w:line="360" w:lineRule="atLeast"/>
              <w:textAlignment w:val="baseline"/>
            </w:pPr>
            <w:r>
              <w:rPr>
                <w:rFonts w:hint="eastAsia"/>
              </w:rPr>
              <w:t>点击查询，系统根据查询条件查出机构信息，显示在结果列表中；</w:t>
            </w:r>
          </w:p>
          <w:p w14:paraId="2A41D5E7" w14:textId="77777777" w:rsidR="00DC1257" w:rsidRDefault="007579A1">
            <w:pPr>
              <w:widowControl/>
              <w:numPr>
                <w:ilvl w:val="0"/>
                <w:numId w:val="5"/>
              </w:numPr>
              <w:overflowPunct w:val="0"/>
              <w:autoSpaceDE w:val="0"/>
              <w:autoSpaceDN w:val="0"/>
              <w:adjustRightInd w:val="0"/>
              <w:spacing w:after="100" w:line="360" w:lineRule="atLeast"/>
              <w:textAlignment w:val="baseline"/>
            </w:pPr>
            <w:r>
              <w:rPr>
                <w:rFonts w:hint="eastAsia"/>
              </w:rPr>
              <w:t>点击修改</w:t>
            </w:r>
            <w:r>
              <w:rPr>
                <w:rFonts w:hint="eastAsia"/>
              </w:rPr>
              <w:t>[</w:t>
            </w:r>
            <w:r>
              <w:rPr>
                <w:rFonts w:hint="eastAsia"/>
              </w:rPr>
              <w:t>链接</w:t>
            </w:r>
            <w:r>
              <w:rPr>
                <w:rFonts w:hint="eastAsia"/>
              </w:rPr>
              <w:t>]</w:t>
            </w:r>
            <w:r>
              <w:rPr>
                <w:rFonts w:hint="eastAsia"/>
              </w:rPr>
              <w:t>，页面跳转到机构编辑模态窗口，参见</w:t>
            </w:r>
            <w:r>
              <w:rPr>
                <w:rFonts w:hint="eastAsia"/>
              </w:rPr>
              <w:t xml:space="preserve"> </w:t>
            </w:r>
            <w:r>
              <w:rPr>
                <w:rFonts w:hint="eastAsia"/>
              </w:rPr>
              <w:t>“</w:t>
            </w:r>
            <w:ins w:id="433" w:author="lenovo" w:date="2016-06-21T10:23:00Z">
              <w:r w:rsidR="00E21B5E">
                <w:rPr>
                  <w:rFonts w:hint="eastAsia"/>
                </w:rPr>
                <w:fldChar w:fldCharType="begin"/>
              </w:r>
              <w:r>
                <w:rPr>
                  <w:rFonts w:hint="eastAsia"/>
                </w:rPr>
                <w:instrText xml:space="preserve"> REF _Toc445106686 \h </w:instrText>
              </w:r>
            </w:ins>
            <w:r w:rsidR="00E21B5E">
              <w:rPr>
                <w:rFonts w:hint="eastAsia"/>
              </w:rPr>
            </w:r>
            <w:ins w:id="434" w:author="lenovo" w:date="2016-06-21T10:23:00Z">
              <w:r w:rsidR="00E21B5E">
                <w:rPr>
                  <w:rFonts w:hint="eastAsia"/>
                </w:rPr>
                <w:fldChar w:fldCharType="separate"/>
              </w:r>
              <w:r>
                <w:rPr>
                  <w:rFonts w:hint="eastAsia"/>
                </w:rPr>
                <w:t>机构编辑</w:t>
              </w:r>
              <w:r w:rsidR="00E21B5E">
                <w:rPr>
                  <w:rFonts w:hint="eastAsia"/>
                </w:rPr>
                <w:fldChar w:fldCharType="end"/>
              </w:r>
            </w:ins>
            <w:del w:id="435" w:author="lenovo" w:date="2016-06-21T10:23:00Z">
              <w:r>
                <w:rPr>
                  <w:rFonts w:hint="eastAsia"/>
                </w:rPr>
                <w:delText>章节</w:delText>
              </w:r>
              <w:r>
                <w:rPr>
                  <w:rFonts w:hint="eastAsia"/>
                </w:rPr>
                <w:delText xml:space="preserve"> 3.2.3 </w:delText>
              </w:r>
              <w:r>
                <w:rPr>
                  <w:rFonts w:hint="eastAsia"/>
                </w:rPr>
                <w:delText>机构编辑</w:delText>
              </w:r>
            </w:del>
            <w:r>
              <w:rPr>
                <w:rFonts w:hint="eastAsia"/>
              </w:rPr>
              <w:t>”</w:t>
            </w:r>
          </w:p>
          <w:p w14:paraId="3AB7D563" w14:textId="77777777" w:rsidR="00DC1257" w:rsidRDefault="007579A1">
            <w:pPr>
              <w:widowControl/>
              <w:numPr>
                <w:ilvl w:val="0"/>
                <w:numId w:val="5"/>
              </w:numPr>
              <w:overflowPunct w:val="0"/>
              <w:autoSpaceDE w:val="0"/>
              <w:autoSpaceDN w:val="0"/>
              <w:adjustRightInd w:val="0"/>
              <w:spacing w:after="100" w:line="360" w:lineRule="atLeast"/>
              <w:textAlignment w:val="baseline"/>
            </w:pPr>
            <w:r>
              <w:rPr>
                <w:rFonts w:hint="eastAsia"/>
              </w:rPr>
              <w:t>点击查看</w:t>
            </w:r>
            <w:r>
              <w:rPr>
                <w:rFonts w:hint="eastAsia"/>
              </w:rPr>
              <w:t>[</w:t>
            </w:r>
            <w:r>
              <w:rPr>
                <w:rFonts w:hint="eastAsia"/>
              </w:rPr>
              <w:t>链接</w:t>
            </w:r>
            <w:r>
              <w:rPr>
                <w:rFonts w:hint="eastAsia"/>
              </w:rPr>
              <w:t>]</w:t>
            </w:r>
            <w:r>
              <w:rPr>
                <w:rFonts w:hint="eastAsia"/>
              </w:rPr>
              <w:t>，页面跳转到机构明细模态窗口，参见</w:t>
            </w:r>
            <w:r>
              <w:rPr>
                <w:rFonts w:hint="eastAsia"/>
              </w:rPr>
              <w:t xml:space="preserve"> </w:t>
            </w:r>
            <w:r>
              <w:rPr>
                <w:rFonts w:hint="eastAsia"/>
              </w:rPr>
              <w:t>“</w:t>
            </w:r>
            <w:del w:id="436" w:author="lenovo" w:date="2016-06-21T10:28:00Z">
              <w:r>
                <w:rPr>
                  <w:rFonts w:hint="eastAsia"/>
                </w:rPr>
                <w:delText>章节</w:delText>
              </w:r>
              <w:r>
                <w:rPr>
                  <w:rFonts w:hint="eastAsia"/>
                </w:rPr>
                <w:delText xml:space="preserve"> 3.2.4 </w:delText>
              </w:r>
              <w:r>
                <w:rPr>
                  <w:rFonts w:hint="eastAsia"/>
                </w:rPr>
                <w:delText>机构查看</w:delText>
              </w:r>
            </w:del>
            <w:ins w:id="437" w:author="lenovo" w:date="2016-06-21T10:28:00Z">
              <w:r w:rsidR="00E21B5E">
                <w:rPr>
                  <w:rFonts w:hint="eastAsia"/>
                </w:rPr>
                <w:fldChar w:fldCharType="begin"/>
              </w:r>
              <w:r>
                <w:rPr>
                  <w:rFonts w:hint="eastAsia"/>
                </w:rPr>
                <w:instrText xml:space="preserve"> REF _Toc15860 \h </w:instrText>
              </w:r>
            </w:ins>
            <w:r w:rsidR="00E21B5E">
              <w:rPr>
                <w:rFonts w:hint="eastAsia"/>
              </w:rPr>
            </w:r>
            <w:ins w:id="438" w:author="lenovo" w:date="2016-06-21T10:28:00Z">
              <w:r w:rsidR="00E21B5E">
                <w:rPr>
                  <w:rFonts w:hint="eastAsia"/>
                </w:rPr>
                <w:fldChar w:fldCharType="separate"/>
              </w:r>
              <w:r>
                <w:rPr>
                  <w:rFonts w:hint="eastAsia"/>
                </w:rPr>
                <w:t>机构查看</w:t>
              </w:r>
              <w:r w:rsidR="00E21B5E">
                <w:rPr>
                  <w:rFonts w:hint="eastAsia"/>
                </w:rPr>
                <w:fldChar w:fldCharType="end"/>
              </w:r>
            </w:ins>
            <w:r>
              <w:rPr>
                <w:rFonts w:hint="eastAsia"/>
              </w:rPr>
              <w:t>”</w:t>
            </w:r>
          </w:p>
          <w:p w14:paraId="398201F8" w14:textId="77777777" w:rsidR="00DC1257" w:rsidRDefault="007579A1">
            <w:pPr>
              <w:widowControl/>
              <w:numPr>
                <w:ilvl w:val="0"/>
                <w:numId w:val="5"/>
              </w:numPr>
              <w:overflowPunct w:val="0"/>
              <w:autoSpaceDE w:val="0"/>
              <w:autoSpaceDN w:val="0"/>
              <w:adjustRightInd w:val="0"/>
              <w:spacing w:after="100" w:line="360" w:lineRule="atLeast"/>
              <w:textAlignment w:val="baseline"/>
              <w:rPr>
                <w:rFonts w:hAnsi="宋体"/>
                <w:szCs w:val="21"/>
              </w:rPr>
            </w:pPr>
            <w:r>
              <w:rPr>
                <w:rFonts w:hint="eastAsia"/>
              </w:rPr>
              <w:t>点击新增</w:t>
            </w:r>
            <w:r>
              <w:rPr>
                <w:rFonts w:hint="eastAsia"/>
              </w:rPr>
              <w:t>[</w:t>
            </w:r>
            <w:r>
              <w:rPr>
                <w:rFonts w:hint="eastAsia"/>
              </w:rPr>
              <w:t>按钮</w:t>
            </w:r>
            <w:r>
              <w:rPr>
                <w:rFonts w:hint="eastAsia"/>
              </w:rPr>
              <w:t>]</w:t>
            </w:r>
            <w:r>
              <w:rPr>
                <w:rFonts w:hint="eastAsia"/>
              </w:rPr>
              <w:t>，页面跳转到机构新增模态窗口，参见</w:t>
            </w:r>
            <w:r>
              <w:rPr>
                <w:rFonts w:hint="eastAsia"/>
              </w:rPr>
              <w:t xml:space="preserve"> </w:t>
            </w:r>
            <w:r>
              <w:rPr>
                <w:rFonts w:hint="eastAsia"/>
              </w:rPr>
              <w:t>“</w:t>
            </w:r>
            <w:del w:id="439" w:author="lenovo" w:date="2016-06-21T10:28:00Z">
              <w:r>
                <w:rPr>
                  <w:rFonts w:hint="eastAsia"/>
                </w:rPr>
                <w:delText>章节</w:delText>
              </w:r>
              <w:r>
                <w:rPr>
                  <w:rFonts w:hint="eastAsia"/>
                </w:rPr>
                <w:delText xml:space="preserve"> 3.2.2 </w:delText>
              </w:r>
              <w:r>
                <w:rPr>
                  <w:rFonts w:hint="eastAsia"/>
                </w:rPr>
                <w:delText>机构新增</w:delText>
              </w:r>
            </w:del>
            <w:ins w:id="440" w:author="lenovo" w:date="2016-06-21T10:28:00Z">
              <w:r w:rsidR="00E21B5E">
                <w:rPr>
                  <w:rFonts w:hint="eastAsia"/>
                </w:rPr>
                <w:fldChar w:fldCharType="begin"/>
              </w:r>
              <w:r>
                <w:rPr>
                  <w:rFonts w:hint="eastAsia"/>
                </w:rPr>
                <w:instrText xml:space="preserve"> REF _Toc445106685 \h </w:instrText>
              </w:r>
            </w:ins>
            <w:r w:rsidR="00E21B5E">
              <w:rPr>
                <w:rFonts w:hint="eastAsia"/>
              </w:rPr>
            </w:r>
            <w:ins w:id="441" w:author="lenovo" w:date="2016-06-21T10:28:00Z">
              <w:r w:rsidR="00E21B5E">
                <w:rPr>
                  <w:rFonts w:hint="eastAsia"/>
                </w:rPr>
                <w:fldChar w:fldCharType="separate"/>
              </w:r>
              <w:r>
                <w:rPr>
                  <w:rFonts w:hint="eastAsia"/>
                </w:rPr>
                <w:t>机构新增</w:t>
              </w:r>
              <w:r w:rsidR="00E21B5E">
                <w:rPr>
                  <w:rFonts w:hint="eastAsia"/>
                </w:rPr>
                <w:fldChar w:fldCharType="end"/>
              </w:r>
            </w:ins>
            <w:r>
              <w:rPr>
                <w:rFonts w:hint="eastAsia"/>
              </w:rPr>
              <w:t>”</w:t>
            </w:r>
          </w:p>
          <w:p w14:paraId="4B925A1D" w14:textId="77777777" w:rsidR="00DC1257" w:rsidRDefault="007579A1">
            <w:pPr>
              <w:widowControl/>
              <w:numPr>
                <w:ilvl w:val="0"/>
                <w:numId w:val="5"/>
              </w:numPr>
              <w:overflowPunct w:val="0"/>
              <w:autoSpaceDE w:val="0"/>
              <w:autoSpaceDN w:val="0"/>
              <w:adjustRightInd w:val="0"/>
              <w:spacing w:after="100" w:line="360" w:lineRule="atLeast"/>
              <w:textAlignment w:val="baseline"/>
              <w:rPr>
                <w:rFonts w:hAnsi="宋体"/>
                <w:szCs w:val="21"/>
              </w:rPr>
            </w:pPr>
            <w:r>
              <w:rPr>
                <w:rFonts w:hint="eastAsia"/>
              </w:rPr>
              <w:t>点击有效</w:t>
            </w:r>
            <w:r>
              <w:rPr>
                <w:rFonts w:hint="eastAsia"/>
              </w:rPr>
              <w:t>/</w:t>
            </w:r>
            <w:r>
              <w:rPr>
                <w:rFonts w:hint="eastAsia"/>
              </w:rPr>
              <w:t>无效</w:t>
            </w:r>
            <w:r>
              <w:rPr>
                <w:rFonts w:hint="eastAsia"/>
              </w:rPr>
              <w:t>[</w:t>
            </w:r>
            <w:r>
              <w:rPr>
                <w:rFonts w:hint="eastAsia"/>
              </w:rPr>
              <w:t>按钮</w:t>
            </w:r>
            <w:r>
              <w:rPr>
                <w:rFonts w:hint="eastAsia"/>
              </w:rPr>
              <w:t>]</w:t>
            </w:r>
            <w:r>
              <w:rPr>
                <w:rFonts w:hint="eastAsia"/>
              </w:rPr>
              <w:t>，弹出系统提示模态窗口（见上图），维护机构启用</w:t>
            </w:r>
            <w:r>
              <w:rPr>
                <w:rFonts w:hint="eastAsia"/>
              </w:rPr>
              <w:t>/</w:t>
            </w:r>
            <w:r>
              <w:rPr>
                <w:rFonts w:hint="eastAsia"/>
              </w:rPr>
              <w:t>停用。</w:t>
            </w:r>
            <w:commentRangeStart w:id="442"/>
            <w:ins w:id="443" w:author="lenovo" w:date="2016-06-21T10:49:00Z">
              <w:r>
                <w:rPr>
                  <w:rFonts w:hint="eastAsia"/>
                </w:rPr>
                <w:t>机构停用后，无法</w:t>
              </w:r>
            </w:ins>
            <w:ins w:id="444" w:author="lenovo" w:date="2016-06-21T11:09:00Z">
              <w:r>
                <w:rPr>
                  <w:rFonts w:hint="eastAsia"/>
                </w:rPr>
                <w:t>设置参与分案。</w:t>
              </w:r>
            </w:ins>
            <w:commentRangeEnd w:id="442"/>
            <w:r>
              <w:commentReference w:id="442"/>
            </w:r>
          </w:p>
        </w:tc>
      </w:tr>
    </w:tbl>
    <w:p w14:paraId="079C777B" w14:textId="77777777" w:rsidR="00DC1257" w:rsidRDefault="00DC1257"/>
    <w:p w14:paraId="18A055D2" w14:textId="77777777" w:rsidR="00DC1257" w:rsidRDefault="00DC1257"/>
    <w:p w14:paraId="5A090C3D" w14:textId="77777777" w:rsidR="00DC1257" w:rsidRDefault="007579A1">
      <w:pPr>
        <w:pStyle w:val="3"/>
        <w:numPr>
          <w:ilvl w:val="2"/>
          <w:numId w:val="1"/>
        </w:numPr>
        <w:rPr>
          <w:rFonts w:ascii="黑体" w:eastAsia="黑体"/>
          <w:sz w:val="24"/>
          <w:szCs w:val="24"/>
        </w:rPr>
      </w:pPr>
      <w:bookmarkStart w:id="445" w:name="_Ref262492190"/>
      <w:bookmarkStart w:id="446" w:name="_Toc445106685"/>
      <w:bookmarkStart w:id="447" w:name="_Toc14949"/>
      <w:r>
        <w:rPr>
          <w:rFonts w:ascii="黑体" w:eastAsia="黑体" w:hint="eastAsia"/>
          <w:sz w:val="24"/>
          <w:szCs w:val="24"/>
        </w:rPr>
        <w:t>机构</w:t>
      </w:r>
      <w:bookmarkEnd w:id="445"/>
      <w:r>
        <w:rPr>
          <w:rFonts w:ascii="黑体" w:eastAsia="黑体" w:hint="eastAsia"/>
          <w:sz w:val="24"/>
          <w:szCs w:val="24"/>
        </w:rPr>
        <w:t>新增</w:t>
      </w:r>
      <w:bookmarkEnd w:id="446"/>
      <w:bookmarkEnd w:id="447"/>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448" w:author="lenovo" w:date="2016-06-21T16:1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2"/>
        <w:gridCol w:w="7142"/>
        <w:tblGridChange w:id="449">
          <w:tblGrid>
            <w:gridCol w:w="1985"/>
            <w:gridCol w:w="7087"/>
          </w:tblGrid>
        </w:tblGridChange>
      </w:tblGrid>
      <w:tr w:rsidR="00DC1257" w14:paraId="48C96A02" w14:textId="77777777" w:rsidTr="00DC1257">
        <w:trPr>
          <w:trHeight w:val="463"/>
          <w:trPrChange w:id="450" w:author="lenovo" w:date="2016-06-21T16:10:00Z">
            <w:trPr>
              <w:trHeight w:val="463"/>
            </w:trPr>
          </w:trPrChange>
        </w:trPr>
        <w:tc>
          <w:tcPr>
            <w:tcW w:w="1362" w:type="dxa"/>
            <w:shd w:val="clear" w:color="auto" w:fill="D9D9D9"/>
            <w:tcPrChange w:id="451" w:author="lenovo" w:date="2016-06-21T16:10:00Z">
              <w:tcPr>
                <w:tcW w:w="1985" w:type="dxa"/>
                <w:shd w:val="clear" w:color="auto" w:fill="D9D9D9"/>
              </w:tcPr>
            </w:tcPrChange>
          </w:tcPr>
          <w:p w14:paraId="28276DC8" w14:textId="77777777" w:rsidR="00DC1257" w:rsidRDefault="007579A1">
            <w:pPr>
              <w:spacing w:line="360" w:lineRule="atLeast"/>
              <w:rPr>
                <w:szCs w:val="21"/>
              </w:rPr>
            </w:pPr>
            <w:r>
              <w:rPr>
                <w:rFonts w:hint="eastAsia"/>
                <w:szCs w:val="21"/>
              </w:rPr>
              <w:t>功能概述</w:t>
            </w:r>
          </w:p>
        </w:tc>
        <w:tc>
          <w:tcPr>
            <w:tcW w:w="7142" w:type="dxa"/>
            <w:tcPrChange w:id="452" w:author="lenovo" w:date="2016-06-21T16:10:00Z">
              <w:tcPr>
                <w:tcW w:w="7087" w:type="dxa"/>
              </w:tcPr>
            </w:tcPrChange>
          </w:tcPr>
          <w:p w14:paraId="0BAB6189" w14:textId="77777777" w:rsidR="00DC1257" w:rsidRDefault="007579A1">
            <w:pPr>
              <w:spacing w:line="360" w:lineRule="atLeast"/>
            </w:pPr>
            <w:r>
              <w:rPr>
                <w:rFonts w:hint="eastAsia"/>
              </w:rPr>
              <w:t>机构新增</w:t>
            </w:r>
          </w:p>
        </w:tc>
      </w:tr>
      <w:tr w:rsidR="00DC1257" w14:paraId="20614CFF" w14:textId="77777777" w:rsidTr="00DC1257">
        <w:trPr>
          <w:trHeight w:val="225"/>
          <w:trPrChange w:id="453" w:author="lenovo" w:date="2016-06-21T16:10:00Z">
            <w:trPr>
              <w:trHeight w:val="225"/>
            </w:trPr>
          </w:trPrChange>
        </w:trPr>
        <w:tc>
          <w:tcPr>
            <w:tcW w:w="1362" w:type="dxa"/>
            <w:shd w:val="clear" w:color="auto" w:fill="D9D9D9"/>
            <w:tcPrChange w:id="454" w:author="lenovo" w:date="2016-06-21T16:10:00Z">
              <w:tcPr>
                <w:tcW w:w="1985" w:type="dxa"/>
                <w:shd w:val="clear" w:color="auto" w:fill="D9D9D9"/>
              </w:tcPr>
            </w:tcPrChange>
          </w:tcPr>
          <w:p w14:paraId="71F4B321" w14:textId="77777777" w:rsidR="00DC1257" w:rsidRDefault="007579A1">
            <w:pPr>
              <w:spacing w:line="360" w:lineRule="atLeast"/>
              <w:rPr>
                <w:szCs w:val="21"/>
              </w:rPr>
            </w:pPr>
            <w:r>
              <w:rPr>
                <w:rFonts w:hint="eastAsia"/>
                <w:szCs w:val="21"/>
              </w:rPr>
              <w:t>页面输入</w:t>
            </w:r>
          </w:p>
        </w:tc>
        <w:tc>
          <w:tcPr>
            <w:tcW w:w="7142" w:type="dxa"/>
            <w:tcPrChange w:id="455" w:author="lenovo" w:date="2016-06-21T16:10:00Z">
              <w:tcPr>
                <w:tcW w:w="7087" w:type="dxa"/>
              </w:tcPr>
            </w:tcPrChange>
          </w:tcPr>
          <w:p w14:paraId="5388E21D"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45574661"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szCs w:val="21"/>
              </w:rPr>
              <w:t>机构代码</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，机构名称</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，机构地址</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，邮政编码</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，联系电话</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，机构级别</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，上级机构</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，机构属性</w:t>
            </w:r>
            <w:r>
              <w:rPr>
                <w:rFonts w:hAnsi="宋体" w:hint="eastAsia"/>
                <w:szCs w:val="21"/>
              </w:rPr>
              <w:t>[</w:t>
            </w:r>
            <w:r>
              <w:rPr>
                <w:rFonts w:hAnsi="宋体" w:hint="eastAsia"/>
                <w:szCs w:val="21"/>
              </w:rPr>
              <w:t>下拉框</w:t>
            </w:r>
            <w:r>
              <w:rPr>
                <w:rFonts w:hAnsi="宋体" w:hint="eastAsia"/>
                <w:szCs w:val="21"/>
              </w:rPr>
              <w:t>]</w:t>
            </w:r>
          </w:p>
          <w:p w14:paraId="4033DAE5"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548F415D" w14:textId="77777777" w:rsidTr="00DC1257">
        <w:trPr>
          <w:trHeight w:val="225"/>
          <w:trPrChange w:id="456" w:author="lenovo" w:date="2016-06-21T16:10:00Z">
            <w:trPr>
              <w:trHeight w:val="225"/>
            </w:trPr>
          </w:trPrChange>
        </w:trPr>
        <w:tc>
          <w:tcPr>
            <w:tcW w:w="1362" w:type="dxa"/>
            <w:shd w:val="clear" w:color="auto" w:fill="D9D9D9"/>
            <w:tcPrChange w:id="457" w:author="lenovo" w:date="2016-06-21T16:10:00Z">
              <w:tcPr>
                <w:tcW w:w="1985" w:type="dxa"/>
                <w:shd w:val="clear" w:color="auto" w:fill="D9D9D9"/>
              </w:tcPr>
            </w:tcPrChange>
          </w:tcPr>
          <w:p w14:paraId="4FD3A941" w14:textId="77777777" w:rsidR="00DC1257" w:rsidRDefault="007579A1">
            <w:pPr>
              <w:spacing w:line="360" w:lineRule="atLeast"/>
              <w:rPr>
                <w:szCs w:val="21"/>
              </w:rPr>
            </w:pPr>
            <w:r>
              <w:rPr>
                <w:rFonts w:hint="eastAsia"/>
                <w:szCs w:val="21"/>
              </w:rPr>
              <w:lastRenderedPageBreak/>
              <w:t>页面输出</w:t>
            </w:r>
          </w:p>
        </w:tc>
        <w:tc>
          <w:tcPr>
            <w:tcW w:w="7142" w:type="dxa"/>
            <w:tcPrChange w:id="458" w:author="lenovo" w:date="2016-06-21T16:10:00Z">
              <w:tcPr>
                <w:tcW w:w="7087" w:type="dxa"/>
              </w:tcPr>
            </w:tcPrChange>
          </w:tcPr>
          <w:p w14:paraId="0610FB8F" w14:textId="77777777" w:rsidR="00DC1257" w:rsidRDefault="00DC1257">
            <w:pPr>
              <w:spacing w:line="360" w:lineRule="atLeast"/>
              <w:rPr>
                <w:color w:val="FF0000"/>
              </w:rPr>
            </w:pPr>
          </w:p>
        </w:tc>
      </w:tr>
      <w:tr w:rsidR="00DC1257" w14:paraId="42BAFCF9" w14:textId="77777777" w:rsidTr="00DC1257">
        <w:trPr>
          <w:trHeight w:val="225"/>
          <w:trPrChange w:id="459" w:author="lenovo" w:date="2016-06-21T16:10:00Z">
            <w:trPr>
              <w:trHeight w:val="225"/>
            </w:trPr>
          </w:trPrChange>
        </w:trPr>
        <w:tc>
          <w:tcPr>
            <w:tcW w:w="1362" w:type="dxa"/>
            <w:shd w:val="clear" w:color="auto" w:fill="D9D9D9"/>
            <w:tcPrChange w:id="460" w:author="lenovo" w:date="2016-06-21T16:10:00Z">
              <w:tcPr>
                <w:tcW w:w="1985" w:type="dxa"/>
                <w:shd w:val="clear" w:color="auto" w:fill="D9D9D9"/>
              </w:tcPr>
            </w:tcPrChange>
          </w:tcPr>
          <w:p w14:paraId="16CB7144" w14:textId="77777777" w:rsidR="00DC1257" w:rsidRDefault="007579A1">
            <w:pPr>
              <w:spacing w:line="360" w:lineRule="atLeast"/>
              <w:rPr>
                <w:szCs w:val="21"/>
              </w:rPr>
            </w:pPr>
            <w:r>
              <w:rPr>
                <w:rFonts w:hint="eastAsia"/>
                <w:szCs w:val="21"/>
              </w:rPr>
              <w:t>参考画面</w:t>
            </w:r>
          </w:p>
        </w:tc>
        <w:tc>
          <w:tcPr>
            <w:tcW w:w="7142" w:type="dxa"/>
            <w:tcPrChange w:id="461" w:author="lenovo" w:date="2016-06-21T16:10:00Z">
              <w:tcPr>
                <w:tcW w:w="7087" w:type="dxa"/>
              </w:tcPr>
            </w:tcPrChange>
          </w:tcPr>
          <w:p w14:paraId="15C5076F" w14:textId="77777777" w:rsidR="00DC1257" w:rsidRDefault="0023358B">
            <w:pPr>
              <w:widowControl/>
              <w:overflowPunct w:val="0"/>
              <w:autoSpaceDE w:val="0"/>
              <w:autoSpaceDN w:val="0"/>
              <w:adjustRightInd w:val="0"/>
              <w:spacing w:after="100" w:line="360" w:lineRule="atLeast"/>
              <w:textAlignment w:val="baseline"/>
            </w:pPr>
            <w:ins w:id="462" w:author="lenovo" w:date="2016-06-21T15:56:00Z">
              <w:r>
                <w:rPr>
                  <w:noProof/>
                </w:rPr>
                <w:drawing>
                  <wp:inline distT="0" distB="0" distL="114300" distR="114300" wp14:anchorId="5728118F" wp14:editId="37368712">
                    <wp:extent cx="4390390" cy="1604645"/>
                    <wp:effectExtent l="0" t="0" r="10160" b="1460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1" cstate="print"/>
                            <a:stretch>
                              <a:fillRect/>
                            </a:stretch>
                          </pic:blipFill>
                          <pic:spPr>
                            <a:xfrm>
                              <a:off x="0" y="0"/>
                              <a:ext cx="4390390" cy="1604645"/>
                            </a:xfrm>
                            <a:prstGeom prst="rect">
                              <a:avLst/>
                            </a:prstGeom>
                            <a:noFill/>
                            <a:ln w="9525">
                              <a:noFill/>
                            </a:ln>
                          </pic:spPr>
                        </pic:pic>
                      </a:graphicData>
                    </a:graphic>
                  </wp:inline>
                </w:drawing>
              </w:r>
            </w:ins>
          </w:p>
        </w:tc>
      </w:tr>
      <w:tr w:rsidR="00DC1257" w14:paraId="0FFCE39D" w14:textId="77777777" w:rsidTr="00DC1257">
        <w:trPr>
          <w:trHeight w:val="225"/>
          <w:trPrChange w:id="463" w:author="lenovo" w:date="2016-06-21T16:10:00Z">
            <w:trPr>
              <w:trHeight w:val="225"/>
            </w:trPr>
          </w:trPrChange>
        </w:trPr>
        <w:tc>
          <w:tcPr>
            <w:tcW w:w="1362" w:type="dxa"/>
            <w:shd w:val="clear" w:color="auto" w:fill="D9D9D9"/>
            <w:tcPrChange w:id="464" w:author="lenovo" w:date="2016-06-21T16:10:00Z">
              <w:tcPr>
                <w:tcW w:w="1985" w:type="dxa"/>
                <w:shd w:val="clear" w:color="auto" w:fill="D9D9D9"/>
              </w:tcPr>
            </w:tcPrChange>
          </w:tcPr>
          <w:p w14:paraId="1A87B985" w14:textId="77777777" w:rsidR="00DC1257" w:rsidRDefault="007579A1">
            <w:pPr>
              <w:spacing w:line="360" w:lineRule="atLeast"/>
              <w:rPr>
                <w:szCs w:val="21"/>
              </w:rPr>
            </w:pPr>
            <w:r>
              <w:rPr>
                <w:rFonts w:hint="eastAsia"/>
                <w:szCs w:val="21"/>
              </w:rPr>
              <w:t>业务规则</w:t>
            </w:r>
          </w:p>
        </w:tc>
        <w:tc>
          <w:tcPr>
            <w:tcW w:w="7142" w:type="dxa"/>
            <w:tcPrChange w:id="465" w:author="lenovo" w:date="2016-06-21T16:10:00Z">
              <w:tcPr>
                <w:tcW w:w="7087" w:type="dxa"/>
              </w:tcPr>
            </w:tcPrChange>
          </w:tcPr>
          <w:p w14:paraId="63E4EDB8" w14:textId="77777777" w:rsidR="00DC1257" w:rsidRDefault="007579A1">
            <w:pPr>
              <w:widowControl/>
              <w:tabs>
                <w:tab w:val="left" w:pos="435"/>
              </w:tabs>
              <w:overflowPunct w:val="0"/>
              <w:autoSpaceDE w:val="0"/>
              <w:autoSpaceDN w:val="0"/>
              <w:adjustRightInd w:val="0"/>
              <w:spacing w:after="100" w:line="360" w:lineRule="atLeast"/>
              <w:ind w:left="435" w:hanging="435"/>
              <w:jc w:val="left"/>
              <w:textAlignment w:val="baseline"/>
              <w:rPr>
                <w:rFonts w:hAnsi="宋体"/>
                <w:szCs w:val="21"/>
              </w:rPr>
            </w:pPr>
            <w:r>
              <w:rPr>
                <w:rFonts w:hAnsi="宋体" w:hint="eastAsia"/>
                <w:szCs w:val="21"/>
              </w:rPr>
              <w:t>1</w:t>
            </w:r>
            <w:r>
              <w:rPr>
                <w:rFonts w:hAnsi="宋体" w:hint="eastAsia"/>
                <w:szCs w:val="21"/>
              </w:rPr>
              <w:t>、机构代码、机构名称</w:t>
            </w:r>
            <w:proofErr w:type="gramStart"/>
            <w:r>
              <w:rPr>
                <w:rFonts w:hAnsi="宋体" w:hint="eastAsia"/>
                <w:szCs w:val="21"/>
              </w:rPr>
              <w:t>必填且唯一</w:t>
            </w:r>
            <w:proofErr w:type="gramEnd"/>
          </w:p>
          <w:p w14:paraId="608093D8" w14:textId="77777777" w:rsidR="00DC1257" w:rsidRDefault="007579A1">
            <w:pPr>
              <w:widowControl/>
              <w:tabs>
                <w:tab w:val="left" w:pos="435"/>
              </w:tabs>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、机构地址，邮政编码，联系电话，机构级别，上级机构为必输项；</w:t>
            </w:r>
          </w:p>
          <w:p w14:paraId="3FB4A3CE" w14:textId="77777777" w:rsidR="00DC1257" w:rsidRDefault="007579A1">
            <w:pPr>
              <w:widowControl/>
              <w:tabs>
                <w:tab w:val="left" w:pos="435"/>
              </w:tabs>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w:t>
            </w:r>
            <w:r>
              <w:rPr>
                <w:rFonts w:hint="eastAsia"/>
              </w:rPr>
              <w:t>各字段长度控制详见数据库设计。</w:t>
            </w:r>
          </w:p>
        </w:tc>
      </w:tr>
      <w:tr w:rsidR="00DC1257" w14:paraId="4B3B239A" w14:textId="77777777" w:rsidTr="00DC1257">
        <w:trPr>
          <w:trHeight w:val="225"/>
          <w:trPrChange w:id="466" w:author="lenovo" w:date="2016-06-21T16:10:00Z">
            <w:trPr>
              <w:trHeight w:val="225"/>
            </w:trPr>
          </w:trPrChange>
        </w:trPr>
        <w:tc>
          <w:tcPr>
            <w:tcW w:w="1362" w:type="dxa"/>
            <w:shd w:val="clear" w:color="auto" w:fill="D9D9D9"/>
            <w:tcPrChange w:id="467" w:author="lenovo" w:date="2016-06-21T16:10:00Z">
              <w:tcPr>
                <w:tcW w:w="1985" w:type="dxa"/>
                <w:shd w:val="clear" w:color="auto" w:fill="D9D9D9"/>
              </w:tcPr>
            </w:tcPrChange>
          </w:tcPr>
          <w:p w14:paraId="73B4C657" w14:textId="77777777" w:rsidR="00DC1257" w:rsidRDefault="007579A1">
            <w:pPr>
              <w:spacing w:line="360" w:lineRule="atLeast"/>
              <w:rPr>
                <w:rFonts w:hAnsi="宋体"/>
                <w:szCs w:val="21"/>
              </w:rPr>
            </w:pPr>
            <w:r>
              <w:rPr>
                <w:rFonts w:hAnsi="宋体" w:hint="eastAsia"/>
                <w:szCs w:val="21"/>
              </w:rPr>
              <w:t>备注</w:t>
            </w:r>
          </w:p>
        </w:tc>
        <w:tc>
          <w:tcPr>
            <w:tcW w:w="7142" w:type="dxa"/>
            <w:tcPrChange w:id="468" w:author="lenovo" w:date="2016-06-21T16:10:00Z">
              <w:tcPr>
                <w:tcW w:w="7087" w:type="dxa"/>
              </w:tcPr>
            </w:tcPrChange>
          </w:tcPr>
          <w:p w14:paraId="7929DC4E" w14:textId="77777777" w:rsidR="00DC1257" w:rsidRDefault="007579A1">
            <w:pPr>
              <w:numPr>
                <w:ilvl w:val="0"/>
                <w:numId w:val="6"/>
              </w:numPr>
              <w:spacing w:line="360" w:lineRule="atLeast"/>
              <w:rPr>
                <w:del w:id="469" w:author="lenovo" w:date="2016-06-21T11:17:00Z"/>
              </w:rPr>
            </w:pPr>
            <w:r>
              <w:rPr>
                <w:rFonts w:hint="eastAsia"/>
              </w:rPr>
              <w:t>点击保存</w:t>
            </w:r>
            <w:r>
              <w:rPr>
                <w:rFonts w:hint="eastAsia"/>
              </w:rPr>
              <w:t>[</w:t>
            </w:r>
            <w:r>
              <w:rPr>
                <w:rFonts w:hint="eastAsia"/>
              </w:rPr>
              <w:t>按钮</w:t>
            </w:r>
            <w:r>
              <w:rPr>
                <w:rFonts w:hint="eastAsia"/>
              </w:rPr>
              <w:t>]</w:t>
            </w:r>
            <w:r>
              <w:rPr>
                <w:rFonts w:hint="eastAsia"/>
              </w:rPr>
              <w:t>，系统保存新增机构信息，跳转到机构查询页面，参见</w:t>
            </w:r>
            <w:r>
              <w:rPr>
                <w:rFonts w:hint="eastAsia"/>
              </w:rPr>
              <w:t xml:space="preserve"> </w:t>
            </w:r>
            <w:r>
              <w:rPr>
                <w:rFonts w:hint="eastAsia"/>
              </w:rPr>
              <w:t>“</w:t>
            </w:r>
            <w:ins w:id="470" w:author="lenovo" w:date="2016-06-21T11:19:00Z">
              <w:r w:rsidR="00E21B5E">
                <w:rPr>
                  <w:rFonts w:hint="eastAsia"/>
                </w:rPr>
                <w:fldChar w:fldCharType="begin"/>
              </w:r>
              <w:r>
                <w:rPr>
                  <w:rFonts w:hint="eastAsia"/>
                </w:rPr>
                <w:instrText xml:space="preserve"> REF _Toc26264 \h </w:instrText>
              </w:r>
            </w:ins>
            <w:r w:rsidR="00E21B5E">
              <w:rPr>
                <w:rFonts w:hint="eastAsia"/>
              </w:rPr>
            </w:r>
            <w:ins w:id="471" w:author="lenovo" w:date="2016-06-21T11:19:00Z">
              <w:r w:rsidR="00E21B5E">
                <w:rPr>
                  <w:rFonts w:hint="eastAsia"/>
                </w:rPr>
                <w:fldChar w:fldCharType="separate"/>
              </w:r>
              <w:r>
                <w:rPr>
                  <w:rFonts w:hint="eastAsia"/>
                </w:rPr>
                <w:t>机构查询</w:t>
              </w:r>
              <w:r w:rsidR="00E21B5E">
                <w:rPr>
                  <w:rFonts w:hint="eastAsia"/>
                </w:rPr>
                <w:fldChar w:fldCharType="end"/>
              </w:r>
            </w:ins>
            <w:del w:id="472" w:author="lenovo" w:date="2016-06-21T11:17:00Z">
              <w:r>
                <w:rPr>
                  <w:rFonts w:hint="eastAsia"/>
                </w:rPr>
                <w:delText>章节</w:delText>
              </w:r>
              <w:r>
                <w:rPr>
                  <w:rFonts w:hint="eastAsia"/>
                </w:rPr>
                <w:delText xml:space="preserve">3.2.1 </w:delText>
              </w:r>
              <w:r>
                <w:rPr>
                  <w:rFonts w:hint="eastAsia"/>
                </w:rPr>
                <w:delText>机构查询</w:delText>
              </w:r>
            </w:del>
            <w:r>
              <w:rPr>
                <w:rFonts w:hint="eastAsia"/>
              </w:rPr>
              <w:t>”</w:t>
            </w:r>
          </w:p>
          <w:p w14:paraId="55F5A155" w14:textId="77777777" w:rsidR="00DC1257" w:rsidRDefault="007579A1">
            <w:pPr>
              <w:numPr>
                <w:ilvl w:val="0"/>
                <w:numId w:val="6"/>
                <w:ins w:id="473" w:author="lenovo" w:date="2016-06-21T11:17:00Z"/>
              </w:numPr>
              <w:spacing w:line="360" w:lineRule="atLeast"/>
            </w:pPr>
            <w:del w:id="474" w:author="lenovo" w:date="2016-06-21T11:17:00Z">
              <w:r>
                <w:rPr>
                  <w:rFonts w:hint="eastAsia"/>
                </w:rPr>
                <w:delText>点击关闭</w:delText>
              </w:r>
              <w:r>
                <w:rPr>
                  <w:rFonts w:hint="eastAsia"/>
                </w:rPr>
                <w:delText>[</w:delText>
              </w:r>
              <w:r>
                <w:rPr>
                  <w:rFonts w:hint="eastAsia"/>
                </w:rPr>
                <w:delText>按钮</w:delText>
              </w:r>
              <w:r>
                <w:rPr>
                  <w:rFonts w:hint="eastAsia"/>
                </w:rPr>
                <w:delText>]</w:delText>
              </w:r>
              <w:r>
                <w:rPr>
                  <w:rFonts w:hint="eastAsia"/>
                </w:rPr>
                <w:delText>，跳转到机构查询页面，参见</w:delText>
              </w:r>
              <w:r>
                <w:rPr>
                  <w:rFonts w:hint="eastAsia"/>
                </w:rPr>
                <w:delText xml:space="preserve"> </w:delText>
              </w:r>
              <w:r>
                <w:rPr>
                  <w:rFonts w:hint="eastAsia"/>
                </w:rPr>
                <w:delText>“章节</w:delText>
              </w:r>
              <w:r>
                <w:rPr>
                  <w:rFonts w:hint="eastAsia"/>
                </w:rPr>
                <w:delText xml:space="preserve"> 3.2.1</w:delText>
              </w:r>
              <w:r>
                <w:rPr>
                  <w:rFonts w:hint="eastAsia"/>
                </w:rPr>
                <w:delText>机构查询”</w:delText>
              </w:r>
            </w:del>
          </w:p>
        </w:tc>
      </w:tr>
    </w:tbl>
    <w:p w14:paraId="36D1B019" w14:textId="77777777" w:rsidR="00DC1257" w:rsidRDefault="00DC1257"/>
    <w:p w14:paraId="255D912A" w14:textId="77777777" w:rsidR="00DC1257" w:rsidRDefault="007579A1">
      <w:pPr>
        <w:pStyle w:val="3"/>
        <w:numPr>
          <w:ilvl w:val="2"/>
          <w:numId w:val="1"/>
        </w:numPr>
        <w:rPr>
          <w:rFonts w:ascii="黑体" w:eastAsia="黑体"/>
          <w:sz w:val="24"/>
          <w:szCs w:val="24"/>
        </w:rPr>
      </w:pPr>
      <w:bookmarkStart w:id="475" w:name="_Ref262492179"/>
      <w:bookmarkStart w:id="476" w:name="_Toc10401"/>
      <w:bookmarkStart w:id="477" w:name="_Toc445106686"/>
      <w:r>
        <w:rPr>
          <w:rFonts w:ascii="黑体" w:eastAsia="黑体" w:hint="eastAsia"/>
          <w:sz w:val="24"/>
          <w:szCs w:val="24"/>
        </w:rPr>
        <w:t>机构</w:t>
      </w:r>
      <w:bookmarkEnd w:id="475"/>
      <w:r>
        <w:rPr>
          <w:rFonts w:ascii="黑体" w:eastAsia="黑体" w:hint="eastAsia"/>
          <w:sz w:val="24"/>
          <w:szCs w:val="24"/>
        </w:rPr>
        <w:t>编辑</w:t>
      </w:r>
      <w:bookmarkEnd w:id="476"/>
      <w:bookmarkEnd w:id="477"/>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478" w:author="lenovo" w:date="2016-06-21T17:28: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479">
          <w:tblGrid>
            <w:gridCol w:w="1985"/>
            <w:gridCol w:w="7087"/>
          </w:tblGrid>
        </w:tblGridChange>
      </w:tblGrid>
      <w:tr w:rsidR="00DC1257" w14:paraId="7947BE83" w14:textId="77777777" w:rsidTr="00DC1257">
        <w:trPr>
          <w:trHeight w:val="463"/>
          <w:trPrChange w:id="480" w:author="lenovo" w:date="2016-06-21T17:28:00Z">
            <w:trPr>
              <w:trHeight w:val="463"/>
            </w:trPr>
          </w:trPrChange>
        </w:trPr>
        <w:tc>
          <w:tcPr>
            <w:tcW w:w="1361" w:type="dxa"/>
            <w:shd w:val="clear" w:color="auto" w:fill="D9D9D9"/>
            <w:tcPrChange w:id="481" w:author="lenovo" w:date="2016-06-21T17:28:00Z">
              <w:tcPr>
                <w:tcW w:w="1985" w:type="dxa"/>
                <w:shd w:val="clear" w:color="auto" w:fill="D9D9D9"/>
              </w:tcPr>
            </w:tcPrChange>
          </w:tcPr>
          <w:p w14:paraId="1196C92F" w14:textId="77777777" w:rsidR="00DC1257" w:rsidRDefault="007579A1">
            <w:pPr>
              <w:spacing w:line="360" w:lineRule="atLeast"/>
              <w:rPr>
                <w:szCs w:val="21"/>
              </w:rPr>
            </w:pPr>
            <w:r>
              <w:rPr>
                <w:rFonts w:hint="eastAsia"/>
                <w:szCs w:val="21"/>
              </w:rPr>
              <w:t>功能概述</w:t>
            </w:r>
          </w:p>
        </w:tc>
        <w:tc>
          <w:tcPr>
            <w:tcW w:w="7143" w:type="dxa"/>
            <w:tcPrChange w:id="482" w:author="lenovo" w:date="2016-06-21T17:28:00Z">
              <w:tcPr>
                <w:tcW w:w="7087" w:type="dxa"/>
              </w:tcPr>
            </w:tcPrChange>
          </w:tcPr>
          <w:p w14:paraId="60B0CA24" w14:textId="77777777" w:rsidR="00DC1257" w:rsidRDefault="007579A1">
            <w:pPr>
              <w:spacing w:line="360" w:lineRule="atLeast"/>
            </w:pPr>
            <w:r>
              <w:rPr>
                <w:rFonts w:hint="eastAsia"/>
              </w:rPr>
              <w:t>机构编辑</w:t>
            </w:r>
          </w:p>
        </w:tc>
      </w:tr>
      <w:tr w:rsidR="00DC1257" w14:paraId="02A80ED0" w14:textId="77777777" w:rsidTr="00DC1257">
        <w:trPr>
          <w:trHeight w:val="225"/>
          <w:trPrChange w:id="483" w:author="lenovo" w:date="2016-06-21T17:28:00Z">
            <w:trPr>
              <w:trHeight w:val="225"/>
            </w:trPr>
          </w:trPrChange>
        </w:trPr>
        <w:tc>
          <w:tcPr>
            <w:tcW w:w="1361" w:type="dxa"/>
            <w:shd w:val="clear" w:color="auto" w:fill="D9D9D9"/>
            <w:tcPrChange w:id="484" w:author="lenovo" w:date="2016-06-21T17:28:00Z">
              <w:tcPr>
                <w:tcW w:w="1985" w:type="dxa"/>
                <w:shd w:val="clear" w:color="auto" w:fill="D9D9D9"/>
              </w:tcPr>
            </w:tcPrChange>
          </w:tcPr>
          <w:p w14:paraId="506495F5" w14:textId="77777777" w:rsidR="00DC1257" w:rsidRDefault="007579A1">
            <w:pPr>
              <w:spacing w:line="360" w:lineRule="atLeast"/>
              <w:rPr>
                <w:szCs w:val="21"/>
              </w:rPr>
            </w:pPr>
            <w:r>
              <w:rPr>
                <w:rFonts w:hint="eastAsia"/>
                <w:szCs w:val="21"/>
              </w:rPr>
              <w:t>页面输入</w:t>
            </w:r>
          </w:p>
        </w:tc>
        <w:tc>
          <w:tcPr>
            <w:tcW w:w="7143" w:type="dxa"/>
            <w:tcPrChange w:id="485" w:author="lenovo" w:date="2016-06-21T17:28:00Z">
              <w:tcPr>
                <w:tcW w:w="7087" w:type="dxa"/>
              </w:tcPr>
            </w:tcPrChange>
          </w:tcPr>
          <w:p w14:paraId="3DD9C746"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66BE9827"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szCs w:val="21"/>
              </w:rPr>
              <w:t>机构名称</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，机构地址</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，邮政编码</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，联系电话</w:t>
            </w:r>
            <w:r>
              <w:rPr>
                <w:rFonts w:hAnsi="宋体" w:hint="eastAsia"/>
                <w:szCs w:val="21"/>
              </w:rPr>
              <w:t>[</w:t>
            </w:r>
            <w:r>
              <w:rPr>
                <w:rFonts w:hAnsi="宋体" w:hint="eastAsia"/>
                <w:szCs w:val="21"/>
              </w:rPr>
              <w:t>必输入框</w:t>
            </w:r>
            <w:r>
              <w:rPr>
                <w:rFonts w:hAnsi="宋体" w:hint="eastAsia"/>
                <w:szCs w:val="21"/>
              </w:rPr>
              <w:t>]</w:t>
            </w:r>
            <w:r>
              <w:rPr>
                <w:rFonts w:hAnsi="宋体" w:hint="eastAsia"/>
                <w:szCs w:val="21"/>
              </w:rPr>
              <w:t>，机构级别</w:t>
            </w:r>
            <w:r>
              <w:rPr>
                <w:rFonts w:hAnsi="宋体" w:hint="eastAsia"/>
                <w:szCs w:val="21"/>
              </w:rPr>
              <w:t>[</w:t>
            </w:r>
            <w:r>
              <w:rPr>
                <w:rFonts w:hAnsi="宋体" w:hint="eastAsia"/>
                <w:szCs w:val="21"/>
              </w:rPr>
              <w:t>下拉框</w:t>
            </w:r>
            <w:r>
              <w:rPr>
                <w:rFonts w:hAnsi="宋体" w:hint="eastAsia"/>
                <w:szCs w:val="21"/>
              </w:rPr>
              <w:t>]</w:t>
            </w:r>
            <w:del w:id="486" w:author="lenovo" w:date="2016-06-21T15:10:00Z">
              <w:r>
                <w:rPr>
                  <w:rFonts w:hAnsi="宋体" w:hint="eastAsia"/>
                  <w:szCs w:val="21"/>
                </w:rPr>
                <w:delText>，所属分行</w:delText>
              </w:r>
              <w:r>
                <w:rPr>
                  <w:rFonts w:hAnsi="宋体" w:hint="eastAsia"/>
                  <w:szCs w:val="21"/>
                </w:rPr>
                <w:delText>[</w:delText>
              </w:r>
              <w:r>
                <w:rPr>
                  <w:rFonts w:hAnsi="宋体" w:hint="eastAsia"/>
                  <w:szCs w:val="21"/>
                </w:rPr>
                <w:delText>下拉框</w:delText>
              </w:r>
              <w:r>
                <w:rPr>
                  <w:rFonts w:hAnsi="宋体" w:hint="eastAsia"/>
                  <w:szCs w:val="21"/>
                </w:rPr>
                <w:delText>]</w:delText>
              </w:r>
            </w:del>
            <w:r>
              <w:rPr>
                <w:rFonts w:hAnsi="宋体" w:hint="eastAsia"/>
                <w:szCs w:val="21"/>
              </w:rPr>
              <w:t>，机构属性</w:t>
            </w:r>
            <w:r>
              <w:rPr>
                <w:rFonts w:hAnsi="宋体" w:hint="eastAsia"/>
                <w:szCs w:val="21"/>
              </w:rPr>
              <w:t>[</w:t>
            </w:r>
            <w:r>
              <w:rPr>
                <w:rFonts w:hAnsi="宋体" w:hint="eastAsia"/>
                <w:szCs w:val="21"/>
              </w:rPr>
              <w:t>下拉框</w:t>
            </w:r>
            <w:r>
              <w:rPr>
                <w:rFonts w:hAnsi="宋体" w:hint="eastAsia"/>
                <w:szCs w:val="21"/>
              </w:rPr>
              <w:t>]</w:t>
            </w:r>
          </w:p>
          <w:p w14:paraId="38DFF433"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1CFBA983" w14:textId="77777777" w:rsidTr="00DC1257">
        <w:trPr>
          <w:trHeight w:val="225"/>
          <w:trPrChange w:id="487" w:author="lenovo" w:date="2016-06-21T17:28:00Z">
            <w:trPr>
              <w:trHeight w:val="225"/>
            </w:trPr>
          </w:trPrChange>
        </w:trPr>
        <w:tc>
          <w:tcPr>
            <w:tcW w:w="1361" w:type="dxa"/>
            <w:shd w:val="clear" w:color="auto" w:fill="D9D9D9"/>
            <w:tcPrChange w:id="488" w:author="lenovo" w:date="2016-06-21T17:28:00Z">
              <w:tcPr>
                <w:tcW w:w="1985" w:type="dxa"/>
                <w:shd w:val="clear" w:color="auto" w:fill="D9D9D9"/>
              </w:tcPr>
            </w:tcPrChange>
          </w:tcPr>
          <w:p w14:paraId="044D0394" w14:textId="77777777" w:rsidR="00DC1257" w:rsidRDefault="007579A1">
            <w:pPr>
              <w:spacing w:line="360" w:lineRule="atLeast"/>
              <w:rPr>
                <w:szCs w:val="21"/>
              </w:rPr>
            </w:pPr>
            <w:r>
              <w:rPr>
                <w:rFonts w:hint="eastAsia"/>
                <w:szCs w:val="21"/>
              </w:rPr>
              <w:t>页面输出</w:t>
            </w:r>
          </w:p>
        </w:tc>
        <w:tc>
          <w:tcPr>
            <w:tcW w:w="7143" w:type="dxa"/>
            <w:tcPrChange w:id="489" w:author="lenovo" w:date="2016-06-21T17:28:00Z">
              <w:tcPr>
                <w:tcW w:w="7087" w:type="dxa"/>
              </w:tcPr>
            </w:tcPrChange>
          </w:tcPr>
          <w:p w14:paraId="198EF938" w14:textId="77777777" w:rsidR="00DC1257" w:rsidRDefault="007579A1">
            <w:pPr>
              <w:spacing w:line="360" w:lineRule="atLeast"/>
              <w:rPr>
                <w:color w:val="FF0000"/>
              </w:rPr>
            </w:pPr>
            <w:r>
              <w:rPr>
                <w:rFonts w:hint="eastAsia"/>
              </w:rPr>
              <w:t>机构代码</w:t>
            </w:r>
            <w:r>
              <w:rPr>
                <w:rFonts w:hint="eastAsia"/>
              </w:rPr>
              <w:t>[</w:t>
            </w:r>
            <w:r>
              <w:rPr>
                <w:rFonts w:hint="eastAsia"/>
              </w:rPr>
              <w:t>只读显示</w:t>
            </w:r>
            <w:r>
              <w:rPr>
                <w:rFonts w:hint="eastAsia"/>
              </w:rPr>
              <w:t>]</w:t>
            </w:r>
            <w:r>
              <w:rPr>
                <w:rFonts w:hint="eastAsia"/>
              </w:rPr>
              <w:t>，</w:t>
            </w:r>
            <w:commentRangeStart w:id="490"/>
            <w:r>
              <w:rPr>
                <w:rFonts w:hint="eastAsia"/>
              </w:rPr>
              <w:t>上级机构</w:t>
            </w:r>
            <w:r>
              <w:rPr>
                <w:rFonts w:hint="eastAsia"/>
              </w:rPr>
              <w:t>[</w:t>
            </w:r>
            <w:r>
              <w:rPr>
                <w:rFonts w:hint="eastAsia"/>
              </w:rPr>
              <w:t>只读显示</w:t>
            </w:r>
            <w:r>
              <w:rPr>
                <w:rFonts w:hint="eastAsia"/>
              </w:rPr>
              <w:t>]</w:t>
            </w:r>
            <w:commentRangeEnd w:id="490"/>
            <w:r>
              <w:commentReference w:id="490"/>
            </w:r>
            <w:r>
              <w:rPr>
                <w:rFonts w:hint="eastAsia"/>
              </w:rPr>
              <w:t xml:space="preserve"> </w:t>
            </w:r>
          </w:p>
        </w:tc>
      </w:tr>
      <w:tr w:rsidR="00DC1257" w14:paraId="02BC4CB0" w14:textId="77777777" w:rsidTr="00DC1257">
        <w:trPr>
          <w:trHeight w:val="225"/>
          <w:trPrChange w:id="491" w:author="lenovo" w:date="2016-06-21T17:28:00Z">
            <w:trPr>
              <w:trHeight w:val="225"/>
            </w:trPr>
          </w:trPrChange>
        </w:trPr>
        <w:tc>
          <w:tcPr>
            <w:tcW w:w="1361" w:type="dxa"/>
            <w:shd w:val="clear" w:color="auto" w:fill="D9D9D9"/>
            <w:tcPrChange w:id="492" w:author="lenovo" w:date="2016-06-21T17:28:00Z">
              <w:tcPr>
                <w:tcW w:w="1985" w:type="dxa"/>
                <w:shd w:val="clear" w:color="auto" w:fill="D9D9D9"/>
              </w:tcPr>
            </w:tcPrChange>
          </w:tcPr>
          <w:p w14:paraId="7DA2B874" w14:textId="77777777" w:rsidR="00DC1257" w:rsidRDefault="007579A1">
            <w:pPr>
              <w:spacing w:line="360" w:lineRule="atLeast"/>
              <w:rPr>
                <w:szCs w:val="21"/>
              </w:rPr>
            </w:pPr>
            <w:r>
              <w:rPr>
                <w:rFonts w:hint="eastAsia"/>
                <w:szCs w:val="21"/>
              </w:rPr>
              <w:t>参考画面</w:t>
            </w:r>
          </w:p>
        </w:tc>
        <w:tc>
          <w:tcPr>
            <w:tcW w:w="7143" w:type="dxa"/>
            <w:tcPrChange w:id="493" w:author="lenovo" w:date="2016-06-21T17:28:00Z">
              <w:tcPr>
                <w:tcW w:w="7087" w:type="dxa"/>
              </w:tcPr>
            </w:tcPrChange>
          </w:tcPr>
          <w:p w14:paraId="668B22A0" w14:textId="77777777" w:rsidR="00DC1257" w:rsidRDefault="0023358B">
            <w:pPr>
              <w:widowControl/>
              <w:overflowPunct w:val="0"/>
              <w:autoSpaceDE w:val="0"/>
              <w:autoSpaceDN w:val="0"/>
              <w:adjustRightInd w:val="0"/>
              <w:spacing w:after="100" w:line="360" w:lineRule="atLeast"/>
              <w:textAlignment w:val="baseline"/>
            </w:pPr>
            <w:ins w:id="494" w:author="lenovo" w:date="2016-06-21T11:21:00Z">
              <w:r>
                <w:rPr>
                  <w:noProof/>
                </w:rPr>
                <w:drawing>
                  <wp:inline distT="0" distB="0" distL="114300" distR="114300" wp14:anchorId="41E89B80" wp14:editId="13A24ECD">
                    <wp:extent cx="4392295" cy="1647190"/>
                    <wp:effectExtent l="0" t="0" r="8255" b="1016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2" cstate="print"/>
                            <a:stretch>
                              <a:fillRect/>
                            </a:stretch>
                          </pic:blipFill>
                          <pic:spPr>
                            <a:xfrm>
                              <a:off x="0" y="0"/>
                              <a:ext cx="4392295" cy="1647190"/>
                            </a:xfrm>
                            <a:prstGeom prst="rect">
                              <a:avLst/>
                            </a:prstGeom>
                            <a:noFill/>
                            <a:ln w="9525">
                              <a:noFill/>
                            </a:ln>
                          </pic:spPr>
                        </pic:pic>
                      </a:graphicData>
                    </a:graphic>
                  </wp:inline>
                </w:drawing>
              </w:r>
            </w:ins>
          </w:p>
        </w:tc>
      </w:tr>
      <w:tr w:rsidR="00DC1257" w14:paraId="30A5997F" w14:textId="77777777" w:rsidTr="00DC1257">
        <w:trPr>
          <w:trHeight w:val="225"/>
          <w:trPrChange w:id="495" w:author="lenovo" w:date="2016-06-21T17:28:00Z">
            <w:trPr>
              <w:trHeight w:val="225"/>
            </w:trPr>
          </w:trPrChange>
        </w:trPr>
        <w:tc>
          <w:tcPr>
            <w:tcW w:w="1361" w:type="dxa"/>
            <w:shd w:val="clear" w:color="auto" w:fill="D9D9D9"/>
            <w:tcPrChange w:id="496" w:author="lenovo" w:date="2016-06-21T17:28:00Z">
              <w:tcPr>
                <w:tcW w:w="1985" w:type="dxa"/>
                <w:shd w:val="clear" w:color="auto" w:fill="D9D9D9"/>
              </w:tcPr>
            </w:tcPrChange>
          </w:tcPr>
          <w:p w14:paraId="0CD6B962" w14:textId="77777777" w:rsidR="00DC1257" w:rsidRDefault="007579A1">
            <w:pPr>
              <w:spacing w:line="360" w:lineRule="atLeast"/>
              <w:rPr>
                <w:szCs w:val="21"/>
              </w:rPr>
            </w:pPr>
            <w:r>
              <w:rPr>
                <w:rFonts w:hint="eastAsia"/>
                <w:szCs w:val="21"/>
              </w:rPr>
              <w:t>业务规则</w:t>
            </w:r>
          </w:p>
        </w:tc>
        <w:tc>
          <w:tcPr>
            <w:tcW w:w="7143" w:type="dxa"/>
            <w:tcPrChange w:id="497" w:author="lenovo" w:date="2016-06-21T17:28:00Z">
              <w:tcPr>
                <w:tcW w:w="7087" w:type="dxa"/>
              </w:tcPr>
            </w:tcPrChange>
          </w:tcPr>
          <w:p w14:paraId="249295FC" w14:textId="77777777" w:rsidR="00DC1257" w:rsidRDefault="007579A1">
            <w:pPr>
              <w:widowControl/>
              <w:tabs>
                <w:tab w:val="left" w:pos="435"/>
              </w:tabs>
              <w:overflowPunct w:val="0"/>
              <w:autoSpaceDE w:val="0"/>
              <w:autoSpaceDN w:val="0"/>
              <w:adjustRightInd w:val="0"/>
              <w:spacing w:after="100" w:line="360" w:lineRule="atLeast"/>
              <w:ind w:left="435" w:hanging="435"/>
              <w:jc w:val="left"/>
              <w:textAlignment w:val="baseline"/>
              <w:rPr>
                <w:rFonts w:hAnsi="宋体"/>
                <w:szCs w:val="21"/>
              </w:rPr>
            </w:pPr>
            <w:r>
              <w:rPr>
                <w:rFonts w:hAnsi="宋体" w:hint="eastAsia"/>
                <w:szCs w:val="21"/>
              </w:rPr>
              <w:t>1</w:t>
            </w:r>
            <w:r>
              <w:rPr>
                <w:rFonts w:hAnsi="宋体" w:hint="eastAsia"/>
                <w:szCs w:val="21"/>
              </w:rPr>
              <w:t>、机构代码、上级机构只读</w:t>
            </w:r>
            <w:del w:id="498" w:author="lenovo" w:date="2016-06-21T13:55:00Z">
              <w:r>
                <w:rPr>
                  <w:rFonts w:hAnsi="宋体" w:hint="eastAsia"/>
                  <w:szCs w:val="21"/>
                </w:rPr>
                <w:delText>唯一</w:delText>
              </w:r>
            </w:del>
          </w:p>
          <w:p w14:paraId="2690A38E" w14:textId="77777777" w:rsidR="00DC1257" w:rsidRDefault="007579A1">
            <w:pPr>
              <w:widowControl/>
              <w:tabs>
                <w:tab w:val="left" w:pos="435"/>
              </w:tabs>
              <w:overflowPunct w:val="0"/>
              <w:autoSpaceDE w:val="0"/>
              <w:autoSpaceDN w:val="0"/>
              <w:adjustRightInd w:val="0"/>
              <w:spacing w:after="100" w:line="360" w:lineRule="atLeast"/>
              <w:ind w:left="435" w:hanging="435"/>
              <w:jc w:val="left"/>
              <w:textAlignment w:val="baseline"/>
              <w:rPr>
                <w:rFonts w:hAnsi="宋体"/>
                <w:szCs w:val="21"/>
              </w:rPr>
            </w:pPr>
            <w:r>
              <w:rPr>
                <w:rFonts w:hAnsi="宋体" w:hint="eastAsia"/>
                <w:szCs w:val="21"/>
              </w:rPr>
              <w:t>2</w:t>
            </w:r>
            <w:r>
              <w:rPr>
                <w:rFonts w:hAnsi="宋体" w:hint="eastAsia"/>
                <w:szCs w:val="21"/>
              </w:rPr>
              <w:t>、机构名称</w:t>
            </w:r>
            <w:proofErr w:type="gramStart"/>
            <w:r>
              <w:rPr>
                <w:rFonts w:hAnsi="宋体" w:hint="eastAsia"/>
                <w:szCs w:val="21"/>
              </w:rPr>
              <w:t>必填且唯一</w:t>
            </w:r>
            <w:proofErr w:type="gramEnd"/>
          </w:p>
          <w:p w14:paraId="15DF3FF7"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、机构地址，邮政编码，联系电话，机构级别，上级机构为必输项；</w:t>
            </w:r>
          </w:p>
        </w:tc>
      </w:tr>
      <w:tr w:rsidR="00DC1257" w14:paraId="12B91908" w14:textId="77777777" w:rsidTr="00DC1257">
        <w:trPr>
          <w:trHeight w:val="225"/>
          <w:trPrChange w:id="499" w:author="lenovo" w:date="2016-06-21T17:28: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500" w:author="lenovo" w:date="2016-06-21T17:28: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5BFE6627" w14:textId="77777777" w:rsidR="00DC1257" w:rsidRDefault="007579A1">
            <w:pPr>
              <w:spacing w:line="360" w:lineRule="atLeast"/>
              <w:rPr>
                <w:szCs w:val="21"/>
              </w:rPr>
            </w:pPr>
            <w:r>
              <w:rPr>
                <w:rFonts w:hint="eastAsia"/>
                <w:szCs w:val="21"/>
              </w:rPr>
              <w:lastRenderedPageBreak/>
              <w:t>备注</w:t>
            </w:r>
          </w:p>
        </w:tc>
        <w:tc>
          <w:tcPr>
            <w:tcW w:w="7143" w:type="dxa"/>
            <w:tcBorders>
              <w:top w:val="single" w:sz="6" w:space="0" w:color="auto"/>
              <w:left w:val="single" w:sz="6" w:space="0" w:color="auto"/>
              <w:bottom w:val="single" w:sz="12" w:space="0" w:color="auto"/>
              <w:right w:val="single" w:sz="12" w:space="0" w:color="auto"/>
            </w:tcBorders>
            <w:tcPrChange w:id="501" w:author="lenovo" w:date="2016-06-21T17:28:00Z">
              <w:tcPr>
                <w:tcW w:w="7087" w:type="dxa"/>
                <w:tcBorders>
                  <w:top w:val="single" w:sz="6" w:space="0" w:color="auto"/>
                  <w:left w:val="single" w:sz="6" w:space="0" w:color="auto"/>
                  <w:bottom w:val="single" w:sz="12" w:space="0" w:color="auto"/>
                  <w:right w:val="single" w:sz="12" w:space="0" w:color="auto"/>
                </w:tcBorders>
              </w:tcPr>
            </w:tcPrChange>
          </w:tcPr>
          <w:p w14:paraId="49A1D387" w14:textId="77777777" w:rsidR="00DC1257" w:rsidRDefault="007579A1">
            <w:pPr>
              <w:numPr>
                <w:ilvl w:val="0"/>
                <w:numId w:val="7"/>
              </w:numPr>
              <w:spacing w:line="360" w:lineRule="atLeast"/>
              <w:rPr>
                <w:del w:id="502" w:author="lenovo" w:date="2016-06-21T13:56:00Z"/>
              </w:rPr>
            </w:pPr>
            <w:r>
              <w:rPr>
                <w:rFonts w:hint="eastAsia"/>
              </w:rPr>
              <w:t>点击保存</w:t>
            </w:r>
            <w:r>
              <w:rPr>
                <w:rFonts w:hint="eastAsia"/>
              </w:rPr>
              <w:t>[</w:t>
            </w:r>
            <w:r>
              <w:rPr>
                <w:rFonts w:hint="eastAsia"/>
              </w:rPr>
              <w:t>按钮</w:t>
            </w:r>
            <w:r>
              <w:rPr>
                <w:rFonts w:hint="eastAsia"/>
              </w:rPr>
              <w:t>]</w:t>
            </w:r>
            <w:r>
              <w:rPr>
                <w:rFonts w:hint="eastAsia"/>
              </w:rPr>
              <w:t>，系统编辑该条记录，跳转到机构查询页面，参见</w:t>
            </w:r>
            <w:r>
              <w:rPr>
                <w:rFonts w:hint="eastAsia"/>
              </w:rPr>
              <w:t xml:space="preserve"> </w:t>
            </w:r>
            <w:r>
              <w:rPr>
                <w:rFonts w:hint="eastAsia"/>
              </w:rPr>
              <w:t>“</w:t>
            </w:r>
            <w:del w:id="503" w:author="lenovo" w:date="2016-06-21T13:56:00Z">
              <w:r>
                <w:rPr>
                  <w:rFonts w:hint="eastAsia"/>
                </w:rPr>
                <w:delText>章节</w:delText>
              </w:r>
              <w:r>
                <w:rPr>
                  <w:rFonts w:hint="eastAsia"/>
                </w:rPr>
                <w:delText xml:space="preserve"> 3.2.1 </w:delText>
              </w:r>
              <w:r>
                <w:rPr>
                  <w:rFonts w:hint="eastAsia"/>
                </w:rPr>
                <w:delText>机构查询</w:delText>
              </w:r>
            </w:del>
            <w:ins w:id="504" w:author="lenovo" w:date="2016-06-21T13:56:00Z">
              <w:r w:rsidR="00E21B5E">
                <w:rPr>
                  <w:rFonts w:hint="eastAsia"/>
                </w:rPr>
                <w:fldChar w:fldCharType="begin"/>
              </w:r>
              <w:r>
                <w:rPr>
                  <w:rFonts w:hint="eastAsia"/>
                </w:rPr>
                <w:instrText xml:space="preserve"> REF _Toc26264 \h </w:instrText>
              </w:r>
            </w:ins>
            <w:r w:rsidR="00E21B5E">
              <w:rPr>
                <w:rFonts w:hint="eastAsia"/>
              </w:rPr>
            </w:r>
            <w:ins w:id="505" w:author="lenovo" w:date="2016-06-21T13:56:00Z">
              <w:r w:rsidR="00E21B5E">
                <w:rPr>
                  <w:rFonts w:hint="eastAsia"/>
                </w:rPr>
                <w:fldChar w:fldCharType="separate"/>
              </w:r>
              <w:r>
                <w:rPr>
                  <w:rFonts w:hint="eastAsia"/>
                </w:rPr>
                <w:t>机构查询</w:t>
              </w:r>
              <w:r w:rsidR="00E21B5E">
                <w:rPr>
                  <w:rFonts w:hint="eastAsia"/>
                </w:rPr>
                <w:fldChar w:fldCharType="end"/>
              </w:r>
            </w:ins>
            <w:r>
              <w:rPr>
                <w:rFonts w:hint="eastAsia"/>
              </w:rPr>
              <w:t>”</w:t>
            </w:r>
          </w:p>
          <w:p w14:paraId="603CACAB" w14:textId="77777777" w:rsidR="00DC1257" w:rsidRDefault="007579A1">
            <w:pPr>
              <w:numPr>
                <w:ilvl w:val="0"/>
                <w:numId w:val="7"/>
                <w:ins w:id="506" w:author="lenovo" w:date="2016-06-21T13:56:00Z"/>
              </w:numPr>
              <w:spacing w:line="360" w:lineRule="atLeast"/>
            </w:pPr>
            <w:del w:id="507" w:author="lenovo" w:date="2016-06-21T13:56:00Z">
              <w:r>
                <w:rPr>
                  <w:rFonts w:hint="eastAsia"/>
                </w:rPr>
                <w:delText>点击关闭</w:delText>
              </w:r>
              <w:r>
                <w:rPr>
                  <w:rFonts w:hint="eastAsia"/>
                </w:rPr>
                <w:delText>[</w:delText>
              </w:r>
              <w:r>
                <w:rPr>
                  <w:rFonts w:hint="eastAsia"/>
                </w:rPr>
                <w:delText>按钮</w:delText>
              </w:r>
              <w:r>
                <w:rPr>
                  <w:rFonts w:hint="eastAsia"/>
                </w:rPr>
                <w:delText>]</w:delText>
              </w:r>
              <w:r>
                <w:rPr>
                  <w:rFonts w:hint="eastAsia"/>
                </w:rPr>
                <w:delText>，跳转到机构查询页面，参见</w:delText>
              </w:r>
              <w:r>
                <w:rPr>
                  <w:rFonts w:hint="eastAsia"/>
                </w:rPr>
                <w:delText xml:space="preserve"> </w:delText>
              </w:r>
              <w:r>
                <w:rPr>
                  <w:rFonts w:hint="eastAsia"/>
                </w:rPr>
                <w:delText>“章节</w:delText>
              </w:r>
              <w:r>
                <w:rPr>
                  <w:rFonts w:hint="eastAsia"/>
                </w:rPr>
                <w:delText xml:space="preserve"> 3.2.1</w:delText>
              </w:r>
              <w:r>
                <w:rPr>
                  <w:rFonts w:hint="eastAsia"/>
                </w:rPr>
                <w:delText>机构查询”</w:delText>
              </w:r>
            </w:del>
          </w:p>
        </w:tc>
      </w:tr>
    </w:tbl>
    <w:p w14:paraId="6201F383" w14:textId="77777777" w:rsidR="00DC1257" w:rsidRDefault="00DC1257"/>
    <w:p w14:paraId="7FE7DDD9" w14:textId="77777777" w:rsidR="00DC1257" w:rsidRDefault="007579A1">
      <w:pPr>
        <w:pStyle w:val="3"/>
        <w:numPr>
          <w:ilvl w:val="2"/>
          <w:numId w:val="1"/>
        </w:numPr>
        <w:rPr>
          <w:rFonts w:ascii="黑体" w:eastAsia="黑体"/>
          <w:sz w:val="24"/>
          <w:szCs w:val="24"/>
        </w:rPr>
      </w:pPr>
      <w:bookmarkStart w:id="508" w:name="_Toc445106687"/>
      <w:bookmarkStart w:id="509" w:name="_Toc15860"/>
      <w:r>
        <w:rPr>
          <w:rFonts w:ascii="黑体" w:eastAsia="黑体" w:hint="eastAsia"/>
          <w:sz w:val="24"/>
          <w:szCs w:val="24"/>
        </w:rPr>
        <w:t>机构查看</w:t>
      </w:r>
      <w:bookmarkEnd w:id="508"/>
      <w:bookmarkEnd w:id="509"/>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510" w:author="lenovo" w:date="2016-06-21T17:29: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511">
          <w:tblGrid>
            <w:gridCol w:w="1985"/>
            <w:gridCol w:w="7087"/>
          </w:tblGrid>
        </w:tblGridChange>
      </w:tblGrid>
      <w:tr w:rsidR="00DC1257" w14:paraId="055EA20A" w14:textId="77777777" w:rsidTr="00DC1257">
        <w:trPr>
          <w:trHeight w:val="463"/>
          <w:trPrChange w:id="512" w:author="lenovo" w:date="2016-06-21T17:29:00Z">
            <w:trPr>
              <w:trHeight w:val="463"/>
            </w:trPr>
          </w:trPrChange>
        </w:trPr>
        <w:tc>
          <w:tcPr>
            <w:tcW w:w="1361" w:type="dxa"/>
            <w:shd w:val="clear" w:color="auto" w:fill="D9D9D9"/>
            <w:tcPrChange w:id="513" w:author="lenovo" w:date="2016-06-21T17:29:00Z">
              <w:tcPr>
                <w:tcW w:w="1985" w:type="dxa"/>
                <w:shd w:val="clear" w:color="auto" w:fill="D9D9D9"/>
              </w:tcPr>
            </w:tcPrChange>
          </w:tcPr>
          <w:p w14:paraId="7D36D84C" w14:textId="77777777" w:rsidR="00DC1257" w:rsidRDefault="007579A1">
            <w:pPr>
              <w:spacing w:line="360" w:lineRule="atLeast"/>
              <w:rPr>
                <w:szCs w:val="21"/>
              </w:rPr>
            </w:pPr>
            <w:r>
              <w:rPr>
                <w:rFonts w:hint="eastAsia"/>
                <w:szCs w:val="21"/>
              </w:rPr>
              <w:t>功能概述</w:t>
            </w:r>
          </w:p>
        </w:tc>
        <w:tc>
          <w:tcPr>
            <w:tcW w:w="7143" w:type="dxa"/>
            <w:tcPrChange w:id="514" w:author="lenovo" w:date="2016-06-21T17:29:00Z">
              <w:tcPr>
                <w:tcW w:w="7087" w:type="dxa"/>
              </w:tcPr>
            </w:tcPrChange>
          </w:tcPr>
          <w:p w14:paraId="3C14CF39" w14:textId="77777777" w:rsidR="00DC1257" w:rsidRDefault="007579A1">
            <w:pPr>
              <w:spacing w:line="360" w:lineRule="atLeast"/>
            </w:pPr>
            <w:r>
              <w:rPr>
                <w:rFonts w:hint="eastAsia"/>
              </w:rPr>
              <w:t>机构查看</w:t>
            </w:r>
          </w:p>
        </w:tc>
      </w:tr>
      <w:tr w:rsidR="00DC1257" w14:paraId="1D8B6DB9" w14:textId="77777777" w:rsidTr="00DC1257">
        <w:trPr>
          <w:trHeight w:val="225"/>
          <w:trPrChange w:id="515" w:author="lenovo" w:date="2016-06-21T17:29:00Z">
            <w:trPr>
              <w:trHeight w:val="225"/>
            </w:trPr>
          </w:trPrChange>
        </w:trPr>
        <w:tc>
          <w:tcPr>
            <w:tcW w:w="1361" w:type="dxa"/>
            <w:shd w:val="clear" w:color="auto" w:fill="D9D9D9"/>
            <w:tcPrChange w:id="516" w:author="lenovo" w:date="2016-06-21T17:29:00Z">
              <w:tcPr>
                <w:tcW w:w="1985" w:type="dxa"/>
                <w:shd w:val="clear" w:color="auto" w:fill="D9D9D9"/>
              </w:tcPr>
            </w:tcPrChange>
          </w:tcPr>
          <w:p w14:paraId="1A7B156E" w14:textId="77777777" w:rsidR="00DC1257" w:rsidRDefault="007579A1">
            <w:pPr>
              <w:spacing w:line="360" w:lineRule="atLeast"/>
              <w:rPr>
                <w:szCs w:val="21"/>
              </w:rPr>
            </w:pPr>
            <w:r>
              <w:rPr>
                <w:rFonts w:hint="eastAsia"/>
                <w:szCs w:val="21"/>
              </w:rPr>
              <w:t>页面输入</w:t>
            </w:r>
          </w:p>
        </w:tc>
        <w:tc>
          <w:tcPr>
            <w:tcW w:w="7143" w:type="dxa"/>
            <w:tcPrChange w:id="517" w:author="lenovo" w:date="2016-06-21T17:29:00Z">
              <w:tcPr>
                <w:tcW w:w="7087" w:type="dxa"/>
              </w:tcPr>
            </w:tcPrChange>
          </w:tcPr>
          <w:p w14:paraId="7EF1CE7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2846AA8B" w14:textId="77777777" w:rsidTr="00DC1257">
        <w:trPr>
          <w:trHeight w:val="225"/>
          <w:trPrChange w:id="518" w:author="lenovo" w:date="2016-06-21T17:29:00Z">
            <w:trPr>
              <w:trHeight w:val="225"/>
            </w:trPr>
          </w:trPrChange>
        </w:trPr>
        <w:tc>
          <w:tcPr>
            <w:tcW w:w="1361" w:type="dxa"/>
            <w:shd w:val="clear" w:color="auto" w:fill="D9D9D9"/>
            <w:tcPrChange w:id="519" w:author="lenovo" w:date="2016-06-21T17:29:00Z">
              <w:tcPr>
                <w:tcW w:w="1985" w:type="dxa"/>
                <w:shd w:val="clear" w:color="auto" w:fill="D9D9D9"/>
              </w:tcPr>
            </w:tcPrChange>
          </w:tcPr>
          <w:p w14:paraId="08FD23A8" w14:textId="77777777" w:rsidR="00DC1257" w:rsidRDefault="007579A1">
            <w:pPr>
              <w:spacing w:line="360" w:lineRule="atLeast"/>
              <w:rPr>
                <w:szCs w:val="21"/>
              </w:rPr>
            </w:pPr>
            <w:r>
              <w:rPr>
                <w:rFonts w:hint="eastAsia"/>
                <w:szCs w:val="21"/>
              </w:rPr>
              <w:t>页面输出</w:t>
            </w:r>
          </w:p>
        </w:tc>
        <w:tc>
          <w:tcPr>
            <w:tcW w:w="7143" w:type="dxa"/>
            <w:tcPrChange w:id="520" w:author="lenovo" w:date="2016-06-21T17:29:00Z">
              <w:tcPr>
                <w:tcW w:w="7087" w:type="dxa"/>
              </w:tcPr>
            </w:tcPrChange>
          </w:tcPr>
          <w:p w14:paraId="724DA883"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Ansi="宋体" w:hint="eastAsia"/>
                <w:szCs w:val="21"/>
              </w:rPr>
              <w:t>机构代码，机构名称，机构地址，邮政编码，联系电话，机构级别，上级机构，</w:t>
            </w:r>
            <w:del w:id="521" w:author="lenovo" w:date="2016-06-21T13:57:00Z">
              <w:r>
                <w:rPr>
                  <w:rFonts w:hAnsi="宋体" w:hint="eastAsia"/>
                  <w:szCs w:val="21"/>
                </w:rPr>
                <w:delText>所属分行，</w:delText>
              </w:r>
            </w:del>
            <w:r>
              <w:rPr>
                <w:rFonts w:hAnsi="宋体" w:hint="eastAsia"/>
                <w:szCs w:val="21"/>
              </w:rPr>
              <w:t>机构属性</w:t>
            </w:r>
          </w:p>
        </w:tc>
      </w:tr>
      <w:tr w:rsidR="00DC1257" w14:paraId="59C7B07B" w14:textId="77777777" w:rsidTr="00DC1257">
        <w:trPr>
          <w:trHeight w:val="225"/>
          <w:trPrChange w:id="522" w:author="lenovo" w:date="2016-06-21T17:29:00Z">
            <w:trPr>
              <w:trHeight w:val="225"/>
            </w:trPr>
          </w:trPrChange>
        </w:trPr>
        <w:tc>
          <w:tcPr>
            <w:tcW w:w="1361" w:type="dxa"/>
            <w:shd w:val="clear" w:color="auto" w:fill="D9D9D9"/>
            <w:tcPrChange w:id="523" w:author="lenovo" w:date="2016-06-21T17:29:00Z">
              <w:tcPr>
                <w:tcW w:w="1985" w:type="dxa"/>
                <w:shd w:val="clear" w:color="auto" w:fill="D9D9D9"/>
              </w:tcPr>
            </w:tcPrChange>
          </w:tcPr>
          <w:p w14:paraId="3A096133" w14:textId="77777777" w:rsidR="00DC1257" w:rsidRDefault="007579A1">
            <w:pPr>
              <w:spacing w:line="360" w:lineRule="atLeast"/>
              <w:rPr>
                <w:szCs w:val="21"/>
              </w:rPr>
            </w:pPr>
            <w:r>
              <w:rPr>
                <w:rFonts w:hint="eastAsia"/>
                <w:szCs w:val="21"/>
              </w:rPr>
              <w:t>参考画面</w:t>
            </w:r>
          </w:p>
        </w:tc>
        <w:tc>
          <w:tcPr>
            <w:tcW w:w="7143" w:type="dxa"/>
            <w:tcPrChange w:id="524" w:author="lenovo" w:date="2016-06-21T17:29:00Z">
              <w:tcPr>
                <w:tcW w:w="7087" w:type="dxa"/>
              </w:tcPr>
            </w:tcPrChange>
          </w:tcPr>
          <w:p w14:paraId="14E2BF0A" w14:textId="77777777" w:rsidR="00DC1257" w:rsidRDefault="0023358B">
            <w:pPr>
              <w:widowControl/>
              <w:overflowPunct w:val="0"/>
              <w:autoSpaceDE w:val="0"/>
              <w:autoSpaceDN w:val="0"/>
              <w:adjustRightInd w:val="0"/>
              <w:spacing w:after="100" w:line="360" w:lineRule="atLeast"/>
              <w:textAlignment w:val="baseline"/>
            </w:pPr>
            <w:ins w:id="525" w:author="lenovo" w:date="2016-06-21T13:57:00Z">
              <w:r>
                <w:rPr>
                  <w:noProof/>
                </w:rPr>
                <w:drawing>
                  <wp:inline distT="0" distB="0" distL="114300" distR="114300" wp14:anchorId="54B5C505" wp14:editId="5C5433A5">
                    <wp:extent cx="4392295" cy="1461770"/>
                    <wp:effectExtent l="0" t="0" r="8255" b="508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3" cstate="print"/>
                            <a:stretch>
                              <a:fillRect/>
                            </a:stretch>
                          </pic:blipFill>
                          <pic:spPr>
                            <a:xfrm>
                              <a:off x="0" y="0"/>
                              <a:ext cx="4392295" cy="1461770"/>
                            </a:xfrm>
                            <a:prstGeom prst="rect">
                              <a:avLst/>
                            </a:prstGeom>
                            <a:noFill/>
                            <a:ln w="9525">
                              <a:noFill/>
                            </a:ln>
                          </pic:spPr>
                        </pic:pic>
                      </a:graphicData>
                    </a:graphic>
                  </wp:inline>
                </w:drawing>
              </w:r>
            </w:ins>
          </w:p>
        </w:tc>
      </w:tr>
      <w:tr w:rsidR="00DC1257" w14:paraId="165B5186" w14:textId="77777777" w:rsidTr="00DC1257">
        <w:trPr>
          <w:trHeight w:val="225"/>
          <w:trPrChange w:id="526" w:author="lenovo" w:date="2016-06-21T17:29:00Z">
            <w:trPr>
              <w:trHeight w:val="225"/>
            </w:trPr>
          </w:trPrChange>
        </w:trPr>
        <w:tc>
          <w:tcPr>
            <w:tcW w:w="1361" w:type="dxa"/>
            <w:shd w:val="clear" w:color="auto" w:fill="D9D9D9"/>
            <w:tcPrChange w:id="527" w:author="lenovo" w:date="2016-06-21T17:29:00Z">
              <w:tcPr>
                <w:tcW w:w="1985" w:type="dxa"/>
                <w:shd w:val="clear" w:color="auto" w:fill="D9D9D9"/>
              </w:tcPr>
            </w:tcPrChange>
          </w:tcPr>
          <w:p w14:paraId="5CCA5452" w14:textId="77777777" w:rsidR="00DC1257" w:rsidRDefault="007579A1">
            <w:pPr>
              <w:spacing w:line="360" w:lineRule="atLeast"/>
              <w:rPr>
                <w:szCs w:val="21"/>
              </w:rPr>
            </w:pPr>
            <w:r>
              <w:rPr>
                <w:rFonts w:hint="eastAsia"/>
                <w:szCs w:val="21"/>
              </w:rPr>
              <w:t>业务规则</w:t>
            </w:r>
          </w:p>
        </w:tc>
        <w:tc>
          <w:tcPr>
            <w:tcW w:w="7143" w:type="dxa"/>
            <w:tcPrChange w:id="528" w:author="lenovo" w:date="2016-06-21T17:29:00Z">
              <w:tcPr>
                <w:tcW w:w="7087" w:type="dxa"/>
              </w:tcPr>
            </w:tcPrChange>
          </w:tcPr>
          <w:p w14:paraId="5911AE5F"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页面字段只读不可编辑</w:t>
            </w:r>
          </w:p>
        </w:tc>
      </w:tr>
      <w:tr w:rsidR="00DC1257" w14:paraId="235BA75A" w14:textId="77777777" w:rsidTr="00DC1257">
        <w:trPr>
          <w:trHeight w:val="225"/>
          <w:trPrChange w:id="529" w:author="lenovo" w:date="2016-06-21T17:29: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530" w:author="lenovo" w:date="2016-06-21T17:29: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48534172"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531" w:author="lenovo" w:date="2016-06-21T17:29:00Z">
              <w:tcPr>
                <w:tcW w:w="7087" w:type="dxa"/>
                <w:tcBorders>
                  <w:top w:val="single" w:sz="6" w:space="0" w:color="auto"/>
                  <w:left w:val="single" w:sz="6" w:space="0" w:color="auto"/>
                  <w:bottom w:val="single" w:sz="12" w:space="0" w:color="auto"/>
                  <w:right w:val="single" w:sz="12" w:space="0" w:color="auto"/>
                </w:tcBorders>
              </w:tcPr>
            </w:tcPrChange>
          </w:tcPr>
          <w:p w14:paraId="3D027BFF" w14:textId="77777777" w:rsidR="00DC1257" w:rsidRDefault="00DC1257">
            <w:pPr>
              <w:spacing w:line="360" w:lineRule="atLeast"/>
            </w:pPr>
          </w:p>
        </w:tc>
      </w:tr>
    </w:tbl>
    <w:p w14:paraId="0E2FE6A3" w14:textId="77777777" w:rsidR="00DC1257" w:rsidRDefault="00DC1257"/>
    <w:p w14:paraId="5EAFC4DE" w14:textId="77777777" w:rsidR="00DC1257" w:rsidRDefault="007579A1">
      <w:pPr>
        <w:pStyle w:val="2"/>
        <w:tabs>
          <w:tab w:val="clear" w:pos="1116"/>
          <w:tab w:val="left" w:pos="567"/>
        </w:tabs>
        <w:ind w:hanging="1116"/>
      </w:pPr>
      <w:bookmarkStart w:id="532" w:name="_Toc18193"/>
      <w:bookmarkStart w:id="533" w:name="_Toc445106693"/>
      <w:r>
        <w:rPr>
          <w:rFonts w:hint="eastAsia"/>
        </w:rPr>
        <w:t>角色管理</w:t>
      </w:r>
      <w:bookmarkEnd w:id="532"/>
      <w:bookmarkEnd w:id="533"/>
    </w:p>
    <w:p w14:paraId="182067B2" w14:textId="77777777" w:rsidR="00DC1257" w:rsidRDefault="007579A1">
      <w:pPr>
        <w:pStyle w:val="3"/>
        <w:numPr>
          <w:ilvl w:val="2"/>
          <w:numId w:val="1"/>
        </w:numPr>
        <w:rPr>
          <w:rFonts w:ascii="黑体" w:eastAsia="黑体"/>
          <w:sz w:val="24"/>
          <w:szCs w:val="24"/>
        </w:rPr>
      </w:pPr>
      <w:bookmarkStart w:id="534" w:name="_Toc21736"/>
      <w:bookmarkStart w:id="535" w:name="_Toc445106694"/>
      <w:bookmarkStart w:id="536" w:name="_Ref262570702"/>
      <w:r>
        <w:rPr>
          <w:rFonts w:ascii="黑体" w:eastAsia="黑体" w:hint="eastAsia"/>
          <w:sz w:val="24"/>
          <w:szCs w:val="24"/>
        </w:rPr>
        <w:t>角色查询</w:t>
      </w:r>
      <w:bookmarkEnd w:id="534"/>
      <w:bookmarkEnd w:id="535"/>
      <w:bookmarkEnd w:id="536"/>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537" w:author="lenovo" w:date="2016-06-21T17:29: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538">
          <w:tblGrid>
            <w:gridCol w:w="1985"/>
            <w:gridCol w:w="7087"/>
          </w:tblGrid>
        </w:tblGridChange>
      </w:tblGrid>
      <w:tr w:rsidR="00DC1257" w14:paraId="0DA4296E" w14:textId="77777777" w:rsidTr="00DC1257">
        <w:trPr>
          <w:trHeight w:val="463"/>
          <w:trPrChange w:id="539" w:author="lenovo" w:date="2016-06-21T17:29:00Z">
            <w:trPr>
              <w:trHeight w:val="463"/>
            </w:trPr>
          </w:trPrChange>
        </w:trPr>
        <w:tc>
          <w:tcPr>
            <w:tcW w:w="1361" w:type="dxa"/>
            <w:shd w:val="clear" w:color="auto" w:fill="D9D9D9"/>
            <w:tcPrChange w:id="540" w:author="lenovo" w:date="2016-06-21T17:29:00Z">
              <w:tcPr>
                <w:tcW w:w="1985" w:type="dxa"/>
                <w:shd w:val="clear" w:color="auto" w:fill="D9D9D9"/>
              </w:tcPr>
            </w:tcPrChange>
          </w:tcPr>
          <w:p w14:paraId="2E36D27C" w14:textId="77777777" w:rsidR="00DC1257" w:rsidRDefault="007579A1">
            <w:pPr>
              <w:spacing w:line="360" w:lineRule="atLeast"/>
              <w:rPr>
                <w:szCs w:val="21"/>
              </w:rPr>
            </w:pPr>
            <w:r>
              <w:rPr>
                <w:rFonts w:hint="eastAsia"/>
                <w:szCs w:val="21"/>
              </w:rPr>
              <w:t>功能概述</w:t>
            </w:r>
          </w:p>
        </w:tc>
        <w:tc>
          <w:tcPr>
            <w:tcW w:w="7143" w:type="dxa"/>
            <w:tcPrChange w:id="541" w:author="lenovo" w:date="2016-06-21T17:29:00Z">
              <w:tcPr>
                <w:tcW w:w="7087" w:type="dxa"/>
              </w:tcPr>
            </w:tcPrChange>
          </w:tcPr>
          <w:p w14:paraId="0835A914" w14:textId="77777777" w:rsidR="00DC1257" w:rsidRDefault="007579A1">
            <w:pPr>
              <w:spacing w:line="360" w:lineRule="atLeast"/>
            </w:pPr>
            <w:r>
              <w:rPr>
                <w:rFonts w:hint="eastAsia"/>
              </w:rPr>
              <w:t>角色信息查询</w:t>
            </w:r>
          </w:p>
        </w:tc>
      </w:tr>
      <w:tr w:rsidR="00DC1257" w14:paraId="50E2123D" w14:textId="77777777" w:rsidTr="00DC1257">
        <w:trPr>
          <w:trHeight w:val="225"/>
          <w:trPrChange w:id="542" w:author="lenovo" w:date="2016-06-21T17:29:00Z">
            <w:trPr>
              <w:trHeight w:val="225"/>
            </w:trPr>
          </w:trPrChange>
        </w:trPr>
        <w:tc>
          <w:tcPr>
            <w:tcW w:w="1361" w:type="dxa"/>
            <w:shd w:val="clear" w:color="auto" w:fill="D9D9D9"/>
            <w:tcPrChange w:id="543" w:author="lenovo" w:date="2016-06-21T17:29:00Z">
              <w:tcPr>
                <w:tcW w:w="1985" w:type="dxa"/>
                <w:shd w:val="clear" w:color="auto" w:fill="D9D9D9"/>
              </w:tcPr>
            </w:tcPrChange>
          </w:tcPr>
          <w:p w14:paraId="6DD6072C" w14:textId="77777777" w:rsidR="00DC1257" w:rsidRDefault="007579A1">
            <w:pPr>
              <w:spacing w:line="360" w:lineRule="atLeast"/>
              <w:rPr>
                <w:szCs w:val="21"/>
              </w:rPr>
            </w:pPr>
            <w:r>
              <w:rPr>
                <w:rFonts w:hint="eastAsia"/>
                <w:szCs w:val="21"/>
              </w:rPr>
              <w:t>页面输入</w:t>
            </w:r>
          </w:p>
        </w:tc>
        <w:tc>
          <w:tcPr>
            <w:tcW w:w="7143" w:type="dxa"/>
            <w:tcPrChange w:id="544" w:author="lenovo" w:date="2016-06-21T17:29:00Z">
              <w:tcPr>
                <w:tcW w:w="7087" w:type="dxa"/>
              </w:tcPr>
            </w:tcPrChange>
          </w:tcPr>
          <w:p w14:paraId="46DE154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775E1E1C" w14:textId="77777777" w:rsidTr="00DC1257">
        <w:trPr>
          <w:trHeight w:val="225"/>
          <w:trPrChange w:id="545" w:author="lenovo" w:date="2016-06-21T17:29:00Z">
            <w:trPr>
              <w:trHeight w:val="225"/>
            </w:trPr>
          </w:trPrChange>
        </w:trPr>
        <w:tc>
          <w:tcPr>
            <w:tcW w:w="1361" w:type="dxa"/>
            <w:shd w:val="clear" w:color="auto" w:fill="D9D9D9"/>
            <w:tcPrChange w:id="546" w:author="lenovo" w:date="2016-06-21T17:29:00Z">
              <w:tcPr>
                <w:tcW w:w="1985" w:type="dxa"/>
                <w:shd w:val="clear" w:color="auto" w:fill="D9D9D9"/>
              </w:tcPr>
            </w:tcPrChange>
          </w:tcPr>
          <w:p w14:paraId="0BE28DC6" w14:textId="77777777" w:rsidR="00DC1257" w:rsidRDefault="007579A1">
            <w:pPr>
              <w:spacing w:line="360" w:lineRule="atLeast"/>
              <w:rPr>
                <w:szCs w:val="21"/>
              </w:rPr>
            </w:pPr>
            <w:r>
              <w:rPr>
                <w:rFonts w:hint="eastAsia"/>
                <w:szCs w:val="21"/>
              </w:rPr>
              <w:t>页面输出</w:t>
            </w:r>
          </w:p>
        </w:tc>
        <w:tc>
          <w:tcPr>
            <w:tcW w:w="7143" w:type="dxa"/>
            <w:tcPrChange w:id="547" w:author="lenovo" w:date="2016-06-21T17:29:00Z">
              <w:tcPr>
                <w:tcW w:w="7087" w:type="dxa"/>
              </w:tcPr>
            </w:tcPrChange>
          </w:tcPr>
          <w:p w14:paraId="0D658FB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角色信息</w:t>
            </w:r>
            <w:del w:id="548" w:author="lenovo" w:date="2016-06-21T15:11:00Z">
              <w:r>
                <w:rPr>
                  <w:rFonts w:hint="eastAsia"/>
                </w:rPr>
                <w:delText>[</w:delText>
              </w:r>
              <w:r>
                <w:rPr>
                  <w:rFonts w:hint="eastAsia"/>
                </w:rPr>
                <w:delText>列表</w:delText>
              </w:r>
              <w:r>
                <w:rPr>
                  <w:rFonts w:hint="eastAsia"/>
                </w:rPr>
                <w:delText>]</w:delText>
              </w:r>
            </w:del>
            <w:r>
              <w:rPr>
                <w:rFonts w:hint="eastAsia"/>
              </w:rPr>
              <w:t>：</w:t>
            </w:r>
          </w:p>
          <w:p w14:paraId="0C472E75" w14:textId="77777777" w:rsidR="00DC1257" w:rsidRDefault="007579A1">
            <w:pPr>
              <w:spacing w:line="360" w:lineRule="atLeast"/>
              <w:ind w:firstLineChars="200" w:firstLine="420"/>
            </w:pPr>
            <w:r>
              <w:rPr>
                <w:rFonts w:hint="eastAsia"/>
              </w:rPr>
              <w:t>角色名称、子系统名称、有效标志</w:t>
            </w:r>
          </w:p>
          <w:p w14:paraId="21CE0337" w14:textId="77777777" w:rsidR="00DC1257" w:rsidRDefault="007579A1">
            <w:pPr>
              <w:spacing w:line="360" w:lineRule="atLeast"/>
              <w:ind w:firstLineChars="200" w:firstLine="420"/>
              <w:rPr>
                <w:color w:val="FF0000"/>
              </w:rPr>
            </w:pPr>
            <w:r>
              <w:rPr>
                <w:rFonts w:hint="eastAsia"/>
              </w:rPr>
              <w:t>新增</w:t>
            </w:r>
            <w:r>
              <w:rPr>
                <w:rFonts w:hAnsi="宋体" w:hint="eastAsia"/>
                <w:szCs w:val="21"/>
              </w:rPr>
              <w:t>角色</w:t>
            </w:r>
            <w:r>
              <w:rPr>
                <w:rFonts w:hAnsi="宋体" w:hint="eastAsia"/>
                <w:szCs w:val="21"/>
              </w:rPr>
              <w:t>[</w:t>
            </w:r>
            <w:r>
              <w:rPr>
                <w:rFonts w:hAnsi="宋体" w:hint="eastAsia"/>
                <w:szCs w:val="21"/>
              </w:rPr>
              <w:t>按钮</w:t>
            </w:r>
            <w:r>
              <w:rPr>
                <w:rFonts w:hAnsi="宋体" w:hint="eastAsia"/>
                <w:szCs w:val="21"/>
              </w:rPr>
              <w:t>]</w:t>
            </w:r>
            <w:ins w:id="549" w:author="lenovo" w:date="2016-06-21T16:12:00Z">
              <w:r>
                <w:rPr>
                  <w:rFonts w:hAnsi="宋体" w:hint="eastAsia"/>
                  <w:szCs w:val="21"/>
                </w:rPr>
                <w:t>，</w:t>
              </w:r>
            </w:ins>
            <w:del w:id="550" w:author="lenovo" w:date="2016-06-21T16:12:00Z">
              <w:r>
                <w:rPr>
                  <w:rFonts w:hAnsi="宋体" w:hint="eastAsia"/>
                  <w:szCs w:val="21"/>
                </w:rPr>
                <w:delText xml:space="preserve">  </w:delText>
              </w:r>
            </w:del>
            <w:r>
              <w:rPr>
                <w:rFonts w:hAnsi="宋体" w:hint="eastAsia"/>
                <w:szCs w:val="21"/>
              </w:rPr>
              <w:t>有效</w:t>
            </w:r>
            <w:r>
              <w:rPr>
                <w:rFonts w:hAnsi="宋体" w:hint="eastAsia"/>
                <w:szCs w:val="21"/>
              </w:rPr>
              <w:t>/</w:t>
            </w:r>
            <w:r>
              <w:rPr>
                <w:rFonts w:hAnsi="宋体" w:hint="eastAsia"/>
                <w:szCs w:val="21"/>
              </w:rPr>
              <w:t>无效</w:t>
            </w:r>
            <w:r>
              <w:rPr>
                <w:rFonts w:hAnsi="宋体" w:hint="eastAsia"/>
                <w:szCs w:val="21"/>
              </w:rPr>
              <w:t>[</w:t>
            </w:r>
            <w:r>
              <w:rPr>
                <w:rFonts w:hAnsi="宋体" w:hint="eastAsia"/>
                <w:szCs w:val="21"/>
              </w:rPr>
              <w:t>按钮</w:t>
            </w:r>
            <w:r>
              <w:rPr>
                <w:rFonts w:hAnsi="宋体" w:hint="eastAsia"/>
                <w:szCs w:val="21"/>
              </w:rPr>
              <w:t>]</w:t>
            </w:r>
            <w:ins w:id="551" w:author="lenovo" w:date="2016-06-21T16:12:00Z">
              <w:r>
                <w:rPr>
                  <w:rFonts w:hAnsi="宋体" w:hint="eastAsia"/>
                  <w:szCs w:val="21"/>
                </w:rPr>
                <w:t>，</w:t>
              </w:r>
            </w:ins>
            <w:del w:id="552" w:author="lenovo" w:date="2016-06-21T16:12:00Z">
              <w:r>
                <w:rPr>
                  <w:rFonts w:hAnsi="宋体" w:hint="eastAsia"/>
                  <w:szCs w:val="21"/>
                </w:rPr>
                <w:delText xml:space="preserve">  </w:delText>
              </w:r>
            </w:del>
            <w:r>
              <w:rPr>
                <w:rFonts w:hAnsi="宋体" w:hint="eastAsia"/>
                <w:szCs w:val="21"/>
              </w:rPr>
              <w:t>设置角色功能</w:t>
            </w:r>
            <w:r>
              <w:rPr>
                <w:rFonts w:hAnsi="宋体" w:hint="eastAsia"/>
                <w:szCs w:val="21"/>
              </w:rPr>
              <w:t>[</w:t>
            </w:r>
            <w:r>
              <w:rPr>
                <w:rFonts w:hAnsi="宋体" w:hint="eastAsia"/>
                <w:szCs w:val="21"/>
              </w:rPr>
              <w:t>按钮</w:t>
            </w:r>
            <w:r>
              <w:rPr>
                <w:rFonts w:hAnsi="宋体" w:hint="eastAsia"/>
                <w:szCs w:val="21"/>
              </w:rPr>
              <w:t>]</w:t>
            </w:r>
            <w:ins w:id="553" w:author="lenovo" w:date="2016-06-21T16:12:00Z">
              <w:r>
                <w:rPr>
                  <w:rFonts w:hAnsi="宋体" w:hint="eastAsia"/>
                  <w:szCs w:val="21"/>
                </w:rPr>
                <w:t>，</w:t>
              </w:r>
            </w:ins>
            <w:del w:id="554" w:author="lenovo" w:date="2016-06-21T16:12:00Z">
              <w:r>
                <w:rPr>
                  <w:rFonts w:hAnsi="宋体" w:hint="eastAsia"/>
                  <w:szCs w:val="21"/>
                </w:rPr>
                <w:delText xml:space="preserve">  </w:delText>
              </w:r>
            </w:del>
            <w:r>
              <w:rPr>
                <w:rFonts w:hAnsi="宋体" w:hint="eastAsia"/>
                <w:szCs w:val="21"/>
              </w:rPr>
              <w:t>人员查看</w:t>
            </w:r>
            <w:r>
              <w:rPr>
                <w:rFonts w:hAnsi="宋体" w:hint="eastAsia"/>
                <w:szCs w:val="21"/>
              </w:rPr>
              <w:t>[</w:t>
            </w:r>
            <w:r>
              <w:rPr>
                <w:rFonts w:hAnsi="宋体" w:hint="eastAsia"/>
                <w:szCs w:val="21"/>
              </w:rPr>
              <w:t>按钮</w:t>
            </w:r>
            <w:r>
              <w:rPr>
                <w:rFonts w:hAnsi="宋体" w:hint="eastAsia"/>
                <w:szCs w:val="21"/>
              </w:rPr>
              <w:t>]</w:t>
            </w:r>
          </w:p>
        </w:tc>
      </w:tr>
      <w:tr w:rsidR="00DC1257" w14:paraId="2C7C4B0F" w14:textId="77777777" w:rsidTr="00DC1257">
        <w:trPr>
          <w:trHeight w:val="225"/>
          <w:trPrChange w:id="555" w:author="lenovo" w:date="2016-06-21T17:29:00Z">
            <w:trPr>
              <w:trHeight w:val="225"/>
            </w:trPr>
          </w:trPrChange>
        </w:trPr>
        <w:tc>
          <w:tcPr>
            <w:tcW w:w="1361" w:type="dxa"/>
            <w:shd w:val="clear" w:color="auto" w:fill="D9D9D9"/>
            <w:tcPrChange w:id="556" w:author="lenovo" w:date="2016-06-21T17:29:00Z">
              <w:tcPr>
                <w:tcW w:w="1985" w:type="dxa"/>
                <w:shd w:val="clear" w:color="auto" w:fill="D9D9D9"/>
              </w:tcPr>
            </w:tcPrChange>
          </w:tcPr>
          <w:p w14:paraId="70B5FCCC" w14:textId="77777777" w:rsidR="00DC1257" w:rsidRDefault="007579A1">
            <w:pPr>
              <w:spacing w:line="360" w:lineRule="atLeast"/>
              <w:rPr>
                <w:szCs w:val="21"/>
              </w:rPr>
            </w:pPr>
            <w:r>
              <w:rPr>
                <w:rFonts w:hint="eastAsia"/>
                <w:szCs w:val="21"/>
              </w:rPr>
              <w:t>参考画面</w:t>
            </w:r>
          </w:p>
        </w:tc>
        <w:tc>
          <w:tcPr>
            <w:tcW w:w="7143" w:type="dxa"/>
            <w:tcPrChange w:id="557" w:author="lenovo" w:date="2016-06-21T17:29:00Z">
              <w:tcPr>
                <w:tcW w:w="7087" w:type="dxa"/>
              </w:tcPr>
            </w:tcPrChange>
          </w:tcPr>
          <w:p w14:paraId="10B01C38" w14:textId="77777777" w:rsidR="00DC1257" w:rsidRDefault="007579A1">
            <w:pPr>
              <w:widowControl/>
              <w:overflowPunct w:val="0"/>
              <w:autoSpaceDE w:val="0"/>
              <w:autoSpaceDN w:val="0"/>
              <w:adjustRightInd w:val="0"/>
              <w:spacing w:after="100" w:line="360" w:lineRule="atLeast"/>
              <w:textAlignment w:val="baseline"/>
              <w:rPr>
                <w:ins w:id="558" w:author="lenovo" w:date="2016-06-21T16:05:00Z"/>
              </w:rPr>
            </w:pPr>
            <w:ins w:id="559" w:author="lenovo" w:date="2016-06-21T16:05:00Z">
              <w:r>
                <w:rPr>
                  <w:rFonts w:hint="eastAsia"/>
                </w:rPr>
                <w:t>角色查询：</w:t>
              </w:r>
            </w:ins>
          </w:p>
          <w:p w14:paraId="4F37386E" w14:textId="77777777" w:rsidR="00DC1257" w:rsidRDefault="0023358B">
            <w:pPr>
              <w:widowControl/>
              <w:overflowPunct w:val="0"/>
              <w:autoSpaceDE w:val="0"/>
              <w:autoSpaceDN w:val="0"/>
              <w:adjustRightInd w:val="0"/>
              <w:spacing w:after="100" w:line="360" w:lineRule="atLeast"/>
              <w:textAlignment w:val="baseline"/>
            </w:pPr>
            <w:ins w:id="560" w:author="lenovo" w:date="2016-06-21T15:13:00Z">
              <w:r>
                <w:rPr>
                  <w:noProof/>
                </w:rPr>
                <w:lastRenderedPageBreak/>
                <w:drawing>
                  <wp:inline distT="0" distB="0" distL="114300" distR="114300" wp14:anchorId="254E3130" wp14:editId="43C1B5A9">
                    <wp:extent cx="4384040" cy="1068705"/>
                    <wp:effectExtent l="0" t="0" r="16510" b="1714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4" cstate="print"/>
                            <a:stretch>
                              <a:fillRect/>
                            </a:stretch>
                          </pic:blipFill>
                          <pic:spPr>
                            <a:xfrm>
                              <a:off x="0" y="0"/>
                              <a:ext cx="4384040" cy="1068705"/>
                            </a:xfrm>
                            <a:prstGeom prst="rect">
                              <a:avLst/>
                            </a:prstGeom>
                            <a:noFill/>
                            <a:ln w="9525">
                              <a:noFill/>
                            </a:ln>
                          </pic:spPr>
                        </pic:pic>
                      </a:graphicData>
                    </a:graphic>
                  </wp:inline>
                </w:drawing>
              </w:r>
            </w:ins>
          </w:p>
          <w:p w14:paraId="147CB49F" w14:textId="77777777" w:rsidR="00DC1257" w:rsidRDefault="007579A1">
            <w:pPr>
              <w:widowControl/>
              <w:overflowPunct w:val="0"/>
              <w:autoSpaceDE w:val="0"/>
              <w:autoSpaceDN w:val="0"/>
              <w:adjustRightInd w:val="0"/>
              <w:spacing w:after="100" w:line="360" w:lineRule="atLeast"/>
              <w:textAlignment w:val="baseline"/>
              <w:rPr>
                <w:ins w:id="561" w:author="lenovo" w:date="2016-06-21T15:19:00Z"/>
              </w:rPr>
            </w:pPr>
            <w:ins w:id="562" w:author="lenovo" w:date="2016-06-21T15:19:00Z">
              <w:r>
                <w:rPr>
                  <w:rFonts w:hint="eastAsia"/>
                </w:rPr>
                <w:t>有效</w:t>
              </w:r>
              <w:r>
                <w:rPr>
                  <w:rFonts w:hint="eastAsia"/>
                </w:rPr>
                <w:t>/</w:t>
              </w:r>
              <w:r>
                <w:rPr>
                  <w:rFonts w:hint="eastAsia"/>
                </w:rPr>
                <w:t>无效：</w:t>
              </w:r>
            </w:ins>
          </w:p>
          <w:p w14:paraId="0F29F761" w14:textId="77777777" w:rsidR="00DC1257" w:rsidRDefault="0023358B">
            <w:pPr>
              <w:widowControl/>
              <w:overflowPunct w:val="0"/>
              <w:autoSpaceDE w:val="0"/>
              <w:autoSpaceDN w:val="0"/>
              <w:adjustRightInd w:val="0"/>
              <w:spacing w:after="100" w:line="360" w:lineRule="atLeast"/>
              <w:textAlignment w:val="baseline"/>
              <w:rPr>
                <w:ins w:id="563" w:author="lenovo" w:date="2016-06-21T15:24:00Z"/>
              </w:rPr>
            </w:pPr>
            <w:ins w:id="564" w:author="lenovo" w:date="2016-06-21T15:19:00Z">
              <w:r>
                <w:rPr>
                  <w:noProof/>
                </w:rPr>
                <w:drawing>
                  <wp:inline distT="0" distB="0" distL="114300" distR="114300" wp14:anchorId="7962E936" wp14:editId="6299AE22">
                    <wp:extent cx="2324100" cy="1704975"/>
                    <wp:effectExtent l="0" t="0" r="0" b="952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5" cstate="print"/>
                            <a:stretch>
                              <a:fillRect/>
                            </a:stretch>
                          </pic:blipFill>
                          <pic:spPr>
                            <a:xfrm>
                              <a:off x="0" y="0"/>
                              <a:ext cx="2324100" cy="1704975"/>
                            </a:xfrm>
                            <a:prstGeom prst="rect">
                              <a:avLst/>
                            </a:prstGeom>
                            <a:noFill/>
                            <a:ln w="9525">
                              <a:noFill/>
                            </a:ln>
                          </pic:spPr>
                        </pic:pic>
                      </a:graphicData>
                    </a:graphic>
                  </wp:inline>
                </w:drawing>
              </w:r>
            </w:ins>
          </w:p>
          <w:p w14:paraId="5803FFE1" w14:textId="77777777" w:rsidR="00DC1257" w:rsidRDefault="0023358B">
            <w:pPr>
              <w:widowControl/>
              <w:overflowPunct w:val="0"/>
              <w:autoSpaceDE w:val="0"/>
              <w:autoSpaceDN w:val="0"/>
              <w:adjustRightInd w:val="0"/>
              <w:spacing w:after="100" w:line="360" w:lineRule="atLeast"/>
              <w:textAlignment w:val="baseline"/>
            </w:pPr>
            <w:ins w:id="565" w:author="lenovo" w:date="2016-06-21T15:24:00Z">
              <w:r>
                <w:rPr>
                  <w:noProof/>
                </w:rPr>
                <w:drawing>
                  <wp:inline distT="0" distB="0" distL="114300" distR="114300" wp14:anchorId="3CBA2F62" wp14:editId="4DB8A50F">
                    <wp:extent cx="2324100" cy="1704975"/>
                    <wp:effectExtent l="0" t="0" r="0" b="952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6" cstate="print"/>
                            <a:stretch>
                              <a:fillRect/>
                            </a:stretch>
                          </pic:blipFill>
                          <pic:spPr>
                            <a:xfrm>
                              <a:off x="0" y="0"/>
                              <a:ext cx="2324100" cy="1704975"/>
                            </a:xfrm>
                            <a:prstGeom prst="rect">
                              <a:avLst/>
                            </a:prstGeom>
                            <a:noFill/>
                            <a:ln w="9525">
                              <a:noFill/>
                            </a:ln>
                          </pic:spPr>
                        </pic:pic>
                      </a:graphicData>
                    </a:graphic>
                  </wp:inline>
                </w:drawing>
              </w:r>
            </w:ins>
          </w:p>
        </w:tc>
      </w:tr>
      <w:tr w:rsidR="00DC1257" w14:paraId="6117DF52" w14:textId="77777777" w:rsidTr="00DC1257">
        <w:trPr>
          <w:trHeight w:val="225"/>
          <w:trPrChange w:id="566" w:author="lenovo" w:date="2016-06-21T17:29:00Z">
            <w:trPr>
              <w:trHeight w:val="225"/>
            </w:trPr>
          </w:trPrChange>
        </w:trPr>
        <w:tc>
          <w:tcPr>
            <w:tcW w:w="1361" w:type="dxa"/>
            <w:shd w:val="clear" w:color="auto" w:fill="D9D9D9"/>
            <w:tcPrChange w:id="567" w:author="lenovo" w:date="2016-06-21T17:29:00Z">
              <w:tcPr>
                <w:tcW w:w="1985" w:type="dxa"/>
                <w:shd w:val="clear" w:color="auto" w:fill="D9D9D9"/>
              </w:tcPr>
            </w:tcPrChange>
          </w:tcPr>
          <w:p w14:paraId="37583CA4" w14:textId="77777777" w:rsidR="00DC1257" w:rsidRDefault="007579A1">
            <w:pPr>
              <w:spacing w:line="360" w:lineRule="atLeast"/>
              <w:rPr>
                <w:szCs w:val="21"/>
              </w:rPr>
            </w:pPr>
            <w:r>
              <w:rPr>
                <w:rFonts w:hint="eastAsia"/>
                <w:szCs w:val="21"/>
              </w:rPr>
              <w:lastRenderedPageBreak/>
              <w:t>业务规则</w:t>
            </w:r>
          </w:p>
        </w:tc>
        <w:tc>
          <w:tcPr>
            <w:tcW w:w="7143" w:type="dxa"/>
            <w:tcPrChange w:id="568" w:author="lenovo" w:date="2016-06-21T17:29:00Z">
              <w:tcPr>
                <w:tcW w:w="7087" w:type="dxa"/>
              </w:tcPr>
            </w:tcPrChange>
          </w:tcPr>
          <w:p w14:paraId="4F1B3046"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5754214E" w14:textId="77777777" w:rsidTr="00DC1257">
        <w:trPr>
          <w:trHeight w:val="907"/>
          <w:trPrChange w:id="569" w:author="lenovo" w:date="2016-06-21T17:29:00Z">
            <w:trPr>
              <w:trHeight w:val="907"/>
            </w:trPr>
          </w:trPrChange>
        </w:trPr>
        <w:tc>
          <w:tcPr>
            <w:tcW w:w="1361" w:type="dxa"/>
            <w:shd w:val="clear" w:color="auto" w:fill="D9D9D9"/>
            <w:tcPrChange w:id="570" w:author="lenovo" w:date="2016-06-21T17:29:00Z">
              <w:tcPr>
                <w:tcW w:w="1985" w:type="dxa"/>
                <w:shd w:val="clear" w:color="auto" w:fill="D9D9D9"/>
              </w:tcPr>
            </w:tcPrChange>
          </w:tcPr>
          <w:p w14:paraId="6BDF2A39" w14:textId="77777777" w:rsidR="00DC1257" w:rsidRDefault="007579A1">
            <w:pPr>
              <w:spacing w:line="360" w:lineRule="atLeast"/>
              <w:rPr>
                <w:rFonts w:hAnsi="宋体"/>
                <w:szCs w:val="21"/>
              </w:rPr>
            </w:pPr>
            <w:r>
              <w:rPr>
                <w:rFonts w:hAnsi="宋体" w:hint="eastAsia"/>
                <w:szCs w:val="21"/>
              </w:rPr>
              <w:t>备注</w:t>
            </w:r>
          </w:p>
        </w:tc>
        <w:tc>
          <w:tcPr>
            <w:tcW w:w="7143" w:type="dxa"/>
            <w:tcPrChange w:id="571" w:author="lenovo" w:date="2016-06-21T17:29:00Z">
              <w:tcPr>
                <w:tcW w:w="7087" w:type="dxa"/>
              </w:tcPr>
            </w:tcPrChange>
          </w:tcPr>
          <w:p w14:paraId="6B63B9F3" w14:textId="77777777" w:rsidR="00DC1257" w:rsidRDefault="007579A1">
            <w:pPr>
              <w:widowControl/>
              <w:numPr>
                <w:ilvl w:val="0"/>
                <w:numId w:val="8"/>
              </w:numPr>
              <w:overflowPunct w:val="0"/>
              <w:autoSpaceDE w:val="0"/>
              <w:autoSpaceDN w:val="0"/>
              <w:adjustRightInd w:val="0"/>
              <w:spacing w:after="100" w:line="360" w:lineRule="atLeast"/>
              <w:textAlignment w:val="baseline"/>
            </w:pPr>
            <w:r>
              <w:rPr>
                <w:rFonts w:hint="eastAsia"/>
              </w:rPr>
              <w:t>全</w:t>
            </w:r>
            <w:proofErr w:type="gramStart"/>
            <w:r>
              <w:rPr>
                <w:rFonts w:hint="eastAsia"/>
              </w:rPr>
              <w:t>量显示</w:t>
            </w:r>
            <w:proofErr w:type="gramEnd"/>
            <w:r>
              <w:rPr>
                <w:rFonts w:hint="eastAsia"/>
              </w:rPr>
              <w:t>已设置角色信息</w:t>
            </w:r>
          </w:p>
          <w:p w14:paraId="6BE1992F" w14:textId="77777777" w:rsidR="00DC1257" w:rsidRDefault="007579A1">
            <w:pPr>
              <w:widowControl/>
              <w:numPr>
                <w:ilvl w:val="0"/>
                <w:numId w:val="8"/>
              </w:numPr>
              <w:overflowPunct w:val="0"/>
              <w:autoSpaceDE w:val="0"/>
              <w:autoSpaceDN w:val="0"/>
              <w:adjustRightInd w:val="0"/>
              <w:spacing w:after="100" w:line="360" w:lineRule="atLeast"/>
              <w:textAlignment w:val="baseline"/>
              <w:rPr>
                <w:rFonts w:hAnsi="宋体"/>
                <w:szCs w:val="21"/>
              </w:rPr>
            </w:pPr>
            <w:r>
              <w:rPr>
                <w:rFonts w:hint="eastAsia"/>
              </w:rPr>
              <w:t>各字段长度控制详见数据库设计</w:t>
            </w:r>
          </w:p>
          <w:p w14:paraId="48BE8E4B" w14:textId="77777777" w:rsidR="00DC1257" w:rsidRDefault="007579A1">
            <w:pPr>
              <w:widowControl/>
              <w:numPr>
                <w:ilvl w:val="0"/>
                <w:numId w:val="8"/>
              </w:numPr>
              <w:overflowPunct w:val="0"/>
              <w:autoSpaceDE w:val="0"/>
              <w:autoSpaceDN w:val="0"/>
              <w:adjustRightInd w:val="0"/>
              <w:spacing w:after="100" w:line="360" w:lineRule="atLeast"/>
              <w:textAlignment w:val="baseline"/>
              <w:rPr>
                <w:rFonts w:hAnsi="宋体"/>
                <w:szCs w:val="21"/>
              </w:rPr>
            </w:pPr>
            <w:r>
              <w:rPr>
                <w:rFonts w:hint="eastAsia"/>
              </w:rPr>
              <w:t>点击有效</w:t>
            </w:r>
            <w:r>
              <w:rPr>
                <w:rFonts w:hint="eastAsia"/>
              </w:rPr>
              <w:t>/</w:t>
            </w:r>
            <w:r>
              <w:rPr>
                <w:rFonts w:hint="eastAsia"/>
              </w:rPr>
              <w:t>无效</w:t>
            </w:r>
            <w:r>
              <w:rPr>
                <w:rFonts w:hint="eastAsia"/>
              </w:rPr>
              <w:t>[</w:t>
            </w:r>
            <w:r>
              <w:rPr>
                <w:rFonts w:hint="eastAsia"/>
              </w:rPr>
              <w:t>按钮</w:t>
            </w:r>
            <w:r>
              <w:rPr>
                <w:rFonts w:hint="eastAsia"/>
              </w:rPr>
              <w:t>]</w:t>
            </w:r>
            <w:r>
              <w:rPr>
                <w:rFonts w:hint="eastAsia"/>
              </w:rPr>
              <w:t>，弹出系统提示模态窗口</w:t>
            </w:r>
            <w:ins w:id="572" w:author="lenovo" w:date="2016-06-21T15:56:00Z">
              <w:r>
                <w:rPr>
                  <w:rFonts w:hint="eastAsia"/>
                </w:rPr>
                <w:t>（见上图）</w:t>
              </w:r>
            </w:ins>
            <w:r>
              <w:rPr>
                <w:rFonts w:hint="eastAsia"/>
              </w:rPr>
              <w:t>，维护角色（岗位）的启用</w:t>
            </w:r>
            <w:r>
              <w:rPr>
                <w:rFonts w:hint="eastAsia"/>
              </w:rPr>
              <w:t>/</w:t>
            </w:r>
            <w:r>
              <w:rPr>
                <w:rFonts w:hint="eastAsia"/>
              </w:rPr>
              <w:t>停用</w:t>
            </w:r>
            <w:ins w:id="573" w:author="lenovo" w:date="2016-06-21T15:56:00Z">
              <w:r>
                <w:rPr>
                  <w:rFonts w:hint="eastAsia"/>
                </w:rPr>
                <w:t>。</w:t>
              </w:r>
              <w:commentRangeStart w:id="574"/>
              <w:r>
                <w:rPr>
                  <w:rFonts w:hint="eastAsia"/>
                </w:rPr>
                <w:t>停用的角色</w:t>
              </w:r>
            </w:ins>
            <w:commentRangeEnd w:id="574"/>
            <w:r>
              <w:commentReference w:id="574"/>
            </w:r>
          </w:p>
          <w:p w14:paraId="5165B494" w14:textId="77777777" w:rsidR="00DC1257" w:rsidRDefault="007579A1">
            <w:pPr>
              <w:widowControl/>
              <w:numPr>
                <w:ilvl w:val="0"/>
                <w:numId w:val="8"/>
              </w:numPr>
              <w:overflowPunct w:val="0"/>
              <w:autoSpaceDE w:val="0"/>
              <w:autoSpaceDN w:val="0"/>
              <w:adjustRightInd w:val="0"/>
              <w:spacing w:after="100" w:line="360" w:lineRule="atLeast"/>
              <w:textAlignment w:val="baseline"/>
              <w:rPr>
                <w:rFonts w:hAnsi="宋体"/>
                <w:szCs w:val="21"/>
              </w:rPr>
            </w:pPr>
            <w:r>
              <w:rPr>
                <w:rFonts w:hint="eastAsia"/>
              </w:rPr>
              <w:t>点击</w:t>
            </w:r>
            <w:r>
              <w:rPr>
                <w:rFonts w:hAnsi="宋体" w:hint="eastAsia"/>
                <w:szCs w:val="21"/>
              </w:rPr>
              <w:t>设置角色功能</w:t>
            </w:r>
            <w:r>
              <w:rPr>
                <w:rFonts w:hint="eastAsia"/>
              </w:rPr>
              <w:t>[</w:t>
            </w:r>
            <w:r>
              <w:rPr>
                <w:rFonts w:hint="eastAsia"/>
              </w:rPr>
              <w:t>按钮</w:t>
            </w:r>
            <w:r>
              <w:rPr>
                <w:rFonts w:hint="eastAsia"/>
              </w:rPr>
              <w:t>]</w:t>
            </w:r>
            <w:r>
              <w:rPr>
                <w:rFonts w:hint="eastAsia"/>
              </w:rPr>
              <w:t>，页面跳转到角色功能设置模态窗口，参见</w:t>
            </w:r>
            <w:r>
              <w:rPr>
                <w:rFonts w:hint="eastAsia"/>
              </w:rPr>
              <w:t xml:space="preserve"> </w:t>
            </w:r>
            <w:r>
              <w:rPr>
                <w:rFonts w:hint="eastAsia"/>
              </w:rPr>
              <w:t>“</w:t>
            </w:r>
            <w:del w:id="575" w:author="lenovo" w:date="2016-06-21T16:02:00Z">
              <w:r>
                <w:rPr>
                  <w:rFonts w:hint="eastAsia"/>
                </w:rPr>
                <w:delText>章节</w:delText>
              </w:r>
              <w:r>
                <w:rPr>
                  <w:rFonts w:hint="eastAsia"/>
                </w:rPr>
                <w:delText xml:space="preserve"> 3.3.3 </w:delText>
              </w:r>
              <w:r w:rsidR="00E21B5E" w:rsidRPr="00E21B5E">
                <w:rPr>
                  <w:rFonts w:hint="eastAsia"/>
                  <w:rPrChange w:id="576" w:author="lenovo" w:date="2016-06-21T16:02:00Z">
                    <w:rPr>
                      <w:rFonts w:hAnsi="宋体" w:hint="eastAsia"/>
                      <w:szCs w:val="21"/>
                    </w:rPr>
                  </w:rPrChange>
                </w:rPr>
                <w:delText>设置角色功能</w:delText>
              </w:r>
            </w:del>
            <w:ins w:id="577" w:author="lenovo" w:date="2016-06-21T16:02:00Z">
              <w:r w:rsidR="00E21B5E" w:rsidRPr="00E21B5E">
                <w:rPr>
                  <w:rFonts w:hint="eastAsia"/>
                  <w:rPrChange w:id="578" w:author="lenovo" w:date="2016-06-21T16:02:00Z">
                    <w:rPr>
                      <w:rFonts w:hAnsi="宋体" w:hint="eastAsia"/>
                      <w:szCs w:val="21"/>
                    </w:rPr>
                  </w:rPrChange>
                </w:rPr>
                <w:fldChar w:fldCharType="begin"/>
              </w:r>
              <w:r w:rsidR="00E21B5E" w:rsidRPr="00E21B5E">
                <w:rPr>
                  <w:rPrChange w:id="579" w:author="lenovo" w:date="2016-06-21T16:02:00Z">
                    <w:rPr>
                      <w:rFonts w:hAnsi="宋体"/>
                      <w:szCs w:val="21"/>
                    </w:rPr>
                  </w:rPrChange>
                </w:rPr>
                <w:instrText xml:space="preserve"> REF _Toc15379 \h </w:instrText>
              </w:r>
            </w:ins>
            <w:r w:rsidR="00E21B5E" w:rsidRPr="00E21B5E">
              <w:rPr>
                <w:rFonts w:hint="eastAsia"/>
                <w:rPrChange w:id="580" w:author="lenovo" w:date="2016-06-21T16:02:00Z">
                  <w:rPr>
                    <w:rFonts w:hint="eastAsia"/>
                  </w:rPr>
                </w:rPrChange>
              </w:rPr>
            </w:r>
            <w:ins w:id="581" w:author="lenovo" w:date="2016-06-21T16:02:00Z">
              <w:r w:rsidR="00E21B5E" w:rsidRPr="00E21B5E">
                <w:rPr>
                  <w:rFonts w:hint="eastAsia"/>
                  <w:rPrChange w:id="582" w:author="lenovo" w:date="2016-06-21T16:02:00Z">
                    <w:rPr>
                      <w:rFonts w:hAnsi="宋体" w:hint="eastAsia"/>
                      <w:szCs w:val="21"/>
                    </w:rPr>
                  </w:rPrChange>
                </w:rPr>
                <w:fldChar w:fldCharType="separate"/>
              </w:r>
              <w:r>
                <w:rPr>
                  <w:rFonts w:hint="eastAsia"/>
                </w:rPr>
                <w:t>设置角色功能</w:t>
              </w:r>
              <w:r w:rsidR="00E21B5E" w:rsidRPr="00E21B5E">
                <w:rPr>
                  <w:rFonts w:hint="eastAsia"/>
                  <w:rPrChange w:id="583" w:author="lenovo" w:date="2016-06-21T16:02:00Z">
                    <w:rPr>
                      <w:rFonts w:hAnsi="宋体" w:hint="eastAsia"/>
                      <w:szCs w:val="21"/>
                    </w:rPr>
                  </w:rPrChange>
                </w:rPr>
                <w:fldChar w:fldCharType="end"/>
              </w:r>
            </w:ins>
            <w:r>
              <w:rPr>
                <w:rFonts w:hint="eastAsia"/>
              </w:rPr>
              <w:t>”</w:t>
            </w:r>
          </w:p>
          <w:p w14:paraId="45CD69BB" w14:textId="77777777" w:rsidR="00DC1257" w:rsidRDefault="007579A1">
            <w:pPr>
              <w:widowControl/>
              <w:numPr>
                <w:ilvl w:val="0"/>
                <w:numId w:val="8"/>
              </w:numPr>
              <w:overflowPunct w:val="0"/>
              <w:autoSpaceDE w:val="0"/>
              <w:autoSpaceDN w:val="0"/>
              <w:adjustRightInd w:val="0"/>
              <w:spacing w:after="100" w:line="360" w:lineRule="atLeast"/>
              <w:textAlignment w:val="baseline"/>
              <w:rPr>
                <w:rFonts w:hAnsi="宋体"/>
                <w:szCs w:val="21"/>
              </w:rPr>
            </w:pPr>
            <w:r>
              <w:rPr>
                <w:rFonts w:hint="eastAsia"/>
              </w:rPr>
              <w:t>点击新增角色</w:t>
            </w:r>
            <w:r>
              <w:rPr>
                <w:rFonts w:hint="eastAsia"/>
              </w:rPr>
              <w:t>[</w:t>
            </w:r>
            <w:r>
              <w:rPr>
                <w:rFonts w:hint="eastAsia"/>
              </w:rPr>
              <w:t>按钮</w:t>
            </w:r>
            <w:r>
              <w:rPr>
                <w:rFonts w:hint="eastAsia"/>
              </w:rPr>
              <w:t>]</w:t>
            </w:r>
            <w:r>
              <w:rPr>
                <w:rFonts w:hint="eastAsia"/>
              </w:rPr>
              <w:t>，页面跳转到角色新增模态窗口，参见</w:t>
            </w:r>
            <w:r>
              <w:rPr>
                <w:rFonts w:hint="eastAsia"/>
              </w:rPr>
              <w:t xml:space="preserve"> </w:t>
            </w:r>
            <w:r>
              <w:rPr>
                <w:rFonts w:hint="eastAsia"/>
              </w:rPr>
              <w:t>“</w:t>
            </w:r>
            <w:del w:id="584" w:author="lenovo" w:date="2016-06-21T16:02:00Z">
              <w:r>
                <w:rPr>
                  <w:rFonts w:hint="eastAsia"/>
                </w:rPr>
                <w:delText>章节</w:delText>
              </w:r>
              <w:r>
                <w:rPr>
                  <w:rFonts w:hint="eastAsia"/>
                </w:rPr>
                <w:delText xml:space="preserve"> 3.3.2 </w:delText>
              </w:r>
              <w:r>
                <w:rPr>
                  <w:rFonts w:hint="eastAsia"/>
                </w:rPr>
                <w:delText>角色新增</w:delText>
              </w:r>
            </w:del>
            <w:ins w:id="585" w:author="lenovo" w:date="2016-06-21T16:02:00Z">
              <w:r w:rsidR="00E21B5E">
                <w:rPr>
                  <w:rFonts w:hint="eastAsia"/>
                </w:rPr>
                <w:fldChar w:fldCharType="begin"/>
              </w:r>
              <w:r>
                <w:rPr>
                  <w:rFonts w:hint="eastAsia"/>
                </w:rPr>
                <w:instrText xml:space="preserve"> REF _Ref262492973 \h </w:instrText>
              </w:r>
            </w:ins>
            <w:r w:rsidR="00E21B5E">
              <w:rPr>
                <w:rFonts w:hint="eastAsia"/>
              </w:rPr>
            </w:r>
            <w:ins w:id="586" w:author="lenovo" w:date="2016-06-21T16:02:00Z">
              <w:r w:rsidR="00E21B5E">
                <w:rPr>
                  <w:rFonts w:hint="eastAsia"/>
                </w:rPr>
                <w:fldChar w:fldCharType="separate"/>
              </w:r>
              <w:r>
                <w:rPr>
                  <w:rFonts w:hint="eastAsia"/>
                </w:rPr>
                <w:t>角色新增</w:t>
              </w:r>
              <w:r w:rsidR="00E21B5E">
                <w:rPr>
                  <w:rFonts w:hint="eastAsia"/>
                </w:rPr>
                <w:fldChar w:fldCharType="end"/>
              </w:r>
            </w:ins>
            <w:r>
              <w:rPr>
                <w:rFonts w:hint="eastAsia"/>
              </w:rPr>
              <w:t>”</w:t>
            </w:r>
          </w:p>
          <w:p w14:paraId="745E0E36" w14:textId="77777777" w:rsidR="00DC1257" w:rsidRDefault="007579A1">
            <w:pPr>
              <w:widowControl/>
              <w:numPr>
                <w:ilvl w:val="0"/>
                <w:numId w:val="8"/>
              </w:numPr>
              <w:overflowPunct w:val="0"/>
              <w:autoSpaceDE w:val="0"/>
              <w:autoSpaceDN w:val="0"/>
              <w:adjustRightInd w:val="0"/>
              <w:spacing w:after="100" w:line="360" w:lineRule="atLeast"/>
              <w:textAlignment w:val="baseline"/>
              <w:rPr>
                <w:rFonts w:hAnsi="宋体"/>
                <w:szCs w:val="21"/>
              </w:rPr>
            </w:pPr>
            <w:r>
              <w:rPr>
                <w:rFonts w:hint="eastAsia"/>
              </w:rPr>
              <w:t>点击人员查看</w:t>
            </w:r>
            <w:r>
              <w:rPr>
                <w:rFonts w:hint="eastAsia"/>
              </w:rPr>
              <w:t>[</w:t>
            </w:r>
            <w:r>
              <w:rPr>
                <w:rFonts w:hint="eastAsia"/>
              </w:rPr>
              <w:t>按钮</w:t>
            </w:r>
            <w:r>
              <w:rPr>
                <w:rFonts w:hint="eastAsia"/>
              </w:rPr>
              <w:t>]</w:t>
            </w:r>
            <w:r>
              <w:rPr>
                <w:rFonts w:hint="eastAsia"/>
              </w:rPr>
              <w:t>，页面跳转到角色下用户查看模态窗口，参见</w:t>
            </w:r>
            <w:r>
              <w:rPr>
                <w:rFonts w:hint="eastAsia"/>
              </w:rPr>
              <w:t xml:space="preserve"> </w:t>
            </w:r>
            <w:r>
              <w:rPr>
                <w:rFonts w:hint="eastAsia"/>
              </w:rPr>
              <w:t>“</w:t>
            </w:r>
            <w:del w:id="587" w:author="lenovo" w:date="2016-06-21T16:03:00Z">
              <w:r>
                <w:rPr>
                  <w:rFonts w:hint="eastAsia"/>
                </w:rPr>
                <w:delText>章节</w:delText>
              </w:r>
              <w:r>
                <w:rPr>
                  <w:rFonts w:hint="eastAsia"/>
                </w:rPr>
                <w:delText xml:space="preserve"> 3.3.4 </w:delText>
              </w:r>
              <w:r>
                <w:rPr>
                  <w:rFonts w:hint="eastAsia"/>
                </w:rPr>
                <w:delText>人员查看</w:delText>
              </w:r>
            </w:del>
            <w:ins w:id="588" w:author="lenovo" w:date="2016-06-21T16:03:00Z">
              <w:r w:rsidR="00E21B5E">
                <w:rPr>
                  <w:rFonts w:hint="eastAsia"/>
                </w:rPr>
                <w:fldChar w:fldCharType="begin"/>
              </w:r>
              <w:r>
                <w:rPr>
                  <w:rFonts w:hint="eastAsia"/>
                </w:rPr>
                <w:instrText xml:space="preserve"> REF _Toc445106697 \h </w:instrText>
              </w:r>
            </w:ins>
            <w:r w:rsidR="00E21B5E">
              <w:rPr>
                <w:rFonts w:hint="eastAsia"/>
              </w:rPr>
            </w:r>
            <w:ins w:id="589" w:author="lenovo" w:date="2016-06-21T16:03:00Z">
              <w:r w:rsidR="00E21B5E">
                <w:rPr>
                  <w:rFonts w:hint="eastAsia"/>
                </w:rPr>
                <w:fldChar w:fldCharType="separate"/>
              </w:r>
              <w:r>
                <w:rPr>
                  <w:rFonts w:hint="eastAsia"/>
                </w:rPr>
                <w:t>人员查看</w:t>
              </w:r>
              <w:r w:rsidR="00E21B5E">
                <w:rPr>
                  <w:rFonts w:hint="eastAsia"/>
                </w:rPr>
                <w:fldChar w:fldCharType="end"/>
              </w:r>
            </w:ins>
            <w:r>
              <w:rPr>
                <w:rFonts w:hint="eastAsia"/>
              </w:rPr>
              <w:t>”</w:t>
            </w:r>
          </w:p>
        </w:tc>
      </w:tr>
    </w:tbl>
    <w:p w14:paraId="518E988F" w14:textId="77777777" w:rsidR="00DC1257" w:rsidRDefault="00DC1257"/>
    <w:p w14:paraId="667F7D04" w14:textId="77777777" w:rsidR="00DC1257" w:rsidRDefault="007579A1">
      <w:pPr>
        <w:pStyle w:val="3"/>
        <w:numPr>
          <w:ilvl w:val="2"/>
          <w:numId w:val="1"/>
        </w:numPr>
        <w:rPr>
          <w:rFonts w:ascii="黑体" w:eastAsia="黑体"/>
          <w:sz w:val="24"/>
          <w:szCs w:val="24"/>
        </w:rPr>
      </w:pPr>
      <w:bookmarkStart w:id="590" w:name="_Toc445106695"/>
      <w:bookmarkStart w:id="591" w:name="_Toc25229"/>
      <w:bookmarkStart w:id="592" w:name="_Ref262492973"/>
      <w:r>
        <w:rPr>
          <w:rFonts w:ascii="黑体" w:eastAsia="黑体" w:hint="eastAsia"/>
          <w:sz w:val="24"/>
          <w:szCs w:val="24"/>
        </w:rPr>
        <w:lastRenderedPageBreak/>
        <w:t>角色新增</w:t>
      </w:r>
      <w:bookmarkEnd w:id="590"/>
      <w:bookmarkEnd w:id="591"/>
      <w:bookmarkEnd w:id="59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593" w:author="lenovo" w:date="2016-06-21T16:09: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2"/>
        <w:gridCol w:w="7142"/>
        <w:tblGridChange w:id="594">
          <w:tblGrid>
            <w:gridCol w:w="1985"/>
            <w:gridCol w:w="7087"/>
          </w:tblGrid>
        </w:tblGridChange>
      </w:tblGrid>
      <w:tr w:rsidR="00DC1257" w14:paraId="43F6F30B" w14:textId="77777777" w:rsidTr="00DC1257">
        <w:trPr>
          <w:trHeight w:val="463"/>
          <w:trPrChange w:id="595" w:author="lenovo" w:date="2016-06-21T16:09:00Z">
            <w:trPr>
              <w:trHeight w:val="463"/>
            </w:trPr>
          </w:trPrChange>
        </w:trPr>
        <w:tc>
          <w:tcPr>
            <w:tcW w:w="1362" w:type="dxa"/>
            <w:shd w:val="clear" w:color="auto" w:fill="D9D9D9"/>
            <w:tcPrChange w:id="596" w:author="lenovo" w:date="2016-06-21T16:09:00Z">
              <w:tcPr>
                <w:tcW w:w="1985" w:type="dxa"/>
                <w:shd w:val="clear" w:color="auto" w:fill="D9D9D9"/>
              </w:tcPr>
            </w:tcPrChange>
          </w:tcPr>
          <w:p w14:paraId="43EBDED7" w14:textId="77777777" w:rsidR="00DC1257" w:rsidRDefault="007579A1">
            <w:pPr>
              <w:spacing w:line="360" w:lineRule="atLeast"/>
              <w:rPr>
                <w:szCs w:val="21"/>
              </w:rPr>
            </w:pPr>
            <w:r>
              <w:rPr>
                <w:rFonts w:hint="eastAsia"/>
                <w:szCs w:val="21"/>
              </w:rPr>
              <w:t>功能概述</w:t>
            </w:r>
          </w:p>
        </w:tc>
        <w:tc>
          <w:tcPr>
            <w:tcW w:w="7142" w:type="dxa"/>
            <w:tcPrChange w:id="597" w:author="lenovo" w:date="2016-06-21T16:09:00Z">
              <w:tcPr>
                <w:tcW w:w="7087" w:type="dxa"/>
              </w:tcPr>
            </w:tcPrChange>
          </w:tcPr>
          <w:p w14:paraId="4AD0B685" w14:textId="77777777" w:rsidR="00DC1257" w:rsidRDefault="007579A1">
            <w:pPr>
              <w:spacing w:line="360" w:lineRule="atLeast"/>
            </w:pPr>
            <w:r>
              <w:rPr>
                <w:rFonts w:hint="eastAsia"/>
              </w:rPr>
              <w:t>角色新增</w:t>
            </w:r>
          </w:p>
        </w:tc>
      </w:tr>
      <w:tr w:rsidR="00DC1257" w14:paraId="0F60784C" w14:textId="77777777" w:rsidTr="00DC1257">
        <w:trPr>
          <w:trHeight w:val="463"/>
          <w:trPrChange w:id="598" w:author="lenovo" w:date="2016-06-21T16:09:00Z">
            <w:trPr>
              <w:trHeight w:val="463"/>
            </w:trPr>
          </w:trPrChange>
        </w:trPr>
        <w:tc>
          <w:tcPr>
            <w:tcW w:w="1362" w:type="dxa"/>
            <w:shd w:val="clear" w:color="auto" w:fill="D9D9D9"/>
            <w:tcPrChange w:id="599" w:author="lenovo" w:date="2016-06-21T16:09:00Z">
              <w:tcPr>
                <w:tcW w:w="1985" w:type="dxa"/>
                <w:shd w:val="clear" w:color="auto" w:fill="D9D9D9"/>
              </w:tcPr>
            </w:tcPrChange>
          </w:tcPr>
          <w:p w14:paraId="73D6C7F5" w14:textId="77777777" w:rsidR="00DC1257" w:rsidRDefault="007579A1">
            <w:pPr>
              <w:spacing w:line="360" w:lineRule="atLeast"/>
              <w:rPr>
                <w:szCs w:val="21"/>
              </w:rPr>
            </w:pPr>
            <w:r>
              <w:rPr>
                <w:rFonts w:hint="eastAsia"/>
                <w:szCs w:val="21"/>
              </w:rPr>
              <w:t>页面输入</w:t>
            </w:r>
          </w:p>
        </w:tc>
        <w:tc>
          <w:tcPr>
            <w:tcW w:w="7142" w:type="dxa"/>
            <w:tcPrChange w:id="600" w:author="lenovo" w:date="2016-06-21T16:09:00Z">
              <w:tcPr>
                <w:tcW w:w="7087" w:type="dxa"/>
              </w:tcPr>
            </w:tcPrChange>
          </w:tcPr>
          <w:p w14:paraId="11C1EF7A" w14:textId="77777777" w:rsidR="00DC1257" w:rsidRDefault="007579A1">
            <w:pPr>
              <w:widowControl/>
              <w:overflowPunct w:val="0"/>
              <w:autoSpaceDE w:val="0"/>
              <w:autoSpaceDN w:val="0"/>
              <w:adjustRightInd w:val="0"/>
              <w:spacing w:after="100" w:line="360" w:lineRule="atLeast"/>
              <w:textAlignment w:val="baseline"/>
            </w:pPr>
            <w:del w:id="601" w:author="lenovo" w:date="2016-06-21T16:12:00Z">
              <w:r>
                <w:rPr>
                  <w:rFonts w:hint="eastAsia"/>
                </w:rPr>
                <w:delText>查询字段</w:delText>
              </w:r>
              <w:r>
                <w:rPr>
                  <w:rFonts w:hint="eastAsia"/>
                </w:rPr>
                <w:delText>[</w:delText>
              </w:r>
              <w:r>
                <w:rPr>
                  <w:rFonts w:hint="eastAsia"/>
                </w:rPr>
                <w:delText>表单</w:delText>
              </w:r>
              <w:r>
                <w:rPr>
                  <w:rFonts w:hint="eastAsia"/>
                </w:rPr>
                <w:delText>]</w:delText>
              </w:r>
            </w:del>
            <w:ins w:id="602" w:author="lenovo" w:date="2016-06-21T16:12:00Z">
              <w:r>
                <w:rPr>
                  <w:rFonts w:hint="eastAsia"/>
                </w:rPr>
                <w:t>新增角色</w:t>
              </w:r>
            </w:ins>
            <w:r>
              <w:rPr>
                <w:rFonts w:hint="eastAsia"/>
              </w:rPr>
              <w:t>：</w:t>
            </w:r>
          </w:p>
          <w:p w14:paraId="580CDD55"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603" w:author="lenovo" w:date="2016-06-21T16:12:00Z"/>
              </w:rPr>
            </w:pPr>
            <w:r>
              <w:rPr>
                <w:rFonts w:hint="eastAsia"/>
              </w:rPr>
              <w:t>角色名称</w:t>
            </w:r>
            <w:r>
              <w:rPr>
                <w:rFonts w:hint="eastAsia"/>
              </w:rPr>
              <w:t>[</w:t>
            </w:r>
            <w:r>
              <w:rPr>
                <w:rFonts w:hint="eastAsia"/>
              </w:rPr>
              <w:t>输入框</w:t>
            </w:r>
            <w:r>
              <w:rPr>
                <w:rFonts w:hint="eastAsia"/>
              </w:rPr>
              <w:t>]</w:t>
            </w:r>
          </w:p>
          <w:p w14:paraId="0093E0B2"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604" w:author="lenovo" w:date="2016-06-21T16:12:00Z"/>
              </w:rPr>
            </w:pPr>
            <w:del w:id="605" w:author="lenovo" w:date="2016-06-21T16:12:00Z">
              <w:r>
                <w:rPr>
                  <w:rFonts w:hint="eastAsia"/>
                  <w:vanish/>
                </w:rPr>
                <w:cr/>
              </w:r>
              <w:r>
                <w:rPr>
                  <w:rFonts w:hint="eastAsia"/>
                  <w:vanish/>
                </w:rPr>
                <w:delText>入框</w:delText>
              </w:r>
              <w:r>
                <w:rPr>
                  <w:rFonts w:hint="eastAsia"/>
                  <w:vanish/>
                </w:rPr>
                <w:delText>eck box</w:delText>
              </w:r>
              <w:r>
                <w:rPr>
                  <w:rFonts w:hint="eastAsia"/>
                  <w:vanish/>
                </w:rPr>
                <w:delText>跳转到机构管理管理</w:delTex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rPr>
                <w:delText xml:space="preserve">   </w:delText>
              </w:r>
            </w:del>
            <w:ins w:id="606" w:author="lenovo" w:date="2016-06-21T16:12:00Z">
              <w:r>
                <w:rPr>
                  <w:rFonts w:hint="eastAsia"/>
                </w:rPr>
                <w:t>，</w:t>
              </w:r>
            </w:ins>
            <w:r>
              <w:rPr>
                <w:rFonts w:hint="eastAsia"/>
              </w:rPr>
              <w:t>子系统名称</w:t>
            </w:r>
            <w:r>
              <w:rPr>
                <w:rFonts w:hint="eastAsia"/>
              </w:rPr>
              <w:t>[</w:t>
            </w:r>
            <w:r>
              <w:rPr>
                <w:rFonts w:hint="eastAsia"/>
              </w:rPr>
              <w:t>下拉框</w:t>
            </w:r>
            <w:r>
              <w:rPr>
                <w:rFonts w:hint="eastAsia"/>
              </w:rPr>
              <w:t>]</w:t>
            </w:r>
          </w:p>
          <w:p w14:paraId="441FC5D6" w14:textId="77777777" w:rsidR="00DC1257" w:rsidRDefault="007579A1">
            <w:pPr>
              <w:widowControl/>
              <w:overflowPunct w:val="0"/>
              <w:autoSpaceDE w:val="0"/>
              <w:autoSpaceDN w:val="0"/>
              <w:adjustRightInd w:val="0"/>
              <w:spacing w:after="100" w:line="360" w:lineRule="atLeast"/>
              <w:ind w:firstLineChars="200" w:firstLine="420"/>
              <w:textAlignment w:val="baseline"/>
            </w:pPr>
            <w:del w:id="607" w:author="lenovo" w:date="2016-06-21T16:12:00Z">
              <w:r>
                <w:rPr>
                  <w:rFonts w:hint="eastAsia"/>
                </w:rPr>
                <w:delText xml:space="preserve">    </w:delText>
              </w:r>
            </w:del>
            <w:ins w:id="608" w:author="lenovo" w:date="2016-06-21T16:12:00Z">
              <w:r>
                <w:rPr>
                  <w:rFonts w:hint="eastAsia"/>
                </w:rPr>
                <w:t>，</w:t>
              </w:r>
            </w:ins>
            <w:r>
              <w:rPr>
                <w:rFonts w:hint="eastAsia"/>
              </w:rPr>
              <w:t>角色权限</w:t>
            </w:r>
            <w:r>
              <w:rPr>
                <w:rFonts w:hint="eastAsia"/>
              </w:rPr>
              <w:t>[</w:t>
            </w:r>
            <w:r>
              <w:rPr>
                <w:rFonts w:hint="eastAsia"/>
              </w:rPr>
              <w:t>菜单树</w:t>
            </w:r>
            <w:r>
              <w:rPr>
                <w:rFonts w:hint="eastAsia"/>
              </w:rPr>
              <w:t>]</w:t>
            </w:r>
          </w:p>
          <w:p w14:paraId="11F56CED"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展开</w:t>
            </w:r>
            <w:r>
              <w:rPr>
                <w:rFonts w:hint="eastAsia"/>
              </w:rPr>
              <w:t>/</w:t>
            </w:r>
            <w:r>
              <w:rPr>
                <w:rFonts w:hint="eastAsia"/>
              </w:rPr>
              <w:t>闭合</w:t>
            </w:r>
            <w:r>
              <w:rPr>
                <w:rFonts w:hint="eastAsia"/>
              </w:rPr>
              <w:t>[</w:t>
            </w:r>
            <w:r>
              <w:rPr>
                <w:rFonts w:hint="eastAsia"/>
              </w:rPr>
              <w:t>按钮</w:t>
            </w:r>
            <w:r>
              <w:rPr>
                <w:rFonts w:hint="eastAsia"/>
              </w:rPr>
              <w:t>]</w:t>
            </w:r>
            <w:ins w:id="609" w:author="lenovo" w:date="2016-06-21T16:12:00Z">
              <w:r>
                <w:rPr>
                  <w:rFonts w:hint="eastAsia"/>
                </w:rPr>
                <w:t>，</w:t>
              </w:r>
            </w:ins>
            <w:del w:id="610" w:author="lenovo" w:date="2016-06-21T16:12:00Z">
              <w:r>
                <w:rPr>
                  <w:rFonts w:hint="eastAsia"/>
                </w:rPr>
                <w:delText xml:space="preserve">  </w:delText>
              </w:r>
            </w:del>
            <w:r>
              <w:rPr>
                <w:rFonts w:hint="eastAsia"/>
              </w:rPr>
              <w:t>全部选定</w:t>
            </w:r>
            <w:r>
              <w:rPr>
                <w:rFonts w:hint="eastAsia"/>
              </w:rPr>
              <w:t>[</w:t>
            </w:r>
            <w:r>
              <w:rPr>
                <w:rFonts w:hint="eastAsia"/>
              </w:rPr>
              <w:t>按钮</w:t>
            </w:r>
            <w:r>
              <w:rPr>
                <w:rFonts w:hint="eastAsia"/>
              </w:rPr>
              <w:t>]</w:t>
            </w:r>
            <w:ins w:id="611" w:author="lenovo" w:date="2016-06-21T16:12:00Z">
              <w:r>
                <w:rPr>
                  <w:rFonts w:hint="eastAsia"/>
                </w:rPr>
                <w:t>，</w:t>
              </w:r>
            </w:ins>
            <w:del w:id="612" w:author="lenovo" w:date="2016-06-21T16:12:00Z">
              <w:r>
                <w:rPr>
                  <w:rFonts w:hint="eastAsia"/>
                </w:rPr>
                <w:delText xml:space="preserve">  </w:delText>
              </w:r>
            </w:del>
            <w:r>
              <w:rPr>
                <w:rFonts w:hint="eastAsia"/>
              </w:rPr>
              <w:t>取消选定</w:t>
            </w:r>
            <w:r>
              <w:rPr>
                <w:rFonts w:hint="eastAsia"/>
              </w:rPr>
              <w:t>[</w:t>
            </w:r>
            <w:r>
              <w:rPr>
                <w:rFonts w:hint="eastAsia"/>
              </w:rPr>
              <w:t>按钮</w:t>
            </w:r>
            <w:r>
              <w:rPr>
                <w:rFonts w:hint="eastAsia"/>
              </w:rPr>
              <w:t>]</w:t>
            </w:r>
            <w:ins w:id="613" w:author="lenovo" w:date="2016-06-21T16:12:00Z">
              <w:r>
                <w:rPr>
                  <w:rFonts w:hint="eastAsia"/>
                </w:rPr>
                <w:t>，</w:t>
              </w:r>
            </w:ins>
            <w:del w:id="614" w:author="lenovo" w:date="2016-06-21T16:12:00Z">
              <w:r>
                <w:rPr>
                  <w:rFonts w:hint="eastAsia"/>
                </w:rPr>
                <w:delText xml:space="preserve">  </w:delText>
              </w:r>
            </w:del>
            <w:r>
              <w:rPr>
                <w:rFonts w:hint="eastAsia"/>
              </w:rPr>
              <w:t>保存</w:t>
            </w:r>
            <w:r>
              <w:rPr>
                <w:rFonts w:hint="eastAsia"/>
              </w:rPr>
              <w:t>[</w:t>
            </w:r>
            <w:r>
              <w:rPr>
                <w:rFonts w:hint="eastAsia"/>
              </w:rPr>
              <w:t>按钮</w:t>
            </w:r>
            <w:r>
              <w:rPr>
                <w:rFonts w:hint="eastAsia"/>
              </w:rPr>
              <w:t>]</w:t>
            </w:r>
          </w:p>
        </w:tc>
      </w:tr>
      <w:tr w:rsidR="00DC1257" w14:paraId="734B123F" w14:textId="77777777" w:rsidTr="00DC1257">
        <w:trPr>
          <w:trHeight w:val="225"/>
          <w:trPrChange w:id="615" w:author="lenovo" w:date="2016-06-21T16:09:00Z">
            <w:trPr>
              <w:trHeight w:val="225"/>
            </w:trPr>
          </w:trPrChange>
        </w:trPr>
        <w:tc>
          <w:tcPr>
            <w:tcW w:w="1362" w:type="dxa"/>
            <w:shd w:val="clear" w:color="auto" w:fill="D9D9D9"/>
            <w:tcPrChange w:id="616" w:author="lenovo" w:date="2016-06-21T16:09:00Z">
              <w:tcPr>
                <w:tcW w:w="1985" w:type="dxa"/>
                <w:shd w:val="clear" w:color="auto" w:fill="D9D9D9"/>
              </w:tcPr>
            </w:tcPrChange>
          </w:tcPr>
          <w:p w14:paraId="02F3B7EE" w14:textId="77777777" w:rsidR="00DC1257" w:rsidRDefault="007579A1">
            <w:pPr>
              <w:spacing w:line="360" w:lineRule="atLeast"/>
              <w:rPr>
                <w:szCs w:val="21"/>
              </w:rPr>
            </w:pPr>
            <w:r>
              <w:rPr>
                <w:rFonts w:hint="eastAsia"/>
                <w:szCs w:val="21"/>
              </w:rPr>
              <w:t>页面输出</w:t>
            </w:r>
          </w:p>
        </w:tc>
        <w:tc>
          <w:tcPr>
            <w:tcW w:w="7142" w:type="dxa"/>
            <w:tcPrChange w:id="617" w:author="lenovo" w:date="2016-06-21T16:09:00Z">
              <w:tcPr>
                <w:tcW w:w="7087" w:type="dxa"/>
              </w:tcPr>
            </w:tcPrChange>
          </w:tcPr>
          <w:p w14:paraId="5AE3E167" w14:textId="77777777" w:rsidR="00DC1257" w:rsidRDefault="00DC1257">
            <w:pPr>
              <w:spacing w:line="360" w:lineRule="atLeast"/>
            </w:pPr>
          </w:p>
        </w:tc>
      </w:tr>
      <w:tr w:rsidR="00DC1257" w14:paraId="4213E7A3" w14:textId="77777777" w:rsidTr="00DC1257">
        <w:trPr>
          <w:trHeight w:val="225"/>
          <w:trPrChange w:id="618" w:author="lenovo" w:date="2016-06-21T16:09:00Z">
            <w:trPr>
              <w:trHeight w:val="225"/>
            </w:trPr>
          </w:trPrChange>
        </w:trPr>
        <w:tc>
          <w:tcPr>
            <w:tcW w:w="1362" w:type="dxa"/>
            <w:shd w:val="clear" w:color="auto" w:fill="D9D9D9"/>
            <w:tcPrChange w:id="619" w:author="lenovo" w:date="2016-06-21T16:09:00Z">
              <w:tcPr>
                <w:tcW w:w="1985" w:type="dxa"/>
                <w:shd w:val="clear" w:color="auto" w:fill="D9D9D9"/>
              </w:tcPr>
            </w:tcPrChange>
          </w:tcPr>
          <w:p w14:paraId="2207E5F6" w14:textId="77777777" w:rsidR="00DC1257" w:rsidRDefault="007579A1">
            <w:pPr>
              <w:spacing w:line="360" w:lineRule="atLeast"/>
              <w:rPr>
                <w:szCs w:val="21"/>
              </w:rPr>
            </w:pPr>
            <w:r>
              <w:rPr>
                <w:rFonts w:hint="eastAsia"/>
                <w:szCs w:val="21"/>
              </w:rPr>
              <w:t>参考画面</w:t>
            </w:r>
          </w:p>
        </w:tc>
        <w:tc>
          <w:tcPr>
            <w:tcW w:w="7142" w:type="dxa"/>
            <w:tcPrChange w:id="620" w:author="lenovo" w:date="2016-06-21T16:09:00Z">
              <w:tcPr>
                <w:tcW w:w="7087" w:type="dxa"/>
              </w:tcPr>
            </w:tcPrChange>
          </w:tcPr>
          <w:p w14:paraId="240DD793" w14:textId="77777777" w:rsidR="00DC1257" w:rsidRDefault="0023358B">
            <w:pPr>
              <w:widowControl/>
              <w:overflowPunct w:val="0"/>
              <w:autoSpaceDE w:val="0"/>
              <w:autoSpaceDN w:val="0"/>
              <w:adjustRightInd w:val="0"/>
              <w:spacing w:after="100" w:line="360" w:lineRule="atLeast"/>
              <w:textAlignment w:val="baseline"/>
            </w:pPr>
            <w:ins w:id="621" w:author="lenovo" w:date="2016-06-21T16:01:00Z">
              <w:r>
                <w:rPr>
                  <w:noProof/>
                </w:rPr>
                <w:drawing>
                  <wp:inline distT="0" distB="0" distL="114300" distR="114300" wp14:anchorId="3FA0FDDA" wp14:editId="1E376006">
                    <wp:extent cx="4389120" cy="3064510"/>
                    <wp:effectExtent l="0" t="0" r="11430" b="25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7" cstate="print"/>
                            <a:stretch>
                              <a:fillRect/>
                            </a:stretch>
                          </pic:blipFill>
                          <pic:spPr>
                            <a:xfrm>
                              <a:off x="0" y="0"/>
                              <a:ext cx="4389120" cy="3064510"/>
                            </a:xfrm>
                            <a:prstGeom prst="rect">
                              <a:avLst/>
                            </a:prstGeom>
                            <a:noFill/>
                            <a:ln w="9525">
                              <a:noFill/>
                            </a:ln>
                          </pic:spPr>
                        </pic:pic>
                      </a:graphicData>
                    </a:graphic>
                  </wp:inline>
                </w:drawing>
              </w:r>
            </w:ins>
          </w:p>
        </w:tc>
      </w:tr>
      <w:tr w:rsidR="00DC1257" w14:paraId="751AD4EA" w14:textId="77777777" w:rsidTr="00DC1257">
        <w:trPr>
          <w:trHeight w:val="225"/>
          <w:trPrChange w:id="622" w:author="lenovo" w:date="2016-06-21T16:09:00Z">
            <w:trPr>
              <w:trHeight w:val="225"/>
            </w:trPr>
          </w:trPrChange>
        </w:trPr>
        <w:tc>
          <w:tcPr>
            <w:tcW w:w="1362" w:type="dxa"/>
            <w:shd w:val="clear" w:color="auto" w:fill="D9D9D9"/>
            <w:tcPrChange w:id="623" w:author="lenovo" w:date="2016-06-21T16:09:00Z">
              <w:tcPr>
                <w:tcW w:w="1985" w:type="dxa"/>
                <w:shd w:val="clear" w:color="auto" w:fill="D9D9D9"/>
              </w:tcPr>
            </w:tcPrChange>
          </w:tcPr>
          <w:p w14:paraId="10AA2BC3" w14:textId="77777777" w:rsidR="00DC1257" w:rsidRDefault="007579A1">
            <w:pPr>
              <w:spacing w:line="360" w:lineRule="atLeast"/>
              <w:rPr>
                <w:szCs w:val="21"/>
              </w:rPr>
            </w:pPr>
            <w:r>
              <w:rPr>
                <w:rFonts w:hint="eastAsia"/>
                <w:szCs w:val="21"/>
              </w:rPr>
              <w:t>业务规则</w:t>
            </w:r>
          </w:p>
        </w:tc>
        <w:tc>
          <w:tcPr>
            <w:tcW w:w="7142" w:type="dxa"/>
            <w:tcPrChange w:id="624" w:author="lenovo" w:date="2016-06-21T16:09:00Z">
              <w:tcPr>
                <w:tcW w:w="7087" w:type="dxa"/>
              </w:tcPr>
            </w:tcPrChange>
          </w:tcPr>
          <w:p w14:paraId="6B5D9F9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、角色名称</w:t>
            </w:r>
            <w:proofErr w:type="gramStart"/>
            <w:r>
              <w:rPr>
                <w:rFonts w:hAnsi="宋体" w:hint="eastAsia"/>
                <w:szCs w:val="21"/>
              </w:rPr>
              <w:t>必填且唯一</w:t>
            </w:r>
            <w:proofErr w:type="gramEnd"/>
          </w:p>
          <w:p w14:paraId="01C1710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w:t>
            </w:r>
            <w:r>
              <w:rPr>
                <w:rFonts w:hint="eastAsia"/>
              </w:rPr>
              <w:t>各字段长度控制详见数据库设计。</w:t>
            </w:r>
          </w:p>
        </w:tc>
      </w:tr>
      <w:tr w:rsidR="00DC1257" w14:paraId="148C1AB6" w14:textId="77777777" w:rsidTr="00DC1257">
        <w:trPr>
          <w:trHeight w:val="225"/>
          <w:trPrChange w:id="625" w:author="lenovo" w:date="2016-06-21T16:09:00Z">
            <w:trPr>
              <w:trHeight w:val="225"/>
            </w:trPr>
          </w:trPrChange>
        </w:trPr>
        <w:tc>
          <w:tcPr>
            <w:tcW w:w="1362" w:type="dxa"/>
            <w:shd w:val="clear" w:color="auto" w:fill="D9D9D9"/>
            <w:tcPrChange w:id="626" w:author="lenovo" w:date="2016-06-21T16:09:00Z">
              <w:tcPr>
                <w:tcW w:w="1985" w:type="dxa"/>
                <w:shd w:val="clear" w:color="auto" w:fill="D9D9D9"/>
              </w:tcPr>
            </w:tcPrChange>
          </w:tcPr>
          <w:p w14:paraId="21670302" w14:textId="77777777" w:rsidR="00DC1257" w:rsidRDefault="007579A1">
            <w:pPr>
              <w:spacing w:line="360" w:lineRule="atLeast"/>
              <w:rPr>
                <w:rFonts w:hAnsi="宋体"/>
                <w:szCs w:val="21"/>
              </w:rPr>
            </w:pPr>
            <w:r>
              <w:rPr>
                <w:rFonts w:hAnsi="宋体" w:hint="eastAsia"/>
                <w:szCs w:val="21"/>
              </w:rPr>
              <w:t>备注</w:t>
            </w:r>
          </w:p>
        </w:tc>
        <w:tc>
          <w:tcPr>
            <w:tcW w:w="7142" w:type="dxa"/>
            <w:tcPrChange w:id="627" w:author="lenovo" w:date="2016-06-21T16:09:00Z">
              <w:tcPr>
                <w:tcW w:w="7087" w:type="dxa"/>
              </w:tcPr>
            </w:tcPrChange>
          </w:tcPr>
          <w:p w14:paraId="07EB20CC" w14:textId="77777777" w:rsidR="00DC1257" w:rsidRDefault="007579A1">
            <w:pPr>
              <w:spacing w:line="360" w:lineRule="atLeast"/>
            </w:pPr>
            <w:r>
              <w:rPr>
                <w:rFonts w:hint="eastAsia"/>
              </w:rPr>
              <w:t>1</w:t>
            </w:r>
            <w:r>
              <w:rPr>
                <w:rFonts w:hint="eastAsia"/>
              </w:rPr>
              <w:t>、</w:t>
            </w:r>
            <w:r>
              <w:rPr>
                <w:rFonts w:hint="eastAsia"/>
              </w:rPr>
              <w:t xml:space="preserve"> </w:t>
            </w:r>
            <w:r>
              <w:rPr>
                <w:rFonts w:hint="eastAsia"/>
              </w:rPr>
              <w:t>点击保存</w:t>
            </w:r>
            <w:r>
              <w:rPr>
                <w:rFonts w:hint="eastAsia"/>
              </w:rPr>
              <w:t>[</w:t>
            </w:r>
            <w:r>
              <w:rPr>
                <w:rFonts w:hint="eastAsia"/>
              </w:rPr>
              <w:t>按钮</w:t>
            </w:r>
            <w:r>
              <w:rPr>
                <w:rFonts w:hint="eastAsia"/>
              </w:rPr>
              <w:t>]</w:t>
            </w:r>
            <w:r>
              <w:rPr>
                <w:rFonts w:hint="eastAsia"/>
              </w:rPr>
              <w:t>，系统保存角色</w:t>
            </w:r>
            <w:ins w:id="628" w:author="lenovo" w:date="2016-06-21T16:13:00Z">
              <w:r>
                <w:rPr>
                  <w:rFonts w:hint="eastAsia"/>
                </w:rPr>
                <w:t>和角色权限</w:t>
              </w:r>
            </w:ins>
            <w:r>
              <w:rPr>
                <w:rFonts w:hint="eastAsia"/>
              </w:rPr>
              <w:t>信息，跳转到角色查询页面，参见</w:t>
            </w:r>
            <w:r>
              <w:rPr>
                <w:rFonts w:hint="eastAsia"/>
              </w:rPr>
              <w:t xml:space="preserve"> </w:t>
            </w:r>
            <w:r>
              <w:rPr>
                <w:rFonts w:hint="eastAsia"/>
              </w:rPr>
              <w:t>“</w:t>
            </w:r>
            <w:del w:id="629" w:author="lenovo" w:date="2016-06-21T16:13:00Z">
              <w:r>
                <w:rPr>
                  <w:rFonts w:hint="eastAsia"/>
                </w:rPr>
                <w:delText>章节</w:delText>
              </w:r>
              <w:r>
                <w:rPr>
                  <w:rFonts w:hint="eastAsia"/>
                </w:rPr>
                <w:delText xml:space="preserve"> 3.3.1</w:delText>
              </w:r>
              <w:r>
                <w:rPr>
                  <w:rFonts w:hint="eastAsia"/>
                </w:rPr>
                <w:delText>角色查询</w:delText>
              </w:r>
            </w:del>
            <w:ins w:id="630" w:author="lenovo" w:date="2016-06-21T16:13:00Z">
              <w:r w:rsidR="00E21B5E">
                <w:rPr>
                  <w:rFonts w:hint="eastAsia"/>
                </w:rPr>
                <w:fldChar w:fldCharType="begin"/>
              </w:r>
              <w:r>
                <w:rPr>
                  <w:rFonts w:hint="eastAsia"/>
                </w:rPr>
                <w:instrText xml:space="preserve"> REF _Toc21736 \h </w:instrText>
              </w:r>
            </w:ins>
            <w:r w:rsidR="00E21B5E">
              <w:rPr>
                <w:rFonts w:hint="eastAsia"/>
              </w:rPr>
            </w:r>
            <w:ins w:id="631" w:author="lenovo" w:date="2016-06-21T16:13:00Z">
              <w:r w:rsidR="00E21B5E">
                <w:rPr>
                  <w:rFonts w:hint="eastAsia"/>
                </w:rPr>
                <w:fldChar w:fldCharType="separate"/>
              </w:r>
              <w:r>
                <w:rPr>
                  <w:rFonts w:hint="eastAsia"/>
                </w:rPr>
                <w:t>角色查询</w:t>
              </w:r>
              <w:r w:rsidR="00E21B5E">
                <w:rPr>
                  <w:rFonts w:hint="eastAsia"/>
                </w:rPr>
                <w:fldChar w:fldCharType="end"/>
              </w:r>
            </w:ins>
            <w:r>
              <w:rPr>
                <w:rFonts w:hint="eastAsia"/>
              </w:rPr>
              <w:t>”</w:t>
            </w:r>
          </w:p>
          <w:p w14:paraId="6255E702" w14:textId="77777777" w:rsidR="00DC1257" w:rsidRDefault="007579A1">
            <w:pPr>
              <w:spacing w:line="360" w:lineRule="atLeast"/>
            </w:pPr>
            <w:r>
              <w:rPr>
                <w:rFonts w:hint="eastAsia"/>
              </w:rPr>
              <w:t>2</w:t>
            </w:r>
            <w:r>
              <w:rPr>
                <w:rFonts w:hint="eastAsia"/>
              </w:rPr>
              <w:t>、</w:t>
            </w:r>
            <w:r>
              <w:rPr>
                <w:rFonts w:hint="eastAsia"/>
              </w:rPr>
              <w:t xml:space="preserve"> </w:t>
            </w:r>
            <w:r>
              <w:rPr>
                <w:rFonts w:hint="eastAsia"/>
              </w:rPr>
              <w:t>展开</w:t>
            </w:r>
            <w:r>
              <w:rPr>
                <w:rFonts w:hint="eastAsia"/>
              </w:rPr>
              <w:t>/</w:t>
            </w:r>
            <w:r>
              <w:rPr>
                <w:rFonts w:hint="eastAsia"/>
              </w:rPr>
              <w:t>闭合，选定全部，取消选定</w:t>
            </w:r>
            <w:r>
              <w:rPr>
                <w:rFonts w:hint="eastAsia"/>
              </w:rPr>
              <w:t>3</w:t>
            </w:r>
            <w:r>
              <w:rPr>
                <w:rFonts w:hint="eastAsia"/>
              </w:rPr>
              <w:t>个按钮</w:t>
            </w:r>
            <w:proofErr w:type="gramStart"/>
            <w:r>
              <w:rPr>
                <w:rFonts w:hint="eastAsia"/>
              </w:rPr>
              <w:t>均针对</w:t>
            </w:r>
            <w:proofErr w:type="gramEnd"/>
            <w:r>
              <w:rPr>
                <w:rFonts w:hint="eastAsia"/>
              </w:rPr>
              <w:t>角色权限</w:t>
            </w:r>
            <w:r>
              <w:rPr>
                <w:rFonts w:hint="eastAsia"/>
              </w:rPr>
              <w:t>[</w:t>
            </w:r>
            <w:r>
              <w:rPr>
                <w:rFonts w:hint="eastAsia"/>
              </w:rPr>
              <w:t>菜单树</w:t>
            </w:r>
            <w:r>
              <w:rPr>
                <w:rFonts w:hint="eastAsia"/>
              </w:rPr>
              <w:t>]</w:t>
            </w:r>
            <w:r>
              <w:rPr>
                <w:rFonts w:hint="eastAsia"/>
              </w:rPr>
              <w:t>操作；</w:t>
            </w:r>
          </w:p>
        </w:tc>
      </w:tr>
    </w:tbl>
    <w:p w14:paraId="5DE96992" w14:textId="77777777" w:rsidR="00DC1257" w:rsidRDefault="00DC1257"/>
    <w:p w14:paraId="5E83DB61" w14:textId="77777777" w:rsidR="00DC1257" w:rsidRDefault="007579A1">
      <w:pPr>
        <w:pStyle w:val="3"/>
        <w:numPr>
          <w:ilvl w:val="2"/>
          <w:numId w:val="1"/>
        </w:numPr>
        <w:rPr>
          <w:rFonts w:ascii="黑体" w:eastAsia="黑体"/>
          <w:sz w:val="24"/>
          <w:szCs w:val="24"/>
        </w:rPr>
      </w:pPr>
      <w:bookmarkStart w:id="632" w:name="_Ref262492958"/>
      <w:bookmarkStart w:id="633" w:name="_Toc15379"/>
      <w:bookmarkStart w:id="634" w:name="_Toc445106696"/>
      <w:r>
        <w:rPr>
          <w:rFonts w:ascii="黑体" w:eastAsia="黑体" w:hint="eastAsia"/>
          <w:sz w:val="24"/>
          <w:szCs w:val="24"/>
        </w:rPr>
        <w:t>设置角色</w:t>
      </w:r>
      <w:bookmarkEnd w:id="632"/>
      <w:r>
        <w:rPr>
          <w:rFonts w:ascii="黑体" w:eastAsia="黑体" w:hint="eastAsia"/>
          <w:sz w:val="24"/>
          <w:szCs w:val="24"/>
        </w:rPr>
        <w:t>功能</w:t>
      </w:r>
      <w:bookmarkEnd w:id="633"/>
      <w:bookmarkEnd w:id="634"/>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635" w:author="lenovo" w:date="2016-06-21T17:29: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636">
          <w:tblGrid>
            <w:gridCol w:w="1985"/>
            <w:gridCol w:w="7087"/>
          </w:tblGrid>
        </w:tblGridChange>
      </w:tblGrid>
      <w:tr w:rsidR="00DC1257" w14:paraId="023896D5" w14:textId="77777777" w:rsidTr="00DC1257">
        <w:trPr>
          <w:trHeight w:val="463"/>
          <w:trPrChange w:id="637" w:author="lenovo" w:date="2016-06-21T17:29:00Z">
            <w:trPr>
              <w:trHeight w:val="463"/>
            </w:trPr>
          </w:trPrChange>
        </w:trPr>
        <w:tc>
          <w:tcPr>
            <w:tcW w:w="1361" w:type="dxa"/>
            <w:shd w:val="clear" w:color="auto" w:fill="D9D9D9"/>
            <w:tcPrChange w:id="638" w:author="lenovo" w:date="2016-06-21T17:29:00Z">
              <w:tcPr>
                <w:tcW w:w="1985" w:type="dxa"/>
                <w:shd w:val="clear" w:color="auto" w:fill="D9D9D9"/>
              </w:tcPr>
            </w:tcPrChange>
          </w:tcPr>
          <w:p w14:paraId="0384142C" w14:textId="77777777" w:rsidR="00DC1257" w:rsidRDefault="007579A1">
            <w:pPr>
              <w:spacing w:line="360" w:lineRule="atLeast"/>
              <w:rPr>
                <w:szCs w:val="21"/>
              </w:rPr>
            </w:pPr>
            <w:r>
              <w:rPr>
                <w:rFonts w:hint="eastAsia"/>
                <w:szCs w:val="21"/>
              </w:rPr>
              <w:t>功能概述</w:t>
            </w:r>
          </w:p>
        </w:tc>
        <w:tc>
          <w:tcPr>
            <w:tcW w:w="7143" w:type="dxa"/>
            <w:tcPrChange w:id="639" w:author="lenovo" w:date="2016-06-21T17:29:00Z">
              <w:tcPr>
                <w:tcW w:w="7087" w:type="dxa"/>
              </w:tcPr>
            </w:tcPrChange>
          </w:tcPr>
          <w:p w14:paraId="7D06A017" w14:textId="77777777" w:rsidR="00DC1257" w:rsidRDefault="007579A1">
            <w:pPr>
              <w:spacing w:line="360" w:lineRule="atLeast"/>
            </w:pPr>
            <w:r>
              <w:rPr>
                <w:rFonts w:hint="eastAsia"/>
              </w:rPr>
              <w:t>角色编辑</w:t>
            </w:r>
          </w:p>
        </w:tc>
      </w:tr>
      <w:tr w:rsidR="00DC1257" w14:paraId="40C4897E" w14:textId="77777777" w:rsidTr="00DC1257">
        <w:trPr>
          <w:trHeight w:val="225"/>
          <w:trPrChange w:id="640" w:author="lenovo" w:date="2016-06-21T17:29:00Z">
            <w:trPr>
              <w:trHeight w:val="225"/>
            </w:trPr>
          </w:trPrChange>
        </w:trPr>
        <w:tc>
          <w:tcPr>
            <w:tcW w:w="1361" w:type="dxa"/>
            <w:shd w:val="clear" w:color="auto" w:fill="D9D9D9"/>
            <w:tcPrChange w:id="641" w:author="lenovo" w:date="2016-06-21T17:29:00Z">
              <w:tcPr>
                <w:tcW w:w="1985" w:type="dxa"/>
                <w:shd w:val="clear" w:color="auto" w:fill="D9D9D9"/>
              </w:tcPr>
            </w:tcPrChange>
          </w:tcPr>
          <w:p w14:paraId="4FFF2240" w14:textId="77777777" w:rsidR="00DC1257" w:rsidRDefault="007579A1">
            <w:pPr>
              <w:spacing w:line="360" w:lineRule="atLeast"/>
              <w:rPr>
                <w:szCs w:val="21"/>
              </w:rPr>
            </w:pPr>
            <w:r>
              <w:rPr>
                <w:rFonts w:hint="eastAsia"/>
                <w:szCs w:val="21"/>
              </w:rPr>
              <w:t>页面输入</w:t>
            </w:r>
          </w:p>
        </w:tc>
        <w:tc>
          <w:tcPr>
            <w:tcW w:w="7143" w:type="dxa"/>
            <w:tcPrChange w:id="642" w:author="lenovo" w:date="2016-06-21T17:29:00Z">
              <w:tcPr>
                <w:tcW w:w="7087" w:type="dxa"/>
              </w:tcPr>
            </w:tcPrChange>
          </w:tcPr>
          <w:p w14:paraId="09D1C5ED"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4FA2C2F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角色权限</w:t>
            </w:r>
            <w:r>
              <w:rPr>
                <w:rFonts w:hint="eastAsia"/>
              </w:rPr>
              <w:t>[</w:t>
            </w:r>
            <w:r>
              <w:rPr>
                <w:rFonts w:hint="eastAsia"/>
              </w:rPr>
              <w:t>菜单树</w:t>
            </w:r>
            <w:r>
              <w:rPr>
                <w:rFonts w:hint="eastAsia"/>
              </w:rPr>
              <w:t>]</w:t>
            </w:r>
          </w:p>
          <w:p w14:paraId="321DEAC6"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展开</w:t>
            </w:r>
            <w:r>
              <w:rPr>
                <w:rFonts w:hint="eastAsia"/>
              </w:rPr>
              <w:t>/</w:t>
            </w:r>
            <w:r>
              <w:rPr>
                <w:rFonts w:hint="eastAsia"/>
              </w:rPr>
              <w:t>闭合</w:t>
            </w:r>
            <w:r>
              <w:rPr>
                <w:rFonts w:hint="eastAsia"/>
              </w:rPr>
              <w:t>[</w:t>
            </w:r>
            <w:r>
              <w:rPr>
                <w:rFonts w:hint="eastAsia"/>
              </w:rPr>
              <w:t>按钮</w:t>
            </w:r>
            <w:r>
              <w:rPr>
                <w:rFonts w:hint="eastAsia"/>
              </w:rPr>
              <w:t>]</w:t>
            </w:r>
            <w:ins w:id="643" w:author="lenovo" w:date="2016-06-21T16:14:00Z">
              <w:r>
                <w:rPr>
                  <w:rFonts w:hint="eastAsia"/>
                </w:rPr>
                <w:t>，</w:t>
              </w:r>
            </w:ins>
            <w:del w:id="644" w:author="lenovo" w:date="2016-06-21T16:14:00Z">
              <w:r>
                <w:rPr>
                  <w:rFonts w:hint="eastAsia"/>
                </w:rPr>
                <w:delText xml:space="preserve">  </w:delText>
              </w:r>
            </w:del>
            <w:r>
              <w:rPr>
                <w:rFonts w:hint="eastAsia"/>
              </w:rPr>
              <w:t>全部选定</w:t>
            </w:r>
            <w:r>
              <w:rPr>
                <w:rFonts w:hint="eastAsia"/>
              </w:rPr>
              <w:t>[</w:t>
            </w:r>
            <w:r>
              <w:rPr>
                <w:rFonts w:hint="eastAsia"/>
              </w:rPr>
              <w:t>按钮</w:t>
            </w:r>
            <w:r>
              <w:rPr>
                <w:rFonts w:hint="eastAsia"/>
              </w:rPr>
              <w:t>]</w:t>
            </w:r>
            <w:ins w:id="645" w:author="lenovo" w:date="2016-06-21T16:14:00Z">
              <w:r>
                <w:rPr>
                  <w:rFonts w:hint="eastAsia"/>
                </w:rPr>
                <w:t>，</w:t>
              </w:r>
            </w:ins>
            <w:del w:id="646" w:author="lenovo" w:date="2016-06-21T16:14:00Z">
              <w:r>
                <w:rPr>
                  <w:rFonts w:hint="eastAsia"/>
                </w:rPr>
                <w:delText xml:space="preserve">  </w:delText>
              </w:r>
            </w:del>
            <w:r>
              <w:rPr>
                <w:rFonts w:hint="eastAsia"/>
              </w:rPr>
              <w:t>取消选定</w:t>
            </w:r>
            <w:r>
              <w:rPr>
                <w:rFonts w:hint="eastAsia"/>
              </w:rPr>
              <w:t>[</w:t>
            </w:r>
            <w:r>
              <w:rPr>
                <w:rFonts w:hint="eastAsia"/>
              </w:rPr>
              <w:t>按钮</w:t>
            </w:r>
            <w:r>
              <w:rPr>
                <w:rFonts w:hint="eastAsia"/>
              </w:rPr>
              <w:t>]</w:t>
            </w:r>
            <w:ins w:id="647" w:author="lenovo" w:date="2016-06-21T16:14:00Z">
              <w:r>
                <w:rPr>
                  <w:rFonts w:hint="eastAsia"/>
                </w:rPr>
                <w:t>，</w:t>
              </w:r>
            </w:ins>
            <w:del w:id="648" w:author="lenovo" w:date="2016-06-21T16:14:00Z">
              <w:r>
                <w:rPr>
                  <w:rFonts w:hint="eastAsia"/>
                </w:rPr>
                <w:delText xml:space="preserve">  </w:delText>
              </w:r>
            </w:del>
            <w:r>
              <w:rPr>
                <w:rFonts w:hint="eastAsia"/>
              </w:rPr>
              <w:t>保存</w:t>
            </w:r>
            <w:r>
              <w:rPr>
                <w:rFonts w:hint="eastAsia"/>
              </w:rPr>
              <w:t>[</w:t>
            </w:r>
            <w:r>
              <w:rPr>
                <w:rFonts w:hint="eastAsia"/>
              </w:rPr>
              <w:t>按钮</w:t>
            </w:r>
            <w:r>
              <w:rPr>
                <w:rFonts w:hint="eastAsia"/>
              </w:rPr>
              <w:t>]</w:t>
            </w:r>
          </w:p>
        </w:tc>
      </w:tr>
      <w:tr w:rsidR="00DC1257" w14:paraId="134FFF1D" w14:textId="77777777" w:rsidTr="00DC1257">
        <w:trPr>
          <w:trHeight w:val="225"/>
          <w:trPrChange w:id="649" w:author="lenovo" w:date="2016-06-21T17:29:00Z">
            <w:trPr>
              <w:trHeight w:val="225"/>
            </w:trPr>
          </w:trPrChange>
        </w:trPr>
        <w:tc>
          <w:tcPr>
            <w:tcW w:w="1361" w:type="dxa"/>
            <w:shd w:val="clear" w:color="auto" w:fill="D9D9D9"/>
            <w:tcPrChange w:id="650" w:author="lenovo" w:date="2016-06-21T17:29:00Z">
              <w:tcPr>
                <w:tcW w:w="1985" w:type="dxa"/>
                <w:shd w:val="clear" w:color="auto" w:fill="D9D9D9"/>
              </w:tcPr>
            </w:tcPrChange>
          </w:tcPr>
          <w:p w14:paraId="4EDB7F43" w14:textId="77777777" w:rsidR="00DC1257" w:rsidRDefault="007579A1">
            <w:pPr>
              <w:spacing w:line="360" w:lineRule="atLeast"/>
              <w:rPr>
                <w:szCs w:val="21"/>
              </w:rPr>
            </w:pPr>
            <w:r>
              <w:rPr>
                <w:rFonts w:hint="eastAsia"/>
                <w:szCs w:val="21"/>
              </w:rPr>
              <w:t>页面输出</w:t>
            </w:r>
          </w:p>
        </w:tc>
        <w:tc>
          <w:tcPr>
            <w:tcW w:w="7143" w:type="dxa"/>
            <w:tcPrChange w:id="651" w:author="lenovo" w:date="2016-06-21T17:29:00Z">
              <w:tcPr>
                <w:tcW w:w="7087" w:type="dxa"/>
              </w:tcPr>
            </w:tcPrChange>
          </w:tcPr>
          <w:p w14:paraId="55AE1B09" w14:textId="77777777" w:rsidR="00DC1257" w:rsidRDefault="007579A1">
            <w:pPr>
              <w:spacing w:line="360" w:lineRule="atLeast"/>
              <w:rPr>
                <w:color w:val="FF0000"/>
              </w:rPr>
            </w:pPr>
            <w:r>
              <w:rPr>
                <w:rFonts w:hint="eastAsia"/>
              </w:rPr>
              <w:t>岗位名称、子系统名称</w:t>
            </w:r>
          </w:p>
        </w:tc>
      </w:tr>
      <w:tr w:rsidR="00DC1257" w14:paraId="418A9E1D" w14:textId="77777777" w:rsidTr="00DC1257">
        <w:trPr>
          <w:trHeight w:val="225"/>
          <w:trPrChange w:id="652" w:author="lenovo" w:date="2016-06-21T17:29:00Z">
            <w:trPr>
              <w:trHeight w:val="225"/>
            </w:trPr>
          </w:trPrChange>
        </w:trPr>
        <w:tc>
          <w:tcPr>
            <w:tcW w:w="1361" w:type="dxa"/>
            <w:shd w:val="clear" w:color="auto" w:fill="D9D9D9"/>
            <w:tcPrChange w:id="653" w:author="lenovo" w:date="2016-06-21T17:29:00Z">
              <w:tcPr>
                <w:tcW w:w="1985" w:type="dxa"/>
                <w:shd w:val="clear" w:color="auto" w:fill="D9D9D9"/>
              </w:tcPr>
            </w:tcPrChange>
          </w:tcPr>
          <w:p w14:paraId="7EFAC303" w14:textId="77777777" w:rsidR="00DC1257" w:rsidRDefault="007579A1">
            <w:pPr>
              <w:spacing w:line="360" w:lineRule="atLeast"/>
              <w:rPr>
                <w:szCs w:val="21"/>
              </w:rPr>
            </w:pPr>
            <w:r>
              <w:rPr>
                <w:rFonts w:hint="eastAsia"/>
                <w:szCs w:val="21"/>
              </w:rPr>
              <w:lastRenderedPageBreak/>
              <w:t>参考画面</w:t>
            </w:r>
          </w:p>
        </w:tc>
        <w:tc>
          <w:tcPr>
            <w:tcW w:w="7143" w:type="dxa"/>
            <w:tcPrChange w:id="654" w:author="lenovo" w:date="2016-06-21T17:29:00Z">
              <w:tcPr>
                <w:tcW w:w="7087" w:type="dxa"/>
              </w:tcPr>
            </w:tcPrChange>
          </w:tcPr>
          <w:p w14:paraId="7518553B" w14:textId="77777777" w:rsidR="00DC1257" w:rsidRDefault="0023358B">
            <w:pPr>
              <w:widowControl/>
              <w:overflowPunct w:val="0"/>
              <w:autoSpaceDE w:val="0"/>
              <w:autoSpaceDN w:val="0"/>
              <w:adjustRightInd w:val="0"/>
              <w:spacing w:after="100" w:line="360" w:lineRule="atLeast"/>
              <w:textAlignment w:val="baseline"/>
            </w:pPr>
            <w:ins w:id="655" w:author="lenovo" w:date="2016-06-21T16:17:00Z">
              <w:r>
                <w:rPr>
                  <w:noProof/>
                </w:rPr>
                <w:drawing>
                  <wp:inline distT="0" distB="0" distL="114300" distR="114300" wp14:anchorId="4D6B9920" wp14:editId="33DE3D63">
                    <wp:extent cx="4390390" cy="2912110"/>
                    <wp:effectExtent l="0" t="0" r="10160" b="254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pic:cNvPicPr>
                              <a:picLocks noChangeAspect="1"/>
                            </pic:cNvPicPr>
                          </pic:nvPicPr>
                          <pic:blipFill>
                            <a:blip r:embed="rId38" cstate="print"/>
                            <a:stretch>
                              <a:fillRect/>
                            </a:stretch>
                          </pic:blipFill>
                          <pic:spPr>
                            <a:xfrm>
                              <a:off x="0" y="0"/>
                              <a:ext cx="4390390" cy="2912110"/>
                            </a:xfrm>
                            <a:prstGeom prst="rect">
                              <a:avLst/>
                            </a:prstGeom>
                            <a:noFill/>
                            <a:ln w="9525">
                              <a:noFill/>
                            </a:ln>
                          </pic:spPr>
                        </pic:pic>
                      </a:graphicData>
                    </a:graphic>
                  </wp:inline>
                </w:drawing>
              </w:r>
            </w:ins>
            <w:del w:id="656" w:author="lenovo" w:date="2016-06-21T16:17:00Z">
              <w:r>
                <w:rPr>
                  <w:noProof/>
                </w:rPr>
                <w:drawing>
                  <wp:inline distT="0" distB="0" distL="114300" distR="114300" wp14:anchorId="6FE5D3DB" wp14:editId="5EFD710B">
                    <wp:extent cx="4359910" cy="2684780"/>
                    <wp:effectExtent l="0" t="0" r="2540" b="127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9" cstate="print"/>
                            <a:stretch>
                              <a:fillRect/>
                            </a:stretch>
                          </pic:blipFill>
                          <pic:spPr>
                            <a:xfrm>
                              <a:off x="0" y="0"/>
                              <a:ext cx="4359910" cy="2684780"/>
                            </a:xfrm>
                            <a:prstGeom prst="rect">
                              <a:avLst/>
                            </a:prstGeom>
                            <a:noFill/>
                            <a:ln w="9525">
                              <a:noFill/>
                              <a:miter/>
                            </a:ln>
                          </pic:spPr>
                        </pic:pic>
                      </a:graphicData>
                    </a:graphic>
                  </wp:inline>
                </w:drawing>
              </w:r>
            </w:del>
          </w:p>
        </w:tc>
      </w:tr>
      <w:tr w:rsidR="00DC1257" w14:paraId="2F3AB0E5" w14:textId="77777777" w:rsidTr="00DC1257">
        <w:trPr>
          <w:trHeight w:val="225"/>
          <w:trPrChange w:id="657" w:author="lenovo" w:date="2016-06-21T17:29:00Z">
            <w:trPr>
              <w:trHeight w:val="225"/>
            </w:trPr>
          </w:trPrChange>
        </w:trPr>
        <w:tc>
          <w:tcPr>
            <w:tcW w:w="1361" w:type="dxa"/>
            <w:shd w:val="clear" w:color="auto" w:fill="D9D9D9"/>
            <w:tcPrChange w:id="658" w:author="lenovo" w:date="2016-06-21T17:29:00Z">
              <w:tcPr>
                <w:tcW w:w="1985" w:type="dxa"/>
                <w:shd w:val="clear" w:color="auto" w:fill="D9D9D9"/>
              </w:tcPr>
            </w:tcPrChange>
          </w:tcPr>
          <w:p w14:paraId="7DE084BD" w14:textId="77777777" w:rsidR="00DC1257" w:rsidRDefault="007579A1">
            <w:pPr>
              <w:spacing w:line="360" w:lineRule="atLeast"/>
              <w:rPr>
                <w:szCs w:val="21"/>
              </w:rPr>
            </w:pPr>
            <w:r>
              <w:rPr>
                <w:rFonts w:hint="eastAsia"/>
                <w:szCs w:val="21"/>
              </w:rPr>
              <w:t>业务规则</w:t>
            </w:r>
          </w:p>
        </w:tc>
        <w:tc>
          <w:tcPr>
            <w:tcW w:w="7143" w:type="dxa"/>
            <w:tcPrChange w:id="659" w:author="lenovo" w:date="2016-06-21T17:29:00Z">
              <w:tcPr>
                <w:tcW w:w="7087" w:type="dxa"/>
              </w:tcPr>
            </w:tcPrChange>
          </w:tcPr>
          <w:p w14:paraId="29514E6F"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w:t>
            </w:r>
            <w:r>
              <w:rPr>
                <w:rFonts w:hint="eastAsia"/>
              </w:rPr>
              <w:t>岗位名称、子系统名称只读</w:t>
            </w:r>
          </w:p>
        </w:tc>
      </w:tr>
      <w:tr w:rsidR="00DC1257" w14:paraId="289DBD52" w14:textId="77777777" w:rsidTr="00DC1257">
        <w:trPr>
          <w:trHeight w:val="225"/>
          <w:trPrChange w:id="660" w:author="lenovo" w:date="2016-06-21T17:29: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661" w:author="lenovo" w:date="2016-06-21T17:29: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79A12059"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662" w:author="lenovo" w:date="2016-06-21T17:29:00Z">
              <w:tcPr>
                <w:tcW w:w="7087" w:type="dxa"/>
                <w:tcBorders>
                  <w:top w:val="single" w:sz="6" w:space="0" w:color="auto"/>
                  <w:left w:val="single" w:sz="6" w:space="0" w:color="auto"/>
                  <w:bottom w:val="single" w:sz="12" w:space="0" w:color="auto"/>
                  <w:right w:val="single" w:sz="12" w:space="0" w:color="auto"/>
                </w:tcBorders>
              </w:tcPr>
            </w:tcPrChange>
          </w:tcPr>
          <w:p w14:paraId="3562EA66" w14:textId="77777777" w:rsidR="00DC1257" w:rsidRDefault="007579A1">
            <w:pPr>
              <w:widowControl/>
              <w:overflowPunct w:val="0"/>
              <w:autoSpaceDE w:val="0"/>
              <w:autoSpaceDN w:val="0"/>
              <w:adjustRightInd w:val="0"/>
              <w:spacing w:after="100" w:line="360" w:lineRule="atLeast"/>
              <w:jc w:val="left"/>
              <w:textAlignment w:val="baseline"/>
            </w:pPr>
            <w:r>
              <w:rPr>
                <w:rFonts w:hint="eastAsia"/>
              </w:rPr>
              <w:t>1</w:t>
            </w:r>
            <w:r>
              <w:rPr>
                <w:rFonts w:hint="eastAsia"/>
              </w:rPr>
              <w:t>、</w:t>
            </w:r>
            <w:r>
              <w:rPr>
                <w:rFonts w:hint="eastAsia"/>
              </w:rPr>
              <w:t xml:space="preserve"> </w:t>
            </w:r>
            <w:r>
              <w:rPr>
                <w:rFonts w:hint="eastAsia"/>
              </w:rPr>
              <w:t>点击保存</w:t>
            </w:r>
            <w:r>
              <w:rPr>
                <w:rFonts w:hint="eastAsia"/>
              </w:rPr>
              <w:t>[</w:t>
            </w:r>
            <w:r>
              <w:rPr>
                <w:rFonts w:hint="eastAsia"/>
              </w:rPr>
              <w:t>按钮</w:t>
            </w:r>
            <w:r>
              <w:rPr>
                <w:rFonts w:hint="eastAsia"/>
              </w:rPr>
              <w:t>]</w:t>
            </w:r>
            <w:r>
              <w:rPr>
                <w:rFonts w:hint="eastAsia"/>
              </w:rPr>
              <w:t>，系统编辑角色功能，跳转到角色查询页面，参见</w:t>
            </w:r>
            <w:r>
              <w:rPr>
                <w:rFonts w:hint="eastAsia"/>
              </w:rPr>
              <w:t xml:space="preserve"> </w:t>
            </w:r>
            <w:r>
              <w:rPr>
                <w:rFonts w:hint="eastAsia"/>
              </w:rPr>
              <w:t>“</w:t>
            </w:r>
            <w:del w:id="663" w:author="lenovo" w:date="2016-06-21T16:17:00Z">
              <w:r>
                <w:rPr>
                  <w:rFonts w:hint="eastAsia"/>
                </w:rPr>
                <w:delText>章节</w:delText>
              </w:r>
              <w:r>
                <w:rPr>
                  <w:rFonts w:hint="eastAsia"/>
                </w:rPr>
                <w:delText xml:space="preserve"> 3.3.1</w:delText>
              </w:r>
              <w:r>
                <w:rPr>
                  <w:rFonts w:hint="eastAsia"/>
                </w:rPr>
                <w:delText>角色查询</w:delText>
              </w:r>
            </w:del>
            <w:ins w:id="664" w:author="lenovo" w:date="2016-06-21T16:17:00Z">
              <w:r w:rsidR="00E21B5E">
                <w:rPr>
                  <w:rFonts w:hint="eastAsia"/>
                </w:rPr>
                <w:fldChar w:fldCharType="begin"/>
              </w:r>
              <w:r>
                <w:rPr>
                  <w:rFonts w:hint="eastAsia"/>
                </w:rPr>
                <w:instrText xml:space="preserve"> REF _Toc21736 \h </w:instrText>
              </w:r>
            </w:ins>
            <w:r w:rsidR="00E21B5E">
              <w:rPr>
                <w:rFonts w:hint="eastAsia"/>
              </w:rPr>
            </w:r>
            <w:ins w:id="665" w:author="lenovo" w:date="2016-06-21T16:17:00Z">
              <w:r w:rsidR="00E21B5E">
                <w:rPr>
                  <w:rFonts w:hint="eastAsia"/>
                </w:rPr>
                <w:fldChar w:fldCharType="separate"/>
              </w:r>
              <w:r>
                <w:rPr>
                  <w:rFonts w:hint="eastAsia"/>
                </w:rPr>
                <w:t>角色查询</w:t>
              </w:r>
              <w:r w:rsidR="00E21B5E">
                <w:rPr>
                  <w:rFonts w:hint="eastAsia"/>
                </w:rPr>
                <w:fldChar w:fldCharType="end"/>
              </w:r>
            </w:ins>
            <w:r>
              <w:rPr>
                <w:rFonts w:hint="eastAsia"/>
              </w:rPr>
              <w:t>”</w:t>
            </w:r>
          </w:p>
          <w:p w14:paraId="2EC70C78" w14:textId="77777777" w:rsidR="00DC1257" w:rsidRDefault="007579A1">
            <w:pPr>
              <w:widowControl/>
              <w:overflowPunct w:val="0"/>
              <w:autoSpaceDE w:val="0"/>
              <w:autoSpaceDN w:val="0"/>
              <w:adjustRightInd w:val="0"/>
              <w:spacing w:after="100" w:line="360" w:lineRule="atLeast"/>
              <w:jc w:val="left"/>
              <w:textAlignment w:val="baseline"/>
            </w:pPr>
            <w:r>
              <w:rPr>
                <w:rFonts w:hint="eastAsia"/>
              </w:rPr>
              <w:t>2</w:t>
            </w:r>
            <w:r>
              <w:rPr>
                <w:rFonts w:hint="eastAsia"/>
              </w:rPr>
              <w:t>、展开</w:t>
            </w:r>
            <w:r>
              <w:rPr>
                <w:rFonts w:hint="eastAsia"/>
              </w:rPr>
              <w:t>/</w:t>
            </w:r>
            <w:r>
              <w:rPr>
                <w:rFonts w:hint="eastAsia"/>
              </w:rPr>
              <w:t>闭合，选定全部，取消选定</w:t>
            </w:r>
            <w:r>
              <w:rPr>
                <w:rFonts w:hint="eastAsia"/>
              </w:rPr>
              <w:t>3</w:t>
            </w:r>
            <w:r>
              <w:rPr>
                <w:rFonts w:hint="eastAsia"/>
              </w:rPr>
              <w:t>个按钮</w:t>
            </w:r>
            <w:proofErr w:type="gramStart"/>
            <w:r>
              <w:rPr>
                <w:rFonts w:hint="eastAsia"/>
              </w:rPr>
              <w:t>均针对</w:t>
            </w:r>
            <w:proofErr w:type="gramEnd"/>
            <w:r>
              <w:rPr>
                <w:rFonts w:hint="eastAsia"/>
              </w:rPr>
              <w:t>角色权限</w:t>
            </w:r>
            <w:r>
              <w:rPr>
                <w:rFonts w:hint="eastAsia"/>
              </w:rPr>
              <w:t>[</w:t>
            </w:r>
            <w:r>
              <w:rPr>
                <w:rFonts w:hint="eastAsia"/>
              </w:rPr>
              <w:t>菜单树</w:t>
            </w:r>
            <w:r>
              <w:rPr>
                <w:rFonts w:hint="eastAsia"/>
              </w:rPr>
              <w:t>]</w:t>
            </w:r>
            <w:r>
              <w:rPr>
                <w:rFonts w:hint="eastAsia"/>
              </w:rPr>
              <w:t>操作；</w:t>
            </w:r>
          </w:p>
          <w:p w14:paraId="25362107" w14:textId="77777777" w:rsidR="00DC1257" w:rsidRDefault="007579A1">
            <w:pPr>
              <w:widowControl/>
              <w:overflowPunct w:val="0"/>
              <w:autoSpaceDE w:val="0"/>
              <w:autoSpaceDN w:val="0"/>
              <w:adjustRightInd w:val="0"/>
              <w:spacing w:after="100" w:line="360" w:lineRule="atLeast"/>
              <w:jc w:val="left"/>
              <w:textAlignment w:val="baseline"/>
            </w:pPr>
            <w:r>
              <w:rPr>
                <w:rFonts w:hint="eastAsia"/>
                <w:color w:val="FF0000"/>
              </w:rPr>
              <w:t>3</w:t>
            </w:r>
            <w:r>
              <w:rPr>
                <w:rFonts w:hint="eastAsia"/>
                <w:color w:val="FF0000"/>
              </w:rPr>
              <w:t>、</w:t>
            </w:r>
            <w:del w:id="666" w:author="peng" w:date="2018-01-20T16:57:00Z">
              <w:r w:rsidDel="00F5463E">
                <w:rPr>
                  <w:rFonts w:hint="eastAsia"/>
                  <w:color w:val="FF0000"/>
                </w:rPr>
                <w:delText>秦苍</w:delText>
              </w:r>
            </w:del>
            <w:r>
              <w:rPr>
                <w:rFonts w:hint="eastAsia"/>
                <w:color w:val="FF0000"/>
              </w:rPr>
              <w:t>一期需求：在角色功能中增加</w:t>
            </w:r>
            <w:proofErr w:type="gramStart"/>
            <w:r>
              <w:rPr>
                <w:rFonts w:hint="eastAsia"/>
                <w:color w:val="FF0000"/>
              </w:rPr>
              <w:t>微信头像</w:t>
            </w:r>
            <w:proofErr w:type="gramEnd"/>
            <w:r>
              <w:rPr>
                <w:rFonts w:hint="eastAsia"/>
                <w:color w:val="FF0000"/>
              </w:rPr>
              <w:t>、身份证照片、本人照片、电子借条照片、银行卡照片、客服附件查看、三方协议查看及下载、直系亲属展示、非常用联系人是否展示等字段的权限配置。用于控制案件主页面对应字段内容是否展示。</w:t>
            </w:r>
          </w:p>
        </w:tc>
      </w:tr>
    </w:tbl>
    <w:p w14:paraId="4674B9F9" w14:textId="77777777" w:rsidR="00DC1257" w:rsidRDefault="00DC1257"/>
    <w:p w14:paraId="070F4E5E" w14:textId="77777777" w:rsidR="00DC1257" w:rsidRDefault="007579A1">
      <w:pPr>
        <w:pStyle w:val="3"/>
        <w:numPr>
          <w:ilvl w:val="2"/>
          <w:numId w:val="1"/>
        </w:numPr>
        <w:rPr>
          <w:rFonts w:ascii="黑体" w:eastAsia="黑体"/>
          <w:sz w:val="24"/>
          <w:szCs w:val="24"/>
        </w:rPr>
      </w:pPr>
      <w:bookmarkStart w:id="667" w:name="_Toc28755"/>
      <w:bookmarkStart w:id="668" w:name="_Toc445106697"/>
      <w:r>
        <w:rPr>
          <w:rFonts w:ascii="黑体" w:eastAsia="黑体" w:hint="eastAsia"/>
          <w:sz w:val="24"/>
          <w:szCs w:val="24"/>
        </w:rPr>
        <w:t>人员查看</w:t>
      </w:r>
      <w:bookmarkEnd w:id="667"/>
      <w:bookmarkEnd w:id="668"/>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669"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670">
          <w:tblGrid>
            <w:gridCol w:w="1985"/>
            <w:gridCol w:w="7087"/>
          </w:tblGrid>
        </w:tblGridChange>
      </w:tblGrid>
      <w:tr w:rsidR="00DC1257" w14:paraId="2E32AA56" w14:textId="77777777" w:rsidTr="00DC1257">
        <w:trPr>
          <w:trHeight w:val="463"/>
          <w:trPrChange w:id="671" w:author="lenovo" w:date="2016-06-21T17:30:00Z">
            <w:trPr>
              <w:trHeight w:val="463"/>
            </w:trPr>
          </w:trPrChange>
        </w:trPr>
        <w:tc>
          <w:tcPr>
            <w:tcW w:w="1361" w:type="dxa"/>
            <w:shd w:val="clear" w:color="auto" w:fill="D9D9D9"/>
            <w:tcPrChange w:id="672" w:author="lenovo" w:date="2016-06-21T17:30:00Z">
              <w:tcPr>
                <w:tcW w:w="1985" w:type="dxa"/>
                <w:shd w:val="clear" w:color="auto" w:fill="D9D9D9"/>
              </w:tcPr>
            </w:tcPrChange>
          </w:tcPr>
          <w:p w14:paraId="713E1582" w14:textId="77777777" w:rsidR="00DC1257" w:rsidRDefault="007579A1">
            <w:pPr>
              <w:spacing w:line="360" w:lineRule="atLeast"/>
              <w:rPr>
                <w:szCs w:val="21"/>
              </w:rPr>
            </w:pPr>
            <w:r>
              <w:rPr>
                <w:rFonts w:hint="eastAsia"/>
                <w:szCs w:val="21"/>
              </w:rPr>
              <w:t>功能概述</w:t>
            </w:r>
          </w:p>
        </w:tc>
        <w:tc>
          <w:tcPr>
            <w:tcW w:w="7143" w:type="dxa"/>
            <w:tcPrChange w:id="673" w:author="lenovo" w:date="2016-06-21T17:30:00Z">
              <w:tcPr>
                <w:tcW w:w="7087" w:type="dxa"/>
              </w:tcPr>
            </w:tcPrChange>
          </w:tcPr>
          <w:p w14:paraId="75CC0041" w14:textId="77777777" w:rsidR="00DC1257" w:rsidRDefault="007579A1">
            <w:pPr>
              <w:spacing w:line="360" w:lineRule="atLeast"/>
            </w:pPr>
            <w:r>
              <w:rPr>
                <w:rFonts w:hint="eastAsia"/>
              </w:rPr>
              <w:t>显示角色下用户详细信息</w:t>
            </w:r>
          </w:p>
        </w:tc>
      </w:tr>
      <w:tr w:rsidR="00DC1257" w14:paraId="357E2DDB" w14:textId="77777777" w:rsidTr="00DC1257">
        <w:trPr>
          <w:trHeight w:val="225"/>
          <w:trPrChange w:id="674" w:author="lenovo" w:date="2016-06-21T17:30:00Z">
            <w:trPr>
              <w:trHeight w:val="225"/>
            </w:trPr>
          </w:trPrChange>
        </w:trPr>
        <w:tc>
          <w:tcPr>
            <w:tcW w:w="1361" w:type="dxa"/>
            <w:shd w:val="clear" w:color="auto" w:fill="D9D9D9"/>
            <w:tcPrChange w:id="675" w:author="lenovo" w:date="2016-06-21T17:30:00Z">
              <w:tcPr>
                <w:tcW w:w="1985" w:type="dxa"/>
                <w:shd w:val="clear" w:color="auto" w:fill="D9D9D9"/>
              </w:tcPr>
            </w:tcPrChange>
          </w:tcPr>
          <w:p w14:paraId="68BD6E4C" w14:textId="77777777" w:rsidR="00DC1257" w:rsidRDefault="007579A1">
            <w:pPr>
              <w:spacing w:line="360" w:lineRule="atLeast"/>
              <w:rPr>
                <w:szCs w:val="21"/>
              </w:rPr>
            </w:pPr>
            <w:r>
              <w:rPr>
                <w:rFonts w:hint="eastAsia"/>
                <w:szCs w:val="21"/>
              </w:rPr>
              <w:t>页面输入</w:t>
            </w:r>
          </w:p>
        </w:tc>
        <w:tc>
          <w:tcPr>
            <w:tcW w:w="7143" w:type="dxa"/>
            <w:tcPrChange w:id="676" w:author="lenovo" w:date="2016-06-21T17:30:00Z">
              <w:tcPr>
                <w:tcW w:w="7087" w:type="dxa"/>
              </w:tcPr>
            </w:tcPrChange>
          </w:tcPr>
          <w:p w14:paraId="463D374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6F0C4F95" w14:textId="77777777" w:rsidTr="00DC1257">
        <w:trPr>
          <w:trHeight w:val="225"/>
          <w:trPrChange w:id="677" w:author="lenovo" w:date="2016-06-21T17:30:00Z">
            <w:trPr>
              <w:trHeight w:val="225"/>
            </w:trPr>
          </w:trPrChange>
        </w:trPr>
        <w:tc>
          <w:tcPr>
            <w:tcW w:w="1361" w:type="dxa"/>
            <w:shd w:val="clear" w:color="auto" w:fill="D9D9D9"/>
            <w:tcPrChange w:id="678" w:author="lenovo" w:date="2016-06-21T17:30:00Z">
              <w:tcPr>
                <w:tcW w:w="1985" w:type="dxa"/>
                <w:shd w:val="clear" w:color="auto" w:fill="D9D9D9"/>
              </w:tcPr>
            </w:tcPrChange>
          </w:tcPr>
          <w:p w14:paraId="44B1F197" w14:textId="77777777" w:rsidR="00DC1257" w:rsidRDefault="007579A1">
            <w:pPr>
              <w:spacing w:line="360" w:lineRule="atLeast"/>
              <w:rPr>
                <w:szCs w:val="21"/>
              </w:rPr>
            </w:pPr>
            <w:r>
              <w:rPr>
                <w:rFonts w:hint="eastAsia"/>
                <w:szCs w:val="21"/>
              </w:rPr>
              <w:t>页面输出</w:t>
            </w:r>
          </w:p>
        </w:tc>
        <w:tc>
          <w:tcPr>
            <w:tcW w:w="7143" w:type="dxa"/>
            <w:tcPrChange w:id="679" w:author="lenovo" w:date="2016-06-21T17:30:00Z">
              <w:tcPr>
                <w:tcW w:w="7087" w:type="dxa"/>
              </w:tcPr>
            </w:tcPrChange>
          </w:tcPr>
          <w:p w14:paraId="798E0F2F" w14:textId="77777777" w:rsidR="00DC1257" w:rsidRDefault="007579A1">
            <w:pPr>
              <w:spacing w:line="360" w:lineRule="atLeast"/>
            </w:pPr>
            <w:r>
              <w:rPr>
                <w:rFonts w:hint="eastAsia"/>
              </w:rPr>
              <w:t>岗位信息：</w:t>
            </w:r>
          </w:p>
          <w:p w14:paraId="59E97C67" w14:textId="77777777" w:rsidR="00DC1257" w:rsidRDefault="007579A1">
            <w:pPr>
              <w:spacing w:line="360" w:lineRule="atLeast"/>
              <w:ind w:firstLineChars="200" w:firstLine="420"/>
            </w:pPr>
            <w:r>
              <w:rPr>
                <w:rFonts w:hint="eastAsia"/>
              </w:rPr>
              <w:t>岗位名称</w:t>
            </w:r>
          </w:p>
          <w:p w14:paraId="6D565ED8" w14:textId="77777777" w:rsidR="00DC1257" w:rsidRDefault="007579A1">
            <w:pPr>
              <w:spacing w:line="360" w:lineRule="atLeast"/>
            </w:pPr>
            <w:r>
              <w:rPr>
                <w:rFonts w:hint="eastAsia"/>
              </w:rPr>
              <w:t>人员清单：</w:t>
            </w:r>
          </w:p>
          <w:p w14:paraId="25818619" w14:textId="77777777" w:rsidR="00DC1257" w:rsidRDefault="007579A1">
            <w:pPr>
              <w:spacing w:line="360" w:lineRule="atLeast"/>
              <w:ind w:firstLineChars="200" w:firstLine="420"/>
              <w:rPr>
                <w:ins w:id="680" w:author="lenovo" w:date="2016-06-21T16:23:00Z"/>
              </w:rPr>
            </w:pPr>
            <w:r>
              <w:rPr>
                <w:rFonts w:hint="eastAsia"/>
              </w:rPr>
              <w:t>操作员号，操作员名称，操作员状态，操作员上次登陆时间</w:t>
            </w:r>
          </w:p>
          <w:p w14:paraId="750229D9" w14:textId="77777777" w:rsidR="00DC1257" w:rsidRDefault="007579A1">
            <w:pPr>
              <w:spacing w:line="360" w:lineRule="atLeast"/>
              <w:ind w:firstLineChars="200" w:firstLine="420"/>
            </w:pPr>
            <w:ins w:id="681" w:author="lenovo" w:date="2016-06-21T16:23:00Z">
              <w:r>
                <w:rPr>
                  <w:rFonts w:hint="eastAsia"/>
                </w:rPr>
                <w:t>关闭</w:t>
              </w:r>
              <w:r>
                <w:rPr>
                  <w:rFonts w:hint="eastAsia"/>
                </w:rPr>
                <w:t>[</w:t>
              </w:r>
              <w:r>
                <w:rPr>
                  <w:rFonts w:hint="eastAsia"/>
                </w:rPr>
                <w:t>按钮</w:t>
              </w:r>
              <w:r>
                <w:rPr>
                  <w:rFonts w:hint="eastAsia"/>
                </w:rPr>
                <w:t>]</w:t>
              </w:r>
            </w:ins>
          </w:p>
        </w:tc>
      </w:tr>
      <w:tr w:rsidR="00DC1257" w14:paraId="560271DA" w14:textId="77777777" w:rsidTr="00DC1257">
        <w:trPr>
          <w:trHeight w:val="225"/>
          <w:trPrChange w:id="682" w:author="lenovo" w:date="2016-06-21T17:30:00Z">
            <w:trPr>
              <w:trHeight w:val="225"/>
            </w:trPr>
          </w:trPrChange>
        </w:trPr>
        <w:tc>
          <w:tcPr>
            <w:tcW w:w="1361" w:type="dxa"/>
            <w:shd w:val="clear" w:color="auto" w:fill="D9D9D9"/>
            <w:tcPrChange w:id="683" w:author="lenovo" w:date="2016-06-21T17:30:00Z">
              <w:tcPr>
                <w:tcW w:w="1985" w:type="dxa"/>
                <w:shd w:val="clear" w:color="auto" w:fill="D9D9D9"/>
              </w:tcPr>
            </w:tcPrChange>
          </w:tcPr>
          <w:p w14:paraId="4655FABE" w14:textId="77777777" w:rsidR="00DC1257" w:rsidRDefault="007579A1">
            <w:pPr>
              <w:spacing w:line="360" w:lineRule="atLeast"/>
              <w:rPr>
                <w:szCs w:val="21"/>
              </w:rPr>
            </w:pPr>
            <w:r>
              <w:rPr>
                <w:rFonts w:hint="eastAsia"/>
                <w:szCs w:val="21"/>
              </w:rPr>
              <w:lastRenderedPageBreak/>
              <w:t>参考画面</w:t>
            </w:r>
          </w:p>
        </w:tc>
        <w:tc>
          <w:tcPr>
            <w:tcW w:w="7143" w:type="dxa"/>
            <w:tcPrChange w:id="684" w:author="lenovo" w:date="2016-06-21T17:30:00Z">
              <w:tcPr>
                <w:tcW w:w="7087" w:type="dxa"/>
              </w:tcPr>
            </w:tcPrChange>
          </w:tcPr>
          <w:p w14:paraId="6B812F5A" w14:textId="77777777" w:rsidR="00DC1257" w:rsidRDefault="0023358B">
            <w:pPr>
              <w:widowControl/>
              <w:overflowPunct w:val="0"/>
              <w:autoSpaceDE w:val="0"/>
              <w:autoSpaceDN w:val="0"/>
              <w:adjustRightInd w:val="0"/>
              <w:spacing w:after="100" w:line="360" w:lineRule="atLeast"/>
              <w:textAlignment w:val="baseline"/>
            </w:pPr>
            <w:ins w:id="685" w:author="lenovo" w:date="2016-06-21T16:21:00Z">
              <w:r>
                <w:rPr>
                  <w:noProof/>
                </w:rPr>
                <w:drawing>
                  <wp:inline distT="0" distB="0" distL="114300" distR="114300" wp14:anchorId="3BE68FD5" wp14:editId="1728BA3E">
                    <wp:extent cx="4384040" cy="842010"/>
                    <wp:effectExtent l="0" t="0" r="16510" b="15240"/>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0" cstate="print"/>
                            <a:stretch>
                              <a:fillRect/>
                            </a:stretch>
                          </pic:blipFill>
                          <pic:spPr>
                            <a:xfrm>
                              <a:off x="0" y="0"/>
                              <a:ext cx="4384040" cy="842010"/>
                            </a:xfrm>
                            <a:prstGeom prst="rect">
                              <a:avLst/>
                            </a:prstGeom>
                            <a:noFill/>
                            <a:ln w="9525">
                              <a:noFill/>
                            </a:ln>
                          </pic:spPr>
                        </pic:pic>
                      </a:graphicData>
                    </a:graphic>
                  </wp:inline>
                </w:drawing>
              </w:r>
            </w:ins>
          </w:p>
        </w:tc>
      </w:tr>
      <w:tr w:rsidR="00DC1257" w14:paraId="193AED91" w14:textId="77777777" w:rsidTr="00DC1257">
        <w:trPr>
          <w:trHeight w:val="225"/>
          <w:trPrChange w:id="686" w:author="lenovo" w:date="2016-06-21T17:30:00Z">
            <w:trPr>
              <w:trHeight w:val="225"/>
            </w:trPr>
          </w:trPrChange>
        </w:trPr>
        <w:tc>
          <w:tcPr>
            <w:tcW w:w="1361" w:type="dxa"/>
            <w:shd w:val="clear" w:color="auto" w:fill="D9D9D9"/>
            <w:tcPrChange w:id="687" w:author="lenovo" w:date="2016-06-21T17:30:00Z">
              <w:tcPr>
                <w:tcW w:w="1985" w:type="dxa"/>
                <w:shd w:val="clear" w:color="auto" w:fill="D9D9D9"/>
              </w:tcPr>
            </w:tcPrChange>
          </w:tcPr>
          <w:p w14:paraId="36D6903D" w14:textId="77777777" w:rsidR="00DC1257" w:rsidRDefault="007579A1">
            <w:pPr>
              <w:spacing w:line="360" w:lineRule="atLeast"/>
              <w:rPr>
                <w:szCs w:val="21"/>
              </w:rPr>
            </w:pPr>
            <w:r>
              <w:rPr>
                <w:rFonts w:hint="eastAsia"/>
                <w:szCs w:val="21"/>
              </w:rPr>
              <w:t>业务规则</w:t>
            </w:r>
          </w:p>
        </w:tc>
        <w:tc>
          <w:tcPr>
            <w:tcW w:w="7143" w:type="dxa"/>
            <w:tcPrChange w:id="688" w:author="lenovo" w:date="2016-06-21T17:30:00Z">
              <w:tcPr>
                <w:tcW w:w="7087" w:type="dxa"/>
              </w:tcPr>
            </w:tcPrChange>
          </w:tcPr>
          <w:p w14:paraId="6068380B" w14:textId="77777777" w:rsidR="00DC1257" w:rsidRDefault="007579A1">
            <w:pPr>
              <w:widowControl/>
              <w:overflowPunct w:val="0"/>
              <w:autoSpaceDE w:val="0"/>
              <w:autoSpaceDN w:val="0"/>
              <w:adjustRightInd w:val="0"/>
              <w:spacing w:after="100" w:line="360" w:lineRule="atLeast"/>
              <w:textAlignment w:val="baseline"/>
            </w:pPr>
            <w:r>
              <w:rPr>
                <w:rFonts w:hint="eastAsia"/>
              </w:rPr>
              <w:t>页面要素只读</w:t>
            </w:r>
          </w:p>
        </w:tc>
      </w:tr>
      <w:tr w:rsidR="00DC1257" w14:paraId="76C77D94" w14:textId="77777777" w:rsidTr="00DC1257">
        <w:trPr>
          <w:trHeight w:val="225"/>
          <w:trPrChange w:id="689" w:author="lenovo" w:date="2016-06-21T17:30:00Z">
            <w:trPr>
              <w:trHeight w:val="225"/>
            </w:trPr>
          </w:trPrChange>
        </w:trPr>
        <w:tc>
          <w:tcPr>
            <w:tcW w:w="1361" w:type="dxa"/>
            <w:shd w:val="clear" w:color="auto" w:fill="D9D9D9"/>
            <w:tcPrChange w:id="690" w:author="lenovo" w:date="2016-06-21T17:30:00Z">
              <w:tcPr>
                <w:tcW w:w="1985" w:type="dxa"/>
                <w:shd w:val="clear" w:color="auto" w:fill="D9D9D9"/>
              </w:tcPr>
            </w:tcPrChange>
          </w:tcPr>
          <w:p w14:paraId="04B898EA" w14:textId="77777777" w:rsidR="00DC1257" w:rsidRDefault="007579A1">
            <w:pPr>
              <w:spacing w:line="360" w:lineRule="atLeast"/>
              <w:rPr>
                <w:szCs w:val="21"/>
              </w:rPr>
            </w:pPr>
            <w:r>
              <w:rPr>
                <w:rFonts w:hint="eastAsia"/>
                <w:szCs w:val="21"/>
              </w:rPr>
              <w:t>备注</w:t>
            </w:r>
          </w:p>
        </w:tc>
        <w:tc>
          <w:tcPr>
            <w:tcW w:w="7143" w:type="dxa"/>
            <w:tcPrChange w:id="691" w:author="lenovo" w:date="2016-06-21T17:30:00Z">
              <w:tcPr>
                <w:tcW w:w="7087" w:type="dxa"/>
              </w:tcPr>
            </w:tcPrChange>
          </w:tcPr>
          <w:p w14:paraId="38CEF631" w14:textId="77777777" w:rsidR="00DC1257" w:rsidRDefault="007579A1">
            <w:pPr>
              <w:widowControl/>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，关闭模态窗口，返回角色查询页面。</w:t>
            </w:r>
          </w:p>
        </w:tc>
      </w:tr>
    </w:tbl>
    <w:p w14:paraId="5E29976A" w14:textId="77777777" w:rsidR="00DC1257" w:rsidRDefault="00DC1257"/>
    <w:p w14:paraId="7CA2B910" w14:textId="77777777" w:rsidR="00DC1257" w:rsidRDefault="007579A1">
      <w:pPr>
        <w:pStyle w:val="2"/>
        <w:tabs>
          <w:tab w:val="clear" w:pos="1116"/>
          <w:tab w:val="left" w:pos="567"/>
        </w:tabs>
        <w:ind w:hanging="1116"/>
      </w:pPr>
      <w:bookmarkStart w:id="692" w:name="_Toc30859"/>
      <w:bookmarkStart w:id="693" w:name="_Toc445106688"/>
      <w:r>
        <w:rPr>
          <w:rFonts w:hint="eastAsia"/>
        </w:rPr>
        <w:t>用户管理</w:t>
      </w:r>
      <w:bookmarkEnd w:id="692"/>
      <w:bookmarkEnd w:id="693"/>
    </w:p>
    <w:p w14:paraId="09A288D0" w14:textId="77777777" w:rsidR="00DC1257" w:rsidRDefault="007579A1">
      <w:pPr>
        <w:pStyle w:val="3"/>
        <w:numPr>
          <w:ilvl w:val="2"/>
          <w:numId w:val="1"/>
        </w:numPr>
        <w:rPr>
          <w:rFonts w:ascii="黑体" w:eastAsia="黑体"/>
          <w:sz w:val="24"/>
          <w:szCs w:val="24"/>
        </w:rPr>
      </w:pPr>
      <w:bookmarkStart w:id="694" w:name="_Ref262569036"/>
      <w:bookmarkStart w:id="695" w:name="_Toc31407"/>
      <w:bookmarkStart w:id="696" w:name="_Toc445106689"/>
      <w:r>
        <w:rPr>
          <w:rFonts w:ascii="黑体" w:eastAsia="黑体" w:hint="eastAsia"/>
          <w:sz w:val="24"/>
          <w:szCs w:val="24"/>
        </w:rPr>
        <w:t>用户查询</w:t>
      </w:r>
      <w:bookmarkEnd w:id="694"/>
      <w:bookmarkEnd w:id="695"/>
      <w:bookmarkEnd w:id="696"/>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697"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698">
          <w:tblGrid>
            <w:gridCol w:w="1985"/>
            <w:gridCol w:w="7087"/>
          </w:tblGrid>
        </w:tblGridChange>
      </w:tblGrid>
      <w:tr w:rsidR="00DC1257" w14:paraId="62514167" w14:textId="77777777" w:rsidTr="00DC1257">
        <w:trPr>
          <w:trHeight w:val="463"/>
          <w:trPrChange w:id="699" w:author="lenovo" w:date="2016-06-21T17:30:00Z">
            <w:trPr>
              <w:trHeight w:val="463"/>
            </w:trPr>
          </w:trPrChange>
        </w:trPr>
        <w:tc>
          <w:tcPr>
            <w:tcW w:w="1361" w:type="dxa"/>
            <w:shd w:val="clear" w:color="auto" w:fill="D9D9D9"/>
            <w:tcPrChange w:id="700" w:author="lenovo" w:date="2016-06-21T17:30:00Z">
              <w:tcPr>
                <w:tcW w:w="1985" w:type="dxa"/>
                <w:shd w:val="clear" w:color="auto" w:fill="D9D9D9"/>
              </w:tcPr>
            </w:tcPrChange>
          </w:tcPr>
          <w:p w14:paraId="3B67398D" w14:textId="77777777" w:rsidR="00DC1257" w:rsidRDefault="007579A1">
            <w:pPr>
              <w:spacing w:line="360" w:lineRule="atLeast"/>
              <w:rPr>
                <w:szCs w:val="21"/>
              </w:rPr>
            </w:pPr>
            <w:r>
              <w:rPr>
                <w:rFonts w:hint="eastAsia"/>
                <w:szCs w:val="21"/>
              </w:rPr>
              <w:t>功能概述</w:t>
            </w:r>
          </w:p>
        </w:tc>
        <w:tc>
          <w:tcPr>
            <w:tcW w:w="7143" w:type="dxa"/>
            <w:tcPrChange w:id="701" w:author="lenovo" w:date="2016-06-21T17:30:00Z">
              <w:tcPr>
                <w:tcW w:w="7087" w:type="dxa"/>
              </w:tcPr>
            </w:tcPrChange>
          </w:tcPr>
          <w:p w14:paraId="0217B396" w14:textId="77777777" w:rsidR="00DC1257" w:rsidRDefault="007579A1">
            <w:pPr>
              <w:spacing w:line="360" w:lineRule="atLeast"/>
            </w:pPr>
            <w:r>
              <w:rPr>
                <w:rFonts w:hint="eastAsia"/>
              </w:rPr>
              <w:t>用户信息查询</w:t>
            </w:r>
          </w:p>
        </w:tc>
      </w:tr>
      <w:tr w:rsidR="00DC1257" w14:paraId="27F99476" w14:textId="77777777" w:rsidTr="00DC1257">
        <w:trPr>
          <w:trHeight w:val="225"/>
          <w:trPrChange w:id="702" w:author="lenovo" w:date="2016-06-21T17:30:00Z">
            <w:trPr>
              <w:trHeight w:val="225"/>
            </w:trPr>
          </w:trPrChange>
        </w:trPr>
        <w:tc>
          <w:tcPr>
            <w:tcW w:w="1361" w:type="dxa"/>
            <w:shd w:val="clear" w:color="auto" w:fill="D9D9D9"/>
            <w:tcPrChange w:id="703" w:author="lenovo" w:date="2016-06-21T17:30:00Z">
              <w:tcPr>
                <w:tcW w:w="1985" w:type="dxa"/>
                <w:shd w:val="clear" w:color="auto" w:fill="D9D9D9"/>
              </w:tcPr>
            </w:tcPrChange>
          </w:tcPr>
          <w:p w14:paraId="62470A4C" w14:textId="77777777" w:rsidR="00DC1257" w:rsidRDefault="007579A1">
            <w:pPr>
              <w:spacing w:line="360" w:lineRule="atLeast"/>
              <w:rPr>
                <w:szCs w:val="21"/>
              </w:rPr>
            </w:pPr>
            <w:r>
              <w:rPr>
                <w:rFonts w:hint="eastAsia"/>
                <w:szCs w:val="21"/>
              </w:rPr>
              <w:t>页面输入</w:t>
            </w:r>
          </w:p>
        </w:tc>
        <w:tc>
          <w:tcPr>
            <w:tcW w:w="7143" w:type="dxa"/>
            <w:tcPrChange w:id="704" w:author="lenovo" w:date="2016-06-21T17:30:00Z">
              <w:tcPr>
                <w:tcW w:w="7087" w:type="dxa"/>
              </w:tcPr>
            </w:tcPrChange>
          </w:tcPr>
          <w:p w14:paraId="5A62FC72"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227B7E67"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705" w:author="lenovo" w:date="2016-06-21T16:25:00Z"/>
              </w:rPr>
            </w:pPr>
            <w:r>
              <w:rPr>
                <w:rFonts w:hint="eastAsia"/>
              </w:rPr>
              <w:t>操作员号</w:t>
            </w:r>
            <w:r>
              <w:rPr>
                <w:rFonts w:hint="eastAsia"/>
              </w:rPr>
              <w:t>[</w:t>
            </w:r>
            <w:r>
              <w:rPr>
                <w:rFonts w:hint="eastAsia"/>
              </w:rPr>
              <w:t>输入框</w:t>
            </w:r>
            <w:r>
              <w:rPr>
                <w:rFonts w:hint="eastAsia"/>
              </w:rPr>
              <w:t>]</w:t>
            </w:r>
          </w:p>
          <w:p w14:paraId="76ACF8DA"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706" w:author="lenovo" w:date="2016-06-21T16:25:00Z">
              <w:r>
                <w:rPr>
                  <w:rFonts w:hint="eastAsia"/>
                </w:rPr>
                <w:t>，</w:t>
              </w:r>
            </w:ins>
            <w:r>
              <w:rPr>
                <w:rFonts w:hint="eastAsia"/>
              </w:rPr>
              <w:t>操作员名称</w:t>
            </w:r>
            <w:r>
              <w:rPr>
                <w:rFonts w:hint="eastAsia"/>
              </w:rPr>
              <w:t>[</w:t>
            </w:r>
            <w:r>
              <w:rPr>
                <w:rFonts w:hint="eastAsia"/>
              </w:rPr>
              <w:t>输入框</w:t>
            </w:r>
            <w:r>
              <w:rPr>
                <w:rFonts w:hint="eastAsia"/>
              </w:rPr>
              <w:t>]</w:t>
            </w:r>
          </w:p>
          <w:p w14:paraId="64D3AF51"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查询</w:t>
            </w:r>
            <w:r>
              <w:rPr>
                <w:rFonts w:hint="eastAsia"/>
              </w:rPr>
              <w:t>[</w:t>
            </w:r>
            <w:r>
              <w:rPr>
                <w:rFonts w:hint="eastAsia"/>
              </w:rPr>
              <w:t>按钮</w:t>
            </w:r>
            <w:r>
              <w:rPr>
                <w:rFonts w:hint="eastAsia"/>
              </w:rPr>
              <w:t xml:space="preserve">] </w:t>
            </w:r>
          </w:p>
        </w:tc>
      </w:tr>
      <w:tr w:rsidR="00DC1257" w14:paraId="4DEF16B8" w14:textId="77777777" w:rsidTr="00DC1257">
        <w:trPr>
          <w:trHeight w:val="225"/>
          <w:trPrChange w:id="707" w:author="lenovo" w:date="2016-06-21T17:30:00Z">
            <w:trPr>
              <w:trHeight w:val="225"/>
            </w:trPr>
          </w:trPrChange>
        </w:trPr>
        <w:tc>
          <w:tcPr>
            <w:tcW w:w="1361" w:type="dxa"/>
            <w:shd w:val="clear" w:color="auto" w:fill="D9D9D9"/>
            <w:tcPrChange w:id="708" w:author="lenovo" w:date="2016-06-21T17:30:00Z">
              <w:tcPr>
                <w:tcW w:w="1985" w:type="dxa"/>
                <w:shd w:val="clear" w:color="auto" w:fill="D9D9D9"/>
              </w:tcPr>
            </w:tcPrChange>
          </w:tcPr>
          <w:p w14:paraId="2CC14B22" w14:textId="77777777" w:rsidR="00DC1257" w:rsidRDefault="007579A1">
            <w:pPr>
              <w:spacing w:line="360" w:lineRule="atLeast"/>
              <w:rPr>
                <w:szCs w:val="21"/>
              </w:rPr>
            </w:pPr>
            <w:r>
              <w:rPr>
                <w:rFonts w:hint="eastAsia"/>
                <w:szCs w:val="21"/>
              </w:rPr>
              <w:t>页面输出</w:t>
            </w:r>
          </w:p>
        </w:tc>
        <w:tc>
          <w:tcPr>
            <w:tcW w:w="7143" w:type="dxa"/>
            <w:tcPrChange w:id="709" w:author="lenovo" w:date="2016-06-21T17:30:00Z">
              <w:tcPr>
                <w:tcW w:w="7087" w:type="dxa"/>
              </w:tcPr>
            </w:tcPrChange>
          </w:tcPr>
          <w:p w14:paraId="0E6C302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用户信息</w:t>
            </w:r>
            <w:r>
              <w:rPr>
                <w:rFonts w:hint="eastAsia"/>
              </w:rPr>
              <w:t>[</w:t>
            </w:r>
            <w:r>
              <w:rPr>
                <w:rFonts w:hint="eastAsia"/>
              </w:rPr>
              <w:t>列表</w:t>
            </w:r>
            <w:r>
              <w:rPr>
                <w:rFonts w:hint="eastAsia"/>
              </w:rPr>
              <w:t>]</w:t>
            </w:r>
            <w:r>
              <w:rPr>
                <w:rFonts w:hint="eastAsia"/>
              </w:rPr>
              <w:t>：</w:t>
            </w:r>
          </w:p>
          <w:p w14:paraId="677FB848" w14:textId="77777777" w:rsidR="00DC1257" w:rsidRDefault="007579A1">
            <w:pPr>
              <w:spacing w:line="360" w:lineRule="atLeast"/>
              <w:ind w:firstLineChars="200" w:firstLine="420"/>
            </w:pPr>
            <w:r>
              <w:rPr>
                <w:rFonts w:hint="eastAsia"/>
              </w:rPr>
              <w:t>操作员号，操作员名称，有效状态，登陆状态，锁定状态，操作机构，最近登陆时间，</w:t>
            </w:r>
            <w:proofErr w:type="gramStart"/>
            <w:r>
              <w:rPr>
                <w:rFonts w:hint="eastAsia"/>
              </w:rPr>
              <w:t>最近签退时间</w:t>
            </w:r>
            <w:proofErr w:type="gramEnd"/>
            <w:r>
              <w:rPr>
                <w:rFonts w:hint="eastAsia"/>
              </w:rPr>
              <w:t>，</w:t>
            </w:r>
            <w:ins w:id="710" w:author="lenovo" w:date="2016-06-22T15:24:00Z">
              <w:r>
                <w:rPr>
                  <w:rFonts w:hint="eastAsia"/>
                </w:rPr>
                <w:t>操作：</w:t>
              </w:r>
            </w:ins>
            <w:r>
              <w:rPr>
                <w:rFonts w:hint="eastAsia"/>
              </w:rPr>
              <w:t>编辑</w:t>
            </w:r>
            <w:r>
              <w:rPr>
                <w:rFonts w:hint="eastAsia"/>
              </w:rPr>
              <w:t>[</w:t>
            </w:r>
            <w:r>
              <w:rPr>
                <w:rFonts w:hint="eastAsia"/>
              </w:rPr>
              <w:t>链接</w:t>
            </w:r>
            <w:r>
              <w:rPr>
                <w:rFonts w:hint="eastAsia"/>
              </w:rPr>
              <w:t>]</w:t>
            </w:r>
            <w:r>
              <w:rPr>
                <w:rFonts w:hint="eastAsia"/>
              </w:rPr>
              <w:t>，查看</w:t>
            </w:r>
            <w:r>
              <w:rPr>
                <w:rFonts w:hint="eastAsia"/>
              </w:rPr>
              <w:t>[</w:t>
            </w:r>
            <w:r>
              <w:rPr>
                <w:rFonts w:hint="eastAsia"/>
              </w:rPr>
              <w:t>链接</w:t>
            </w:r>
            <w:r>
              <w:rPr>
                <w:rFonts w:hint="eastAsia"/>
              </w:rPr>
              <w:t>]</w:t>
            </w:r>
          </w:p>
          <w:p w14:paraId="29CD8EE1" w14:textId="77777777" w:rsidR="00DC1257" w:rsidRDefault="007579A1">
            <w:pPr>
              <w:spacing w:line="360" w:lineRule="atLeast"/>
              <w:ind w:firstLineChars="200" w:firstLine="420"/>
              <w:rPr>
                <w:color w:val="FF0000"/>
              </w:rPr>
            </w:pPr>
            <w:r>
              <w:rPr>
                <w:rFonts w:hAnsi="宋体" w:hint="eastAsia"/>
                <w:szCs w:val="21"/>
              </w:rPr>
              <w:t>导出</w:t>
            </w:r>
            <w:r>
              <w:rPr>
                <w:rFonts w:hAnsi="宋体" w:hint="eastAsia"/>
                <w:szCs w:val="21"/>
              </w:rPr>
              <w:t>[</w:t>
            </w:r>
            <w:r>
              <w:rPr>
                <w:rFonts w:hAnsi="宋体" w:hint="eastAsia"/>
                <w:szCs w:val="21"/>
              </w:rPr>
              <w:t>按钮</w:t>
            </w:r>
            <w:r>
              <w:rPr>
                <w:rFonts w:hAnsi="宋体" w:hint="eastAsia"/>
                <w:szCs w:val="21"/>
              </w:rPr>
              <w:t>]</w:t>
            </w:r>
            <w:ins w:id="711" w:author="lenovo" w:date="2016-06-21T16:25:00Z">
              <w:r>
                <w:rPr>
                  <w:rFonts w:hAnsi="宋体" w:hint="eastAsia"/>
                  <w:szCs w:val="21"/>
                </w:rPr>
                <w:t>，</w:t>
              </w:r>
            </w:ins>
            <w:del w:id="712" w:author="lenovo" w:date="2016-06-21T16:25:00Z">
              <w:r>
                <w:rPr>
                  <w:rFonts w:hAnsi="宋体" w:hint="eastAsia"/>
                  <w:szCs w:val="21"/>
                </w:rPr>
                <w:delText xml:space="preserve">   </w:delText>
              </w:r>
            </w:del>
            <w:r>
              <w:rPr>
                <w:rFonts w:hAnsi="宋体" w:hint="eastAsia"/>
                <w:szCs w:val="21"/>
              </w:rPr>
              <w:t>新增</w:t>
            </w:r>
            <w:r>
              <w:rPr>
                <w:rFonts w:hAnsi="宋体" w:hint="eastAsia"/>
                <w:szCs w:val="21"/>
              </w:rPr>
              <w:t>[</w:t>
            </w:r>
            <w:r>
              <w:rPr>
                <w:rFonts w:hAnsi="宋体" w:hint="eastAsia"/>
                <w:szCs w:val="21"/>
              </w:rPr>
              <w:t>按钮</w:t>
            </w:r>
            <w:r>
              <w:rPr>
                <w:rFonts w:hAnsi="宋体" w:hint="eastAsia"/>
                <w:szCs w:val="21"/>
              </w:rPr>
              <w:t>]</w:t>
            </w:r>
            <w:ins w:id="713" w:author="lenovo" w:date="2016-06-21T16:25:00Z">
              <w:r>
                <w:rPr>
                  <w:rFonts w:hAnsi="宋体" w:hint="eastAsia"/>
                  <w:szCs w:val="21"/>
                </w:rPr>
                <w:t>，</w:t>
              </w:r>
            </w:ins>
            <w:del w:id="714" w:author="lenovo" w:date="2016-06-21T16:25:00Z">
              <w:r>
                <w:rPr>
                  <w:rFonts w:hAnsi="宋体" w:hint="eastAsia"/>
                  <w:szCs w:val="21"/>
                </w:rPr>
                <w:delText xml:space="preserve">   </w:delText>
              </w:r>
            </w:del>
            <w:r>
              <w:rPr>
                <w:rFonts w:hAnsi="宋体" w:hint="eastAsia"/>
                <w:szCs w:val="21"/>
              </w:rPr>
              <w:t>重置密码</w:t>
            </w:r>
            <w:r>
              <w:rPr>
                <w:rFonts w:hAnsi="宋体" w:hint="eastAsia"/>
                <w:szCs w:val="21"/>
              </w:rPr>
              <w:t>[</w:t>
            </w:r>
            <w:r>
              <w:rPr>
                <w:rFonts w:hAnsi="宋体" w:hint="eastAsia"/>
                <w:szCs w:val="21"/>
              </w:rPr>
              <w:t>按钮</w:t>
            </w:r>
            <w:r>
              <w:rPr>
                <w:rFonts w:hAnsi="宋体" w:hint="eastAsia"/>
                <w:szCs w:val="21"/>
              </w:rPr>
              <w:t>]</w:t>
            </w:r>
            <w:ins w:id="715" w:author="lenovo" w:date="2016-06-21T16:25:00Z">
              <w:r>
                <w:rPr>
                  <w:rFonts w:hAnsi="宋体" w:hint="eastAsia"/>
                  <w:szCs w:val="21"/>
                </w:rPr>
                <w:t>，</w:t>
              </w:r>
            </w:ins>
            <w:del w:id="716" w:author="lenovo" w:date="2016-06-21T16:25:00Z">
              <w:r>
                <w:rPr>
                  <w:rFonts w:hAnsi="宋体" w:hint="eastAsia"/>
                  <w:szCs w:val="21"/>
                </w:rPr>
                <w:delText xml:space="preserve">  </w:delText>
              </w:r>
            </w:del>
            <w:r>
              <w:rPr>
                <w:rFonts w:hAnsi="宋体" w:hint="eastAsia"/>
                <w:szCs w:val="21"/>
              </w:rPr>
              <w:t>有效</w:t>
            </w:r>
            <w:r>
              <w:rPr>
                <w:rFonts w:hAnsi="宋体" w:hint="eastAsia"/>
                <w:szCs w:val="21"/>
              </w:rPr>
              <w:t>/</w:t>
            </w:r>
            <w:r>
              <w:rPr>
                <w:rFonts w:hAnsi="宋体" w:hint="eastAsia"/>
                <w:szCs w:val="21"/>
              </w:rPr>
              <w:t>无效</w:t>
            </w:r>
            <w:r>
              <w:rPr>
                <w:rFonts w:hAnsi="宋体" w:hint="eastAsia"/>
                <w:szCs w:val="21"/>
              </w:rPr>
              <w:t>[</w:t>
            </w:r>
            <w:r>
              <w:rPr>
                <w:rFonts w:hAnsi="宋体" w:hint="eastAsia"/>
                <w:szCs w:val="21"/>
              </w:rPr>
              <w:t>按钮</w:t>
            </w:r>
            <w:r>
              <w:rPr>
                <w:rFonts w:hAnsi="宋体" w:hint="eastAsia"/>
                <w:szCs w:val="21"/>
              </w:rPr>
              <w:t>]</w:t>
            </w:r>
            <w:ins w:id="717" w:author="lenovo" w:date="2016-06-21T16:25:00Z">
              <w:r>
                <w:rPr>
                  <w:rFonts w:hAnsi="宋体" w:hint="eastAsia"/>
                  <w:szCs w:val="21"/>
                </w:rPr>
                <w:t>，</w:t>
              </w:r>
            </w:ins>
            <w:del w:id="718" w:author="lenovo" w:date="2016-06-21T16:25:00Z">
              <w:r>
                <w:rPr>
                  <w:rFonts w:hAnsi="宋体" w:hint="eastAsia"/>
                  <w:szCs w:val="21"/>
                </w:rPr>
                <w:delText xml:space="preserve">  </w:delText>
              </w:r>
            </w:del>
            <w:proofErr w:type="gramStart"/>
            <w:r>
              <w:rPr>
                <w:rFonts w:hAnsi="宋体" w:hint="eastAsia"/>
                <w:szCs w:val="21"/>
              </w:rPr>
              <w:t>强制签退</w:t>
            </w:r>
            <w:proofErr w:type="gramEnd"/>
            <w:r>
              <w:rPr>
                <w:rFonts w:hAnsi="宋体" w:hint="eastAsia"/>
                <w:szCs w:val="21"/>
              </w:rPr>
              <w:t>[</w:t>
            </w:r>
            <w:r>
              <w:rPr>
                <w:rFonts w:hAnsi="宋体" w:hint="eastAsia"/>
                <w:szCs w:val="21"/>
              </w:rPr>
              <w:t>按钮</w:t>
            </w:r>
            <w:r>
              <w:rPr>
                <w:rFonts w:hAnsi="宋体" w:hint="eastAsia"/>
                <w:szCs w:val="21"/>
              </w:rPr>
              <w:t>]</w:t>
            </w:r>
            <w:del w:id="719" w:author="lenovo" w:date="2016-06-21T16:25:00Z">
              <w:r>
                <w:rPr>
                  <w:rFonts w:hAnsi="宋体" w:hint="eastAsia"/>
                  <w:szCs w:val="21"/>
                </w:rPr>
                <w:delText xml:space="preserve">  </w:delText>
              </w:r>
            </w:del>
            <w:ins w:id="720" w:author="lenovo" w:date="2016-06-21T16:25:00Z">
              <w:r>
                <w:rPr>
                  <w:rFonts w:hAnsi="宋体" w:hint="eastAsia"/>
                  <w:szCs w:val="21"/>
                </w:rPr>
                <w:t>，</w:t>
              </w:r>
            </w:ins>
            <w:r>
              <w:rPr>
                <w:rFonts w:hAnsi="宋体" w:hint="eastAsia"/>
                <w:szCs w:val="21"/>
              </w:rPr>
              <w:t>解锁</w:t>
            </w:r>
            <w:r>
              <w:rPr>
                <w:rFonts w:hAnsi="宋体" w:hint="eastAsia"/>
                <w:szCs w:val="21"/>
              </w:rPr>
              <w:t>[</w:t>
            </w:r>
            <w:r>
              <w:rPr>
                <w:rFonts w:hAnsi="宋体" w:hint="eastAsia"/>
                <w:szCs w:val="21"/>
              </w:rPr>
              <w:t>按钮</w:t>
            </w:r>
            <w:r>
              <w:rPr>
                <w:rFonts w:hAnsi="宋体" w:hint="eastAsia"/>
                <w:szCs w:val="21"/>
              </w:rPr>
              <w:t xml:space="preserve">]  </w:t>
            </w:r>
          </w:p>
        </w:tc>
      </w:tr>
      <w:tr w:rsidR="00DC1257" w14:paraId="0D94B0D9" w14:textId="77777777" w:rsidTr="00DC1257">
        <w:trPr>
          <w:trHeight w:val="225"/>
          <w:trPrChange w:id="721" w:author="lenovo" w:date="2016-06-21T17:30:00Z">
            <w:trPr>
              <w:trHeight w:val="225"/>
            </w:trPr>
          </w:trPrChange>
        </w:trPr>
        <w:tc>
          <w:tcPr>
            <w:tcW w:w="1361" w:type="dxa"/>
            <w:shd w:val="clear" w:color="auto" w:fill="D9D9D9"/>
            <w:tcPrChange w:id="722" w:author="lenovo" w:date="2016-06-21T17:30:00Z">
              <w:tcPr>
                <w:tcW w:w="1985" w:type="dxa"/>
                <w:shd w:val="clear" w:color="auto" w:fill="D9D9D9"/>
              </w:tcPr>
            </w:tcPrChange>
          </w:tcPr>
          <w:p w14:paraId="68476789" w14:textId="77777777" w:rsidR="00DC1257" w:rsidRDefault="007579A1">
            <w:pPr>
              <w:spacing w:line="360" w:lineRule="atLeast"/>
              <w:rPr>
                <w:szCs w:val="21"/>
              </w:rPr>
            </w:pPr>
            <w:r>
              <w:rPr>
                <w:rFonts w:hint="eastAsia"/>
                <w:szCs w:val="21"/>
              </w:rPr>
              <w:t>参考画面</w:t>
            </w:r>
          </w:p>
        </w:tc>
        <w:tc>
          <w:tcPr>
            <w:tcW w:w="7143" w:type="dxa"/>
            <w:tcPrChange w:id="723" w:author="lenovo" w:date="2016-06-21T17:30:00Z">
              <w:tcPr>
                <w:tcW w:w="7087" w:type="dxa"/>
              </w:tcPr>
            </w:tcPrChange>
          </w:tcPr>
          <w:p w14:paraId="165BD2AE" w14:textId="77777777" w:rsidR="00DC1257" w:rsidRDefault="007579A1">
            <w:pPr>
              <w:widowControl/>
              <w:overflowPunct w:val="0"/>
              <w:autoSpaceDE w:val="0"/>
              <w:autoSpaceDN w:val="0"/>
              <w:adjustRightInd w:val="0"/>
              <w:spacing w:after="100" w:line="360" w:lineRule="atLeast"/>
              <w:textAlignment w:val="baseline"/>
              <w:rPr>
                <w:ins w:id="724" w:author="lenovo" w:date="2016-06-21T16:45:00Z"/>
              </w:rPr>
            </w:pPr>
            <w:ins w:id="725" w:author="lenovo" w:date="2016-06-21T16:45:00Z">
              <w:r>
                <w:rPr>
                  <w:rFonts w:hint="eastAsia"/>
                </w:rPr>
                <w:t>用户查询：</w:t>
              </w:r>
            </w:ins>
          </w:p>
          <w:p w14:paraId="5BAE23DE" w14:textId="77777777" w:rsidR="00DC1257" w:rsidRDefault="0023358B">
            <w:pPr>
              <w:widowControl/>
              <w:overflowPunct w:val="0"/>
              <w:autoSpaceDE w:val="0"/>
              <w:autoSpaceDN w:val="0"/>
              <w:adjustRightInd w:val="0"/>
              <w:spacing w:after="100" w:line="360" w:lineRule="atLeast"/>
              <w:textAlignment w:val="baseline"/>
            </w:pPr>
            <w:ins w:id="726" w:author="lenovo" w:date="2016-06-21T16:30:00Z">
              <w:r>
                <w:rPr>
                  <w:noProof/>
                </w:rPr>
                <w:drawing>
                  <wp:inline distT="0" distB="0" distL="114300" distR="114300" wp14:anchorId="107DAA87" wp14:editId="4003B3E4">
                    <wp:extent cx="4389120" cy="919480"/>
                    <wp:effectExtent l="0" t="0" r="11430" b="1397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1" cstate="print"/>
                            <a:stretch>
                              <a:fillRect/>
                            </a:stretch>
                          </pic:blipFill>
                          <pic:spPr>
                            <a:xfrm>
                              <a:off x="0" y="0"/>
                              <a:ext cx="4389120" cy="919480"/>
                            </a:xfrm>
                            <a:prstGeom prst="rect">
                              <a:avLst/>
                            </a:prstGeom>
                            <a:noFill/>
                            <a:ln w="9525">
                              <a:noFill/>
                            </a:ln>
                          </pic:spPr>
                        </pic:pic>
                      </a:graphicData>
                    </a:graphic>
                  </wp:inline>
                </w:drawing>
              </w:r>
            </w:ins>
          </w:p>
          <w:p w14:paraId="42A2E081" w14:textId="77777777" w:rsidR="00DC1257" w:rsidRDefault="007579A1">
            <w:pPr>
              <w:widowControl/>
              <w:overflowPunct w:val="0"/>
              <w:autoSpaceDE w:val="0"/>
              <w:autoSpaceDN w:val="0"/>
              <w:adjustRightInd w:val="0"/>
              <w:spacing w:after="100" w:line="360" w:lineRule="atLeast"/>
              <w:textAlignment w:val="baseline"/>
            </w:pPr>
            <w:r>
              <w:rPr>
                <w:rFonts w:hint="eastAsia"/>
              </w:rPr>
              <w:t>导出：</w:t>
            </w:r>
          </w:p>
          <w:p w14:paraId="7D8B7B11" w14:textId="77777777" w:rsidR="00DC1257" w:rsidRDefault="0023358B">
            <w:pPr>
              <w:widowControl/>
              <w:overflowPunct w:val="0"/>
              <w:autoSpaceDE w:val="0"/>
              <w:autoSpaceDN w:val="0"/>
              <w:adjustRightInd w:val="0"/>
              <w:spacing w:after="100" w:line="360" w:lineRule="atLeast"/>
              <w:textAlignment w:val="baseline"/>
              <w:rPr>
                <w:ins w:id="727" w:author="lenovo" w:date="2016-06-21T16:36:00Z"/>
              </w:rPr>
            </w:pPr>
            <w:ins w:id="728" w:author="lenovo" w:date="2016-06-21T16:31:00Z">
              <w:r>
                <w:rPr>
                  <w:noProof/>
                </w:rPr>
                <w:lastRenderedPageBreak/>
                <w:drawing>
                  <wp:inline distT="0" distB="0" distL="114300" distR="114300" wp14:anchorId="69190A2B" wp14:editId="00A7F362">
                    <wp:extent cx="3723640" cy="2590165"/>
                    <wp:effectExtent l="0" t="0" r="10160" b="63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2" cstate="print"/>
                            <a:stretch>
                              <a:fillRect/>
                            </a:stretch>
                          </pic:blipFill>
                          <pic:spPr>
                            <a:xfrm>
                              <a:off x="0" y="0"/>
                              <a:ext cx="3723640" cy="2590165"/>
                            </a:xfrm>
                            <a:prstGeom prst="rect">
                              <a:avLst/>
                            </a:prstGeom>
                            <a:noFill/>
                            <a:ln w="9525">
                              <a:noFill/>
                            </a:ln>
                          </pic:spPr>
                        </pic:pic>
                      </a:graphicData>
                    </a:graphic>
                  </wp:inline>
                </w:drawing>
              </w:r>
            </w:ins>
          </w:p>
          <w:p w14:paraId="6AFD42F2" w14:textId="77777777" w:rsidR="00DC1257" w:rsidRDefault="007579A1">
            <w:pPr>
              <w:widowControl/>
              <w:overflowPunct w:val="0"/>
              <w:autoSpaceDE w:val="0"/>
              <w:autoSpaceDN w:val="0"/>
              <w:adjustRightInd w:val="0"/>
              <w:spacing w:after="100" w:line="360" w:lineRule="atLeast"/>
              <w:textAlignment w:val="baseline"/>
              <w:rPr>
                <w:ins w:id="729" w:author="lenovo" w:date="2016-06-21T16:36:00Z"/>
              </w:rPr>
            </w:pPr>
            <w:ins w:id="730" w:author="lenovo" w:date="2016-06-21T16:36:00Z">
              <w:r>
                <w:rPr>
                  <w:rFonts w:hint="eastAsia"/>
                </w:rPr>
                <w:t>有效</w:t>
              </w:r>
              <w:r>
                <w:rPr>
                  <w:rFonts w:hint="eastAsia"/>
                </w:rPr>
                <w:t>/</w:t>
              </w:r>
              <w:r>
                <w:rPr>
                  <w:rFonts w:hint="eastAsia"/>
                </w:rPr>
                <w:t>无效：</w:t>
              </w:r>
            </w:ins>
          </w:p>
          <w:p w14:paraId="10FE1CDA" w14:textId="77777777" w:rsidR="00DC1257" w:rsidRDefault="0023358B">
            <w:pPr>
              <w:widowControl/>
              <w:overflowPunct w:val="0"/>
              <w:autoSpaceDE w:val="0"/>
              <w:autoSpaceDN w:val="0"/>
              <w:adjustRightInd w:val="0"/>
              <w:spacing w:after="100" w:line="360" w:lineRule="atLeast"/>
              <w:textAlignment w:val="baseline"/>
              <w:rPr>
                <w:ins w:id="731" w:author="lenovo" w:date="2016-06-21T16:36:00Z"/>
              </w:rPr>
            </w:pPr>
            <w:ins w:id="732" w:author="lenovo" w:date="2016-06-21T16:36:00Z">
              <w:r>
                <w:rPr>
                  <w:noProof/>
                </w:rPr>
                <w:drawing>
                  <wp:inline distT="0" distB="0" distL="114300" distR="114300" wp14:anchorId="4630AF52" wp14:editId="54C2C9E3">
                    <wp:extent cx="2438400" cy="1704975"/>
                    <wp:effectExtent l="0" t="0" r="0" b="952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3" cstate="print"/>
                            <a:stretch>
                              <a:fillRect/>
                            </a:stretch>
                          </pic:blipFill>
                          <pic:spPr>
                            <a:xfrm>
                              <a:off x="0" y="0"/>
                              <a:ext cx="2438400" cy="1704975"/>
                            </a:xfrm>
                            <a:prstGeom prst="rect">
                              <a:avLst/>
                            </a:prstGeom>
                            <a:noFill/>
                            <a:ln w="9525">
                              <a:noFill/>
                            </a:ln>
                          </pic:spPr>
                        </pic:pic>
                      </a:graphicData>
                    </a:graphic>
                  </wp:inline>
                </w:drawing>
              </w:r>
            </w:ins>
          </w:p>
          <w:p w14:paraId="7FA59010" w14:textId="77777777" w:rsidR="00DC1257" w:rsidRDefault="0023358B">
            <w:pPr>
              <w:widowControl/>
              <w:overflowPunct w:val="0"/>
              <w:autoSpaceDE w:val="0"/>
              <w:autoSpaceDN w:val="0"/>
              <w:adjustRightInd w:val="0"/>
              <w:spacing w:after="100" w:line="360" w:lineRule="atLeast"/>
              <w:textAlignment w:val="baseline"/>
            </w:pPr>
            <w:ins w:id="733" w:author="lenovo" w:date="2016-06-21T16:36:00Z">
              <w:r>
                <w:rPr>
                  <w:noProof/>
                </w:rPr>
                <w:drawing>
                  <wp:inline distT="0" distB="0" distL="114300" distR="114300" wp14:anchorId="4FC7DA63" wp14:editId="4111E866">
                    <wp:extent cx="2438400" cy="1704975"/>
                    <wp:effectExtent l="0" t="0" r="0"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44" cstate="print"/>
                            <a:stretch>
                              <a:fillRect/>
                            </a:stretch>
                          </pic:blipFill>
                          <pic:spPr>
                            <a:xfrm>
                              <a:off x="0" y="0"/>
                              <a:ext cx="2438400" cy="1704975"/>
                            </a:xfrm>
                            <a:prstGeom prst="rect">
                              <a:avLst/>
                            </a:prstGeom>
                            <a:noFill/>
                            <a:ln w="9525">
                              <a:noFill/>
                            </a:ln>
                          </pic:spPr>
                        </pic:pic>
                      </a:graphicData>
                    </a:graphic>
                  </wp:inline>
                </w:drawing>
              </w:r>
            </w:ins>
          </w:p>
        </w:tc>
      </w:tr>
      <w:tr w:rsidR="00DC1257" w14:paraId="768F1F77" w14:textId="77777777" w:rsidTr="00DC1257">
        <w:trPr>
          <w:trHeight w:val="225"/>
          <w:trPrChange w:id="734" w:author="lenovo" w:date="2016-06-21T17:30:00Z">
            <w:trPr>
              <w:trHeight w:val="225"/>
            </w:trPr>
          </w:trPrChange>
        </w:trPr>
        <w:tc>
          <w:tcPr>
            <w:tcW w:w="1361" w:type="dxa"/>
            <w:shd w:val="clear" w:color="auto" w:fill="D9D9D9"/>
            <w:tcPrChange w:id="735" w:author="lenovo" w:date="2016-06-21T17:30:00Z">
              <w:tcPr>
                <w:tcW w:w="1985" w:type="dxa"/>
                <w:shd w:val="clear" w:color="auto" w:fill="D9D9D9"/>
              </w:tcPr>
            </w:tcPrChange>
          </w:tcPr>
          <w:p w14:paraId="1C513233" w14:textId="77777777" w:rsidR="00DC1257" w:rsidRDefault="007579A1">
            <w:pPr>
              <w:spacing w:line="360" w:lineRule="atLeast"/>
              <w:rPr>
                <w:szCs w:val="21"/>
              </w:rPr>
            </w:pPr>
            <w:r>
              <w:rPr>
                <w:rFonts w:hint="eastAsia"/>
                <w:szCs w:val="21"/>
              </w:rPr>
              <w:lastRenderedPageBreak/>
              <w:t>业务规则</w:t>
            </w:r>
          </w:p>
        </w:tc>
        <w:tc>
          <w:tcPr>
            <w:tcW w:w="7143" w:type="dxa"/>
            <w:tcPrChange w:id="736" w:author="lenovo" w:date="2016-06-21T17:30:00Z">
              <w:tcPr>
                <w:tcW w:w="7087" w:type="dxa"/>
              </w:tcPr>
            </w:tcPrChange>
          </w:tcPr>
          <w:p w14:paraId="71FF9F4C"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ins w:id="737" w:author="lenovo" w:date="2016-06-21T16:32:00Z">
              <w:r>
                <w:rPr>
                  <w:rFonts w:hAnsi="宋体" w:hint="eastAsia"/>
                  <w:szCs w:val="21"/>
                </w:rPr>
                <w:t>1</w:t>
              </w:r>
              <w:r>
                <w:rPr>
                  <w:rFonts w:hAnsi="宋体" w:hint="eastAsia"/>
                  <w:szCs w:val="21"/>
                </w:rPr>
                <w:t>、</w:t>
              </w:r>
            </w:ins>
            <w:ins w:id="738" w:author="lenovo" w:date="2016-06-21T16:33:00Z">
              <w:r>
                <w:rPr>
                  <w:rFonts w:hAnsi="宋体" w:hint="eastAsia"/>
                  <w:szCs w:val="21"/>
                </w:rPr>
                <w:t>查询条件：</w:t>
              </w:r>
            </w:ins>
            <w:ins w:id="739" w:author="lenovo" w:date="2016-06-21T16:32:00Z">
              <w:r>
                <w:rPr>
                  <w:rFonts w:hAnsi="宋体" w:hint="eastAsia"/>
                  <w:szCs w:val="21"/>
                </w:rPr>
                <w:t>操作员</w:t>
              </w:r>
            </w:ins>
            <w:ins w:id="740" w:author="lenovo" w:date="2016-06-21T16:33:00Z">
              <w:r>
                <w:rPr>
                  <w:rFonts w:hAnsi="宋体" w:hint="eastAsia"/>
                  <w:szCs w:val="21"/>
                </w:rPr>
                <w:t>号长度限制为</w:t>
              </w:r>
              <w:r>
                <w:rPr>
                  <w:rFonts w:hAnsi="宋体" w:hint="eastAsia"/>
                  <w:szCs w:val="21"/>
                </w:rPr>
                <w:t>8</w:t>
              </w:r>
              <w:r>
                <w:rPr>
                  <w:rFonts w:hAnsi="宋体" w:hint="eastAsia"/>
                  <w:szCs w:val="21"/>
                </w:rPr>
                <w:t>字符</w:t>
              </w:r>
            </w:ins>
            <w:ins w:id="741" w:author="lenovo" w:date="2016-06-21T16:34:00Z">
              <w:r>
                <w:rPr>
                  <w:rFonts w:hAnsi="宋体" w:hint="eastAsia"/>
                  <w:szCs w:val="21"/>
                </w:rPr>
                <w:t>，操作员名称长度限制为</w:t>
              </w:r>
              <w:r>
                <w:rPr>
                  <w:rFonts w:hAnsi="宋体" w:hint="eastAsia"/>
                  <w:szCs w:val="21"/>
                </w:rPr>
                <w:t>20</w:t>
              </w:r>
              <w:r>
                <w:rPr>
                  <w:rFonts w:hAnsi="宋体" w:hint="eastAsia"/>
                  <w:szCs w:val="21"/>
                </w:rPr>
                <w:t>字符</w:t>
              </w:r>
            </w:ins>
          </w:p>
        </w:tc>
      </w:tr>
      <w:tr w:rsidR="00DC1257" w14:paraId="02DA499B" w14:textId="77777777" w:rsidTr="00DC1257">
        <w:trPr>
          <w:trHeight w:val="225"/>
          <w:trPrChange w:id="742" w:author="lenovo" w:date="2016-06-21T17:30:00Z">
            <w:trPr>
              <w:trHeight w:val="225"/>
            </w:trPr>
          </w:trPrChange>
        </w:trPr>
        <w:tc>
          <w:tcPr>
            <w:tcW w:w="1361" w:type="dxa"/>
            <w:shd w:val="clear" w:color="auto" w:fill="D9D9D9"/>
            <w:tcPrChange w:id="743" w:author="lenovo" w:date="2016-06-21T17:30:00Z">
              <w:tcPr>
                <w:tcW w:w="1985" w:type="dxa"/>
                <w:shd w:val="clear" w:color="auto" w:fill="D9D9D9"/>
              </w:tcPr>
            </w:tcPrChange>
          </w:tcPr>
          <w:p w14:paraId="6BB717FB" w14:textId="77777777" w:rsidR="00DC1257" w:rsidRDefault="007579A1">
            <w:pPr>
              <w:spacing w:line="360" w:lineRule="atLeast"/>
              <w:rPr>
                <w:rFonts w:hAnsi="宋体"/>
                <w:szCs w:val="21"/>
              </w:rPr>
            </w:pPr>
            <w:r>
              <w:rPr>
                <w:rFonts w:hAnsi="宋体" w:hint="eastAsia"/>
                <w:szCs w:val="21"/>
              </w:rPr>
              <w:t>备注</w:t>
            </w:r>
          </w:p>
        </w:tc>
        <w:tc>
          <w:tcPr>
            <w:tcW w:w="7143" w:type="dxa"/>
            <w:tcPrChange w:id="744" w:author="lenovo" w:date="2016-06-21T17:30:00Z">
              <w:tcPr>
                <w:tcW w:w="7087" w:type="dxa"/>
              </w:tcPr>
            </w:tcPrChange>
          </w:tcPr>
          <w:p w14:paraId="6A1FECD8" w14:textId="77777777" w:rsidR="00DC1257" w:rsidRDefault="007579A1">
            <w:pPr>
              <w:widowControl/>
              <w:numPr>
                <w:ilvl w:val="0"/>
                <w:numId w:val="9"/>
              </w:numPr>
              <w:overflowPunct w:val="0"/>
              <w:autoSpaceDE w:val="0"/>
              <w:autoSpaceDN w:val="0"/>
              <w:adjustRightInd w:val="0"/>
              <w:spacing w:after="100" w:line="360" w:lineRule="atLeast"/>
              <w:textAlignment w:val="baseline"/>
            </w:pPr>
            <w:r>
              <w:rPr>
                <w:rFonts w:hint="eastAsia"/>
              </w:rPr>
              <w:t>点击查询，系统根据查询条件查出用户信息，显示在结果列表中</w:t>
            </w:r>
          </w:p>
          <w:p w14:paraId="65CE13A0" w14:textId="77777777" w:rsidR="00DC1257" w:rsidRDefault="007579A1">
            <w:pPr>
              <w:widowControl/>
              <w:numPr>
                <w:ilvl w:val="0"/>
                <w:numId w:val="9"/>
              </w:numPr>
              <w:overflowPunct w:val="0"/>
              <w:autoSpaceDE w:val="0"/>
              <w:autoSpaceDN w:val="0"/>
              <w:adjustRightInd w:val="0"/>
              <w:spacing w:after="100" w:line="360" w:lineRule="atLeast"/>
              <w:textAlignment w:val="baseline"/>
            </w:pPr>
            <w:r>
              <w:rPr>
                <w:rFonts w:hint="eastAsia"/>
              </w:rPr>
              <w:t>点击编辑</w:t>
            </w:r>
            <w:r>
              <w:rPr>
                <w:rFonts w:hint="eastAsia"/>
              </w:rPr>
              <w:t>[</w:t>
            </w:r>
            <w:r>
              <w:rPr>
                <w:rFonts w:hint="eastAsia"/>
              </w:rPr>
              <w:t>链接</w:t>
            </w:r>
            <w:r>
              <w:rPr>
                <w:rFonts w:hint="eastAsia"/>
              </w:rPr>
              <w:t>]</w:t>
            </w:r>
            <w:r>
              <w:rPr>
                <w:rFonts w:hint="eastAsia"/>
              </w:rPr>
              <w:t>，页面跳转到用户编辑模态窗口，参见</w:t>
            </w:r>
            <w:r>
              <w:rPr>
                <w:rFonts w:hint="eastAsia"/>
              </w:rPr>
              <w:t xml:space="preserve"> </w:t>
            </w:r>
            <w:r>
              <w:rPr>
                <w:rFonts w:hint="eastAsia"/>
              </w:rPr>
              <w:t>“</w:t>
            </w:r>
            <w:del w:id="745" w:author="lenovo" w:date="2016-06-21T16:34:00Z">
              <w:r>
                <w:rPr>
                  <w:rFonts w:hint="eastAsia"/>
                </w:rPr>
                <w:delText>章节</w:delText>
              </w:r>
              <w:r>
                <w:rPr>
                  <w:rFonts w:hint="eastAsia"/>
                </w:rPr>
                <w:delText xml:space="preserve"> 3.4.3 </w:delText>
              </w:r>
              <w:r>
                <w:rPr>
                  <w:rFonts w:hint="eastAsia"/>
                </w:rPr>
                <w:delText>用户编辑</w:delText>
              </w:r>
            </w:del>
            <w:ins w:id="746" w:author="lenovo" w:date="2016-06-21T16:34:00Z">
              <w:r w:rsidR="00E21B5E">
                <w:rPr>
                  <w:rFonts w:hint="eastAsia"/>
                </w:rPr>
                <w:fldChar w:fldCharType="begin"/>
              </w:r>
              <w:r>
                <w:rPr>
                  <w:rFonts w:hint="eastAsia"/>
                </w:rPr>
                <w:instrText xml:space="preserve"> REF _Toc16892 \h </w:instrText>
              </w:r>
            </w:ins>
            <w:r w:rsidR="00E21B5E">
              <w:rPr>
                <w:rFonts w:hint="eastAsia"/>
              </w:rPr>
            </w:r>
            <w:ins w:id="747" w:author="lenovo" w:date="2016-06-21T16:34:00Z">
              <w:r w:rsidR="00E21B5E">
                <w:rPr>
                  <w:rFonts w:hint="eastAsia"/>
                </w:rPr>
                <w:fldChar w:fldCharType="separate"/>
              </w:r>
              <w:r>
                <w:rPr>
                  <w:rFonts w:hint="eastAsia"/>
                </w:rPr>
                <w:t>用户编辑</w:t>
              </w:r>
              <w:r w:rsidR="00E21B5E">
                <w:rPr>
                  <w:rFonts w:hint="eastAsia"/>
                </w:rPr>
                <w:fldChar w:fldCharType="end"/>
              </w:r>
            </w:ins>
            <w:r>
              <w:rPr>
                <w:rFonts w:hint="eastAsia"/>
              </w:rPr>
              <w:t>”</w:t>
            </w:r>
          </w:p>
          <w:p w14:paraId="2DD3D650"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r>
              <w:rPr>
                <w:rFonts w:hint="eastAsia"/>
              </w:rPr>
              <w:t>点击新增</w:t>
            </w:r>
            <w:r>
              <w:rPr>
                <w:rFonts w:hint="eastAsia"/>
              </w:rPr>
              <w:t>[</w:t>
            </w:r>
            <w:r>
              <w:rPr>
                <w:rFonts w:hint="eastAsia"/>
              </w:rPr>
              <w:t>按钮</w:t>
            </w:r>
            <w:r>
              <w:rPr>
                <w:rFonts w:hint="eastAsia"/>
              </w:rPr>
              <w:t>]</w:t>
            </w:r>
            <w:r>
              <w:rPr>
                <w:rFonts w:hint="eastAsia"/>
              </w:rPr>
              <w:t>，页面跳转到用户新增模态窗口，参见</w:t>
            </w:r>
            <w:r>
              <w:rPr>
                <w:rFonts w:hint="eastAsia"/>
              </w:rPr>
              <w:t xml:space="preserve"> </w:t>
            </w:r>
            <w:r>
              <w:rPr>
                <w:rFonts w:hint="eastAsia"/>
              </w:rPr>
              <w:t>“</w:t>
            </w:r>
            <w:del w:id="748" w:author="lenovo" w:date="2016-06-21T16:35:00Z">
              <w:r>
                <w:rPr>
                  <w:rFonts w:hint="eastAsia"/>
                </w:rPr>
                <w:delText>章节</w:delText>
              </w:r>
              <w:r>
                <w:rPr>
                  <w:rFonts w:hint="eastAsia"/>
                </w:rPr>
                <w:delText xml:space="preserve"> 3.4.2 </w:delText>
              </w:r>
              <w:r>
                <w:rPr>
                  <w:rFonts w:hint="eastAsia"/>
                </w:rPr>
                <w:delText>用户新增</w:delText>
              </w:r>
            </w:del>
            <w:ins w:id="749" w:author="lenovo" w:date="2016-06-21T16:35:00Z">
              <w:r w:rsidR="00E21B5E">
                <w:rPr>
                  <w:rFonts w:hint="eastAsia"/>
                </w:rPr>
                <w:fldChar w:fldCharType="begin"/>
              </w:r>
              <w:r>
                <w:rPr>
                  <w:rFonts w:hint="eastAsia"/>
                </w:rPr>
                <w:instrText xml:space="preserve"> REF _Toc18126 \h </w:instrText>
              </w:r>
            </w:ins>
            <w:r w:rsidR="00E21B5E">
              <w:rPr>
                <w:rFonts w:hint="eastAsia"/>
              </w:rPr>
            </w:r>
            <w:ins w:id="750" w:author="lenovo" w:date="2016-06-21T16:35:00Z">
              <w:r w:rsidR="00E21B5E">
                <w:rPr>
                  <w:rFonts w:hint="eastAsia"/>
                </w:rPr>
                <w:fldChar w:fldCharType="separate"/>
              </w:r>
              <w:r>
                <w:rPr>
                  <w:rFonts w:hint="eastAsia"/>
                </w:rPr>
                <w:t>用户新增</w:t>
              </w:r>
              <w:r w:rsidR="00E21B5E">
                <w:rPr>
                  <w:rFonts w:hint="eastAsia"/>
                </w:rPr>
                <w:fldChar w:fldCharType="end"/>
              </w:r>
            </w:ins>
            <w:r>
              <w:rPr>
                <w:rFonts w:hint="eastAsia"/>
              </w:rPr>
              <w:t>”</w:t>
            </w:r>
          </w:p>
          <w:p w14:paraId="32D19833" w14:textId="77777777" w:rsidR="00DC1257" w:rsidRDefault="007579A1">
            <w:pPr>
              <w:widowControl/>
              <w:numPr>
                <w:ilvl w:val="0"/>
                <w:numId w:val="9"/>
              </w:numPr>
              <w:overflowPunct w:val="0"/>
              <w:autoSpaceDE w:val="0"/>
              <w:autoSpaceDN w:val="0"/>
              <w:adjustRightInd w:val="0"/>
              <w:spacing w:after="100" w:line="360" w:lineRule="atLeast"/>
              <w:textAlignment w:val="baseline"/>
              <w:rPr>
                <w:ins w:id="751" w:author="lenovo" w:date="2016-06-21T16:38:00Z"/>
                <w:rFonts w:hAnsi="宋体"/>
                <w:szCs w:val="21"/>
              </w:rPr>
            </w:pPr>
            <w:r>
              <w:rPr>
                <w:rFonts w:hint="eastAsia"/>
              </w:rPr>
              <w:t>点击查看</w:t>
            </w:r>
            <w:r>
              <w:rPr>
                <w:rFonts w:hint="eastAsia"/>
              </w:rPr>
              <w:t>[</w:t>
            </w:r>
            <w:r>
              <w:rPr>
                <w:rFonts w:hint="eastAsia"/>
              </w:rPr>
              <w:t>链接</w:t>
            </w:r>
            <w:r>
              <w:rPr>
                <w:rFonts w:hint="eastAsia"/>
              </w:rPr>
              <w:t>]</w:t>
            </w:r>
            <w:r>
              <w:rPr>
                <w:rFonts w:hint="eastAsia"/>
              </w:rPr>
              <w:t>，页面跳转到用户查看模态窗口，参见</w:t>
            </w:r>
            <w:r>
              <w:rPr>
                <w:rFonts w:hint="eastAsia"/>
              </w:rPr>
              <w:t xml:space="preserve"> </w:t>
            </w:r>
            <w:r>
              <w:rPr>
                <w:rFonts w:hint="eastAsia"/>
              </w:rPr>
              <w:t>“</w:t>
            </w:r>
            <w:del w:id="752" w:author="lenovo" w:date="2016-06-21T16:35:00Z">
              <w:r>
                <w:rPr>
                  <w:rFonts w:hint="eastAsia"/>
                </w:rPr>
                <w:delText>章节</w:delText>
              </w:r>
              <w:r>
                <w:rPr>
                  <w:rFonts w:hint="eastAsia"/>
                </w:rPr>
                <w:delText xml:space="preserve"> 3.4.4 </w:delText>
              </w:r>
              <w:r>
                <w:rPr>
                  <w:rFonts w:hint="eastAsia"/>
                </w:rPr>
                <w:delText>用户查看</w:delText>
              </w:r>
            </w:del>
            <w:ins w:id="753" w:author="lenovo" w:date="2016-06-21T16:35:00Z">
              <w:r w:rsidR="00E21B5E">
                <w:rPr>
                  <w:rFonts w:hint="eastAsia"/>
                </w:rPr>
                <w:fldChar w:fldCharType="begin"/>
              </w:r>
              <w:r>
                <w:rPr>
                  <w:rFonts w:hint="eastAsia"/>
                </w:rPr>
                <w:instrText xml:space="preserve"> REF _Toc445106692 \h </w:instrText>
              </w:r>
            </w:ins>
            <w:r w:rsidR="00E21B5E">
              <w:rPr>
                <w:rFonts w:hint="eastAsia"/>
              </w:rPr>
            </w:r>
            <w:ins w:id="754" w:author="lenovo" w:date="2016-06-21T16:35:00Z">
              <w:r w:rsidR="00E21B5E">
                <w:rPr>
                  <w:rFonts w:hint="eastAsia"/>
                </w:rPr>
                <w:fldChar w:fldCharType="separate"/>
              </w:r>
              <w:r>
                <w:rPr>
                  <w:rFonts w:hint="eastAsia"/>
                </w:rPr>
                <w:t>用户查看</w:t>
              </w:r>
              <w:r w:rsidR="00E21B5E">
                <w:rPr>
                  <w:rFonts w:hint="eastAsia"/>
                </w:rPr>
                <w:fldChar w:fldCharType="end"/>
              </w:r>
            </w:ins>
            <w:r>
              <w:rPr>
                <w:rFonts w:hint="eastAsia"/>
              </w:rPr>
              <w:t>”</w:t>
            </w:r>
          </w:p>
          <w:p w14:paraId="2DC8ADE7"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ins w:id="755" w:author="lenovo" w:date="2016-06-21T16:38:00Z">
              <w:r>
                <w:rPr>
                  <w:rFonts w:hint="eastAsia"/>
                </w:rPr>
                <w:t>点击导出</w:t>
              </w:r>
              <w:r>
                <w:rPr>
                  <w:rFonts w:hint="eastAsia"/>
                </w:rPr>
                <w:t>[</w:t>
              </w:r>
            </w:ins>
            <w:ins w:id="756" w:author="lenovo" w:date="2016-06-21T16:39:00Z">
              <w:r>
                <w:rPr>
                  <w:rFonts w:hint="eastAsia"/>
                </w:rPr>
                <w:t>按钮</w:t>
              </w:r>
            </w:ins>
            <w:ins w:id="757" w:author="lenovo" w:date="2016-06-21T16:38:00Z">
              <w:r>
                <w:rPr>
                  <w:rFonts w:hint="eastAsia"/>
                </w:rPr>
                <w:t>]</w:t>
              </w:r>
            </w:ins>
            <w:ins w:id="758" w:author="lenovo" w:date="2016-06-21T16:39:00Z">
              <w:r>
                <w:rPr>
                  <w:rFonts w:hint="eastAsia"/>
                </w:rPr>
                <w:t>，弹出导出操作</w:t>
              </w:r>
            </w:ins>
            <w:ins w:id="759" w:author="lenovo" w:date="2016-06-22T17:29:00Z">
              <w:r>
                <w:rPr>
                  <w:rFonts w:hint="eastAsia"/>
                </w:rPr>
                <w:t>模态</w:t>
              </w:r>
            </w:ins>
            <w:ins w:id="760" w:author="lenovo" w:date="2016-06-21T16:39:00Z">
              <w:r>
                <w:rPr>
                  <w:rFonts w:hint="eastAsia"/>
                </w:rPr>
                <w:t>窗口</w:t>
              </w:r>
            </w:ins>
            <w:ins w:id="761" w:author="lenovo" w:date="2016-06-21T16:40:00Z">
              <w:r>
                <w:rPr>
                  <w:rFonts w:hint="eastAsia"/>
                </w:rPr>
                <w:t>（见上图）</w:t>
              </w:r>
            </w:ins>
            <w:ins w:id="762" w:author="lenovo" w:date="2016-06-21T16:39:00Z">
              <w:r>
                <w:rPr>
                  <w:rFonts w:hint="eastAsia"/>
                </w:rPr>
                <w:t>，</w:t>
              </w:r>
              <w:proofErr w:type="gramStart"/>
              <w:r>
                <w:rPr>
                  <w:rFonts w:hint="eastAsia"/>
                </w:rPr>
                <w:t>勾选必要项</w:t>
              </w:r>
              <w:proofErr w:type="gramEnd"/>
              <w:r>
                <w:rPr>
                  <w:rFonts w:hint="eastAsia"/>
                </w:rPr>
                <w:t>后点击导出下载</w:t>
              </w:r>
              <w:r>
                <w:rPr>
                  <w:rFonts w:hint="eastAsia"/>
                </w:rPr>
                <w:t>[</w:t>
              </w:r>
              <w:r>
                <w:rPr>
                  <w:rFonts w:hint="eastAsia"/>
                </w:rPr>
                <w:t>按钮</w:t>
              </w:r>
              <w:r>
                <w:rPr>
                  <w:rFonts w:hint="eastAsia"/>
                </w:rPr>
                <w:t>]</w:t>
              </w:r>
              <w:r>
                <w:rPr>
                  <w:rFonts w:hint="eastAsia"/>
                </w:rPr>
                <w:t>，将</w:t>
              </w:r>
            </w:ins>
            <w:ins w:id="763" w:author="lenovo" w:date="2016-06-21T16:40:00Z">
              <w:r>
                <w:rPr>
                  <w:rFonts w:hint="eastAsia"/>
                </w:rPr>
                <w:t>导出文件保存至用户本地。</w:t>
              </w:r>
            </w:ins>
          </w:p>
          <w:p w14:paraId="06C43470"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r>
              <w:rPr>
                <w:rFonts w:hint="eastAsia"/>
              </w:rPr>
              <w:lastRenderedPageBreak/>
              <w:t>点击有效</w:t>
            </w:r>
            <w:r>
              <w:rPr>
                <w:rFonts w:hint="eastAsia"/>
              </w:rPr>
              <w:t>/</w:t>
            </w:r>
            <w:r>
              <w:rPr>
                <w:rFonts w:hint="eastAsia"/>
              </w:rPr>
              <w:t>无效</w:t>
            </w:r>
            <w:r>
              <w:rPr>
                <w:rFonts w:hint="eastAsia"/>
              </w:rPr>
              <w:t>[</w:t>
            </w:r>
            <w:r>
              <w:rPr>
                <w:rFonts w:hint="eastAsia"/>
              </w:rPr>
              <w:t>按钮</w:t>
            </w:r>
            <w:r>
              <w:rPr>
                <w:rFonts w:hint="eastAsia"/>
              </w:rPr>
              <w:t>]</w:t>
            </w:r>
            <w:r>
              <w:rPr>
                <w:rFonts w:hint="eastAsia"/>
              </w:rPr>
              <w:t>，弹出系统提示模态窗口</w:t>
            </w:r>
            <w:ins w:id="764" w:author="lenovo" w:date="2016-06-21T16:36:00Z">
              <w:r>
                <w:rPr>
                  <w:rFonts w:hint="eastAsia"/>
                </w:rPr>
                <w:t>（见上图）</w:t>
              </w:r>
            </w:ins>
            <w:r>
              <w:rPr>
                <w:rFonts w:hint="eastAsia"/>
              </w:rPr>
              <w:t>，维护</w:t>
            </w:r>
            <w:del w:id="765" w:author="lenovo" w:date="2016-06-21T16:37:00Z">
              <w:r>
                <w:rPr>
                  <w:rFonts w:hint="eastAsia"/>
                </w:rPr>
                <w:delText>机构</w:delText>
              </w:r>
            </w:del>
            <w:ins w:id="766" w:author="lenovo" w:date="2016-06-21T16:37:00Z">
              <w:r>
                <w:rPr>
                  <w:rFonts w:hint="eastAsia"/>
                </w:rPr>
                <w:t>用户</w:t>
              </w:r>
            </w:ins>
            <w:r>
              <w:rPr>
                <w:rFonts w:hint="eastAsia"/>
              </w:rPr>
              <w:t>启用</w:t>
            </w:r>
            <w:r>
              <w:rPr>
                <w:rFonts w:hint="eastAsia"/>
              </w:rPr>
              <w:t>/</w:t>
            </w:r>
            <w:r>
              <w:rPr>
                <w:rFonts w:hint="eastAsia"/>
              </w:rPr>
              <w:t>停用；</w:t>
            </w:r>
            <w:commentRangeStart w:id="767"/>
            <w:ins w:id="768" w:author="lenovo" w:date="2016-06-21T16:48:00Z">
              <w:r>
                <w:rPr>
                  <w:rFonts w:hint="eastAsia"/>
                </w:rPr>
                <w:t>停用的用户</w:t>
              </w:r>
            </w:ins>
            <w:commentRangeEnd w:id="767"/>
            <w:r>
              <w:commentReference w:id="767"/>
            </w:r>
          </w:p>
          <w:p w14:paraId="301C6509"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r>
              <w:rPr>
                <w:rFonts w:hint="eastAsia"/>
              </w:rPr>
              <w:t>点击</w:t>
            </w:r>
            <w:r>
              <w:rPr>
                <w:rFonts w:hAnsi="宋体" w:hint="eastAsia"/>
                <w:szCs w:val="21"/>
              </w:rPr>
              <w:t>重置密码</w:t>
            </w:r>
            <w:r>
              <w:rPr>
                <w:rFonts w:hint="eastAsia"/>
              </w:rPr>
              <w:t>[</w:t>
            </w:r>
            <w:r>
              <w:rPr>
                <w:rFonts w:hint="eastAsia"/>
              </w:rPr>
              <w:t>按钮</w:t>
            </w:r>
            <w:r>
              <w:rPr>
                <w:rFonts w:hint="eastAsia"/>
              </w:rPr>
              <w:t>]</w:t>
            </w:r>
            <w:r>
              <w:rPr>
                <w:rFonts w:hint="eastAsia"/>
              </w:rPr>
              <w:t>，恢复用户初始登录密码；</w:t>
            </w:r>
          </w:p>
          <w:p w14:paraId="4C5CD486"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r>
              <w:rPr>
                <w:rFonts w:hint="eastAsia"/>
              </w:rPr>
              <w:t>点击</w:t>
            </w:r>
            <w:proofErr w:type="gramStart"/>
            <w:r>
              <w:rPr>
                <w:rFonts w:hAnsi="宋体" w:hint="eastAsia"/>
                <w:szCs w:val="21"/>
              </w:rPr>
              <w:t>强制签退</w:t>
            </w:r>
            <w:proofErr w:type="gramEnd"/>
            <w:r>
              <w:rPr>
                <w:rFonts w:hint="eastAsia"/>
              </w:rPr>
              <w:t>[</w:t>
            </w:r>
            <w:r>
              <w:rPr>
                <w:rFonts w:hint="eastAsia"/>
              </w:rPr>
              <w:t>按钮</w:t>
            </w:r>
            <w:r>
              <w:rPr>
                <w:rFonts w:hint="eastAsia"/>
              </w:rPr>
              <w:t>]</w:t>
            </w:r>
            <w:r>
              <w:rPr>
                <w:rFonts w:hint="eastAsia"/>
              </w:rPr>
              <w:t>，</w:t>
            </w:r>
            <w:proofErr w:type="gramStart"/>
            <w:r>
              <w:rPr>
                <w:rFonts w:hint="eastAsia"/>
              </w:rPr>
              <w:t>强制签</w:t>
            </w:r>
            <w:proofErr w:type="gramEnd"/>
            <w:r>
              <w:rPr>
                <w:rFonts w:hint="eastAsia"/>
              </w:rPr>
              <w:t>退</w:t>
            </w:r>
            <w:del w:id="769" w:author="lenovo" w:date="2016-06-21T16:37:00Z">
              <w:r>
                <w:rPr>
                  <w:rFonts w:hint="eastAsia"/>
                </w:rPr>
                <w:delText>在</w:delText>
              </w:r>
            </w:del>
            <w:r>
              <w:rPr>
                <w:rFonts w:hint="eastAsia"/>
              </w:rPr>
              <w:t>登陆</w:t>
            </w:r>
            <w:ins w:id="770" w:author="lenovo" w:date="2016-06-21T16:37:00Z">
              <w:r>
                <w:rPr>
                  <w:rFonts w:hint="eastAsia"/>
                </w:rPr>
                <w:t>中</w:t>
              </w:r>
            </w:ins>
            <w:r>
              <w:rPr>
                <w:rFonts w:hint="eastAsia"/>
              </w:rPr>
              <w:t>用户退出系统；</w:t>
            </w:r>
          </w:p>
          <w:p w14:paraId="2051F2BF" w14:textId="77777777" w:rsidR="00DC1257" w:rsidRDefault="007579A1">
            <w:pPr>
              <w:widowControl/>
              <w:numPr>
                <w:ilvl w:val="0"/>
                <w:numId w:val="9"/>
              </w:numPr>
              <w:overflowPunct w:val="0"/>
              <w:autoSpaceDE w:val="0"/>
              <w:autoSpaceDN w:val="0"/>
              <w:adjustRightInd w:val="0"/>
              <w:spacing w:after="100" w:line="360" w:lineRule="atLeast"/>
              <w:textAlignment w:val="baseline"/>
              <w:rPr>
                <w:rFonts w:hAnsi="宋体"/>
                <w:szCs w:val="21"/>
              </w:rPr>
            </w:pPr>
            <w:r>
              <w:rPr>
                <w:rFonts w:hint="eastAsia"/>
              </w:rPr>
              <w:t>点击</w:t>
            </w:r>
            <w:r>
              <w:rPr>
                <w:rFonts w:hAnsi="宋体" w:hint="eastAsia"/>
                <w:szCs w:val="21"/>
              </w:rPr>
              <w:t>解锁</w:t>
            </w:r>
            <w:r>
              <w:rPr>
                <w:rFonts w:hint="eastAsia"/>
              </w:rPr>
              <w:t>[</w:t>
            </w:r>
            <w:r>
              <w:rPr>
                <w:rFonts w:hint="eastAsia"/>
              </w:rPr>
              <w:t>按钮</w:t>
            </w:r>
            <w:r>
              <w:rPr>
                <w:rFonts w:hint="eastAsia"/>
              </w:rPr>
              <w:t>]</w:t>
            </w:r>
            <w:r>
              <w:rPr>
                <w:rFonts w:hint="eastAsia"/>
              </w:rPr>
              <w:t>，为锁定用户解锁。</w:t>
            </w:r>
          </w:p>
        </w:tc>
      </w:tr>
    </w:tbl>
    <w:p w14:paraId="0B4665FA" w14:textId="77777777" w:rsidR="00DC1257" w:rsidRDefault="00DC1257"/>
    <w:p w14:paraId="26C2D0CF" w14:textId="77777777" w:rsidR="00DC1257" w:rsidRDefault="007579A1">
      <w:pPr>
        <w:pStyle w:val="3"/>
        <w:numPr>
          <w:ilvl w:val="2"/>
          <w:numId w:val="1"/>
        </w:numPr>
        <w:rPr>
          <w:rFonts w:ascii="黑体" w:eastAsia="黑体"/>
          <w:sz w:val="24"/>
          <w:szCs w:val="24"/>
        </w:rPr>
      </w:pPr>
      <w:bookmarkStart w:id="771" w:name="_Toc18126"/>
      <w:bookmarkStart w:id="772" w:name="_Toc445106690"/>
      <w:bookmarkStart w:id="773" w:name="_Ref262492568"/>
      <w:r>
        <w:rPr>
          <w:rFonts w:ascii="黑体" w:eastAsia="黑体" w:hint="eastAsia"/>
          <w:sz w:val="24"/>
          <w:szCs w:val="24"/>
        </w:rPr>
        <w:t>用户新增</w:t>
      </w:r>
      <w:bookmarkEnd w:id="771"/>
      <w:bookmarkEnd w:id="772"/>
      <w:bookmarkEnd w:id="77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774"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775">
          <w:tblGrid>
            <w:gridCol w:w="1985"/>
            <w:gridCol w:w="7087"/>
          </w:tblGrid>
        </w:tblGridChange>
      </w:tblGrid>
      <w:tr w:rsidR="00DC1257" w14:paraId="05DF92E2" w14:textId="77777777" w:rsidTr="00DC1257">
        <w:trPr>
          <w:trHeight w:val="463"/>
          <w:trPrChange w:id="776" w:author="lenovo" w:date="2016-06-21T17:30:00Z">
            <w:trPr>
              <w:trHeight w:val="463"/>
            </w:trPr>
          </w:trPrChange>
        </w:trPr>
        <w:tc>
          <w:tcPr>
            <w:tcW w:w="1361" w:type="dxa"/>
            <w:shd w:val="clear" w:color="auto" w:fill="D9D9D9"/>
            <w:tcPrChange w:id="777" w:author="lenovo" w:date="2016-06-21T17:30:00Z">
              <w:tcPr>
                <w:tcW w:w="1985" w:type="dxa"/>
                <w:shd w:val="clear" w:color="auto" w:fill="D9D9D9"/>
              </w:tcPr>
            </w:tcPrChange>
          </w:tcPr>
          <w:p w14:paraId="1AD16D62" w14:textId="77777777" w:rsidR="00DC1257" w:rsidRDefault="007579A1">
            <w:pPr>
              <w:spacing w:line="360" w:lineRule="atLeast"/>
              <w:rPr>
                <w:szCs w:val="21"/>
              </w:rPr>
            </w:pPr>
            <w:r>
              <w:rPr>
                <w:rFonts w:hint="eastAsia"/>
                <w:szCs w:val="21"/>
              </w:rPr>
              <w:t>功能概述</w:t>
            </w:r>
          </w:p>
        </w:tc>
        <w:tc>
          <w:tcPr>
            <w:tcW w:w="7143" w:type="dxa"/>
            <w:tcPrChange w:id="778" w:author="lenovo" w:date="2016-06-21T17:30:00Z">
              <w:tcPr>
                <w:tcW w:w="7087" w:type="dxa"/>
              </w:tcPr>
            </w:tcPrChange>
          </w:tcPr>
          <w:p w14:paraId="6F5E0B2C" w14:textId="77777777" w:rsidR="00DC1257" w:rsidRDefault="007579A1">
            <w:pPr>
              <w:spacing w:line="360" w:lineRule="atLeast"/>
            </w:pPr>
            <w:r>
              <w:rPr>
                <w:rFonts w:hint="eastAsia"/>
              </w:rPr>
              <w:t>用户新增</w:t>
            </w:r>
          </w:p>
        </w:tc>
      </w:tr>
      <w:tr w:rsidR="00DC1257" w14:paraId="0FEA44A9" w14:textId="77777777" w:rsidTr="00DC1257">
        <w:trPr>
          <w:trHeight w:val="225"/>
          <w:trPrChange w:id="779" w:author="lenovo" w:date="2016-06-21T17:30:00Z">
            <w:trPr>
              <w:trHeight w:val="225"/>
            </w:trPr>
          </w:trPrChange>
        </w:trPr>
        <w:tc>
          <w:tcPr>
            <w:tcW w:w="1361" w:type="dxa"/>
            <w:shd w:val="clear" w:color="auto" w:fill="D9D9D9"/>
            <w:tcPrChange w:id="780" w:author="lenovo" w:date="2016-06-21T17:30:00Z">
              <w:tcPr>
                <w:tcW w:w="1985" w:type="dxa"/>
                <w:shd w:val="clear" w:color="auto" w:fill="D9D9D9"/>
              </w:tcPr>
            </w:tcPrChange>
          </w:tcPr>
          <w:p w14:paraId="6D129595" w14:textId="77777777" w:rsidR="00DC1257" w:rsidRDefault="007579A1">
            <w:pPr>
              <w:spacing w:line="360" w:lineRule="atLeast"/>
              <w:rPr>
                <w:szCs w:val="21"/>
              </w:rPr>
            </w:pPr>
            <w:r>
              <w:rPr>
                <w:rFonts w:hint="eastAsia"/>
                <w:szCs w:val="21"/>
              </w:rPr>
              <w:t>页面输入</w:t>
            </w:r>
          </w:p>
        </w:tc>
        <w:tc>
          <w:tcPr>
            <w:tcW w:w="7143" w:type="dxa"/>
            <w:tcPrChange w:id="781" w:author="lenovo" w:date="2016-06-21T17:30:00Z">
              <w:tcPr>
                <w:tcW w:w="7087" w:type="dxa"/>
              </w:tcPr>
            </w:tcPrChange>
          </w:tcPr>
          <w:p w14:paraId="7D0158C8"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37B7E0F9"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操作员号</w:t>
            </w:r>
            <w:r>
              <w:rPr>
                <w:rFonts w:hint="eastAsia"/>
              </w:rPr>
              <w:t>[</w:t>
            </w:r>
            <w:r>
              <w:rPr>
                <w:rFonts w:hint="eastAsia"/>
              </w:rPr>
              <w:t>输入框</w:t>
            </w:r>
            <w:r>
              <w:rPr>
                <w:rFonts w:hint="eastAsia"/>
              </w:rPr>
              <w:t>]</w:t>
            </w:r>
            <w:r>
              <w:rPr>
                <w:rFonts w:hint="eastAsia"/>
              </w:rPr>
              <w:t>，操作员名称</w:t>
            </w:r>
            <w:r>
              <w:rPr>
                <w:rFonts w:hint="eastAsia"/>
              </w:rPr>
              <w:t>[</w:t>
            </w:r>
            <w:r>
              <w:rPr>
                <w:rFonts w:hint="eastAsia"/>
              </w:rPr>
              <w:t>输入框</w:t>
            </w:r>
            <w:r>
              <w:rPr>
                <w:rFonts w:hint="eastAsia"/>
              </w:rPr>
              <w:t>]</w:t>
            </w:r>
            <w:r>
              <w:rPr>
                <w:rFonts w:hint="eastAsia"/>
              </w:rPr>
              <w:t>，所属机构</w:t>
            </w:r>
            <w:r>
              <w:rPr>
                <w:rFonts w:hint="eastAsia"/>
              </w:rPr>
              <w:t>[</w:t>
            </w:r>
            <w:r>
              <w:rPr>
                <w:rFonts w:hint="eastAsia"/>
              </w:rPr>
              <w:t>下拉框</w:t>
            </w:r>
            <w:r>
              <w:rPr>
                <w:rFonts w:hint="eastAsia"/>
              </w:rPr>
              <w:t>]</w:t>
            </w:r>
            <w:r>
              <w:rPr>
                <w:rFonts w:hint="eastAsia"/>
              </w:rPr>
              <w:t>，是否在职</w:t>
            </w:r>
            <w:r>
              <w:rPr>
                <w:rFonts w:hint="eastAsia"/>
              </w:rPr>
              <w:t>[</w:t>
            </w:r>
            <w:r>
              <w:rPr>
                <w:rFonts w:hint="eastAsia"/>
              </w:rPr>
              <w:t>下拉框</w:t>
            </w:r>
            <w:r>
              <w:rPr>
                <w:rFonts w:hint="eastAsia"/>
              </w:rPr>
              <w:t>]</w:t>
            </w:r>
            <w:r>
              <w:rPr>
                <w:rFonts w:hint="eastAsia"/>
              </w:rPr>
              <w:t>，性别</w:t>
            </w:r>
            <w:r>
              <w:rPr>
                <w:rFonts w:hint="eastAsia"/>
              </w:rPr>
              <w:t>[</w:t>
            </w:r>
            <w:r>
              <w:rPr>
                <w:rFonts w:hint="eastAsia"/>
              </w:rPr>
              <w:t>下拉框</w:t>
            </w:r>
            <w:r>
              <w:rPr>
                <w:rFonts w:hint="eastAsia"/>
              </w:rPr>
              <w:t>]</w:t>
            </w:r>
            <w:r>
              <w:rPr>
                <w:rFonts w:hint="eastAsia"/>
              </w:rPr>
              <w:t>，身份证号</w:t>
            </w:r>
            <w:r>
              <w:rPr>
                <w:rFonts w:hint="eastAsia"/>
              </w:rPr>
              <w:t>[</w:t>
            </w:r>
            <w:r>
              <w:rPr>
                <w:rFonts w:hint="eastAsia"/>
              </w:rPr>
              <w:t>输入框</w:t>
            </w:r>
            <w:r>
              <w:rPr>
                <w:rFonts w:hint="eastAsia"/>
              </w:rPr>
              <w:t>]</w:t>
            </w:r>
          </w:p>
          <w:p w14:paraId="243E9516"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2B00EFE2" w14:textId="77777777" w:rsidTr="00DC1257">
        <w:trPr>
          <w:trHeight w:val="225"/>
          <w:trPrChange w:id="782" w:author="lenovo" w:date="2016-06-21T17:30:00Z">
            <w:trPr>
              <w:trHeight w:val="225"/>
            </w:trPr>
          </w:trPrChange>
        </w:trPr>
        <w:tc>
          <w:tcPr>
            <w:tcW w:w="1361" w:type="dxa"/>
            <w:shd w:val="clear" w:color="auto" w:fill="D9D9D9"/>
            <w:tcPrChange w:id="783" w:author="lenovo" w:date="2016-06-21T17:30:00Z">
              <w:tcPr>
                <w:tcW w:w="1985" w:type="dxa"/>
                <w:shd w:val="clear" w:color="auto" w:fill="D9D9D9"/>
              </w:tcPr>
            </w:tcPrChange>
          </w:tcPr>
          <w:p w14:paraId="2958CECE" w14:textId="77777777" w:rsidR="00DC1257" w:rsidRDefault="007579A1">
            <w:pPr>
              <w:spacing w:line="360" w:lineRule="atLeast"/>
              <w:rPr>
                <w:szCs w:val="21"/>
              </w:rPr>
            </w:pPr>
            <w:r>
              <w:rPr>
                <w:rFonts w:hint="eastAsia"/>
                <w:szCs w:val="21"/>
              </w:rPr>
              <w:t>页面输出</w:t>
            </w:r>
          </w:p>
        </w:tc>
        <w:tc>
          <w:tcPr>
            <w:tcW w:w="7143" w:type="dxa"/>
            <w:tcPrChange w:id="784" w:author="lenovo" w:date="2016-06-21T17:30:00Z">
              <w:tcPr>
                <w:tcW w:w="7087" w:type="dxa"/>
              </w:tcPr>
            </w:tcPrChange>
          </w:tcPr>
          <w:p w14:paraId="4F026C48" w14:textId="77777777" w:rsidR="00DC1257" w:rsidRDefault="007579A1">
            <w:pPr>
              <w:spacing w:line="360" w:lineRule="atLeast"/>
              <w:rPr>
                <w:color w:val="000000"/>
              </w:rPr>
            </w:pPr>
            <w:r>
              <w:rPr>
                <w:rFonts w:hint="eastAsia"/>
                <w:color w:val="000000"/>
              </w:rPr>
              <w:t>角色管理中状态为“有效”角色信息列表</w:t>
            </w:r>
          </w:p>
        </w:tc>
      </w:tr>
      <w:tr w:rsidR="00DC1257" w14:paraId="2A903E92" w14:textId="77777777" w:rsidTr="00DC1257">
        <w:trPr>
          <w:trHeight w:val="225"/>
          <w:trPrChange w:id="785" w:author="lenovo" w:date="2016-06-21T17:30:00Z">
            <w:trPr>
              <w:trHeight w:val="225"/>
            </w:trPr>
          </w:trPrChange>
        </w:trPr>
        <w:tc>
          <w:tcPr>
            <w:tcW w:w="1361" w:type="dxa"/>
            <w:shd w:val="clear" w:color="auto" w:fill="D9D9D9"/>
            <w:tcPrChange w:id="786" w:author="lenovo" w:date="2016-06-21T17:30:00Z">
              <w:tcPr>
                <w:tcW w:w="1985" w:type="dxa"/>
                <w:shd w:val="clear" w:color="auto" w:fill="D9D9D9"/>
              </w:tcPr>
            </w:tcPrChange>
          </w:tcPr>
          <w:p w14:paraId="5DFF6FE4" w14:textId="77777777" w:rsidR="00DC1257" w:rsidRDefault="007579A1">
            <w:pPr>
              <w:spacing w:line="360" w:lineRule="atLeast"/>
              <w:rPr>
                <w:szCs w:val="21"/>
              </w:rPr>
            </w:pPr>
            <w:r>
              <w:rPr>
                <w:rFonts w:hint="eastAsia"/>
                <w:szCs w:val="21"/>
              </w:rPr>
              <w:t>参考画面</w:t>
            </w:r>
          </w:p>
        </w:tc>
        <w:tc>
          <w:tcPr>
            <w:tcW w:w="7143" w:type="dxa"/>
            <w:tcPrChange w:id="787" w:author="lenovo" w:date="2016-06-21T17:30:00Z">
              <w:tcPr>
                <w:tcW w:w="7087" w:type="dxa"/>
              </w:tcPr>
            </w:tcPrChange>
          </w:tcPr>
          <w:p w14:paraId="2B745FE9" w14:textId="77777777" w:rsidR="00DC1257" w:rsidRDefault="0023358B">
            <w:pPr>
              <w:widowControl/>
              <w:overflowPunct w:val="0"/>
              <w:autoSpaceDE w:val="0"/>
              <w:autoSpaceDN w:val="0"/>
              <w:adjustRightInd w:val="0"/>
              <w:spacing w:after="100" w:line="360" w:lineRule="atLeast"/>
              <w:textAlignment w:val="baseline"/>
            </w:pPr>
            <w:bookmarkStart w:id="788" w:name="OLE_LINK1"/>
            <w:ins w:id="789" w:author="lenovo" w:date="2016-06-21T17:04:00Z">
              <w:r>
                <w:rPr>
                  <w:noProof/>
                </w:rPr>
                <w:drawing>
                  <wp:inline distT="0" distB="0" distL="114300" distR="114300" wp14:anchorId="670D6220" wp14:editId="077A5400">
                    <wp:extent cx="4386580" cy="3279140"/>
                    <wp:effectExtent l="0" t="0" r="13970" b="1651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45" cstate="print"/>
                            <a:stretch>
                              <a:fillRect/>
                            </a:stretch>
                          </pic:blipFill>
                          <pic:spPr>
                            <a:xfrm>
                              <a:off x="0" y="0"/>
                              <a:ext cx="4386580" cy="3279140"/>
                            </a:xfrm>
                            <a:prstGeom prst="rect">
                              <a:avLst/>
                            </a:prstGeom>
                            <a:noFill/>
                            <a:ln w="9525">
                              <a:noFill/>
                            </a:ln>
                          </pic:spPr>
                        </pic:pic>
                      </a:graphicData>
                    </a:graphic>
                  </wp:inline>
                </w:drawing>
              </w:r>
            </w:ins>
            <w:bookmarkEnd w:id="788"/>
          </w:p>
        </w:tc>
      </w:tr>
      <w:tr w:rsidR="00DC1257" w14:paraId="20CD9B78" w14:textId="77777777" w:rsidTr="00DC1257">
        <w:trPr>
          <w:trHeight w:val="225"/>
          <w:trPrChange w:id="790" w:author="lenovo" w:date="2016-06-21T17:30:00Z">
            <w:trPr>
              <w:trHeight w:val="225"/>
            </w:trPr>
          </w:trPrChange>
        </w:trPr>
        <w:tc>
          <w:tcPr>
            <w:tcW w:w="1361" w:type="dxa"/>
            <w:shd w:val="clear" w:color="auto" w:fill="D9D9D9"/>
            <w:tcPrChange w:id="791" w:author="lenovo" w:date="2016-06-21T17:30:00Z">
              <w:tcPr>
                <w:tcW w:w="1985" w:type="dxa"/>
                <w:shd w:val="clear" w:color="auto" w:fill="D9D9D9"/>
              </w:tcPr>
            </w:tcPrChange>
          </w:tcPr>
          <w:p w14:paraId="7ABD211B" w14:textId="77777777" w:rsidR="00DC1257" w:rsidRDefault="007579A1">
            <w:pPr>
              <w:spacing w:line="360" w:lineRule="atLeast"/>
              <w:rPr>
                <w:szCs w:val="21"/>
              </w:rPr>
            </w:pPr>
            <w:r>
              <w:rPr>
                <w:rFonts w:hint="eastAsia"/>
                <w:szCs w:val="21"/>
              </w:rPr>
              <w:t>业务规则</w:t>
            </w:r>
          </w:p>
        </w:tc>
        <w:tc>
          <w:tcPr>
            <w:tcW w:w="7143" w:type="dxa"/>
            <w:tcPrChange w:id="792" w:author="lenovo" w:date="2016-06-21T17:30:00Z">
              <w:tcPr>
                <w:tcW w:w="7087" w:type="dxa"/>
              </w:tcPr>
            </w:tcPrChange>
          </w:tcPr>
          <w:p w14:paraId="44AC003F" w14:textId="77777777" w:rsidR="00DC1257" w:rsidRDefault="007579A1">
            <w:pPr>
              <w:widowControl/>
              <w:numPr>
                <w:ilvl w:val="0"/>
                <w:numId w:val="10"/>
                <w:ins w:id="793" w:author="lenovo" w:date="2016-06-21T17:09:00Z"/>
              </w:numPr>
              <w:tabs>
                <w:tab w:val="left" w:pos="360"/>
              </w:tabs>
              <w:overflowPunct w:val="0"/>
              <w:autoSpaceDE w:val="0"/>
              <w:autoSpaceDN w:val="0"/>
              <w:adjustRightInd w:val="0"/>
              <w:spacing w:after="100" w:line="360" w:lineRule="atLeast"/>
              <w:ind w:left="360" w:hanging="360"/>
              <w:jc w:val="left"/>
              <w:textAlignment w:val="baseline"/>
              <w:rPr>
                <w:ins w:id="794" w:author="lenovo" w:date="2016-06-21T17:08:00Z"/>
                <w:rFonts w:hAnsi="宋体"/>
                <w:szCs w:val="21"/>
              </w:rPr>
            </w:pPr>
            <w:del w:id="795" w:author="lenovo" w:date="2016-06-21T17:08:00Z">
              <w:r>
                <w:rPr>
                  <w:rFonts w:hAnsi="宋体" w:hint="eastAsia"/>
                  <w:szCs w:val="21"/>
                </w:rPr>
                <w:delText>1</w:delText>
              </w:r>
              <w:r>
                <w:rPr>
                  <w:rFonts w:hAnsi="宋体" w:hint="eastAsia"/>
                  <w:szCs w:val="21"/>
                </w:rPr>
                <w:delText>、</w:delText>
              </w:r>
            </w:del>
            <w:r>
              <w:rPr>
                <w:rFonts w:hAnsi="宋体" w:hint="eastAsia"/>
                <w:szCs w:val="21"/>
              </w:rPr>
              <w:t>操作员号，操作员名称，</w:t>
            </w:r>
            <w:del w:id="796" w:author="lenovo" w:date="2016-06-21T17:08:00Z">
              <w:r>
                <w:rPr>
                  <w:rFonts w:hAnsi="宋体" w:hint="eastAsia"/>
                  <w:szCs w:val="21"/>
                </w:rPr>
                <w:delText>所属机构</w:delText>
              </w:r>
            </w:del>
            <w:proofErr w:type="gramStart"/>
            <w:r>
              <w:rPr>
                <w:rFonts w:hAnsi="宋体" w:hint="eastAsia"/>
                <w:szCs w:val="21"/>
              </w:rPr>
              <w:t>必填且唯一</w:t>
            </w:r>
            <w:proofErr w:type="gramEnd"/>
          </w:p>
          <w:p w14:paraId="1592390C" w14:textId="77777777" w:rsidR="00DC1257" w:rsidRDefault="007579A1">
            <w:pPr>
              <w:widowControl/>
              <w:numPr>
                <w:ilvl w:val="0"/>
                <w:numId w:val="10"/>
                <w:ins w:id="797" w:author="lenovo" w:date="2016-06-21T17:09:00Z"/>
              </w:numPr>
              <w:tabs>
                <w:tab w:val="left" w:pos="360"/>
              </w:tabs>
              <w:overflowPunct w:val="0"/>
              <w:autoSpaceDE w:val="0"/>
              <w:autoSpaceDN w:val="0"/>
              <w:adjustRightInd w:val="0"/>
              <w:spacing w:after="100" w:line="360" w:lineRule="atLeast"/>
              <w:ind w:left="360" w:hanging="360"/>
              <w:jc w:val="left"/>
              <w:textAlignment w:val="baseline"/>
              <w:rPr>
                <w:ins w:id="798" w:author="lenovo" w:date="2016-06-21T17:08:00Z"/>
                <w:rFonts w:hAnsi="宋体"/>
                <w:szCs w:val="21"/>
              </w:rPr>
            </w:pPr>
            <w:ins w:id="799" w:author="lenovo" w:date="2016-06-21T17:08:00Z">
              <w:r>
                <w:rPr>
                  <w:rFonts w:hAnsi="宋体" w:hint="eastAsia"/>
                  <w:szCs w:val="21"/>
                </w:rPr>
                <w:t>所属机构必填</w:t>
              </w:r>
            </w:ins>
          </w:p>
          <w:p w14:paraId="25A331C4" w14:textId="77777777" w:rsidR="00DC1257" w:rsidRDefault="007579A1">
            <w:pPr>
              <w:widowControl/>
              <w:numPr>
                <w:ilvl w:val="0"/>
                <w:numId w:val="10"/>
                <w:ins w:id="800" w:author="lenovo" w:date="2016-06-21T17:09:00Z"/>
              </w:numPr>
              <w:tabs>
                <w:tab w:val="left" w:pos="360"/>
              </w:tabs>
              <w:overflowPunct w:val="0"/>
              <w:autoSpaceDE w:val="0"/>
              <w:autoSpaceDN w:val="0"/>
              <w:adjustRightInd w:val="0"/>
              <w:spacing w:after="100" w:line="360" w:lineRule="atLeast"/>
              <w:ind w:left="360" w:hanging="360"/>
              <w:jc w:val="left"/>
              <w:textAlignment w:val="baseline"/>
              <w:rPr>
                <w:ins w:id="801" w:author="lenovo" w:date="2016-06-21T17:09:00Z"/>
                <w:rFonts w:hAnsi="宋体"/>
                <w:szCs w:val="21"/>
              </w:rPr>
            </w:pPr>
            <w:ins w:id="802" w:author="lenovo" w:date="2016-06-21T17:08:00Z">
              <w:r>
                <w:rPr>
                  <w:rFonts w:hAnsi="宋体" w:hint="eastAsia"/>
                  <w:szCs w:val="21"/>
                </w:rPr>
                <w:t>角色管理中</w:t>
              </w:r>
              <w:proofErr w:type="gramStart"/>
              <w:r>
                <w:rPr>
                  <w:rFonts w:hAnsi="宋体" w:hint="eastAsia"/>
                  <w:szCs w:val="21"/>
                </w:rPr>
                <w:t>至少勾选一项</w:t>
              </w:r>
            </w:ins>
            <w:proofErr w:type="gramEnd"/>
          </w:p>
          <w:p w14:paraId="00B8ECB8" w14:textId="77777777" w:rsidR="00DC1257" w:rsidRDefault="00DC1257">
            <w:pPr>
              <w:widowControl/>
              <w:numPr>
                <w:ilvl w:val="0"/>
                <w:numId w:val="10"/>
                <w:ins w:id="803" w:author="lenovo" w:date="2016-06-21T17:09:00Z"/>
              </w:numPr>
              <w:tabs>
                <w:tab w:val="left" w:pos="360"/>
              </w:tabs>
              <w:overflowPunct w:val="0"/>
              <w:autoSpaceDE w:val="0"/>
              <w:autoSpaceDN w:val="0"/>
              <w:adjustRightInd w:val="0"/>
              <w:spacing w:after="100" w:line="360" w:lineRule="atLeast"/>
              <w:ind w:left="360" w:hanging="360"/>
              <w:jc w:val="left"/>
              <w:textAlignment w:val="baseline"/>
              <w:rPr>
                <w:del w:id="804" w:author="lenovo" w:date="2016-06-21T17:09:00Z"/>
                <w:rFonts w:hAnsi="宋体"/>
                <w:szCs w:val="21"/>
              </w:rPr>
            </w:pPr>
          </w:p>
          <w:p w14:paraId="515E1161" w14:textId="77777777" w:rsidR="00DC1257" w:rsidRDefault="007579A1">
            <w:pPr>
              <w:widowControl/>
              <w:numPr>
                <w:ilvl w:val="0"/>
                <w:numId w:val="10"/>
                <w:ins w:id="805" w:author="lenovo" w:date="2016-06-21T17:09:00Z"/>
              </w:numPr>
              <w:tabs>
                <w:tab w:val="left" w:pos="360"/>
              </w:tabs>
              <w:overflowPunct w:val="0"/>
              <w:autoSpaceDE w:val="0"/>
              <w:autoSpaceDN w:val="0"/>
              <w:adjustRightInd w:val="0"/>
              <w:spacing w:after="100" w:line="360" w:lineRule="atLeast"/>
              <w:ind w:left="360" w:hanging="360"/>
              <w:jc w:val="left"/>
              <w:textAlignment w:val="baseline"/>
              <w:rPr>
                <w:rFonts w:hAnsi="宋体"/>
                <w:szCs w:val="21"/>
              </w:rPr>
            </w:pPr>
            <w:del w:id="806" w:author="lenovo" w:date="2016-06-21T17:09:00Z">
              <w:r>
                <w:rPr>
                  <w:rFonts w:hAnsi="宋体" w:hint="eastAsia"/>
                  <w:szCs w:val="21"/>
                </w:rPr>
                <w:delText>2</w:delText>
              </w:r>
              <w:r>
                <w:rPr>
                  <w:rFonts w:hAnsi="宋体" w:hint="eastAsia"/>
                  <w:szCs w:val="21"/>
                </w:rPr>
                <w:delText>、</w:delText>
              </w:r>
            </w:del>
            <w:r>
              <w:rPr>
                <w:rFonts w:hint="eastAsia"/>
              </w:rPr>
              <w:t>各字段长度控制详见数据库设计。</w:t>
            </w:r>
          </w:p>
        </w:tc>
      </w:tr>
      <w:tr w:rsidR="00DC1257" w14:paraId="20A19416" w14:textId="77777777" w:rsidTr="00DC1257">
        <w:trPr>
          <w:trHeight w:val="225"/>
          <w:trPrChange w:id="807" w:author="lenovo" w:date="2016-06-21T17:30:00Z">
            <w:trPr>
              <w:trHeight w:val="225"/>
            </w:trPr>
          </w:trPrChange>
        </w:trPr>
        <w:tc>
          <w:tcPr>
            <w:tcW w:w="1361" w:type="dxa"/>
            <w:shd w:val="clear" w:color="auto" w:fill="D9D9D9"/>
            <w:tcPrChange w:id="808" w:author="lenovo" w:date="2016-06-21T17:30:00Z">
              <w:tcPr>
                <w:tcW w:w="1985" w:type="dxa"/>
                <w:shd w:val="clear" w:color="auto" w:fill="D9D9D9"/>
              </w:tcPr>
            </w:tcPrChange>
          </w:tcPr>
          <w:p w14:paraId="0AD218BF" w14:textId="77777777" w:rsidR="00DC1257" w:rsidRDefault="007579A1">
            <w:pPr>
              <w:spacing w:line="360" w:lineRule="atLeast"/>
              <w:rPr>
                <w:rFonts w:hAnsi="宋体"/>
                <w:szCs w:val="21"/>
              </w:rPr>
            </w:pPr>
            <w:r>
              <w:rPr>
                <w:rFonts w:hAnsi="宋体" w:hint="eastAsia"/>
                <w:szCs w:val="21"/>
              </w:rPr>
              <w:t>备注</w:t>
            </w:r>
          </w:p>
        </w:tc>
        <w:tc>
          <w:tcPr>
            <w:tcW w:w="7143" w:type="dxa"/>
            <w:tcPrChange w:id="809" w:author="lenovo" w:date="2016-06-21T17:30:00Z">
              <w:tcPr>
                <w:tcW w:w="7087" w:type="dxa"/>
              </w:tcPr>
            </w:tcPrChange>
          </w:tcPr>
          <w:p w14:paraId="390C1C2C" w14:textId="77777777" w:rsidR="00DC1257" w:rsidRDefault="007579A1">
            <w:pPr>
              <w:tabs>
                <w:tab w:val="left" w:pos="435"/>
              </w:tabs>
              <w:spacing w:line="360" w:lineRule="atLeast"/>
              <w:ind w:left="435" w:hanging="435"/>
            </w:pPr>
            <w:r>
              <w:rPr>
                <w:rFonts w:hint="eastAsia"/>
              </w:rPr>
              <w:t>1</w:t>
            </w:r>
            <w:r>
              <w:rPr>
                <w:rFonts w:hint="eastAsia"/>
              </w:rPr>
              <w:t>、</w:t>
            </w:r>
            <w:r>
              <w:rPr>
                <w:rFonts w:hint="eastAsia"/>
              </w:rPr>
              <w:t xml:space="preserve"> </w:t>
            </w:r>
            <w:r>
              <w:rPr>
                <w:rFonts w:hint="eastAsia"/>
              </w:rPr>
              <w:t>点击保存</w:t>
            </w:r>
            <w:r>
              <w:rPr>
                <w:rFonts w:hint="eastAsia"/>
              </w:rPr>
              <w:t>[</w:t>
            </w:r>
            <w:r>
              <w:rPr>
                <w:rFonts w:hint="eastAsia"/>
              </w:rPr>
              <w:t>按钮</w:t>
            </w:r>
            <w:r>
              <w:rPr>
                <w:rFonts w:hint="eastAsia"/>
              </w:rPr>
              <w:t>]</w:t>
            </w:r>
            <w:r>
              <w:rPr>
                <w:rFonts w:hint="eastAsia"/>
              </w:rPr>
              <w:t>，系统保存新增用户信息，跳转到用户查询页面，参见</w:t>
            </w:r>
            <w:r>
              <w:rPr>
                <w:rFonts w:hint="eastAsia"/>
              </w:rPr>
              <w:t xml:space="preserve"> </w:t>
            </w:r>
            <w:r>
              <w:rPr>
                <w:rFonts w:hint="eastAsia"/>
              </w:rPr>
              <w:t>“</w:t>
            </w:r>
            <w:del w:id="810" w:author="lenovo" w:date="2016-06-21T17:09:00Z">
              <w:r>
                <w:rPr>
                  <w:rFonts w:hint="eastAsia"/>
                </w:rPr>
                <w:delText>章节</w:delText>
              </w:r>
              <w:r>
                <w:rPr>
                  <w:rFonts w:hint="eastAsia"/>
                </w:rPr>
                <w:delText xml:space="preserve"> 3.4.1</w:delText>
              </w:r>
              <w:r>
                <w:rPr>
                  <w:rFonts w:hint="eastAsia"/>
                </w:rPr>
                <w:delText>用户查询</w:delText>
              </w:r>
            </w:del>
            <w:ins w:id="811" w:author="lenovo" w:date="2016-06-21T17:09:00Z">
              <w:r w:rsidR="00E21B5E">
                <w:rPr>
                  <w:rFonts w:hint="eastAsia"/>
                </w:rPr>
                <w:fldChar w:fldCharType="begin"/>
              </w:r>
              <w:r>
                <w:rPr>
                  <w:rFonts w:hint="eastAsia"/>
                </w:rPr>
                <w:instrText xml:space="preserve"> REF _Toc445106689 \h </w:instrText>
              </w:r>
            </w:ins>
            <w:r w:rsidR="00E21B5E">
              <w:rPr>
                <w:rFonts w:hint="eastAsia"/>
              </w:rPr>
            </w:r>
            <w:ins w:id="812" w:author="lenovo" w:date="2016-06-21T17:09:00Z">
              <w:r w:rsidR="00E21B5E">
                <w:rPr>
                  <w:rFonts w:hint="eastAsia"/>
                </w:rPr>
                <w:fldChar w:fldCharType="separate"/>
              </w:r>
              <w:r>
                <w:rPr>
                  <w:rFonts w:hint="eastAsia"/>
                </w:rPr>
                <w:t>用</w:t>
              </w:r>
              <w:r>
                <w:rPr>
                  <w:rFonts w:hint="eastAsia"/>
                </w:rPr>
                <w:lastRenderedPageBreak/>
                <w:t>户查询</w:t>
              </w:r>
              <w:r w:rsidR="00E21B5E">
                <w:rPr>
                  <w:rFonts w:hint="eastAsia"/>
                </w:rPr>
                <w:fldChar w:fldCharType="end"/>
              </w:r>
            </w:ins>
            <w:r>
              <w:rPr>
                <w:rFonts w:hint="eastAsia"/>
              </w:rPr>
              <w:t>”；</w:t>
            </w:r>
          </w:p>
        </w:tc>
      </w:tr>
    </w:tbl>
    <w:p w14:paraId="71BACA22" w14:textId="77777777" w:rsidR="00DC1257" w:rsidRDefault="00DC1257"/>
    <w:p w14:paraId="25E978C2" w14:textId="77777777" w:rsidR="00DC1257" w:rsidRDefault="007579A1">
      <w:pPr>
        <w:pStyle w:val="3"/>
        <w:numPr>
          <w:ilvl w:val="2"/>
          <w:numId w:val="1"/>
        </w:numPr>
        <w:rPr>
          <w:rFonts w:ascii="黑体" w:eastAsia="黑体"/>
          <w:sz w:val="24"/>
          <w:szCs w:val="24"/>
        </w:rPr>
      </w:pPr>
      <w:bookmarkStart w:id="813" w:name="_Ref262492625"/>
      <w:bookmarkStart w:id="814" w:name="_Toc16892"/>
      <w:bookmarkStart w:id="815" w:name="_Toc445106691"/>
      <w:r>
        <w:rPr>
          <w:rFonts w:ascii="黑体" w:eastAsia="黑体" w:hint="eastAsia"/>
          <w:sz w:val="24"/>
          <w:szCs w:val="24"/>
        </w:rPr>
        <w:t>用户</w:t>
      </w:r>
      <w:bookmarkEnd w:id="813"/>
      <w:r>
        <w:rPr>
          <w:rFonts w:ascii="黑体" w:eastAsia="黑体" w:hint="eastAsia"/>
          <w:sz w:val="24"/>
          <w:szCs w:val="24"/>
        </w:rPr>
        <w:t>编辑</w:t>
      </w:r>
      <w:bookmarkEnd w:id="814"/>
      <w:bookmarkEnd w:id="81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816"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817">
          <w:tblGrid>
            <w:gridCol w:w="1985"/>
            <w:gridCol w:w="7087"/>
          </w:tblGrid>
        </w:tblGridChange>
      </w:tblGrid>
      <w:tr w:rsidR="00DC1257" w14:paraId="45A47566" w14:textId="77777777" w:rsidTr="00DC1257">
        <w:trPr>
          <w:trHeight w:val="463"/>
          <w:trPrChange w:id="818" w:author="lenovo" w:date="2016-06-21T17:30:00Z">
            <w:trPr>
              <w:trHeight w:val="463"/>
            </w:trPr>
          </w:trPrChange>
        </w:trPr>
        <w:tc>
          <w:tcPr>
            <w:tcW w:w="1361" w:type="dxa"/>
            <w:shd w:val="clear" w:color="auto" w:fill="D9D9D9"/>
            <w:tcPrChange w:id="819" w:author="lenovo" w:date="2016-06-21T17:30:00Z">
              <w:tcPr>
                <w:tcW w:w="1985" w:type="dxa"/>
                <w:shd w:val="clear" w:color="auto" w:fill="D9D9D9"/>
              </w:tcPr>
            </w:tcPrChange>
          </w:tcPr>
          <w:p w14:paraId="08CA6E71" w14:textId="77777777" w:rsidR="00DC1257" w:rsidRDefault="007579A1">
            <w:pPr>
              <w:spacing w:line="360" w:lineRule="atLeast"/>
              <w:rPr>
                <w:szCs w:val="21"/>
              </w:rPr>
            </w:pPr>
            <w:r>
              <w:rPr>
                <w:rFonts w:hint="eastAsia"/>
                <w:szCs w:val="21"/>
              </w:rPr>
              <w:t>功能概述</w:t>
            </w:r>
          </w:p>
        </w:tc>
        <w:tc>
          <w:tcPr>
            <w:tcW w:w="7143" w:type="dxa"/>
            <w:tcPrChange w:id="820" w:author="lenovo" w:date="2016-06-21T17:30:00Z">
              <w:tcPr>
                <w:tcW w:w="7087" w:type="dxa"/>
              </w:tcPr>
            </w:tcPrChange>
          </w:tcPr>
          <w:p w14:paraId="58FB8EDC" w14:textId="77777777" w:rsidR="00DC1257" w:rsidRDefault="007579A1">
            <w:pPr>
              <w:spacing w:line="360" w:lineRule="atLeast"/>
            </w:pPr>
            <w:r>
              <w:rPr>
                <w:rFonts w:hint="eastAsia"/>
              </w:rPr>
              <w:t>用户编辑</w:t>
            </w:r>
          </w:p>
        </w:tc>
      </w:tr>
      <w:tr w:rsidR="00DC1257" w14:paraId="1500C982" w14:textId="77777777" w:rsidTr="00DC1257">
        <w:trPr>
          <w:trHeight w:val="225"/>
          <w:trPrChange w:id="821" w:author="lenovo" w:date="2016-06-21T17:30:00Z">
            <w:trPr>
              <w:trHeight w:val="225"/>
            </w:trPr>
          </w:trPrChange>
        </w:trPr>
        <w:tc>
          <w:tcPr>
            <w:tcW w:w="1361" w:type="dxa"/>
            <w:shd w:val="clear" w:color="auto" w:fill="D9D9D9"/>
            <w:tcPrChange w:id="822" w:author="lenovo" w:date="2016-06-21T17:30:00Z">
              <w:tcPr>
                <w:tcW w:w="1985" w:type="dxa"/>
                <w:shd w:val="clear" w:color="auto" w:fill="D9D9D9"/>
              </w:tcPr>
            </w:tcPrChange>
          </w:tcPr>
          <w:p w14:paraId="51389DF9" w14:textId="77777777" w:rsidR="00DC1257" w:rsidRDefault="007579A1">
            <w:pPr>
              <w:spacing w:line="360" w:lineRule="atLeast"/>
              <w:rPr>
                <w:szCs w:val="21"/>
              </w:rPr>
            </w:pPr>
            <w:r>
              <w:rPr>
                <w:rFonts w:hint="eastAsia"/>
                <w:szCs w:val="21"/>
              </w:rPr>
              <w:t>页面输入</w:t>
            </w:r>
          </w:p>
        </w:tc>
        <w:tc>
          <w:tcPr>
            <w:tcW w:w="7143" w:type="dxa"/>
            <w:tcPrChange w:id="823" w:author="lenovo" w:date="2016-06-21T17:30:00Z">
              <w:tcPr>
                <w:tcW w:w="7087" w:type="dxa"/>
              </w:tcPr>
            </w:tcPrChange>
          </w:tcPr>
          <w:p w14:paraId="04114415"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256D9F5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操作员名称</w:t>
            </w:r>
            <w:r>
              <w:rPr>
                <w:rFonts w:hint="eastAsia"/>
              </w:rPr>
              <w:t>[</w:t>
            </w:r>
            <w:r>
              <w:rPr>
                <w:rFonts w:hint="eastAsia"/>
              </w:rPr>
              <w:t>输入框</w:t>
            </w:r>
            <w:r>
              <w:rPr>
                <w:rFonts w:hint="eastAsia"/>
              </w:rPr>
              <w:t>]</w:t>
            </w:r>
            <w:r>
              <w:rPr>
                <w:rFonts w:hint="eastAsia"/>
              </w:rPr>
              <w:t>，所属机构</w:t>
            </w:r>
            <w:r>
              <w:rPr>
                <w:rFonts w:hint="eastAsia"/>
              </w:rPr>
              <w:t>[</w:t>
            </w:r>
            <w:r>
              <w:rPr>
                <w:rFonts w:hint="eastAsia"/>
              </w:rPr>
              <w:t>下拉框</w:t>
            </w:r>
            <w:r>
              <w:rPr>
                <w:rFonts w:hint="eastAsia"/>
              </w:rPr>
              <w:t>]</w:t>
            </w:r>
            <w:r>
              <w:rPr>
                <w:rFonts w:hint="eastAsia"/>
              </w:rPr>
              <w:t>，是否在职</w:t>
            </w:r>
            <w:r>
              <w:rPr>
                <w:rFonts w:hint="eastAsia"/>
              </w:rPr>
              <w:t>[</w:t>
            </w:r>
            <w:r>
              <w:rPr>
                <w:rFonts w:hint="eastAsia"/>
              </w:rPr>
              <w:t>下拉框</w:t>
            </w:r>
            <w:r>
              <w:rPr>
                <w:rFonts w:hint="eastAsia"/>
              </w:rPr>
              <w:t>]</w:t>
            </w:r>
            <w:r>
              <w:rPr>
                <w:rFonts w:hint="eastAsia"/>
              </w:rPr>
              <w:t>，性别</w:t>
            </w:r>
            <w:r>
              <w:rPr>
                <w:rFonts w:hint="eastAsia"/>
              </w:rPr>
              <w:t>[</w:t>
            </w:r>
            <w:r>
              <w:rPr>
                <w:rFonts w:hint="eastAsia"/>
              </w:rPr>
              <w:t>下拉框</w:t>
            </w:r>
            <w:r>
              <w:rPr>
                <w:rFonts w:hint="eastAsia"/>
              </w:rPr>
              <w:t>]</w:t>
            </w:r>
            <w:r>
              <w:rPr>
                <w:rFonts w:hint="eastAsia"/>
              </w:rPr>
              <w:t>，身份证号</w:t>
            </w:r>
            <w:r>
              <w:rPr>
                <w:rFonts w:hint="eastAsia"/>
              </w:rPr>
              <w:t>[</w:t>
            </w:r>
            <w:r>
              <w:rPr>
                <w:rFonts w:hint="eastAsia"/>
              </w:rPr>
              <w:t>输入框</w:t>
            </w:r>
            <w:r>
              <w:rPr>
                <w:rFonts w:hint="eastAsia"/>
              </w:rPr>
              <w:t>]</w:t>
            </w:r>
          </w:p>
          <w:p w14:paraId="7985970D"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5A906B5A" w14:textId="77777777" w:rsidTr="00DC1257">
        <w:trPr>
          <w:trHeight w:val="225"/>
          <w:trPrChange w:id="824" w:author="lenovo" w:date="2016-06-21T17:30:00Z">
            <w:trPr>
              <w:trHeight w:val="225"/>
            </w:trPr>
          </w:trPrChange>
        </w:trPr>
        <w:tc>
          <w:tcPr>
            <w:tcW w:w="1361" w:type="dxa"/>
            <w:shd w:val="clear" w:color="auto" w:fill="D9D9D9"/>
            <w:tcPrChange w:id="825" w:author="lenovo" w:date="2016-06-21T17:30:00Z">
              <w:tcPr>
                <w:tcW w:w="1985" w:type="dxa"/>
                <w:shd w:val="clear" w:color="auto" w:fill="D9D9D9"/>
              </w:tcPr>
            </w:tcPrChange>
          </w:tcPr>
          <w:p w14:paraId="5A3F3666" w14:textId="77777777" w:rsidR="00DC1257" w:rsidRDefault="007579A1">
            <w:pPr>
              <w:spacing w:line="360" w:lineRule="atLeast"/>
              <w:rPr>
                <w:szCs w:val="21"/>
              </w:rPr>
            </w:pPr>
            <w:r>
              <w:rPr>
                <w:rFonts w:hint="eastAsia"/>
                <w:szCs w:val="21"/>
              </w:rPr>
              <w:t>页面输出</w:t>
            </w:r>
          </w:p>
        </w:tc>
        <w:tc>
          <w:tcPr>
            <w:tcW w:w="7143" w:type="dxa"/>
            <w:tcPrChange w:id="826" w:author="lenovo" w:date="2016-06-21T17:30:00Z">
              <w:tcPr>
                <w:tcW w:w="7087" w:type="dxa"/>
              </w:tcPr>
            </w:tcPrChange>
          </w:tcPr>
          <w:p w14:paraId="4616CD68" w14:textId="77777777" w:rsidR="00DC1257" w:rsidRDefault="007579A1">
            <w:pPr>
              <w:spacing w:line="360" w:lineRule="atLeast"/>
              <w:rPr>
                <w:ins w:id="827" w:author="lenovo" w:date="2016-06-22T15:25:00Z"/>
              </w:rPr>
            </w:pPr>
            <w:ins w:id="828" w:author="lenovo" w:date="2016-06-22T15:25:00Z">
              <w:r>
                <w:rPr>
                  <w:rFonts w:hint="eastAsia"/>
                </w:rPr>
                <w:t>角色信息：</w:t>
              </w:r>
            </w:ins>
          </w:p>
          <w:p w14:paraId="73D2ED43" w14:textId="77777777" w:rsidR="00DC1257" w:rsidRDefault="007579A1">
            <w:pPr>
              <w:spacing w:line="360" w:lineRule="atLeast"/>
              <w:ind w:firstLineChars="200" w:firstLine="420"/>
              <w:rPr>
                <w:ins w:id="829" w:author="lenovo" w:date="2016-06-22T15:25:00Z"/>
              </w:rPr>
            </w:pPr>
            <w:r>
              <w:rPr>
                <w:rFonts w:hint="eastAsia"/>
              </w:rPr>
              <w:t>操作员号</w:t>
            </w:r>
            <w:r>
              <w:rPr>
                <w:rFonts w:hint="eastAsia"/>
              </w:rPr>
              <w:t>[</w:t>
            </w:r>
            <w:r>
              <w:rPr>
                <w:rFonts w:hint="eastAsia"/>
              </w:rPr>
              <w:t>只读显示</w:t>
            </w:r>
            <w:r>
              <w:rPr>
                <w:rFonts w:hint="eastAsia"/>
              </w:rPr>
              <w:t>]</w:t>
            </w:r>
            <w:r>
              <w:rPr>
                <w:rFonts w:hint="eastAsia"/>
              </w:rPr>
              <w:t>；</w:t>
            </w:r>
            <w:ins w:id="830" w:author="lenovo" w:date="2016-06-22T15:26:00Z">
              <w:r>
                <w:rPr>
                  <w:rFonts w:hint="eastAsia"/>
                </w:rPr>
                <w:t xml:space="preserve"> </w:t>
              </w:r>
            </w:ins>
          </w:p>
          <w:p w14:paraId="7DE52569" w14:textId="77777777" w:rsidR="00DC1257" w:rsidRDefault="007579A1">
            <w:pPr>
              <w:spacing w:line="360" w:lineRule="atLeast"/>
              <w:rPr>
                <w:ins w:id="831" w:author="lenovo" w:date="2016-06-22T15:25:00Z"/>
                <w:color w:val="000000"/>
              </w:rPr>
            </w:pPr>
            <w:r>
              <w:rPr>
                <w:rFonts w:hint="eastAsia"/>
                <w:color w:val="000000"/>
              </w:rPr>
              <w:t>角色信息列表</w:t>
            </w:r>
            <w:ins w:id="832" w:author="lenovo" w:date="2016-06-22T15:25:00Z">
              <w:r>
                <w:rPr>
                  <w:rFonts w:hint="eastAsia"/>
                  <w:color w:val="000000"/>
                </w:rPr>
                <w:t>：</w:t>
              </w:r>
            </w:ins>
          </w:p>
          <w:p w14:paraId="5AD939EF" w14:textId="77777777" w:rsidR="00DC1257" w:rsidRDefault="007579A1">
            <w:pPr>
              <w:spacing w:line="360" w:lineRule="atLeast"/>
              <w:ind w:firstLineChars="200" w:firstLine="420"/>
              <w:rPr>
                <w:color w:val="000000"/>
              </w:rPr>
            </w:pPr>
            <w:ins w:id="833" w:author="lenovo" w:date="2016-06-22T15:25:00Z">
              <w:r>
                <w:rPr>
                  <w:rFonts w:hint="eastAsia"/>
                  <w:color w:val="000000"/>
                </w:rPr>
                <w:t>角色编号，角色名称</w:t>
              </w:r>
            </w:ins>
          </w:p>
        </w:tc>
      </w:tr>
      <w:tr w:rsidR="00DC1257" w14:paraId="395AC9A1" w14:textId="77777777" w:rsidTr="00DC1257">
        <w:trPr>
          <w:trHeight w:val="225"/>
          <w:trPrChange w:id="834" w:author="lenovo" w:date="2016-06-21T17:30:00Z">
            <w:trPr>
              <w:trHeight w:val="225"/>
            </w:trPr>
          </w:trPrChange>
        </w:trPr>
        <w:tc>
          <w:tcPr>
            <w:tcW w:w="1361" w:type="dxa"/>
            <w:shd w:val="clear" w:color="auto" w:fill="D9D9D9"/>
            <w:tcPrChange w:id="835" w:author="lenovo" w:date="2016-06-21T17:30:00Z">
              <w:tcPr>
                <w:tcW w:w="1985" w:type="dxa"/>
                <w:shd w:val="clear" w:color="auto" w:fill="D9D9D9"/>
              </w:tcPr>
            </w:tcPrChange>
          </w:tcPr>
          <w:p w14:paraId="71733A41" w14:textId="77777777" w:rsidR="00DC1257" w:rsidRDefault="007579A1">
            <w:pPr>
              <w:spacing w:line="360" w:lineRule="atLeast"/>
              <w:rPr>
                <w:szCs w:val="21"/>
              </w:rPr>
            </w:pPr>
            <w:r>
              <w:rPr>
                <w:rFonts w:hint="eastAsia"/>
                <w:szCs w:val="21"/>
              </w:rPr>
              <w:t>参考画面</w:t>
            </w:r>
          </w:p>
        </w:tc>
        <w:tc>
          <w:tcPr>
            <w:tcW w:w="7143" w:type="dxa"/>
            <w:tcPrChange w:id="836" w:author="lenovo" w:date="2016-06-21T17:30:00Z">
              <w:tcPr>
                <w:tcW w:w="7087" w:type="dxa"/>
              </w:tcPr>
            </w:tcPrChange>
          </w:tcPr>
          <w:p w14:paraId="6C8EB24B" w14:textId="77777777" w:rsidR="00DC1257" w:rsidRDefault="0023358B">
            <w:pPr>
              <w:widowControl/>
              <w:overflowPunct w:val="0"/>
              <w:autoSpaceDE w:val="0"/>
              <w:autoSpaceDN w:val="0"/>
              <w:adjustRightInd w:val="0"/>
              <w:spacing w:after="100" w:line="360" w:lineRule="atLeast"/>
              <w:textAlignment w:val="baseline"/>
            </w:pPr>
            <w:ins w:id="837" w:author="lenovo" w:date="2016-06-21T17:15:00Z">
              <w:r>
                <w:rPr>
                  <w:noProof/>
                </w:rPr>
                <w:drawing>
                  <wp:inline distT="0" distB="0" distL="114300" distR="114300" wp14:anchorId="7AF52677" wp14:editId="29D1925A">
                    <wp:extent cx="4387850" cy="3320415"/>
                    <wp:effectExtent l="0" t="0" r="12700" b="13335"/>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46" cstate="print"/>
                            <a:stretch>
                              <a:fillRect/>
                            </a:stretch>
                          </pic:blipFill>
                          <pic:spPr>
                            <a:xfrm>
                              <a:off x="0" y="0"/>
                              <a:ext cx="4387850" cy="3320415"/>
                            </a:xfrm>
                            <a:prstGeom prst="rect">
                              <a:avLst/>
                            </a:prstGeom>
                            <a:noFill/>
                            <a:ln w="9525">
                              <a:noFill/>
                            </a:ln>
                          </pic:spPr>
                        </pic:pic>
                      </a:graphicData>
                    </a:graphic>
                  </wp:inline>
                </w:drawing>
              </w:r>
            </w:ins>
          </w:p>
        </w:tc>
      </w:tr>
      <w:tr w:rsidR="00DC1257" w14:paraId="2BC80401" w14:textId="77777777" w:rsidTr="00DC1257">
        <w:trPr>
          <w:trHeight w:val="225"/>
          <w:trPrChange w:id="838" w:author="lenovo" w:date="2016-06-21T17:30:00Z">
            <w:trPr>
              <w:trHeight w:val="225"/>
            </w:trPr>
          </w:trPrChange>
        </w:trPr>
        <w:tc>
          <w:tcPr>
            <w:tcW w:w="1361" w:type="dxa"/>
            <w:shd w:val="clear" w:color="auto" w:fill="D9D9D9"/>
            <w:tcPrChange w:id="839" w:author="lenovo" w:date="2016-06-21T17:30:00Z">
              <w:tcPr>
                <w:tcW w:w="1985" w:type="dxa"/>
                <w:shd w:val="clear" w:color="auto" w:fill="D9D9D9"/>
              </w:tcPr>
            </w:tcPrChange>
          </w:tcPr>
          <w:p w14:paraId="6AF5EBFE" w14:textId="77777777" w:rsidR="00DC1257" w:rsidRDefault="007579A1">
            <w:pPr>
              <w:spacing w:line="360" w:lineRule="atLeast"/>
              <w:rPr>
                <w:szCs w:val="21"/>
              </w:rPr>
            </w:pPr>
            <w:r>
              <w:rPr>
                <w:rFonts w:hint="eastAsia"/>
                <w:szCs w:val="21"/>
              </w:rPr>
              <w:t>业务规则</w:t>
            </w:r>
          </w:p>
        </w:tc>
        <w:tc>
          <w:tcPr>
            <w:tcW w:w="7143" w:type="dxa"/>
            <w:tcPrChange w:id="840" w:author="lenovo" w:date="2016-06-21T17:30:00Z">
              <w:tcPr>
                <w:tcW w:w="7087" w:type="dxa"/>
              </w:tcPr>
            </w:tcPrChange>
          </w:tcPr>
          <w:p w14:paraId="776B6C8D"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、操作员号只读唯一；</w:t>
            </w:r>
          </w:p>
          <w:p w14:paraId="6F305209"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、操作员名称，所属机构</w:t>
            </w:r>
            <w:proofErr w:type="gramStart"/>
            <w:r>
              <w:rPr>
                <w:rFonts w:hAnsi="宋体" w:hint="eastAsia"/>
                <w:szCs w:val="21"/>
              </w:rPr>
              <w:t>必填且唯一</w:t>
            </w:r>
            <w:proofErr w:type="gramEnd"/>
            <w:r>
              <w:rPr>
                <w:rFonts w:hAnsi="宋体" w:hint="eastAsia"/>
                <w:szCs w:val="21"/>
              </w:rPr>
              <w:t>；</w:t>
            </w:r>
          </w:p>
        </w:tc>
      </w:tr>
      <w:tr w:rsidR="00DC1257" w14:paraId="7A9A49B0" w14:textId="77777777" w:rsidTr="00DC1257">
        <w:trPr>
          <w:trHeight w:val="225"/>
          <w:trPrChange w:id="841" w:author="lenovo" w:date="2016-06-21T17:30: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842" w:author="lenovo" w:date="2016-06-21T17:30: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334E6106"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843" w:author="lenovo" w:date="2016-06-21T17:30:00Z">
              <w:tcPr>
                <w:tcW w:w="7087" w:type="dxa"/>
                <w:tcBorders>
                  <w:top w:val="single" w:sz="6" w:space="0" w:color="auto"/>
                  <w:left w:val="single" w:sz="6" w:space="0" w:color="auto"/>
                  <w:bottom w:val="single" w:sz="12" w:space="0" w:color="auto"/>
                  <w:right w:val="single" w:sz="12" w:space="0" w:color="auto"/>
                </w:tcBorders>
              </w:tcPr>
            </w:tcPrChange>
          </w:tcPr>
          <w:p w14:paraId="60ECE1AB" w14:textId="77777777" w:rsidR="00DC1257" w:rsidRDefault="007579A1">
            <w:pPr>
              <w:numPr>
                <w:ilvl w:val="0"/>
                <w:numId w:val="11"/>
              </w:numPr>
              <w:spacing w:line="360" w:lineRule="atLeast"/>
            </w:pPr>
            <w:r>
              <w:rPr>
                <w:rFonts w:hint="eastAsia"/>
              </w:rPr>
              <w:t>点击保存</w:t>
            </w:r>
            <w:r>
              <w:rPr>
                <w:rFonts w:hint="eastAsia"/>
              </w:rPr>
              <w:t>[</w:t>
            </w:r>
            <w:r>
              <w:rPr>
                <w:rFonts w:hint="eastAsia"/>
              </w:rPr>
              <w:t>按钮</w:t>
            </w:r>
            <w:r>
              <w:rPr>
                <w:rFonts w:hint="eastAsia"/>
              </w:rPr>
              <w:t>]</w:t>
            </w:r>
            <w:r>
              <w:rPr>
                <w:rFonts w:hint="eastAsia"/>
              </w:rPr>
              <w:t>，系统编辑用户信息，跳转到用户查询页面，参见</w:t>
            </w:r>
            <w:r>
              <w:rPr>
                <w:rFonts w:hint="eastAsia"/>
              </w:rPr>
              <w:t xml:space="preserve"> </w:t>
            </w:r>
            <w:r>
              <w:rPr>
                <w:rFonts w:hint="eastAsia"/>
              </w:rPr>
              <w:t>“</w:t>
            </w:r>
            <w:del w:id="844" w:author="lenovo" w:date="2016-06-21T17:10:00Z">
              <w:r>
                <w:rPr>
                  <w:rFonts w:hint="eastAsia"/>
                </w:rPr>
                <w:delText>章节</w:delText>
              </w:r>
              <w:r>
                <w:rPr>
                  <w:rFonts w:hint="eastAsia"/>
                </w:rPr>
                <w:delText xml:space="preserve"> 3.4.1</w:delText>
              </w:r>
              <w:r>
                <w:rPr>
                  <w:rFonts w:hint="eastAsia"/>
                </w:rPr>
                <w:delText>用户查询</w:delText>
              </w:r>
            </w:del>
            <w:ins w:id="845" w:author="lenovo" w:date="2016-06-21T17:10:00Z">
              <w:r w:rsidR="00E21B5E">
                <w:rPr>
                  <w:rFonts w:hint="eastAsia"/>
                </w:rPr>
                <w:fldChar w:fldCharType="begin"/>
              </w:r>
              <w:r>
                <w:rPr>
                  <w:rFonts w:hint="eastAsia"/>
                </w:rPr>
                <w:instrText xml:space="preserve"> REF _Toc445106689 \h </w:instrText>
              </w:r>
            </w:ins>
            <w:r w:rsidR="00E21B5E">
              <w:rPr>
                <w:rFonts w:hint="eastAsia"/>
              </w:rPr>
            </w:r>
            <w:ins w:id="846" w:author="lenovo" w:date="2016-06-21T17:10:00Z">
              <w:r w:rsidR="00E21B5E">
                <w:rPr>
                  <w:rFonts w:hint="eastAsia"/>
                </w:rPr>
                <w:fldChar w:fldCharType="separate"/>
              </w:r>
              <w:r>
                <w:rPr>
                  <w:rFonts w:hint="eastAsia"/>
                </w:rPr>
                <w:t>用户查询</w:t>
              </w:r>
              <w:r w:rsidR="00E21B5E">
                <w:rPr>
                  <w:rFonts w:hint="eastAsia"/>
                </w:rPr>
                <w:fldChar w:fldCharType="end"/>
              </w:r>
            </w:ins>
            <w:r>
              <w:rPr>
                <w:rFonts w:hint="eastAsia"/>
              </w:rPr>
              <w:t>”</w:t>
            </w:r>
          </w:p>
        </w:tc>
      </w:tr>
    </w:tbl>
    <w:p w14:paraId="0C09ECB6" w14:textId="77777777" w:rsidR="00DC1257" w:rsidRDefault="00DC1257"/>
    <w:p w14:paraId="73CABAAF" w14:textId="77777777" w:rsidR="00DC1257" w:rsidRDefault="007579A1">
      <w:pPr>
        <w:pStyle w:val="3"/>
        <w:numPr>
          <w:ilvl w:val="2"/>
          <w:numId w:val="1"/>
        </w:numPr>
        <w:rPr>
          <w:rFonts w:ascii="黑体" w:eastAsia="黑体"/>
          <w:sz w:val="24"/>
          <w:szCs w:val="24"/>
        </w:rPr>
      </w:pPr>
      <w:bookmarkStart w:id="847" w:name="_Toc27711"/>
      <w:bookmarkStart w:id="848" w:name="_Toc445106692"/>
      <w:r>
        <w:rPr>
          <w:rFonts w:ascii="黑体" w:eastAsia="黑体" w:hint="eastAsia"/>
          <w:sz w:val="24"/>
          <w:szCs w:val="24"/>
        </w:rPr>
        <w:lastRenderedPageBreak/>
        <w:t>用户查看</w:t>
      </w:r>
      <w:bookmarkEnd w:id="847"/>
      <w:bookmarkEnd w:id="848"/>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849"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850">
          <w:tblGrid>
            <w:gridCol w:w="1985"/>
            <w:gridCol w:w="7087"/>
          </w:tblGrid>
        </w:tblGridChange>
      </w:tblGrid>
      <w:tr w:rsidR="00DC1257" w14:paraId="2394951A" w14:textId="77777777" w:rsidTr="00DC1257">
        <w:trPr>
          <w:trHeight w:val="463"/>
          <w:trPrChange w:id="851" w:author="lenovo" w:date="2016-06-21T17:30:00Z">
            <w:trPr>
              <w:trHeight w:val="463"/>
            </w:trPr>
          </w:trPrChange>
        </w:trPr>
        <w:tc>
          <w:tcPr>
            <w:tcW w:w="1361" w:type="dxa"/>
            <w:shd w:val="clear" w:color="auto" w:fill="D9D9D9"/>
            <w:tcPrChange w:id="852" w:author="lenovo" w:date="2016-06-21T17:30:00Z">
              <w:tcPr>
                <w:tcW w:w="1985" w:type="dxa"/>
                <w:shd w:val="clear" w:color="auto" w:fill="D9D9D9"/>
              </w:tcPr>
            </w:tcPrChange>
          </w:tcPr>
          <w:p w14:paraId="4368D119" w14:textId="77777777" w:rsidR="00DC1257" w:rsidRDefault="007579A1">
            <w:pPr>
              <w:spacing w:line="360" w:lineRule="atLeast"/>
              <w:rPr>
                <w:szCs w:val="21"/>
              </w:rPr>
            </w:pPr>
            <w:r>
              <w:rPr>
                <w:rFonts w:hint="eastAsia"/>
                <w:szCs w:val="21"/>
              </w:rPr>
              <w:t>功能概述</w:t>
            </w:r>
          </w:p>
        </w:tc>
        <w:tc>
          <w:tcPr>
            <w:tcW w:w="7143" w:type="dxa"/>
            <w:tcPrChange w:id="853" w:author="lenovo" w:date="2016-06-21T17:30:00Z">
              <w:tcPr>
                <w:tcW w:w="7087" w:type="dxa"/>
              </w:tcPr>
            </w:tcPrChange>
          </w:tcPr>
          <w:p w14:paraId="272A79EF" w14:textId="77777777" w:rsidR="00DC1257" w:rsidRDefault="007579A1">
            <w:pPr>
              <w:spacing w:line="360" w:lineRule="atLeast"/>
            </w:pPr>
            <w:r>
              <w:rPr>
                <w:rFonts w:hint="eastAsia"/>
              </w:rPr>
              <w:t>用户查看</w:t>
            </w:r>
          </w:p>
        </w:tc>
      </w:tr>
      <w:tr w:rsidR="00DC1257" w14:paraId="64E6FD54" w14:textId="77777777" w:rsidTr="00DC1257">
        <w:trPr>
          <w:trHeight w:val="225"/>
          <w:trPrChange w:id="854" w:author="lenovo" w:date="2016-06-21T17:30:00Z">
            <w:trPr>
              <w:trHeight w:val="225"/>
            </w:trPr>
          </w:trPrChange>
        </w:trPr>
        <w:tc>
          <w:tcPr>
            <w:tcW w:w="1361" w:type="dxa"/>
            <w:shd w:val="clear" w:color="auto" w:fill="D9D9D9"/>
            <w:tcPrChange w:id="855" w:author="lenovo" w:date="2016-06-21T17:30:00Z">
              <w:tcPr>
                <w:tcW w:w="1985" w:type="dxa"/>
                <w:shd w:val="clear" w:color="auto" w:fill="D9D9D9"/>
              </w:tcPr>
            </w:tcPrChange>
          </w:tcPr>
          <w:p w14:paraId="1628C0AB" w14:textId="77777777" w:rsidR="00DC1257" w:rsidRDefault="007579A1">
            <w:pPr>
              <w:spacing w:line="360" w:lineRule="atLeast"/>
              <w:rPr>
                <w:szCs w:val="21"/>
              </w:rPr>
            </w:pPr>
            <w:r>
              <w:rPr>
                <w:rFonts w:hint="eastAsia"/>
                <w:szCs w:val="21"/>
              </w:rPr>
              <w:t>页面输入</w:t>
            </w:r>
          </w:p>
        </w:tc>
        <w:tc>
          <w:tcPr>
            <w:tcW w:w="7143" w:type="dxa"/>
            <w:tcPrChange w:id="856" w:author="lenovo" w:date="2016-06-21T17:30:00Z">
              <w:tcPr>
                <w:tcW w:w="7087" w:type="dxa"/>
              </w:tcPr>
            </w:tcPrChange>
          </w:tcPr>
          <w:p w14:paraId="347418C5"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r w:rsidR="00DC1257" w14:paraId="023B9BA8" w14:textId="77777777" w:rsidTr="00DC1257">
        <w:trPr>
          <w:trHeight w:val="225"/>
          <w:trPrChange w:id="857" w:author="lenovo" w:date="2016-06-21T17:30:00Z">
            <w:trPr>
              <w:trHeight w:val="225"/>
            </w:trPr>
          </w:trPrChange>
        </w:trPr>
        <w:tc>
          <w:tcPr>
            <w:tcW w:w="1361" w:type="dxa"/>
            <w:shd w:val="clear" w:color="auto" w:fill="D9D9D9"/>
            <w:tcPrChange w:id="858" w:author="lenovo" w:date="2016-06-21T17:30:00Z">
              <w:tcPr>
                <w:tcW w:w="1985" w:type="dxa"/>
                <w:shd w:val="clear" w:color="auto" w:fill="D9D9D9"/>
              </w:tcPr>
            </w:tcPrChange>
          </w:tcPr>
          <w:p w14:paraId="0C916F76" w14:textId="77777777" w:rsidR="00DC1257" w:rsidRDefault="007579A1">
            <w:pPr>
              <w:spacing w:line="360" w:lineRule="atLeast"/>
              <w:rPr>
                <w:szCs w:val="21"/>
              </w:rPr>
            </w:pPr>
            <w:r>
              <w:rPr>
                <w:rFonts w:hint="eastAsia"/>
                <w:szCs w:val="21"/>
              </w:rPr>
              <w:t>页面输出</w:t>
            </w:r>
          </w:p>
        </w:tc>
        <w:tc>
          <w:tcPr>
            <w:tcW w:w="7143" w:type="dxa"/>
            <w:tcPrChange w:id="859" w:author="lenovo" w:date="2016-06-21T17:30:00Z">
              <w:tcPr>
                <w:tcW w:w="7087" w:type="dxa"/>
              </w:tcPr>
            </w:tcPrChange>
          </w:tcPr>
          <w:p w14:paraId="426DC394" w14:textId="77777777" w:rsidR="00DC1257" w:rsidRDefault="007579A1">
            <w:pPr>
              <w:widowControl/>
              <w:overflowPunct w:val="0"/>
              <w:autoSpaceDE w:val="0"/>
              <w:autoSpaceDN w:val="0"/>
              <w:adjustRightInd w:val="0"/>
              <w:spacing w:after="100" w:line="360" w:lineRule="atLeast"/>
              <w:textAlignment w:val="baseline"/>
              <w:rPr>
                <w:ins w:id="860" w:author="lenovo" w:date="2016-06-22T15:26:00Z"/>
              </w:rPr>
            </w:pPr>
            <w:ins w:id="861" w:author="lenovo" w:date="2016-06-22T15:26:00Z">
              <w:r>
                <w:rPr>
                  <w:rFonts w:hint="eastAsia"/>
                </w:rPr>
                <w:t>详细信息：</w:t>
              </w:r>
            </w:ins>
          </w:p>
          <w:p w14:paraId="07F4EA13"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862" w:author="lenovo" w:date="2016-06-22T15:26:00Z"/>
              </w:rPr>
            </w:pPr>
            <w:r>
              <w:rPr>
                <w:rFonts w:hint="eastAsia"/>
              </w:rPr>
              <w:t>操作员号，操作员名称，有效状态、锁定状态、登陆状态、所属机构，性别，身份证号</w:t>
            </w:r>
          </w:p>
          <w:p w14:paraId="59C47E31" w14:textId="77777777" w:rsidR="00DC1257" w:rsidRDefault="007579A1">
            <w:pPr>
              <w:widowControl/>
              <w:overflowPunct w:val="0"/>
              <w:autoSpaceDE w:val="0"/>
              <w:autoSpaceDN w:val="0"/>
              <w:adjustRightInd w:val="0"/>
              <w:spacing w:after="100" w:line="360" w:lineRule="atLeast"/>
              <w:textAlignment w:val="baseline"/>
              <w:rPr>
                <w:ins w:id="863" w:author="lenovo" w:date="2016-06-22T15:26:00Z"/>
              </w:rPr>
            </w:pPr>
            <w:del w:id="864" w:author="lenovo" w:date="2016-06-22T15:26:00Z">
              <w:r>
                <w:rPr>
                  <w:rFonts w:hint="eastAsia"/>
                </w:rPr>
                <w:delText>，</w:delText>
              </w:r>
            </w:del>
            <w:r>
              <w:rPr>
                <w:rFonts w:hint="eastAsia"/>
              </w:rPr>
              <w:t>角色（岗位）信息</w:t>
            </w:r>
            <w:ins w:id="865" w:author="lenovo" w:date="2016-06-22T15:26:00Z">
              <w:r>
                <w:rPr>
                  <w:rFonts w:hint="eastAsia"/>
                </w:rPr>
                <w:t>：</w:t>
              </w:r>
            </w:ins>
          </w:p>
          <w:p w14:paraId="622A0CD8"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866" w:author="lenovo" w:date="2016-06-22T15:26:00Z">
              <w:r>
                <w:rPr>
                  <w:rFonts w:hint="eastAsia"/>
                </w:rPr>
                <w:t>岗位编号，岗位名称</w:t>
              </w:r>
            </w:ins>
          </w:p>
        </w:tc>
      </w:tr>
      <w:tr w:rsidR="00DC1257" w14:paraId="2188A405" w14:textId="77777777" w:rsidTr="00DC1257">
        <w:trPr>
          <w:trHeight w:val="225"/>
          <w:trPrChange w:id="867" w:author="lenovo" w:date="2016-06-21T17:30:00Z">
            <w:trPr>
              <w:trHeight w:val="225"/>
            </w:trPr>
          </w:trPrChange>
        </w:trPr>
        <w:tc>
          <w:tcPr>
            <w:tcW w:w="1361" w:type="dxa"/>
            <w:shd w:val="clear" w:color="auto" w:fill="D9D9D9"/>
            <w:tcPrChange w:id="868" w:author="lenovo" w:date="2016-06-21T17:30:00Z">
              <w:tcPr>
                <w:tcW w:w="1985" w:type="dxa"/>
                <w:shd w:val="clear" w:color="auto" w:fill="D9D9D9"/>
              </w:tcPr>
            </w:tcPrChange>
          </w:tcPr>
          <w:p w14:paraId="43CF1FB2" w14:textId="77777777" w:rsidR="00DC1257" w:rsidRDefault="007579A1">
            <w:pPr>
              <w:spacing w:line="360" w:lineRule="atLeast"/>
              <w:rPr>
                <w:szCs w:val="21"/>
              </w:rPr>
            </w:pPr>
            <w:r>
              <w:rPr>
                <w:rFonts w:hint="eastAsia"/>
                <w:szCs w:val="21"/>
              </w:rPr>
              <w:t>参考画面</w:t>
            </w:r>
          </w:p>
        </w:tc>
        <w:tc>
          <w:tcPr>
            <w:tcW w:w="7143" w:type="dxa"/>
            <w:tcPrChange w:id="869" w:author="lenovo" w:date="2016-06-21T17:30:00Z">
              <w:tcPr>
                <w:tcW w:w="7087" w:type="dxa"/>
              </w:tcPr>
            </w:tcPrChange>
          </w:tcPr>
          <w:p w14:paraId="7BFFDB2F" w14:textId="77777777" w:rsidR="00DC1257" w:rsidRDefault="0023358B">
            <w:pPr>
              <w:widowControl/>
              <w:overflowPunct w:val="0"/>
              <w:autoSpaceDE w:val="0"/>
              <w:autoSpaceDN w:val="0"/>
              <w:adjustRightInd w:val="0"/>
              <w:spacing w:after="100" w:line="360" w:lineRule="atLeast"/>
              <w:textAlignment w:val="baseline"/>
            </w:pPr>
            <w:ins w:id="870" w:author="lenovo" w:date="2016-06-21T17:16:00Z">
              <w:r>
                <w:rPr>
                  <w:noProof/>
                </w:rPr>
                <w:drawing>
                  <wp:inline distT="0" distB="0" distL="114300" distR="114300" wp14:anchorId="67E8488E" wp14:editId="553462D3">
                    <wp:extent cx="4390390" cy="2904490"/>
                    <wp:effectExtent l="0" t="0" r="10160" b="10160"/>
                    <wp:docPr id="1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3"/>
                            <pic:cNvPicPr>
                              <a:picLocks noChangeAspect="1"/>
                            </pic:cNvPicPr>
                          </pic:nvPicPr>
                          <pic:blipFill>
                            <a:blip r:embed="rId47" cstate="print"/>
                            <a:stretch>
                              <a:fillRect/>
                            </a:stretch>
                          </pic:blipFill>
                          <pic:spPr>
                            <a:xfrm>
                              <a:off x="0" y="0"/>
                              <a:ext cx="4390390" cy="2904490"/>
                            </a:xfrm>
                            <a:prstGeom prst="rect">
                              <a:avLst/>
                            </a:prstGeom>
                            <a:noFill/>
                            <a:ln w="9525">
                              <a:noFill/>
                            </a:ln>
                          </pic:spPr>
                        </pic:pic>
                      </a:graphicData>
                    </a:graphic>
                  </wp:inline>
                </w:drawing>
              </w:r>
            </w:ins>
          </w:p>
        </w:tc>
      </w:tr>
      <w:tr w:rsidR="00DC1257" w14:paraId="4DEBDB3D" w14:textId="77777777" w:rsidTr="00DC1257">
        <w:trPr>
          <w:trHeight w:val="225"/>
          <w:trPrChange w:id="871" w:author="lenovo" w:date="2016-06-21T17:30:00Z">
            <w:trPr>
              <w:trHeight w:val="225"/>
            </w:trPr>
          </w:trPrChange>
        </w:trPr>
        <w:tc>
          <w:tcPr>
            <w:tcW w:w="1361" w:type="dxa"/>
            <w:shd w:val="clear" w:color="auto" w:fill="D9D9D9"/>
            <w:tcPrChange w:id="872" w:author="lenovo" w:date="2016-06-21T17:30:00Z">
              <w:tcPr>
                <w:tcW w:w="1985" w:type="dxa"/>
                <w:shd w:val="clear" w:color="auto" w:fill="D9D9D9"/>
              </w:tcPr>
            </w:tcPrChange>
          </w:tcPr>
          <w:p w14:paraId="120916BB" w14:textId="77777777" w:rsidR="00DC1257" w:rsidRDefault="007579A1">
            <w:pPr>
              <w:spacing w:line="360" w:lineRule="atLeast"/>
              <w:rPr>
                <w:szCs w:val="21"/>
              </w:rPr>
            </w:pPr>
            <w:r>
              <w:rPr>
                <w:rFonts w:hint="eastAsia"/>
                <w:szCs w:val="21"/>
              </w:rPr>
              <w:t>业务规则</w:t>
            </w:r>
          </w:p>
        </w:tc>
        <w:tc>
          <w:tcPr>
            <w:tcW w:w="7143" w:type="dxa"/>
            <w:tcPrChange w:id="873" w:author="lenovo" w:date="2016-06-21T17:30:00Z">
              <w:tcPr>
                <w:tcW w:w="7087" w:type="dxa"/>
              </w:tcPr>
            </w:tcPrChange>
          </w:tcPr>
          <w:p w14:paraId="01B9BF48"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页面</w:t>
            </w:r>
            <w:del w:id="874" w:author="lenovo" w:date="2016-06-21T17:17:00Z">
              <w:r>
                <w:rPr>
                  <w:rFonts w:hAnsi="宋体" w:hint="eastAsia"/>
                  <w:szCs w:val="21"/>
                </w:rPr>
                <w:delText>自动</w:delText>
              </w:r>
            </w:del>
            <w:r>
              <w:rPr>
                <w:rFonts w:hAnsi="宋体" w:hint="eastAsia"/>
                <w:szCs w:val="21"/>
              </w:rPr>
              <w:t>信息只读不可编辑</w:t>
            </w:r>
          </w:p>
        </w:tc>
      </w:tr>
      <w:tr w:rsidR="00DC1257" w14:paraId="76C91875" w14:textId="77777777" w:rsidTr="00DC1257">
        <w:trPr>
          <w:trHeight w:val="225"/>
          <w:trPrChange w:id="875" w:author="lenovo" w:date="2016-06-21T17:30: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876" w:author="lenovo" w:date="2016-06-21T17:30: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6C4681D6"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877" w:author="lenovo" w:date="2016-06-21T17:30:00Z">
              <w:tcPr>
                <w:tcW w:w="7087" w:type="dxa"/>
                <w:tcBorders>
                  <w:top w:val="single" w:sz="6" w:space="0" w:color="auto"/>
                  <w:left w:val="single" w:sz="6" w:space="0" w:color="auto"/>
                  <w:bottom w:val="single" w:sz="12" w:space="0" w:color="auto"/>
                  <w:right w:val="single" w:sz="12" w:space="0" w:color="auto"/>
                </w:tcBorders>
              </w:tcPr>
            </w:tcPrChange>
          </w:tcPr>
          <w:p w14:paraId="67EFD4F1" w14:textId="77777777" w:rsidR="00DC1257" w:rsidRDefault="007579A1">
            <w:pPr>
              <w:numPr>
                <w:ilvl w:val="0"/>
                <w:numId w:val="12"/>
              </w:numPr>
              <w:spacing w:line="360" w:lineRule="atLeast"/>
            </w:pPr>
            <w:r>
              <w:rPr>
                <w:rFonts w:hint="eastAsia"/>
              </w:rPr>
              <w:t>点击返回</w:t>
            </w:r>
            <w:r>
              <w:rPr>
                <w:rFonts w:hint="eastAsia"/>
              </w:rPr>
              <w:t>[</w:t>
            </w:r>
            <w:r>
              <w:rPr>
                <w:rFonts w:hint="eastAsia"/>
              </w:rPr>
              <w:t>按钮</w:t>
            </w:r>
            <w:r>
              <w:rPr>
                <w:rFonts w:hint="eastAsia"/>
              </w:rPr>
              <w:t>]</w:t>
            </w:r>
            <w:r>
              <w:rPr>
                <w:rFonts w:hint="eastAsia"/>
              </w:rPr>
              <w:t>，跳转到用户查询页面，参见</w:t>
            </w:r>
            <w:r>
              <w:rPr>
                <w:rFonts w:hint="eastAsia"/>
              </w:rPr>
              <w:t xml:space="preserve"> </w:t>
            </w:r>
            <w:r>
              <w:rPr>
                <w:rFonts w:hint="eastAsia"/>
              </w:rPr>
              <w:t>“</w:t>
            </w:r>
            <w:del w:id="878" w:author="lenovo" w:date="2016-06-21T17:17:00Z">
              <w:r>
                <w:rPr>
                  <w:rFonts w:hint="eastAsia"/>
                </w:rPr>
                <w:delText>章节</w:delText>
              </w:r>
              <w:r>
                <w:rPr>
                  <w:rFonts w:hint="eastAsia"/>
                </w:rPr>
                <w:delText xml:space="preserve"> 3.4.1</w:delText>
              </w:r>
              <w:r>
                <w:rPr>
                  <w:rFonts w:hint="eastAsia"/>
                </w:rPr>
                <w:delText>用户查询</w:delText>
              </w:r>
            </w:del>
            <w:ins w:id="879" w:author="lenovo" w:date="2016-06-21T17:17:00Z">
              <w:r w:rsidR="00E21B5E">
                <w:rPr>
                  <w:rFonts w:hint="eastAsia"/>
                </w:rPr>
                <w:fldChar w:fldCharType="begin"/>
              </w:r>
              <w:r>
                <w:rPr>
                  <w:rFonts w:hint="eastAsia"/>
                </w:rPr>
                <w:instrText xml:space="preserve"> REF _Toc445106689 \h </w:instrText>
              </w:r>
            </w:ins>
            <w:r w:rsidR="00E21B5E">
              <w:rPr>
                <w:rFonts w:hint="eastAsia"/>
              </w:rPr>
            </w:r>
            <w:ins w:id="880" w:author="lenovo" w:date="2016-06-21T17:17:00Z">
              <w:r w:rsidR="00E21B5E">
                <w:rPr>
                  <w:rFonts w:hint="eastAsia"/>
                </w:rPr>
                <w:fldChar w:fldCharType="separate"/>
              </w:r>
              <w:r>
                <w:rPr>
                  <w:rFonts w:hint="eastAsia"/>
                </w:rPr>
                <w:t>用户查询</w:t>
              </w:r>
              <w:r w:rsidR="00E21B5E">
                <w:rPr>
                  <w:rFonts w:hint="eastAsia"/>
                </w:rPr>
                <w:fldChar w:fldCharType="end"/>
              </w:r>
            </w:ins>
            <w:r>
              <w:rPr>
                <w:rFonts w:hint="eastAsia"/>
              </w:rPr>
              <w:t>”</w:t>
            </w:r>
          </w:p>
        </w:tc>
      </w:tr>
    </w:tbl>
    <w:p w14:paraId="1BBC4AD3" w14:textId="77777777" w:rsidR="00DC1257" w:rsidRDefault="00DC1257"/>
    <w:p w14:paraId="218F401E" w14:textId="77777777" w:rsidR="00DC1257" w:rsidRDefault="00DC1257"/>
    <w:p w14:paraId="0F9B92F9" w14:textId="77777777" w:rsidR="00DC1257" w:rsidRDefault="00DC1257"/>
    <w:p w14:paraId="5E62064A" w14:textId="77777777" w:rsidR="00DC1257" w:rsidRDefault="007579A1">
      <w:pPr>
        <w:pStyle w:val="2"/>
        <w:tabs>
          <w:tab w:val="clear" w:pos="1116"/>
          <w:tab w:val="left" w:pos="567"/>
        </w:tabs>
        <w:ind w:hanging="1116"/>
      </w:pPr>
      <w:bookmarkStart w:id="881" w:name="_Toc10945"/>
      <w:r>
        <w:rPr>
          <w:rFonts w:hint="eastAsia"/>
        </w:rPr>
        <w:t>定时任务设置（暂不使用）</w:t>
      </w:r>
      <w:bookmarkEnd w:id="881"/>
    </w:p>
    <w:p w14:paraId="719828AF" w14:textId="77777777" w:rsidR="00DC1257" w:rsidRDefault="007579A1">
      <w:pPr>
        <w:pStyle w:val="3"/>
        <w:numPr>
          <w:ilvl w:val="2"/>
          <w:numId w:val="1"/>
        </w:numPr>
        <w:rPr>
          <w:rFonts w:ascii="黑体" w:eastAsia="黑体"/>
          <w:sz w:val="24"/>
          <w:szCs w:val="24"/>
        </w:rPr>
      </w:pPr>
      <w:bookmarkStart w:id="882" w:name="_Toc17739"/>
      <w:r>
        <w:rPr>
          <w:rFonts w:ascii="黑体" w:eastAsia="黑体" w:hint="eastAsia"/>
          <w:sz w:val="24"/>
          <w:szCs w:val="24"/>
        </w:rPr>
        <w:t>定时任务设置查询</w:t>
      </w:r>
      <w:bookmarkEnd w:id="88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883" w:author="lenovo" w:date="2016-06-21T17:3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884">
          <w:tblGrid>
            <w:gridCol w:w="1985"/>
            <w:gridCol w:w="7087"/>
          </w:tblGrid>
        </w:tblGridChange>
      </w:tblGrid>
      <w:tr w:rsidR="00DC1257" w14:paraId="1B49E821" w14:textId="77777777" w:rsidTr="00DC1257">
        <w:trPr>
          <w:trHeight w:val="463"/>
          <w:trPrChange w:id="885" w:author="lenovo" w:date="2016-06-21T17:30:00Z">
            <w:trPr>
              <w:trHeight w:val="463"/>
            </w:trPr>
          </w:trPrChange>
        </w:trPr>
        <w:tc>
          <w:tcPr>
            <w:tcW w:w="1361" w:type="dxa"/>
            <w:shd w:val="clear" w:color="auto" w:fill="D9D9D9"/>
            <w:tcPrChange w:id="886" w:author="lenovo" w:date="2016-06-21T17:30:00Z">
              <w:tcPr>
                <w:tcW w:w="1985" w:type="dxa"/>
                <w:shd w:val="clear" w:color="auto" w:fill="D9D9D9"/>
              </w:tcPr>
            </w:tcPrChange>
          </w:tcPr>
          <w:p w14:paraId="755DBFAD" w14:textId="77777777" w:rsidR="00DC1257" w:rsidRDefault="007579A1">
            <w:pPr>
              <w:spacing w:line="360" w:lineRule="atLeast"/>
              <w:rPr>
                <w:szCs w:val="21"/>
              </w:rPr>
            </w:pPr>
            <w:r>
              <w:rPr>
                <w:rFonts w:hint="eastAsia"/>
                <w:szCs w:val="21"/>
              </w:rPr>
              <w:t>功能概述</w:t>
            </w:r>
          </w:p>
        </w:tc>
        <w:tc>
          <w:tcPr>
            <w:tcW w:w="7143" w:type="dxa"/>
            <w:tcPrChange w:id="887" w:author="lenovo" w:date="2016-06-21T17:30:00Z">
              <w:tcPr>
                <w:tcW w:w="7087" w:type="dxa"/>
              </w:tcPr>
            </w:tcPrChange>
          </w:tcPr>
          <w:p w14:paraId="288F44AA" w14:textId="77777777" w:rsidR="00DC1257" w:rsidRDefault="007579A1">
            <w:pPr>
              <w:spacing w:line="360" w:lineRule="atLeast"/>
            </w:pPr>
            <w:r>
              <w:rPr>
                <w:rFonts w:hint="eastAsia"/>
              </w:rPr>
              <w:t>定时任务设置查询</w:t>
            </w:r>
          </w:p>
        </w:tc>
      </w:tr>
      <w:tr w:rsidR="00DC1257" w14:paraId="3A765481" w14:textId="77777777" w:rsidTr="00DC1257">
        <w:trPr>
          <w:trHeight w:val="225"/>
          <w:trPrChange w:id="888" w:author="lenovo" w:date="2016-06-21T17:30:00Z">
            <w:trPr>
              <w:trHeight w:val="225"/>
            </w:trPr>
          </w:trPrChange>
        </w:trPr>
        <w:tc>
          <w:tcPr>
            <w:tcW w:w="1361" w:type="dxa"/>
            <w:shd w:val="clear" w:color="auto" w:fill="D9D9D9"/>
            <w:tcPrChange w:id="889" w:author="lenovo" w:date="2016-06-21T17:30:00Z">
              <w:tcPr>
                <w:tcW w:w="1985" w:type="dxa"/>
                <w:shd w:val="clear" w:color="auto" w:fill="D9D9D9"/>
              </w:tcPr>
            </w:tcPrChange>
          </w:tcPr>
          <w:p w14:paraId="7D5B0091" w14:textId="77777777" w:rsidR="00DC1257" w:rsidRDefault="007579A1">
            <w:pPr>
              <w:spacing w:line="360" w:lineRule="atLeast"/>
              <w:rPr>
                <w:szCs w:val="21"/>
              </w:rPr>
            </w:pPr>
            <w:r>
              <w:rPr>
                <w:rFonts w:hint="eastAsia"/>
                <w:szCs w:val="21"/>
              </w:rPr>
              <w:t>页面输入</w:t>
            </w:r>
          </w:p>
        </w:tc>
        <w:tc>
          <w:tcPr>
            <w:tcW w:w="7143" w:type="dxa"/>
            <w:tcPrChange w:id="890" w:author="lenovo" w:date="2016-06-21T17:30:00Z">
              <w:tcPr>
                <w:tcW w:w="7087" w:type="dxa"/>
              </w:tcPr>
            </w:tcPrChange>
          </w:tcPr>
          <w:p w14:paraId="2731BEED"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1DC427A0" w14:textId="77777777" w:rsidTr="00DC1257">
        <w:trPr>
          <w:trHeight w:val="225"/>
          <w:trPrChange w:id="891" w:author="lenovo" w:date="2016-06-21T17:30:00Z">
            <w:trPr>
              <w:trHeight w:val="225"/>
            </w:trPr>
          </w:trPrChange>
        </w:trPr>
        <w:tc>
          <w:tcPr>
            <w:tcW w:w="1361" w:type="dxa"/>
            <w:shd w:val="clear" w:color="auto" w:fill="D9D9D9"/>
            <w:tcPrChange w:id="892" w:author="lenovo" w:date="2016-06-21T17:30:00Z">
              <w:tcPr>
                <w:tcW w:w="1985" w:type="dxa"/>
                <w:shd w:val="clear" w:color="auto" w:fill="D9D9D9"/>
              </w:tcPr>
            </w:tcPrChange>
          </w:tcPr>
          <w:p w14:paraId="68949A80" w14:textId="77777777" w:rsidR="00DC1257" w:rsidRDefault="007579A1">
            <w:pPr>
              <w:spacing w:line="360" w:lineRule="atLeast"/>
              <w:rPr>
                <w:szCs w:val="21"/>
              </w:rPr>
            </w:pPr>
            <w:r>
              <w:rPr>
                <w:rFonts w:hint="eastAsia"/>
                <w:szCs w:val="21"/>
              </w:rPr>
              <w:t>页面输出</w:t>
            </w:r>
          </w:p>
        </w:tc>
        <w:tc>
          <w:tcPr>
            <w:tcW w:w="7143" w:type="dxa"/>
            <w:tcPrChange w:id="893" w:author="lenovo" w:date="2016-06-21T17:30:00Z">
              <w:tcPr>
                <w:tcW w:w="7087" w:type="dxa"/>
              </w:tcPr>
            </w:tcPrChange>
          </w:tcPr>
          <w:p w14:paraId="27F7FED6" w14:textId="77777777" w:rsidR="00DC1257" w:rsidRDefault="007579A1">
            <w:pPr>
              <w:widowControl/>
              <w:overflowPunct w:val="0"/>
              <w:autoSpaceDE w:val="0"/>
              <w:autoSpaceDN w:val="0"/>
              <w:adjustRightInd w:val="0"/>
              <w:spacing w:after="100" w:line="360" w:lineRule="atLeast"/>
              <w:textAlignment w:val="baseline"/>
            </w:pPr>
            <w:r>
              <w:rPr>
                <w:rFonts w:hint="eastAsia"/>
              </w:rPr>
              <w:t>定时任务设置信息</w:t>
            </w:r>
            <w:ins w:id="894" w:author="lenovo" w:date="2016-06-21T17:18:00Z">
              <w:r>
                <w:rPr>
                  <w:rFonts w:hint="eastAsia"/>
                </w:rPr>
                <w:t>：</w:t>
              </w:r>
            </w:ins>
            <w:del w:id="895" w:author="lenovo" w:date="2016-06-21T17:18:00Z">
              <w:r>
                <w:rPr>
                  <w:rFonts w:hint="eastAsia"/>
                </w:rPr>
                <w:delText>[</w:delText>
              </w:r>
              <w:r>
                <w:rPr>
                  <w:rFonts w:hint="eastAsia"/>
                </w:rPr>
                <w:delText>列表</w:delText>
              </w:r>
              <w:r>
                <w:rPr>
                  <w:rFonts w:hint="eastAsia"/>
                </w:rPr>
                <w:delText>]</w:delText>
              </w:r>
            </w:del>
          </w:p>
          <w:p w14:paraId="6FF82584" w14:textId="77777777" w:rsidR="00DC1257" w:rsidRDefault="007579A1">
            <w:pPr>
              <w:widowControl/>
              <w:overflowPunct w:val="0"/>
              <w:autoSpaceDE w:val="0"/>
              <w:autoSpaceDN w:val="0"/>
              <w:adjustRightInd w:val="0"/>
              <w:spacing w:after="100" w:line="360" w:lineRule="atLeast"/>
              <w:textAlignment w:val="baseline"/>
            </w:pPr>
            <w:r>
              <w:rPr>
                <w:rFonts w:hint="eastAsia"/>
              </w:rPr>
              <w:lastRenderedPageBreak/>
              <w:t xml:space="preserve">    </w:t>
            </w:r>
            <w:r>
              <w:rPr>
                <w:rFonts w:hint="eastAsia"/>
              </w:rPr>
              <w:t>任务名称，执行时间参数，任务状态，是否</w:t>
            </w:r>
            <w:ins w:id="896" w:author="lenovo" w:date="2016-06-21T17:19:00Z">
              <w:r>
                <w:rPr>
                  <w:rFonts w:hint="eastAsia"/>
                </w:rPr>
                <w:t>只</w:t>
              </w:r>
            </w:ins>
            <w:del w:id="897" w:author="lenovo" w:date="2016-06-21T17:19:00Z">
              <w:r>
                <w:rPr>
                  <w:rFonts w:hint="eastAsia"/>
                </w:rPr>
                <w:delText>值</w:delText>
              </w:r>
            </w:del>
            <w:r>
              <w:rPr>
                <w:rFonts w:hint="eastAsia"/>
              </w:rPr>
              <w:t>工作日执行，任务备注，任务执行类，</w:t>
            </w:r>
            <w:ins w:id="898" w:author="lenovo" w:date="2016-06-22T15:27:00Z">
              <w:r>
                <w:rPr>
                  <w:rFonts w:hint="eastAsia"/>
                </w:rPr>
                <w:t>操作：</w:t>
              </w:r>
            </w:ins>
            <w:r>
              <w:rPr>
                <w:rFonts w:hint="eastAsia"/>
              </w:rPr>
              <w:t>修改</w:t>
            </w:r>
            <w:r>
              <w:rPr>
                <w:rFonts w:hint="eastAsia"/>
              </w:rPr>
              <w:t>[</w:t>
            </w:r>
            <w:r>
              <w:rPr>
                <w:rFonts w:hint="eastAsia"/>
              </w:rPr>
              <w:t>链接</w:t>
            </w:r>
            <w:r>
              <w:rPr>
                <w:rFonts w:hint="eastAsia"/>
              </w:rPr>
              <w:t>]</w:t>
            </w:r>
            <w:r>
              <w:rPr>
                <w:rFonts w:hint="eastAsia"/>
              </w:rPr>
              <w:t>，启动</w:t>
            </w:r>
            <w:r>
              <w:rPr>
                <w:rFonts w:hint="eastAsia"/>
              </w:rPr>
              <w:t>[</w:t>
            </w:r>
            <w:r>
              <w:rPr>
                <w:rFonts w:hint="eastAsia"/>
              </w:rPr>
              <w:t>链接</w:t>
            </w:r>
            <w:r>
              <w:rPr>
                <w:rFonts w:hint="eastAsia"/>
              </w:rPr>
              <w:t>]</w:t>
            </w:r>
            <w:r>
              <w:rPr>
                <w:rFonts w:hint="eastAsia"/>
              </w:rPr>
              <w:t>，停止</w:t>
            </w:r>
            <w:r>
              <w:rPr>
                <w:rFonts w:hint="eastAsia"/>
              </w:rPr>
              <w:t>[</w:t>
            </w:r>
            <w:r>
              <w:rPr>
                <w:rFonts w:hint="eastAsia"/>
              </w:rPr>
              <w:t>链接</w:t>
            </w:r>
            <w:r>
              <w:rPr>
                <w:rFonts w:hint="eastAsia"/>
              </w:rPr>
              <w:t>]</w:t>
            </w:r>
          </w:p>
        </w:tc>
      </w:tr>
      <w:tr w:rsidR="00DC1257" w14:paraId="1E26B3D4" w14:textId="77777777" w:rsidTr="00DC1257">
        <w:trPr>
          <w:trHeight w:val="225"/>
          <w:trPrChange w:id="899" w:author="lenovo" w:date="2016-06-21T17:30:00Z">
            <w:trPr>
              <w:trHeight w:val="225"/>
            </w:trPr>
          </w:trPrChange>
        </w:trPr>
        <w:tc>
          <w:tcPr>
            <w:tcW w:w="1361" w:type="dxa"/>
            <w:shd w:val="clear" w:color="auto" w:fill="D9D9D9"/>
            <w:tcPrChange w:id="900" w:author="lenovo" w:date="2016-06-21T17:30:00Z">
              <w:tcPr>
                <w:tcW w:w="1985" w:type="dxa"/>
                <w:shd w:val="clear" w:color="auto" w:fill="D9D9D9"/>
              </w:tcPr>
            </w:tcPrChange>
          </w:tcPr>
          <w:p w14:paraId="0930E38B" w14:textId="77777777" w:rsidR="00DC1257" w:rsidRDefault="007579A1">
            <w:pPr>
              <w:spacing w:line="360" w:lineRule="atLeast"/>
              <w:rPr>
                <w:szCs w:val="21"/>
              </w:rPr>
            </w:pPr>
            <w:r>
              <w:rPr>
                <w:rFonts w:hint="eastAsia"/>
                <w:szCs w:val="21"/>
              </w:rPr>
              <w:lastRenderedPageBreak/>
              <w:t>参考画面</w:t>
            </w:r>
          </w:p>
        </w:tc>
        <w:tc>
          <w:tcPr>
            <w:tcW w:w="7143" w:type="dxa"/>
            <w:tcPrChange w:id="901" w:author="lenovo" w:date="2016-06-21T17:30:00Z">
              <w:tcPr>
                <w:tcW w:w="7087" w:type="dxa"/>
              </w:tcPr>
            </w:tcPrChange>
          </w:tcPr>
          <w:p w14:paraId="33960ABD" w14:textId="77777777" w:rsidR="00DC1257" w:rsidRDefault="0023358B">
            <w:pPr>
              <w:widowControl/>
              <w:overflowPunct w:val="0"/>
              <w:autoSpaceDE w:val="0"/>
              <w:autoSpaceDN w:val="0"/>
              <w:adjustRightInd w:val="0"/>
              <w:spacing w:after="100" w:line="360" w:lineRule="atLeast"/>
              <w:textAlignment w:val="baseline"/>
            </w:pPr>
            <w:ins w:id="902" w:author="lenovo" w:date="2016-06-21T17:19:00Z">
              <w:r>
                <w:rPr>
                  <w:noProof/>
                </w:rPr>
                <w:drawing>
                  <wp:inline distT="0" distB="0" distL="114300" distR="114300" wp14:anchorId="55C0206D" wp14:editId="46A8E564">
                    <wp:extent cx="4392930" cy="546735"/>
                    <wp:effectExtent l="0" t="0" r="7620" b="5715"/>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48" cstate="print"/>
                            <a:stretch>
                              <a:fillRect/>
                            </a:stretch>
                          </pic:blipFill>
                          <pic:spPr>
                            <a:xfrm>
                              <a:off x="0" y="0"/>
                              <a:ext cx="4392930" cy="546735"/>
                            </a:xfrm>
                            <a:prstGeom prst="rect">
                              <a:avLst/>
                            </a:prstGeom>
                            <a:noFill/>
                            <a:ln w="9525">
                              <a:noFill/>
                            </a:ln>
                          </pic:spPr>
                        </pic:pic>
                      </a:graphicData>
                    </a:graphic>
                  </wp:inline>
                </w:drawing>
              </w:r>
            </w:ins>
          </w:p>
        </w:tc>
      </w:tr>
      <w:tr w:rsidR="00DC1257" w14:paraId="5BA3BBEA" w14:textId="77777777" w:rsidTr="00DC1257">
        <w:trPr>
          <w:trHeight w:val="225"/>
          <w:trPrChange w:id="903" w:author="lenovo" w:date="2016-06-21T17:30:00Z">
            <w:trPr>
              <w:trHeight w:val="225"/>
            </w:trPr>
          </w:trPrChange>
        </w:trPr>
        <w:tc>
          <w:tcPr>
            <w:tcW w:w="1361" w:type="dxa"/>
            <w:shd w:val="clear" w:color="auto" w:fill="D9D9D9"/>
            <w:tcPrChange w:id="904" w:author="lenovo" w:date="2016-06-21T17:30:00Z">
              <w:tcPr>
                <w:tcW w:w="1985" w:type="dxa"/>
                <w:shd w:val="clear" w:color="auto" w:fill="D9D9D9"/>
              </w:tcPr>
            </w:tcPrChange>
          </w:tcPr>
          <w:p w14:paraId="4DCD8436" w14:textId="77777777" w:rsidR="00DC1257" w:rsidRDefault="007579A1">
            <w:pPr>
              <w:spacing w:line="360" w:lineRule="atLeast"/>
              <w:rPr>
                <w:szCs w:val="21"/>
              </w:rPr>
            </w:pPr>
            <w:r>
              <w:rPr>
                <w:rFonts w:hint="eastAsia"/>
                <w:szCs w:val="21"/>
              </w:rPr>
              <w:t>业务规则</w:t>
            </w:r>
          </w:p>
        </w:tc>
        <w:tc>
          <w:tcPr>
            <w:tcW w:w="7143" w:type="dxa"/>
            <w:tcPrChange w:id="905" w:author="lenovo" w:date="2016-06-21T17:30:00Z">
              <w:tcPr>
                <w:tcW w:w="7087" w:type="dxa"/>
              </w:tcPr>
            </w:tcPrChange>
          </w:tcPr>
          <w:p w14:paraId="6055EE4C" w14:textId="77777777" w:rsidR="00DC1257" w:rsidRDefault="00DC1257">
            <w:pPr>
              <w:widowControl/>
              <w:overflowPunct w:val="0"/>
              <w:autoSpaceDE w:val="0"/>
              <w:autoSpaceDN w:val="0"/>
              <w:adjustRightInd w:val="0"/>
              <w:spacing w:after="100" w:line="360" w:lineRule="atLeast"/>
              <w:jc w:val="left"/>
              <w:textAlignment w:val="baseline"/>
              <w:rPr>
                <w:rFonts w:hAnsi="宋体"/>
                <w:szCs w:val="21"/>
              </w:rPr>
            </w:pPr>
          </w:p>
        </w:tc>
      </w:tr>
      <w:tr w:rsidR="00DC1257" w14:paraId="0C01F2C5" w14:textId="77777777" w:rsidTr="00DC1257">
        <w:trPr>
          <w:trHeight w:val="225"/>
          <w:trPrChange w:id="906" w:author="lenovo" w:date="2016-06-21T17:30:00Z">
            <w:trPr>
              <w:trHeight w:val="225"/>
            </w:trPr>
          </w:trPrChange>
        </w:trPr>
        <w:tc>
          <w:tcPr>
            <w:tcW w:w="1361" w:type="dxa"/>
            <w:shd w:val="clear" w:color="auto" w:fill="D9D9D9"/>
            <w:tcPrChange w:id="907" w:author="lenovo" w:date="2016-06-21T17:30:00Z">
              <w:tcPr>
                <w:tcW w:w="1985" w:type="dxa"/>
                <w:shd w:val="clear" w:color="auto" w:fill="D9D9D9"/>
              </w:tcPr>
            </w:tcPrChange>
          </w:tcPr>
          <w:p w14:paraId="336CE5D6" w14:textId="77777777" w:rsidR="00DC1257" w:rsidRDefault="007579A1">
            <w:pPr>
              <w:spacing w:line="360" w:lineRule="atLeast"/>
              <w:rPr>
                <w:rFonts w:hAnsi="宋体"/>
                <w:szCs w:val="21"/>
              </w:rPr>
            </w:pPr>
            <w:r>
              <w:rPr>
                <w:rFonts w:hAnsi="宋体" w:hint="eastAsia"/>
                <w:szCs w:val="21"/>
              </w:rPr>
              <w:t>备注</w:t>
            </w:r>
          </w:p>
        </w:tc>
        <w:tc>
          <w:tcPr>
            <w:tcW w:w="7143" w:type="dxa"/>
            <w:tcPrChange w:id="908" w:author="lenovo" w:date="2016-06-21T17:30:00Z">
              <w:tcPr>
                <w:tcW w:w="7087" w:type="dxa"/>
              </w:tcPr>
            </w:tcPrChange>
          </w:tcPr>
          <w:p w14:paraId="73BA16CF"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、点击修改</w:t>
            </w:r>
            <w:r>
              <w:rPr>
                <w:rFonts w:hint="eastAsia"/>
              </w:rPr>
              <w:t>[</w:t>
            </w:r>
            <w:ins w:id="909" w:author="lenovo" w:date="2016-06-21T17:19:00Z">
              <w:r>
                <w:rPr>
                  <w:rFonts w:hint="eastAsia"/>
                </w:rPr>
                <w:t>链接</w:t>
              </w:r>
            </w:ins>
            <w:del w:id="910" w:author="lenovo" w:date="2016-06-21T17:19:00Z">
              <w:r>
                <w:rPr>
                  <w:rFonts w:hint="eastAsia"/>
                </w:rPr>
                <w:delText>按钮</w:delText>
              </w:r>
            </w:del>
            <w:r>
              <w:rPr>
                <w:rFonts w:hint="eastAsia"/>
              </w:rPr>
              <w:t>]</w:t>
            </w:r>
            <w:r>
              <w:rPr>
                <w:rFonts w:hint="eastAsia"/>
              </w:rPr>
              <w:t>，页面跳转到定时任务设置修改模态窗口，参见</w:t>
            </w:r>
            <w:r>
              <w:rPr>
                <w:rFonts w:hint="eastAsia"/>
              </w:rPr>
              <w:t xml:space="preserve"> </w:t>
            </w:r>
            <w:r>
              <w:rPr>
                <w:rFonts w:hint="eastAsia"/>
              </w:rPr>
              <w:t>“</w:t>
            </w:r>
            <w:del w:id="911" w:author="lenovo" w:date="2016-06-21T17:19:00Z">
              <w:r>
                <w:rPr>
                  <w:rFonts w:hint="eastAsia"/>
                </w:rPr>
                <w:delText>章节</w:delText>
              </w:r>
              <w:r>
                <w:rPr>
                  <w:rFonts w:hint="eastAsia"/>
                </w:rPr>
                <w:delText xml:space="preserve"> 3.6.2</w:delText>
              </w:r>
              <w:r>
                <w:rPr>
                  <w:rFonts w:hint="eastAsia"/>
                </w:rPr>
                <w:delText>定时任务设置修改</w:delText>
              </w:r>
            </w:del>
            <w:ins w:id="912" w:author="lenovo" w:date="2016-06-21T17:20:00Z">
              <w:r w:rsidR="00E21B5E">
                <w:rPr>
                  <w:rFonts w:hint="eastAsia"/>
                </w:rPr>
                <w:fldChar w:fldCharType="begin"/>
              </w:r>
              <w:r>
                <w:rPr>
                  <w:rFonts w:hint="eastAsia"/>
                </w:rPr>
                <w:instrText xml:space="preserve"> REF _Toc2477 \h </w:instrText>
              </w:r>
            </w:ins>
            <w:r w:rsidR="00E21B5E">
              <w:rPr>
                <w:rFonts w:hint="eastAsia"/>
              </w:rPr>
            </w:r>
            <w:ins w:id="913" w:author="lenovo" w:date="2016-06-21T17:20:00Z">
              <w:r w:rsidR="00E21B5E">
                <w:rPr>
                  <w:rFonts w:hint="eastAsia"/>
                </w:rPr>
                <w:fldChar w:fldCharType="separate"/>
              </w:r>
              <w:r>
                <w:rPr>
                  <w:rFonts w:hint="eastAsia"/>
                </w:rPr>
                <w:t>定时任务设置修改</w:t>
              </w:r>
              <w:r w:rsidR="00E21B5E">
                <w:rPr>
                  <w:rFonts w:hint="eastAsia"/>
                </w:rPr>
                <w:fldChar w:fldCharType="end"/>
              </w:r>
            </w:ins>
            <w:r>
              <w:rPr>
                <w:rFonts w:hint="eastAsia"/>
              </w:rPr>
              <w:t>”</w:t>
            </w:r>
          </w:p>
          <w:p w14:paraId="4509FBC2"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w:t>
            </w:r>
            <w:ins w:id="914" w:author="lenovo" w:date="2016-06-21T17:20:00Z">
              <w:r>
                <w:rPr>
                  <w:rFonts w:hint="eastAsia"/>
                </w:rPr>
                <w:t>启动</w:t>
              </w:r>
            </w:ins>
            <w:del w:id="915" w:author="lenovo" w:date="2016-06-21T17:20:00Z">
              <w:r>
                <w:rPr>
                  <w:rFonts w:hint="eastAsia"/>
                </w:rPr>
                <w:delText>开始</w:delText>
              </w:r>
            </w:del>
            <w:r>
              <w:rPr>
                <w:rFonts w:hint="eastAsia"/>
              </w:rPr>
              <w:t>[</w:t>
            </w:r>
            <w:ins w:id="916" w:author="lenovo" w:date="2016-06-21T17:20:00Z">
              <w:r>
                <w:rPr>
                  <w:rFonts w:hint="eastAsia"/>
                </w:rPr>
                <w:t>链接</w:t>
              </w:r>
            </w:ins>
            <w:del w:id="917" w:author="lenovo" w:date="2016-06-21T17:20:00Z">
              <w:r>
                <w:rPr>
                  <w:rFonts w:hint="eastAsia"/>
                </w:rPr>
                <w:delText>按钮</w:delText>
              </w:r>
            </w:del>
            <w:r>
              <w:rPr>
                <w:rFonts w:hint="eastAsia"/>
              </w:rPr>
              <w:t>]</w:t>
            </w:r>
            <w:r>
              <w:rPr>
                <w:rFonts w:hint="eastAsia"/>
              </w:rPr>
              <w:t>，</w:t>
            </w:r>
            <w:ins w:id="918" w:author="lenovo" w:date="2016-06-21T17:20:00Z">
              <w:r>
                <w:rPr>
                  <w:rFonts w:hint="eastAsia"/>
                </w:rPr>
                <w:t>修改任务</w:t>
              </w:r>
            </w:ins>
            <w:r>
              <w:rPr>
                <w:rFonts w:hint="eastAsia"/>
              </w:rPr>
              <w:t>状态为开始</w:t>
            </w:r>
          </w:p>
          <w:p w14:paraId="2B0C255C"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、点击停止</w:t>
            </w:r>
            <w:r>
              <w:rPr>
                <w:rFonts w:hint="eastAsia"/>
              </w:rPr>
              <w:t>[</w:t>
            </w:r>
            <w:ins w:id="919" w:author="lenovo" w:date="2016-06-21T17:20:00Z">
              <w:r>
                <w:rPr>
                  <w:rFonts w:hint="eastAsia"/>
                </w:rPr>
                <w:t>链接</w:t>
              </w:r>
            </w:ins>
            <w:del w:id="920" w:author="lenovo" w:date="2016-06-21T17:20:00Z">
              <w:r>
                <w:rPr>
                  <w:rFonts w:hint="eastAsia"/>
                </w:rPr>
                <w:delText>按钮</w:delText>
              </w:r>
            </w:del>
            <w:r>
              <w:rPr>
                <w:rFonts w:hint="eastAsia"/>
              </w:rPr>
              <w:t>]</w:t>
            </w:r>
            <w:r>
              <w:rPr>
                <w:rFonts w:hint="eastAsia"/>
              </w:rPr>
              <w:t>，</w:t>
            </w:r>
            <w:ins w:id="921" w:author="lenovo" w:date="2016-06-21T17:20:00Z">
              <w:r>
                <w:rPr>
                  <w:rFonts w:hint="eastAsia"/>
                </w:rPr>
                <w:t>修改任务</w:t>
              </w:r>
            </w:ins>
            <w:r>
              <w:rPr>
                <w:rFonts w:hint="eastAsia"/>
              </w:rPr>
              <w:t>状态为停止</w:t>
            </w:r>
          </w:p>
        </w:tc>
      </w:tr>
    </w:tbl>
    <w:p w14:paraId="41CB39D2" w14:textId="77777777" w:rsidR="00DC1257" w:rsidRDefault="007579A1">
      <w:pPr>
        <w:pStyle w:val="3"/>
        <w:numPr>
          <w:ilvl w:val="2"/>
          <w:numId w:val="1"/>
        </w:numPr>
        <w:rPr>
          <w:rFonts w:ascii="黑体" w:eastAsia="黑体"/>
          <w:sz w:val="24"/>
          <w:szCs w:val="24"/>
        </w:rPr>
      </w:pPr>
      <w:bookmarkStart w:id="922" w:name="_Toc2477"/>
      <w:r>
        <w:rPr>
          <w:rFonts w:ascii="黑体" w:eastAsia="黑体" w:hint="eastAsia"/>
          <w:sz w:val="24"/>
          <w:szCs w:val="24"/>
        </w:rPr>
        <w:t>定时任务设置修改</w:t>
      </w:r>
      <w:bookmarkEnd w:id="92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923" w:author="lenovo" w:date="2016-06-21T17:31: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924">
          <w:tblGrid>
            <w:gridCol w:w="1985"/>
            <w:gridCol w:w="7087"/>
          </w:tblGrid>
        </w:tblGridChange>
      </w:tblGrid>
      <w:tr w:rsidR="00DC1257" w14:paraId="2335C075" w14:textId="77777777" w:rsidTr="00DC1257">
        <w:trPr>
          <w:trHeight w:val="463"/>
          <w:trPrChange w:id="925" w:author="lenovo" w:date="2016-06-21T17:31:00Z">
            <w:trPr>
              <w:trHeight w:val="463"/>
            </w:trPr>
          </w:trPrChange>
        </w:trPr>
        <w:tc>
          <w:tcPr>
            <w:tcW w:w="1361" w:type="dxa"/>
            <w:shd w:val="clear" w:color="auto" w:fill="D9D9D9"/>
            <w:tcPrChange w:id="926" w:author="lenovo" w:date="2016-06-21T17:31:00Z">
              <w:tcPr>
                <w:tcW w:w="1985" w:type="dxa"/>
                <w:shd w:val="clear" w:color="auto" w:fill="D9D9D9"/>
              </w:tcPr>
            </w:tcPrChange>
          </w:tcPr>
          <w:p w14:paraId="2C76075B" w14:textId="77777777" w:rsidR="00DC1257" w:rsidRDefault="007579A1">
            <w:pPr>
              <w:spacing w:line="360" w:lineRule="atLeast"/>
              <w:rPr>
                <w:szCs w:val="21"/>
              </w:rPr>
            </w:pPr>
            <w:r>
              <w:rPr>
                <w:rFonts w:hint="eastAsia"/>
                <w:szCs w:val="21"/>
              </w:rPr>
              <w:t>功能概述</w:t>
            </w:r>
          </w:p>
        </w:tc>
        <w:tc>
          <w:tcPr>
            <w:tcW w:w="7143" w:type="dxa"/>
            <w:tcPrChange w:id="927" w:author="lenovo" w:date="2016-06-21T17:31:00Z">
              <w:tcPr>
                <w:tcW w:w="7087" w:type="dxa"/>
              </w:tcPr>
            </w:tcPrChange>
          </w:tcPr>
          <w:p w14:paraId="4704EE46" w14:textId="77777777" w:rsidR="00DC1257" w:rsidRDefault="007579A1">
            <w:pPr>
              <w:spacing w:line="360" w:lineRule="atLeast"/>
            </w:pPr>
            <w:r>
              <w:rPr>
                <w:rFonts w:hint="eastAsia"/>
              </w:rPr>
              <w:t>定时任务设置修改</w:t>
            </w:r>
          </w:p>
        </w:tc>
      </w:tr>
      <w:tr w:rsidR="00DC1257" w14:paraId="5A87CAEE" w14:textId="77777777" w:rsidTr="00DC1257">
        <w:trPr>
          <w:trHeight w:val="225"/>
          <w:trPrChange w:id="928" w:author="lenovo" w:date="2016-06-21T17:31:00Z">
            <w:trPr>
              <w:trHeight w:val="225"/>
            </w:trPr>
          </w:trPrChange>
        </w:trPr>
        <w:tc>
          <w:tcPr>
            <w:tcW w:w="1361" w:type="dxa"/>
            <w:shd w:val="clear" w:color="auto" w:fill="D9D9D9"/>
            <w:tcPrChange w:id="929" w:author="lenovo" w:date="2016-06-21T17:31:00Z">
              <w:tcPr>
                <w:tcW w:w="1985" w:type="dxa"/>
                <w:shd w:val="clear" w:color="auto" w:fill="D9D9D9"/>
              </w:tcPr>
            </w:tcPrChange>
          </w:tcPr>
          <w:p w14:paraId="602517DA" w14:textId="77777777" w:rsidR="00DC1257" w:rsidRDefault="007579A1">
            <w:pPr>
              <w:spacing w:line="360" w:lineRule="atLeast"/>
              <w:rPr>
                <w:szCs w:val="21"/>
              </w:rPr>
            </w:pPr>
            <w:r>
              <w:rPr>
                <w:rFonts w:hint="eastAsia"/>
                <w:szCs w:val="21"/>
              </w:rPr>
              <w:t>页面输入</w:t>
            </w:r>
          </w:p>
        </w:tc>
        <w:tc>
          <w:tcPr>
            <w:tcW w:w="7143" w:type="dxa"/>
            <w:tcPrChange w:id="930" w:author="lenovo" w:date="2016-06-21T17:31:00Z">
              <w:tcPr>
                <w:tcW w:w="7087" w:type="dxa"/>
              </w:tcPr>
            </w:tcPrChange>
          </w:tcPr>
          <w:p w14:paraId="0A10EDC0" w14:textId="77777777" w:rsidR="00DC1257" w:rsidRDefault="007579A1">
            <w:pPr>
              <w:widowControl/>
              <w:overflowPunct w:val="0"/>
              <w:autoSpaceDE w:val="0"/>
              <w:autoSpaceDN w:val="0"/>
              <w:adjustRightInd w:val="0"/>
              <w:spacing w:after="100" w:line="360" w:lineRule="atLeast"/>
              <w:textAlignment w:val="baseline"/>
            </w:pPr>
            <w:r>
              <w:rPr>
                <w:rFonts w:hint="eastAsia"/>
              </w:rPr>
              <w:t>定时任务设置信息</w:t>
            </w:r>
            <w:ins w:id="931" w:author="lenovo" w:date="2016-06-21T17:21:00Z">
              <w:r>
                <w:rPr>
                  <w:rFonts w:hint="eastAsia"/>
                </w:rPr>
                <w:t>：</w:t>
              </w:r>
            </w:ins>
            <w:del w:id="932" w:author="lenovo" w:date="2016-06-21T17:21:00Z">
              <w:r>
                <w:rPr>
                  <w:rFonts w:hint="eastAsia"/>
                </w:rPr>
                <w:delText>[</w:delText>
              </w:r>
              <w:r>
                <w:rPr>
                  <w:rFonts w:hint="eastAsia"/>
                </w:rPr>
                <w:delText>列表</w:delText>
              </w:r>
              <w:r>
                <w:rPr>
                  <w:rFonts w:hint="eastAsia"/>
                </w:rPr>
                <w:delText>]</w:delText>
              </w:r>
            </w:del>
          </w:p>
          <w:p w14:paraId="467D9346"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 xml:space="preserve">    </w:t>
            </w:r>
            <w:r>
              <w:rPr>
                <w:rFonts w:hint="eastAsia"/>
              </w:rPr>
              <w:t>执行时间参数</w:t>
            </w:r>
            <w:r>
              <w:rPr>
                <w:rFonts w:hint="eastAsia"/>
              </w:rPr>
              <w:t>[</w:t>
            </w:r>
            <w:r>
              <w:rPr>
                <w:rFonts w:hint="eastAsia"/>
              </w:rPr>
              <w:t>输入框</w:t>
            </w:r>
            <w:r>
              <w:rPr>
                <w:rFonts w:hint="eastAsia"/>
              </w:rPr>
              <w:t>]</w:t>
            </w:r>
            <w:r>
              <w:rPr>
                <w:rFonts w:hint="eastAsia"/>
              </w:rPr>
              <w:t>，是否只工作日执行</w:t>
            </w:r>
            <w:r>
              <w:rPr>
                <w:rFonts w:hint="eastAsia"/>
              </w:rPr>
              <w:t>[</w:t>
            </w:r>
            <w:r>
              <w:rPr>
                <w:rFonts w:hint="eastAsia"/>
              </w:rPr>
              <w:t>下拉框</w:t>
            </w:r>
            <w:r>
              <w:rPr>
                <w:rFonts w:hint="eastAsia"/>
              </w:rPr>
              <w:t>]</w:t>
            </w:r>
            <w:r>
              <w:rPr>
                <w:rFonts w:hint="eastAsia"/>
              </w:rPr>
              <w:t>，任务备注</w:t>
            </w:r>
            <w:r>
              <w:rPr>
                <w:rFonts w:hint="eastAsia"/>
              </w:rPr>
              <w:t>[</w:t>
            </w:r>
            <w:ins w:id="933" w:author="lenovo" w:date="2016-06-21T17:22:00Z">
              <w:r>
                <w:rPr>
                  <w:rFonts w:hint="eastAsia"/>
                </w:rPr>
                <w:t>输入</w:t>
              </w:r>
            </w:ins>
            <w:del w:id="934" w:author="lenovo" w:date="2016-06-21T17:22:00Z">
              <w:r>
                <w:rPr>
                  <w:rFonts w:hint="eastAsia"/>
                </w:rPr>
                <w:delText>文本</w:delText>
              </w:r>
            </w:del>
            <w:r>
              <w:rPr>
                <w:rFonts w:hint="eastAsia"/>
              </w:rPr>
              <w:t>框</w:t>
            </w:r>
            <w:r>
              <w:rPr>
                <w:rFonts w:hint="eastAsia"/>
              </w:rPr>
              <w:t>]</w:t>
            </w:r>
          </w:p>
        </w:tc>
      </w:tr>
      <w:tr w:rsidR="00DC1257" w14:paraId="6A029563" w14:textId="77777777" w:rsidTr="00DC1257">
        <w:trPr>
          <w:trHeight w:val="225"/>
          <w:trPrChange w:id="935" w:author="lenovo" w:date="2016-06-21T17:31:00Z">
            <w:trPr>
              <w:trHeight w:val="225"/>
            </w:trPr>
          </w:trPrChange>
        </w:trPr>
        <w:tc>
          <w:tcPr>
            <w:tcW w:w="1361" w:type="dxa"/>
            <w:shd w:val="clear" w:color="auto" w:fill="D9D9D9"/>
            <w:tcPrChange w:id="936" w:author="lenovo" w:date="2016-06-21T17:31:00Z">
              <w:tcPr>
                <w:tcW w:w="1985" w:type="dxa"/>
                <w:shd w:val="clear" w:color="auto" w:fill="D9D9D9"/>
              </w:tcPr>
            </w:tcPrChange>
          </w:tcPr>
          <w:p w14:paraId="2680F8E2" w14:textId="77777777" w:rsidR="00DC1257" w:rsidRDefault="007579A1">
            <w:pPr>
              <w:spacing w:line="360" w:lineRule="atLeast"/>
              <w:rPr>
                <w:szCs w:val="21"/>
              </w:rPr>
            </w:pPr>
            <w:r>
              <w:rPr>
                <w:rFonts w:hint="eastAsia"/>
                <w:szCs w:val="21"/>
              </w:rPr>
              <w:t>页面输出</w:t>
            </w:r>
          </w:p>
        </w:tc>
        <w:tc>
          <w:tcPr>
            <w:tcW w:w="7143" w:type="dxa"/>
            <w:tcPrChange w:id="937" w:author="lenovo" w:date="2016-06-21T17:31:00Z">
              <w:tcPr>
                <w:tcW w:w="7087" w:type="dxa"/>
              </w:tcPr>
            </w:tcPrChange>
          </w:tcPr>
          <w:p w14:paraId="3CD8C992"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任务名称</w:t>
            </w:r>
            <w:r>
              <w:rPr>
                <w:rFonts w:hint="eastAsia"/>
              </w:rPr>
              <w:t>[</w:t>
            </w:r>
            <w:r>
              <w:rPr>
                <w:rFonts w:hint="eastAsia"/>
              </w:rPr>
              <w:t>只读显示</w:t>
            </w:r>
            <w:r>
              <w:rPr>
                <w:rFonts w:hint="eastAsia"/>
              </w:rPr>
              <w:t>]</w:t>
            </w:r>
            <w:r>
              <w:rPr>
                <w:rFonts w:hint="eastAsia"/>
              </w:rPr>
              <w:t>，任务状态</w:t>
            </w:r>
            <w:r>
              <w:rPr>
                <w:rFonts w:hint="eastAsia"/>
              </w:rPr>
              <w:t>[</w:t>
            </w:r>
            <w:r>
              <w:rPr>
                <w:rFonts w:hint="eastAsia"/>
              </w:rPr>
              <w:t>只读显示</w:t>
            </w:r>
            <w:r>
              <w:rPr>
                <w:rFonts w:hint="eastAsia"/>
              </w:rPr>
              <w:t>]</w:t>
            </w:r>
          </w:p>
          <w:p w14:paraId="63B9CD37"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保存</w:t>
            </w:r>
            <w:r>
              <w:rPr>
                <w:rFonts w:hint="eastAsia"/>
              </w:rPr>
              <w:t>[</w:t>
            </w:r>
            <w:r>
              <w:rPr>
                <w:rFonts w:hint="eastAsia"/>
              </w:rPr>
              <w:t>按钮</w:t>
            </w:r>
            <w:r>
              <w:rPr>
                <w:rFonts w:hint="eastAsia"/>
              </w:rPr>
              <w:t>]</w:t>
            </w:r>
          </w:p>
        </w:tc>
      </w:tr>
      <w:tr w:rsidR="00DC1257" w14:paraId="67A33C12" w14:textId="77777777" w:rsidTr="00DC1257">
        <w:trPr>
          <w:trHeight w:val="225"/>
          <w:trPrChange w:id="938" w:author="lenovo" w:date="2016-06-21T17:31:00Z">
            <w:trPr>
              <w:trHeight w:val="225"/>
            </w:trPr>
          </w:trPrChange>
        </w:trPr>
        <w:tc>
          <w:tcPr>
            <w:tcW w:w="1361" w:type="dxa"/>
            <w:shd w:val="clear" w:color="auto" w:fill="D9D9D9"/>
            <w:tcPrChange w:id="939" w:author="lenovo" w:date="2016-06-21T17:31:00Z">
              <w:tcPr>
                <w:tcW w:w="1985" w:type="dxa"/>
                <w:shd w:val="clear" w:color="auto" w:fill="D9D9D9"/>
              </w:tcPr>
            </w:tcPrChange>
          </w:tcPr>
          <w:p w14:paraId="0029F214" w14:textId="77777777" w:rsidR="00DC1257" w:rsidRDefault="007579A1">
            <w:pPr>
              <w:spacing w:line="360" w:lineRule="atLeast"/>
              <w:rPr>
                <w:szCs w:val="21"/>
              </w:rPr>
            </w:pPr>
            <w:r>
              <w:rPr>
                <w:rFonts w:hint="eastAsia"/>
                <w:szCs w:val="21"/>
              </w:rPr>
              <w:t>参考画面</w:t>
            </w:r>
          </w:p>
        </w:tc>
        <w:tc>
          <w:tcPr>
            <w:tcW w:w="7143" w:type="dxa"/>
            <w:tcPrChange w:id="940" w:author="lenovo" w:date="2016-06-21T17:31:00Z">
              <w:tcPr>
                <w:tcW w:w="7087" w:type="dxa"/>
              </w:tcPr>
            </w:tcPrChange>
          </w:tcPr>
          <w:p w14:paraId="64388716" w14:textId="77777777" w:rsidR="00DC1257" w:rsidRDefault="0023358B">
            <w:pPr>
              <w:widowControl/>
              <w:overflowPunct w:val="0"/>
              <w:autoSpaceDE w:val="0"/>
              <w:autoSpaceDN w:val="0"/>
              <w:adjustRightInd w:val="0"/>
              <w:spacing w:after="100" w:line="360" w:lineRule="atLeast"/>
              <w:textAlignment w:val="baseline"/>
            </w:pPr>
            <w:ins w:id="941" w:author="lenovo" w:date="2016-06-21T17:21:00Z">
              <w:r>
                <w:rPr>
                  <w:noProof/>
                </w:rPr>
                <w:drawing>
                  <wp:inline distT="0" distB="0" distL="114300" distR="114300" wp14:anchorId="58750777" wp14:editId="1CAC4DC7">
                    <wp:extent cx="4388485" cy="1713230"/>
                    <wp:effectExtent l="0" t="0" r="12065" b="1270"/>
                    <wp:docPr id="1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
                            <pic:cNvPicPr>
                              <a:picLocks noChangeAspect="1"/>
                            </pic:cNvPicPr>
                          </pic:nvPicPr>
                          <pic:blipFill>
                            <a:blip r:embed="rId49" cstate="print"/>
                            <a:stretch>
                              <a:fillRect/>
                            </a:stretch>
                          </pic:blipFill>
                          <pic:spPr>
                            <a:xfrm>
                              <a:off x="0" y="0"/>
                              <a:ext cx="4388485" cy="1713230"/>
                            </a:xfrm>
                            <a:prstGeom prst="rect">
                              <a:avLst/>
                            </a:prstGeom>
                            <a:noFill/>
                            <a:ln w="9525">
                              <a:noFill/>
                            </a:ln>
                          </pic:spPr>
                        </pic:pic>
                      </a:graphicData>
                    </a:graphic>
                  </wp:inline>
                </w:drawing>
              </w:r>
            </w:ins>
          </w:p>
        </w:tc>
      </w:tr>
      <w:tr w:rsidR="00DC1257" w14:paraId="3DD217BE" w14:textId="77777777" w:rsidTr="00DC1257">
        <w:trPr>
          <w:trHeight w:val="225"/>
          <w:trPrChange w:id="942" w:author="lenovo" w:date="2016-06-21T17:31:00Z">
            <w:trPr>
              <w:trHeight w:val="225"/>
            </w:trPr>
          </w:trPrChange>
        </w:trPr>
        <w:tc>
          <w:tcPr>
            <w:tcW w:w="1361" w:type="dxa"/>
            <w:shd w:val="clear" w:color="auto" w:fill="D9D9D9"/>
            <w:tcPrChange w:id="943" w:author="lenovo" w:date="2016-06-21T17:31:00Z">
              <w:tcPr>
                <w:tcW w:w="1985" w:type="dxa"/>
                <w:shd w:val="clear" w:color="auto" w:fill="D9D9D9"/>
              </w:tcPr>
            </w:tcPrChange>
          </w:tcPr>
          <w:p w14:paraId="7C446809" w14:textId="77777777" w:rsidR="00DC1257" w:rsidRDefault="007579A1">
            <w:pPr>
              <w:spacing w:line="360" w:lineRule="atLeast"/>
              <w:rPr>
                <w:szCs w:val="21"/>
              </w:rPr>
            </w:pPr>
            <w:r>
              <w:rPr>
                <w:rFonts w:hint="eastAsia"/>
                <w:szCs w:val="21"/>
              </w:rPr>
              <w:t>业务规则</w:t>
            </w:r>
          </w:p>
        </w:tc>
        <w:tc>
          <w:tcPr>
            <w:tcW w:w="7143" w:type="dxa"/>
            <w:tcPrChange w:id="944" w:author="lenovo" w:date="2016-06-21T17:31:00Z">
              <w:tcPr>
                <w:tcW w:w="7087" w:type="dxa"/>
              </w:tcPr>
            </w:tcPrChange>
          </w:tcPr>
          <w:p w14:paraId="675817E1" w14:textId="77777777" w:rsidR="00DC1257" w:rsidRDefault="007579A1">
            <w:pPr>
              <w:widowControl/>
              <w:overflowPunct w:val="0"/>
              <w:autoSpaceDE w:val="0"/>
              <w:autoSpaceDN w:val="0"/>
              <w:adjustRightInd w:val="0"/>
              <w:spacing w:after="100" w:line="360" w:lineRule="atLeast"/>
              <w:jc w:val="left"/>
              <w:textAlignment w:val="baseline"/>
              <w:rPr>
                <w:del w:id="945" w:author="lenovo" w:date="2016-06-21T17:22:00Z"/>
                <w:rFonts w:hAnsi="宋体"/>
                <w:szCs w:val="21"/>
              </w:rPr>
            </w:pPr>
            <w:r>
              <w:rPr>
                <w:rFonts w:hAnsi="宋体" w:hint="eastAsia"/>
                <w:szCs w:val="21"/>
              </w:rPr>
              <w:t>1.</w:t>
            </w:r>
            <w:r>
              <w:rPr>
                <w:rFonts w:hAnsi="宋体" w:hint="eastAsia"/>
                <w:szCs w:val="21"/>
              </w:rPr>
              <w:t>任务名称</w:t>
            </w:r>
            <w:ins w:id="946" w:author="lenovo" w:date="2016-06-21T17:22:00Z">
              <w:r>
                <w:rPr>
                  <w:rFonts w:hAnsi="宋体" w:hint="eastAsia"/>
                  <w:szCs w:val="21"/>
                </w:rPr>
                <w:t>、任务状态</w:t>
              </w:r>
            </w:ins>
            <w:r>
              <w:rPr>
                <w:rFonts w:hAnsi="宋体" w:hint="eastAsia"/>
                <w:szCs w:val="21"/>
              </w:rPr>
              <w:t>只读</w:t>
            </w:r>
          </w:p>
          <w:p w14:paraId="39990142"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del w:id="947" w:author="lenovo" w:date="2016-06-21T17:22:00Z">
              <w:r>
                <w:rPr>
                  <w:rFonts w:hAnsi="宋体" w:hint="eastAsia"/>
                  <w:szCs w:val="21"/>
                </w:rPr>
                <w:delText>2.</w:delText>
              </w:r>
              <w:r>
                <w:rPr>
                  <w:rFonts w:hAnsi="宋体" w:hint="eastAsia"/>
                  <w:szCs w:val="21"/>
                </w:rPr>
                <w:delText>任务状态只读</w:delText>
              </w:r>
            </w:del>
          </w:p>
        </w:tc>
      </w:tr>
      <w:tr w:rsidR="00DC1257" w14:paraId="0F45315F" w14:textId="77777777" w:rsidTr="00DC1257">
        <w:trPr>
          <w:trHeight w:val="225"/>
          <w:trPrChange w:id="948" w:author="lenovo" w:date="2016-06-21T17:31:00Z">
            <w:trPr>
              <w:trHeight w:val="225"/>
            </w:trPr>
          </w:trPrChange>
        </w:trPr>
        <w:tc>
          <w:tcPr>
            <w:tcW w:w="1361" w:type="dxa"/>
            <w:shd w:val="clear" w:color="auto" w:fill="D9D9D9"/>
            <w:tcPrChange w:id="949" w:author="lenovo" w:date="2016-06-21T17:31:00Z">
              <w:tcPr>
                <w:tcW w:w="1985" w:type="dxa"/>
                <w:shd w:val="clear" w:color="auto" w:fill="D9D9D9"/>
              </w:tcPr>
            </w:tcPrChange>
          </w:tcPr>
          <w:p w14:paraId="3FE5BAE6" w14:textId="77777777" w:rsidR="00DC1257" w:rsidRDefault="007579A1">
            <w:pPr>
              <w:spacing w:line="360" w:lineRule="atLeast"/>
              <w:rPr>
                <w:rFonts w:hAnsi="宋体"/>
                <w:szCs w:val="21"/>
              </w:rPr>
            </w:pPr>
            <w:r>
              <w:rPr>
                <w:rFonts w:hAnsi="宋体" w:hint="eastAsia"/>
                <w:szCs w:val="21"/>
              </w:rPr>
              <w:t>备注</w:t>
            </w:r>
          </w:p>
        </w:tc>
        <w:tc>
          <w:tcPr>
            <w:tcW w:w="7143" w:type="dxa"/>
            <w:tcPrChange w:id="950" w:author="lenovo" w:date="2016-06-21T17:31:00Z">
              <w:tcPr>
                <w:tcW w:w="7087" w:type="dxa"/>
              </w:tcPr>
            </w:tcPrChange>
          </w:tcPr>
          <w:p w14:paraId="6B3FF274"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w:t>
            </w:r>
            <w:r>
              <w:rPr>
                <w:rFonts w:hint="eastAsia"/>
              </w:rPr>
              <w:t xml:space="preserve"> </w:t>
            </w:r>
            <w:r>
              <w:rPr>
                <w:rFonts w:hint="eastAsia"/>
              </w:rPr>
              <w:t>点击保存</w:t>
            </w:r>
            <w:r>
              <w:rPr>
                <w:rFonts w:hint="eastAsia"/>
              </w:rPr>
              <w:t>[</w:t>
            </w:r>
            <w:r>
              <w:rPr>
                <w:rFonts w:hint="eastAsia"/>
              </w:rPr>
              <w:t>按钮</w:t>
            </w:r>
            <w:r>
              <w:rPr>
                <w:rFonts w:hint="eastAsia"/>
              </w:rPr>
              <w:t>]</w:t>
            </w:r>
            <w:r>
              <w:rPr>
                <w:rFonts w:hint="eastAsia"/>
              </w:rPr>
              <w:t>，系统编辑定时任务设置信息，跳转到定时任务设置查询页面，参见</w:t>
            </w:r>
            <w:r>
              <w:rPr>
                <w:rFonts w:hint="eastAsia"/>
              </w:rPr>
              <w:t xml:space="preserve"> </w:t>
            </w:r>
            <w:r>
              <w:rPr>
                <w:rFonts w:hint="eastAsia"/>
              </w:rPr>
              <w:t>“</w:t>
            </w:r>
            <w:del w:id="951" w:author="lenovo" w:date="2016-06-21T17:22:00Z">
              <w:r>
                <w:rPr>
                  <w:rFonts w:hint="eastAsia"/>
                </w:rPr>
                <w:delText>章节</w:delText>
              </w:r>
              <w:r>
                <w:rPr>
                  <w:rFonts w:hint="eastAsia"/>
                </w:rPr>
                <w:delText xml:space="preserve"> 3.6.1</w:delText>
              </w:r>
              <w:r>
                <w:rPr>
                  <w:rFonts w:hint="eastAsia"/>
                </w:rPr>
                <w:delText>定时任务设置查询</w:delText>
              </w:r>
            </w:del>
            <w:ins w:id="952" w:author="lenovo" w:date="2016-06-21T17:22:00Z">
              <w:r w:rsidR="00E21B5E">
                <w:rPr>
                  <w:rFonts w:hint="eastAsia"/>
                </w:rPr>
                <w:fldChar w:fldCharType="begin"/>
              </w:r>
              <w:r>
                <w:rPr>
                  <w:rFonts w:hint="eastAsia"/>
                </w:rPr>
                <w:instrText xml:space="preserve"> REF _Toc17739 \h </w:instrText>
              </w:r>
            </w:ins>
            <w:r w:rsidR="00E21B5E">
              <w:rPr>
                <w:rFonts w:hint="eastAsia"/>
              </w:rPr>
            </w:r>
            <w:ins w:id="953" w:author="lenovo" w:date="2016-06-21T17:22:00Z">
              <w:r w:rsidR="00E21B5E">
                <w:rPr>
                  <w:rFonts w:hint="eastAsia"/>
                </w:rPr>
                <w:fldChar w:fldCharType="separate"/>
              </w:r>
              <w:r>
                <w:rPr>
                  <w:rFonts w:hint="eastAsia"/>
                </w:rPr>
                <w:t>定时任务设置查询</w:t>
              </w:r>
              <w:r w:rsidR="00E21B5E">
                <w:rPr>
                  <w:rFonts w:hint="eastAsia"/>
                </w:rPr>
                <w:fldChar w:fldCharType="end"/>
              </w:r>
            </w:ins>
            <w:r>
              <w:rPr>
                <w:rFonts w:hint="eastAsia"/>
              </w:rPr>
              <w:t>”</w:t>
            </w:r>
          </w:p>
        </w:tc>
      </w:tr>
    </w:tbl>
    <w:p w14:paraId="6C83CC45" w14:textId="77777777" w:rsidR="00DC1257" w:rsidRDefault="00DC1257"/>
    <w:p w14:paraId="17406D34" w14:textId="77777777" w:rsidR="00DC1257" w:rsidRDefault="007579A1">
      <w:pPr>
        <w:pStyle w:val="1"/>
      </w:pPr>
      <w:bookmarkStart w:id="954" w:name="_Toc32247"/>
      <w:bookmarkStart w:id="955" w:name="_Toc262569202"/>
      <w:r>
        <w:rPr>
          <w:rFonts w:hint="eastAsia"/>
        </w:rPr>
        <w:lastRenderedPageBreak/>
        <w:t>参数设置</w:t>
      </w:r>
      <w:bookmarkEnd w:id="954"/>
    </w:p>
    <w:p w14:paraId="1DAA1A5E" w14:textId="77777777" w:rsidR="00DC1257" w:rsidRDefault="007579A1">
      <w:pPr>
        <w:pStyle w:val="2"/>
      </w:pPr>
      <w:bookmarkStart w:id="956" w:name="_Toc9342"/>
      <w:r>
        <w:rPr>
          <w:rFonts w:hint="eastAsia"/>
        </w:rPr>
        <w:t>案件分类维护</w:t>
      </w:r>
      <w:bookmarkEnd w:id="956"/>
      <w:ins w:id="957" w:author="lenovo" w:date="2016-06-21T17:25:00Z">
        <w:r>
          <w:rPr>
            <w:rFonts w:hint="eastAsia"/>
          </w:rPr>
          <w:t>（暂不使用）</w:t>
        </w:r>
      </w:ins>
    </w:p>
    <w:p w14:paraId="21C23DA6" w14:textId="77777777" w:rsidR="00DC1257" w:rsidRDefault="007579A1">
      <w:pPr>
        <w:pStyle w:val="3"/>
        <w:numPr>
          <w:ilvl w:val="2"/>
          <w:numId w:val="1"/>
        </w:numPr>
        <w:rPr>
          <w:rFonts w:ascii="黑体" w:eastAsia="黑体"/>
          <w:sz w:val="24"/>
          <w:szCs w:val="24"/>
        </w:rPr>
      </w:pPr>
      <w:bookmarkStart w:id="958" w:name="_Toc4009"/>
      <w:bookmarkStart w:id="959" w:name="_Ref262563723"/>
      <w:r>
        <w:rPr>
          <w:rFonts w:ascii="黑体" w:eastAsia="黑体" w:hint="eastAsia"/>
          <w:sz w:val="24"/>
          <w:szCs w:val="24"/>
        </w:rPr>
        <w:t>案件分类查询</w:t>
      </w:r>
      <w:bookmarkEnd w:id="958"/>
      <w:bookmarkEnd w:id="959"/>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960" w:author="lenovo" w:date="2016-06-21T17:23: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2"/>
        <w:gridCol w:w="7142"/>
        <w:tblGridChange w:id="961">
          <w:tblGrid>
            <w:gridCol w:w="1980"/>
            <w:gridCol w:w="7092"/>
          </w:tblGrid>
        </w:tblGridChange>
      </w:tblGrid>
      <w:tr w:rsidR="00DC1257" w14:paraId="3B79DB33" w14:textId="77777777" w:rsidTr="00DC1257">
        <w:trPr>
          <w:trHeight w:val="463"/>
          <w:trPrChange w:id="962" w:author="lenovo" w:date="2016-06-21T17:23:00Z">
            <w:trPr>
              <w:trHeight w:val="463"/>
            </w:trPr>
          </w:trPrChange>
        </w:trPr>
        <w:tc>
          <w:tcPr>
            <w:tcW w:w="1362" w:type="dxa"/>
            <w:shd w:val="clear" w:color="auto" w:fill="D9D9D9"/>
            <w:tcPrChange w:id="963" w:author="lenovo" w:date="2016-06-21T17:23:00Z">
              <w:tcPr>
                <w:tcW w:w="1980" w:type="dxa"/>
                <w:shd w:val="clear" w:color="auto" w:fill="D9D9D9"/>
              </w:tcPr>
            </w:tcPrChange>
          </w:tcPr>
          <w:p w14:paraId="33C3D74E" w14:textId="77777777" w:rsidR="00DC1257" w:rsidRDefault="007579A1">
            <w:pPr>
              <w:spacing w:line="360" w:lineRule="atLeast"/>
              <w:rPr>
                <w:szCs w:val="21"/>
              </w:rPr>
            </w:pPr>
            <w:r>
              <w:rPr>
                <w:rFonts w:hint="eastAsia"/>
                <w:szCs w:val="21"/>
              </w:rPr>
              <w:t>功能概述</w:t>
            </w:r>
          </w:p>
        </w:tc>
        <w:tc>
          <w:tcPr>
            <w:tcW w:w="7142" w:type="dxa"/>
            <w:tcPrChange w:id="964" w:author="lenovo" w:date="2016-06-21T17:23:00Z">
              <w:tcPr>
                <w:tcW w:w="7092" w:type="dxa"/>
              </w:tcPr>
            </w:tcPrChange>
          </w:tcPr>
          <w:p w14:paraId="7B27A88B" w14:textId="77777777" w:rsidR="00DC1257" w:rsidRDefault="007579A1">
            <w:pPr>
              <w:spacing w:line="360" w:lineRule="atLeast"/>
            </w:pPr>
            <w:r>
              <w:rPr>
                <w:rFonts w:hint="eastAsia"/>
              </w:rPr>
              <w:t>案件分类查询</w:t>
            </w:r>
          </w:p>
        </w:tc>
      </w:tr>
      <w:tr w:rsidR="00DC1257" w14:paraId="3E8E57F6" w14:textId="77777777" w:rsidTr="00DC1257">
        <w:trPr>
          <w:trHeight w:val="463"/>
          <w:trPrChange w:id="965" w:author="lenovo" w:date="2016-06-21T17:23:00Z">
            <w:trPr>
              <w:trHeight w:val="463"/>
            </w:trPr>
          </w:trPrChange>
        </w:trPr>
        <w:tc>
          <w:tcPr>
            <w:tcW w:w="1362" w:type="dxa"/>
            <w:shd w:val="clear" w:color="auto" w:fill="D9D9D9"/>
            <w:tcPrChange w:id="966" w:author="lenovo" w:date="2016-06-21T17:23:00Z">
              <w:tcPr>
                <w:tcW w:w="1980" w:type="dxa"/>
                <w:shd w:val="clear" w:color="auto" w:fill="D9D9D9"/>
              </w:tcPr>
            </w:tcPrChange>
          </w:tcPr>
          <w:p w14:paraId="4CDB135C" w14:textId="77777777" w:rsidR="00DC1257" w:rsidRDefault="007579A1">
            <w:pPr>
              <w:spacing w:line="360" w:lineRule="atLeast"/>
              <w:rPr>
                <w:szCs w:val="21"/>
              </w:rPr>
            </w:pPr>
            <w:r>
              <w:rPr>
                <w:rFonts w:hint="eastAsia"/>
                <w:szCs w:val="21"/>
              </w:rPr>
              <w:t>页面输入</w:t>
            </w:r>
          </w:p>
        </w:tc>
        <w:tc>
          <w:tcPr>
            <w:tcW w:w="7142" w:type="dxa"/>
            <w:tcPrChange w:id="967" w:author="lenovo" w:date="2016-06-21T17:23:00Z">
              <w:tcPr>
                <w:tcW w:w="7092" w:type="dxa"/>
              </w:tcPr>
            </w:tcPrChange>
          </w:tcPr>
          <w:p w14:paraId="0B82967A" w14:textId="77777777" w:rsidR="00DC1257" w:rsidRDefault="007579A1">
            <w:pPr>
              <w:spacing w:line="360" w:lineRule="atLeast"/>
            </w:pPr>
            <w:r>
              <w:rPr>
                <w:rFonts w:hint="eastAsia"/>
              </w:rPr>
              <w:t>查询输入：</w:t>
            </w:r>
          </w:p>
          <w:p w14:paraId="2BD388EF" w14:textId="77777777" w:rsidR="00DC1257" w:rsidRDefault="007579A1">
            <w:pPr>
              <w:spacing w:line="360" w:lineRule="atLeast"/>
              <w:ind w:firstLine="435"/>
            </w:pPr>
            <w:r>
              <w:rPr>
                <w:rFonts w:hint="eastAsia"/>
              </w:rPr>
              <w:t>案件分类名称</w:t>
            </w:r>
            <w:r>
              <w:rPr>
                <w:rFonts w:hint="eastAsia"/>
              </w:rPr>
              <w:t>[</w:t>
            </w:r>
            <w:r>
              <w:rPr>
                <w:rFonts w:hint="eastAsia"/>
              </w:rPr>
              <w:t>输入框</w:t>
            </w:r>
            <w:r>
              <w:rPr>
                <w:rFonts w:hint="eastAsia"/>
              </w:rPr>
              <w:t>]</w:t>
            </w:r>
            <w:r>
              <w:t>，</w:t>
            </w:r>
            <w:r>
              <w:rPr>
                <w:rFonts w:hint="eastAsia"/>
              </w:rPr>
              <w:t>案件分类代码</w:t>
            </w:r>
            <w:r>
              <w:rPr>
                <w:rFonts w:hint="eastAsia"/>
              </w:rPr>
              <w:t>[</w:t>
            </w:r>
            <w:r>
              <w:rPr>
                <w:rFonts w:hint="eastAsia"/>
              </w:rPr>
              <w:t>输入框</w:t>
            </w:r>
            <w:r>
              <w:rPr>
                <w:rFonts w:hint="eastAsia"/>
              </w:rPr>
              <w:t>]</w:t>
            </w:r>
            <w:r>
              <w:t>，</w:t>
            </w:r>
            <w:r>
              <w:rPr>
                <w:rFonts w:hint="eastAsia"/>
              </w:rPr>
              <w:t>案件分类描述</w:t>
            </w:r>
            <w:r>
              <w:rPr>
                <w:rFonts w:hint="eastAsia"/>
              </w:rPr>
              <w:t>[</w:t>
            </w:r>
            <w:r>
              <w:rPr>
                <w:rFonts w:hint="eastAsia"/>
              </w:rPr>
              <w:t>输入框</w:t>
            </w:r>
            <w:r>
              <w:rPr>
                <w:rFonts w:hint="eastAsia"/>
              </w:rPr>
              <w:t>]</w:t>
            </w:r>
            <w:r>
              <w:rPr>
                <w:rFonts w:hint="eastAsia"/>
              </w:rPr>
              <w:t>。</w:t>
            </w:r>
          </w:p>
          <w:p w14:paraId="6D38FEA8" w14:textId="77777777" w:rsidR="00DC1257" w:rsidRDefault="007579A1">
            <w:pPr>
              <w:spacing w:line="360" w:lineRule="atLeast"/>
              <w:ind w:firstLineChars="200" w:firstLine="420"/>
            </w:pPr>
            <w:r>
              <w:rPr>
                <w:rFonts w:hint="eastAsia"/>
              </w:rPr>
              <w:t>查询</w:t>
            </w:r>
            <w:r>
              <w:rPr>
                <w:rFonts w:hint="eastAsia"/>
              </w:rPr>
              <w:t>[</w:t>
            </w:r>
            <w:r>
              <w:rPr>
                <w:rFonts w:hint="eastAsia"/>
              </w:rPr>
              <w:t>按钮</w:t>
            </w:r>
            <w:r>
              <w:rPr>
                <w:rFonts w:hint="eastAsia"/>
              </w:rPr>
              <w:t>]</w:t>
            </w:r>
            <w:r>
              <w:t>，</w:t>
            </w:r>
            <w:r>
              <w:rPr>
                <w:rFonts w:hint="eastAsia"/>
              </w:rPr>
              <w:t>重置</w:t>
            </w:r>
            <w:r>
              <w:rPr>
                <w:rFonts w:hint="eastAsia"/>
              </w:rPr>
              <w:t>[</w:t>
            </w:r>
            <w:r>
              <w:rPr>
                <w:rFonts w:hint="eastAsia"/>
              </w:rPr>
              <w:t>按钮</w:t>
            </w:r>
            <w:r>
              <w:rPr>
                <w:rFonts w:hint="eastAsia"/>
              </w:rPr>
              <w:t>]</w:t>
            </w:r>
            <w:r>
              <w:rPr>
                <w:rFonts w:hint="eastAsia"/>
              </w:rPr>
              <w:t>。</w:t>
            </w:r>
          </w:p>
        </w:tc>
      </w:tr>
      <w:tr w:rsidR="00DC1257" w14:paraId="646E1CA0" w14:textId="77777777" w:rsidTr="00DC1257">
        <w:trPr>
          <w:trHeight w:val="225"/>
          <w:trPrChange w:id="968" w:author="lenovo" w:date="2016-06-21T17:23:00Z">
            <w:trPr>
              <w:trHeight w:val="225"/>
            </w:trPr>
          </w:trPrChange>
        </w:trPr>
        <w:tc>
          <w:tcPr>
            <w:tcW w:w="1362" w:type="dxa"/>
            <w:shd w:val="clear" w:color="auto" w:fill="D9D9D9"/>
            <w:tcPrChange w:id="969" w:author="lenovo" w:date="2016-06-21T17:23:00Z">
              <w:tcPr>
                <w:tcW w:w="1980" w:type="dxa"/>
                <w:shd w:val="clear" w:color="auto" w:fill="D9D9D9"/>
              </w:tcPr>
            </w:tcPrChange>
          </w:tcPr>
          <w:p w14:paraId="75D1459E" w14:textId="77777777" w:rsidR="00DC1257" w:rsidRDefault="007579A1">
            <w:pPr>
              <w:spacing w:line="360" w:lineRule="atLeast"/>
              <w:rPr>
                <w:szCs w:val="21"/>
              </w:rPr>
            </w:pPr>
            <w:r>
              <w:rPr>
                <w:rFonts w:hint="eastAsia"/>
                <w:szCs w:val="21"/>
              </w:rPr>
              <w:t>页面输出</w:t>
            </w:r>
          </w:p>
        </w:tc>
        <w:tc>
          <w:tcPr>
            <w:tcW w:w="7142" w:type="dxa"/>
            <w:tcPrChange w:id="970" w:author="lenovo" w:date="2016-06-21T17:23:00Z">
              <w:tcPr>
                <w:tcW w:w="7092" w:type="dxa"/>
              </w:tcPr>
            </w:tcPrChange>
          </w:tcPr>
          <w:p w14:paraId="7868A2A6"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案件信息</w:t>
            </w:r>
            <w:del w:id="971" w:author="lenovo" w:date="2016-06-21T17:50:00Z">
              <w:r>
                <w:rPr>
                  <w:rFonts w:hint="eastAsia"/>
                </w:rPr>
                <w:delText>[</w:delText>
              </w:r>
              <w:r>
                <w:rPr>
                  <w:rFonts w:hint="eastAsia"/>
                </w:rPr>
                <w:delText>列表</w:delText>
              </w:r>
              <w:r>
                <w:rPr>
                  <w:rFonts w:hint="eastAsia"/>
                </w:rPr>
                <w:delText>]</w:delText>
              </w:r>
            </w:del>
            <w:r>
              <w:rPr>
                <w:rFonts w:hint="eastAsia"/>
              </w:rPr>
              <w:t>：</w:t>
            </w:r>
          </w:p>
          <w:p w14:paraId="6134BC01" w14:textId="77777777" w:rsidR="00DC1257" w:rsidRDefault="007579A1">
            <w:pPr>
              <w:spacing w:line="360" w:lineRule="atLeast"/>
              <w:ind w:firstLineChars="200" w:firstLine="420"/>
            </w:pPr>
            <w:r>
              <w:rPr>
                <w:rFonts w:hint="eastAsia"/>
              </w:rPr>
              <w:t>案件分类名称，案件分类代码，案件分类描述，案件分类优先级，操作：编辑</w:t>
            </w:r>
            <w:r>
              <w:rPr>
                <w:rFonts w:hint="eastAsia"/>
              </w:rPr>
              <w:t>[</w:t>
            </w:r>
            <w:del w:id="972" w:author="lenovo" w:date="2016-06-21T17:50:00Z">
              <w:r>
                <w:rPr>
                  <w:rFonts w:hint="eastAsia"/>
                </w:rPr>
                <w:delText>超</w:delText>
              </w:r>
            </w:del>
            <w:r>
              <w:rPr>
                <w:rFonts w:hint="eastAsia"/>
              </w:rPr>
              <w:t>链接</w:t>
            </w:r>
            <w:r>
              <w:rPr>
                <w:rFonts w:hint="eastAsia"/>
              </w:rPr>
              <w:t>]</w:t>
            </w:r>
            <w:r>
              <w:rPr>
                <w:rFonts w:hint="eastAsia"/>
              </w:rPr>
              <w:t>、删除</w:t>
            </w:r>
            <w:r>
              <w:rPr>
                <w:rFonts w:hint="eastAsia"/>
              </w:rPr>
              <w:t>[</w:t>
            </w:r>
            <w:del w:id="973" w:author="lenovo" w:date="2016-06-21T17:50:00Z">
              <w:r>
                <w:rPr>
                  <w:rFonts w:hint="eastAsia"/>
                </w:rPr>
                <w:delText>超</w:delText>
              </w:r>
            </w:del>
            <w:r>
              <w:rPr>
                <w:rFonts w:hint="eastAsia"/>
              </w:rPr>
              <w:t>链接</w:t>
            </w:r>
            <w:r>
              <w:rPr>
                <w:rFonts w:hint="eastAsia"/>
              </w:rPr>
              <w:t>]</w:t>
            </w:r>
            <w:r>
              <w:rPr>
                <w:rFonts w:hint="eastAsia"/>
              </w:rPr>
              <w:t>。</w:t>
            </w:r>
          </w:p>
          <w:p w14:paraId="3F1D5C63" w14:textId="77777777" w:rsidR="00DC1257" w:rsidRDefault="007579A1">
            <w:pPr>
              <w:spacing w:line="360" w:lineRule="atLeast"/>
              <w:ind w:firstLineChars="200" w:firstLine="420"/>
              <w:rPr>
                <w:color w:val="FF0000"/>
              </w:rPr>
            </w:pPr>
            <w:r>
              <w:rPr>
                <w:rFonts w:hint="eastAsia"/>
              </w:rPr>
              <w:t>新增</w:t>
            </w:r>
            <w:r>
              <w:rPr>
                <w:rFonts w:hint="eastAsia"/>
              </w:rPr>
              <w:t>[</w:t>
            </w:r>
            <w:r>
              <w:rPr>
                <w:rFonts w:hint="eastAsia"/>
              </w:rPr>
              <w:t>按钮</w:t>
            </w:r>
            <w:r>
              <w:rPr>
                <w:rFonts w:hint="eastAsia"/>
              </w:rPr>
              <w:t>]</w:t>
            </w:r>
          </w:p>
        </w:tc>
      </w:tr>
      <w:tr w:rsidR="00DC1257" w14:paraId="091E28DC" w14:textId="77777777" w:rsidTr="00DC1257">
        <w:trPr>
          <w:trHeight w:val="225"/>
          <w:trPrChange w:id="974" w:author="lenovo" w:date="2016-06-21T17:23:00Z">
            <w:trPr>
              <w:trHeight w:val="225"/>
            </w:trPr>
          </w:trPrChange>
        </w:trPr>
        <w:tc>
          <w:tcPr>
            <w:tcW w:w="1362" w:type="dxa"/>
            <w:shd w:val="clear" w:color="auto" w:fill="D9D9D9"/>
            <w:tcPrChange w:id="975" w:author="lenovo" w:date="2016-06-21T17:23:00Z">
              <w:tcPr>
                <w:tcW w:w="1980" w:type="dxa"/>
                <w:shd w:val="clear" w:color="auto" w:fill="D9D9D9"/>
              </w:tcPr>
            </w:tcPrChange>
          </w:tcPr>
          <w:p w14:paraId="6F4D1E15" w14:textId="77777777" w:rsidR="00DC1257" w:rsidRDefault="007579A1">
            <w:pPr>
              <w:spacing w:line="360" w:lineRule="atLeast"/>
              <w:rPr>
                <w:szCs w:val="21"/>
              </w:rPr>
            </w:pPr>
            <w:r>
              <w:rPr>
                <w:rFonts w:hint="eastAsia"/>
                <w:szCs w:val="21"/>
              </w:rPr>
              <w:t>参考画面</w:t>
            </w:r>
          </w:p>
        </w:tc>
        <w:tc>
          <w:tcPr>
            <w:tcW w:w="7142" w:type="dxa"/>
            <w:tcPrChange w:id="976" w:author="lenovo" w:date="2016-06-21T17:23:00Z">
              <w:tcPr>
                <w:tcW w:w="7092" w:type="dxa"/>
              </w:tcPr>
            </w:tcPrChange>
          </w:tcPr>
          <w:p w14:paraId="7C880469" w14:textId="77777777" w:rsidR="00DC1257" w:rsidRDefault="0023358B">
            <w:pPr>
              <w:widowControl/>
              <w:overflowPunct w:val="0"/>
              <w:autoSpaceDE w:val="0"/>
              <w:autoSpaceDN w:val="0"/>
              <w:adjustRightInd w:val="0"/>
              <w:spacing w:after="100" w:line="360" w:lineRule="atLeast"/>
              <w:textAlignment w:val="baseline"/>
            </w:pPr>
            <w:ins w:id="977" w:author="lenovo" w:date="2016-06-21T17:56:00Z">
              <w:r>
                <w:rPr>
                  <w:noProof/>
                </w:rPr>
                <w:drawing>
                  <wp:inline distT="0" distB="0" distL="114300" distR="114300" wp14:anchorId="19309433" wp14:editId="77B2383F">
                    <wp:extent cx="4393565" cy="1078230"/>
                    <wp:effectExtent l="0" t="0" r="6985" b="7620"/>
                    <wp:docPr id="1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6"/>
                            <pic:cNvPicPr>
                              <a:picLocks noChangeAspect="1"/>
                            </pic:cNvPicPr>
                          </pic:nvPicPr>
                          <pic:blipFill>
                            <a:blip r:embed="rId50" cstate="print"/>
                            <a:stretch>
                              <a:fillRect/>
                            </a:stretch>
                          </pic:blipFill>
                          <pic:spPr>
                            <a:xfrm>
                              <a:off x="0" y="0"/>
                              <a:ext cx="4393565" cy="1078230"/>
                            </a:xfrm>
                            <a:prstGeom prst="rect">
                              <a:avLst/>
                            </a:prstGeom>
                            <a:noFill/>
                            <a:ln w="9525">
                              <a:noFill/>
                            </a:ln>
                          </pic:spPr>
                        </pic:pic>
                      </a:graphicData>
                    </a:graphic>
                  </wp:inline>
                </w:drawing>
              </w:r>
            </w:ins>
          </w:p>
        </w:tc>
      </w:tr>
      <w:tr w:rsidR="00DC1257" w14:paraId="3385C5AA" w14:textId="77777777" w:rsidTr="00DC1257">
        <w:trPr>
          <w:trHeight w:val="225"/>
          <w:trPrChange w:id="978" w:author="lenovo" w:date="2016-06-21T17:23:00Z">
            <w:trPr>
              <w:trHeight w:val="225"/>
            </w:trPr>
          </w:trPrChange>
        </w:trPr>
        <w:tc>
          <w:tcPr>
            <w:tcW w:w="1362" w:type="dxa"/>
            <w:shd w:val="clear" w:color="auto" w:fill="D9D9D9"/>
            <w:tcPrChange w:id="979" w:author="lenovo" w:date="2016-06-21T17:23:00Z">
              <w:tcPr>
                <w:tcW w:w="1980" w:type="dxa"/>
                <w:shd w:val="clear" w:color="auto" w:fill="D9D9D9"/>
              </w:tcPr>
            </w:tcPrChange>
          </w:tcPr>
          <w:p w14:paraId="65122502" w14:textId="77777777" w:rsidR="00DC1257" w:rsidRDefault="007579A1">
            <w:pPr>
              <w:spacing w:line="360" w:lineRule="atLeast"/>
              <w:rPr>
                <w:szCs w:val="21"/>
              </w:rPr>
            </w:pPr>
            <w:r>
              <w:rPr>
                <w:rFonts w:hint="eastAsia"/>
                <w:szCs w:val="21"/>
              </w:rPr>
              <w:t>业务规则</w:t>
            </w:r>
          </w:p>
        </w:tc>
        <w:tc>
          <w:tcPr>
            <w:tcW w:w="7142" w:type="dxa"/>
            <w:tcPrChange w:id="980" w:author="lenovo" w:date="2016-06-21T17:23:00Z">
              <w:tcPr>
                <w:tcW w:w="7092" w:type="dxa"/>
              </w:tcPr>
            </w:tcPrChange>
          </w:tcPr>
          <w:p w14:paraId="0422BA90" w14:textId="77777777" w:rsidR="00DC1257" w:rsidRDefault="007579A1">
            <w:pPr>
              <w:widowControl/>
              <w:overflowPunct w:val="0"/>
              <w:autoSpaceDE w:val="0"/>
              <w:autoSpaceDN w:val="0"/>
              <w:adjustRightInd w:val="0"/>
              <w:spacing w:after="100" w:line="360" w:lineRule="atLeast"/>
              <w:jc w:val="left"/>
              <w:textAlignment w:val="baseline"/>
              <w:rPr>
                <w:del w:id="981" w:author="lenovo" w:date="2016-06-21T17:51:00Z"/>
                <w:rFonts w:hAnsi="宋体"/>
                <w:szCs w:val="21"/>
              </w:rPr>
            </w:pPr>
            <w:del w:id="982" w:author="lenovo" w:date="2016-06-21T17:51:00Z">
              <w:r>
                <w:rPr>
                  <w:rFonts w:hAnsi="宋体" w:hint="eastAsia"/>
                  <w:szCs w:val="21"/>
                </w:rPr>
                <w:delText>1</w:delText>
              </w:r>
              <w:r>
                <w:rPr>
                  <w:rFonts w:hAnsi="宋体" w:hint="eastAsia"/>
                  <w:szCs w:val="21"/>
                </w:rPr>
                <w:delText>、案件分类名称必须唯一</w:delText>
              </w:r>
            </w:del>
          </w:p>
          <w:p w14:paraId="435BCAF4"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del w:id="983" w:author="lenovo" w:date="2016-06-21T17:51:00Z">
              <w:r>
                <w:rPr>
                  <w:rFonts w:hAnsi="宋体" w:hint="eastAsia"/>
                  <w:szCs w:val="21"/>
                </w:rPr>
                <w:delText>2</w:delText>
              </w:r>
              <w:r>
                <w:rPr>
                  <w:rFonts w:hAnsi="宋体" w:hint="eastAsia"/>
                  <w:szCs w:val="21"/>
                </w:rPr>
                <w:delText>、案件分类代码必须唯一</w:delText>
              </w:r>
            </w:del>
          </w:p>
        </w:tc>
      </w:tr>
      <w:tr w:rsidR="00DC1257" w14:paraId="5117933B" w14:textId="77777777" w:rsidTr="00DC1257">
        <w:trPr>
          <w:trHeight w:val="225"/>
          <w:trPrChange w:id="984" w:author="lenovo" w:date="2016-06-21T17:23:00Z">
            <w:trPr>
              <w:trHeight w:val="225"/>
            </w:trPr>
          </w:trPrChange>
        </w:trPr>
        <w:tc>
          <w:tcPr>
            <w:tcW w:w="1362" w:type="dxa"/>
            <w:shd w:val="clear" w:color="auto" w:fill="D9D9D9"/>
            <w:tcPrChange w:id="985" w:author="lenovo" w:date="2016-06-21T17:23:00Z">
              <w:tcPr>
                <w:tcW w:w="1980" w:type="dxa"/>
                <w:shd w:val="clear" w:color="auto" w:fill="D9D9D9"/>
              </w:tcPr>
            </w:tcPrChange>
          </w:tcPr>
          <w:p w14:paraId="2DFCC820" w14:textId="77777777" w:rsidR="00DC1257" w:rsidRDefault="007579A1">
            <w:pPr>
              <w:spacing w:line="360" w:lineRule="atLeast"/>
              <w:rPr>
                <w:rFonts w:hAnsi="宋体"/>
                <w:szCs w:val="21"/>
              </w:rPr>
            </w:pPr>
            <w:r>
              <w:rPr>
                <w:rFonts w:hAnsi="宋体" w:hint="eastAsia"/>
                <w:szCs w:val="21"/>
              </w:rPr>
              <w:t>备注</w:t>
            </w:r>
          </w:p>
        </w:tc>
        <w:tc>
          <w:tcPr>
            <w:tcW w:w="7142" w:type="dxa"/>
            <w:tcPrChange w:id="986" w:author="lenovo" w:date="2016-06-21T17:23:00Z">
              <w:tcPr>
                <w:tcW w:w="7092" w:type="dxa"/>
              </w:tcPr>
            </w:tcPrChange>
          </w:tcPr>
          <w:p w14:paraId="55964466" w14:textId="77777777" w:rsidR="00DC1257" w:rsidRDefault="007579A1">
            <w:pPr>
              <w:widowControl/>
              <w:numPr>
                <w:ilvl w:val="0"/>
                <w:numId w:val="13"/>
              </w:numPr>
              <w:overflowPunct w:val="0"/>
              <w:autoSpaceDE w:val="0"/>
              <w:autoSpaceDN w:val="0"/>
              <w:adjustRightInd w:val="0"/>
              <w:spacing w:after="100" w:line="360" w:lineRule="atLeast"/>
              <w:textAlignment w:val="baseline"/>
              <w:rPr>
                <w:ins w:id="987" w:author="lenovo" w:date="2016-06-21T17:52:00Z"/>
              </w:rPr>
            </w:pPr>
            <w:r>
              <w:rPr>
                <w:rFonts w:hint="eastAsia"/>
              </w:rPr>
              <w:t>点击查询</w:t>
            </w:r>
            <w:ins w:id="988" w:author="lenovo" w:date="2016-06-21T17:51:00Z">
              <w:r>
                <w:rPr>
                  <w:rFonts w:hint="eastAsia"/>
                </w:rPr>
                <w:t>[</w:t>
              </w:r>
            </w:ins>
            <w:del w:id="989" w:author="lenovo" w:date="2016-06-21T17:51:00Z">
              <w:r>
                <w:rPr>
                  <w:rFonts w:hint="eastAsia"/>
                </w:rPr>
                <w:delText>【</w:delText>
              </w:r>
            </w:del>
            <w:r>
              <w:rPr>
                <w:rFonts w:hint="eastAsia"/>
              </w:rPr>
              <w:t>按钮</w:t>
            </w:r>
            <w:ins w:id="990" w:author="lenovo" w:date="2016-06-21T17:51:00Z">
              <w:r>
                <w:rPr>
                  <w:rFonts w:hint="eastAsia"/>
                </w:rPr>
                <w:t>]</w:t>
              </w:r>
            </w:ins>
            <w:del w:id="991" w:author="lenovo" w:date="2016-06-21T17:51:00Z">
              <w:r>
                <w:rPr>
                  <w:rFonts w:hint="eastAsia"/>
                </w:rPr>
                <w:delText>】</w:delText>
              </w:r>
            </w:del>
            <w:r>
              <w:rPr>
                <w:rFonts w:hint="eastAsia"/>
              </w:rPr>
              <w:t>，查出满足查询条件的案件分类信息，显示在结果列表中；</w:t>
            </w:r>
          </w:p>
          <w:p w14:paraId="00CACF8E" w14:textId="77777777" w:rsidR="00DC1257" w:rsidRDefault="007579A1">
            <w:pPr>
              <w:widowControl/>
              <w:numPr>
                <w:ilvl w:val="0"/>
                <w:numId w:val="13"/>
              </w:numPr>
              <w:overflowPunct w:val="0"/>
              <w:autoSpaceDE w:val="0"/>
              <w:autoSpaceDN w:val="0"/>
              <w:adjustRightInd w:val="0"/>
              <w:spacing w:after="100" w:line="360" w:lineRule="atLeast"/>
              <w:textAlignment w:val="baseline"/>
            </w:pPr>
            <w:r>
              <w:rPr>
                <w:rFonts w:hint="eastAsia"/>
              </w:rPr>
              <w:t>点击重置</w:t>
            </w:r>
            <w:ins w:id="992" w:author="lenovo" w:date="2016-06-21T17:51:00Z">
              <w:r>
                <w:rPr>
                  <w:rFonts w:hint="eastAsia"/>
                </w:rPr>
                <w:t>[</w:t>
              </w:r>
            </w:ins>
            <w:del w:id="993" w:author="lenovo" w:date="2016-06-21T17:51:00Z">
              <w:r>
                <w:rPr>
                  <w:rFonts w:hint="eastAsia"/>
                </w:rPr>
                <w:delText>【</w:delText>
              </w:r>
            </w:del>
            <w:r>
              <w:rPr>
                <w:rFonts w:hint="eastAsia"/>
              </w:rPr>
              <w:t>按钮</w:t>
            </w:r>
            <w:ins w:id="994" w:author="lenovo" w:date="2016-06-21T17:51:00Z">
              <w:r>
                <w:rPr>
                  <w:rFonts w:hint="eastAsia"/>
                </w:rPr>
                <w:t>]</w:t>
              </w:r>
            </w:ins>
            <w:del w:id="995" w:author="lenovo" w:date="2016-06-21T17:51:00Z">
              <w:r>
                <w:rPr>
                  <w:rFonts w:hint="eastAsia"/>
                </w:rPr>
                <w:delText>】</w:delText>
              </w:r>
            </w:del>
            <w:r>
              <w:rPr>
                <w:rFonts w:hint="eastAsia"/>
              </w:rPr>
              <w:t>，清空查询条件输入信息</w:t>
            </w:r>
          </w:p>
          <w:p w14:paraId="7F892D89" w14:textId="77777777" w:rsidR="00DC1257" w:rsidRDefault="007579A1">
            <w:pPr>
              <w:widowControl/>
              <w:numPr>
                <w:ilvl w:val="0"/>
                <w:numId w:val="13"/>
              </w:numPr>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del w:id="996" w:author="lenovo" w:date="2016-06-21T17:53:00Z">
              <w:r>
                <w:rPr>
                  <w:rFonts w:hint="eastAsia"/>
                </w:rPr>
                <w:delText>超</w:delText>
              </w:r>
            </w:del>
            <w:r>
              <w:rPr>
                <w:rFonts w:hint="eastAsia"/>
              </w:rPr>
              <w:t>链接</w:t>
            </w:r>
            <w:r>
              <w:rPr>
                <w:rFonts w:hint="eastAsia"/>
              </w:rPr>
              <w:t>]</w:t>
            </w:r>
            <w:r>
              <w:rPr>
                <w:rFonts w:hint="eastAsia"/>
              </w:rPr>
              <w:t>，页面跳转到案件分类编辑</w:t>
            </w:r>
            <w:ins w:id="997" w:author="lenovo" w:date="2016-06-21T17:58:00Z">
              <w:r>
                <w:rPr>
                  <w:rFonts w:hint="eastAsia"/>
                </w:rPr>
                <w:t>模态窗口</w:t>
              </w:r>
            </w:ins>
            <w:del w:id="998" w:author="lenovo" w:date="2016-06-21T17:58:00Z">
              <w:r>
                <w:rPr>
                  <w:rFonts w:hint="eastAsia"/>
                </w:rPr>
                <w:delText>页面</w:delText>
              </w:r>
            </w:del>
            <w:r>
              <w:rPr>
                <w:rFonts w:hint="eastAsia"/>
              </w:rPr>
              <w:t>，参见</w:t>
            </w:r>
            <w:r>
              <w:rPr>
                <w:rFonts w:hint="eastAsia"/>
              </w:rPr>
              <w:t xml:space="preserve"> </w:t>
            </w:r>
            <w:r>
              <w:rPr>
                <w:rFonts w:hint="eastAsia"/>
              </w:rPr>
              <w:t>“</w:t>
            </w:r>
            <w:del w:id="999" w:author="lenovo" w:date="2016-06-21T17:53:00Z">
              <w:r>
                <w:rPr>
                  <w:rFonts w:hint="eastAsia"/>
                </w:rPr>
                <w:delText>章节</w:delText>
              </w:r>
              <w:r>
                <w:rPr>
                  <w:rFonts w:hint="eastAsia"/>
                </w:rPr>
                <w:delText xml:space="preserve"> 4.1.3 </w:delText>
              </w:r>
              <w:r>
                <w:rPr>
                  <w:rFonts w:hint="eastAsia"/>
                </w:rPr>
                <w:delText>案件分类编辑</w:delText>
              </w:r>
            </w:del>
            <w:ins w:id="1000" w:author="lenovo" w:date="2016-06-21T17:53:00Z">
              <w:r w:rsidR="00E21B5E">
                <w:rPr>
                  <w:rFonts w:hint="eastAsia"/>
                </w:rPr>
                <w:fldChar w:fldCharType="begin"/>
              </w:r>
              <w:r>
                <w:rPr>
                  <w:rFonts w:hint="eastAsia"/>
                </w:rPr>
                <w:instrText xml:space="preserve"> REF _Toc13927 \h </w:instrText>
              </w:r>
            </w:ins>
            <w:r w:rsidR="00E21B5E">
              <w:rPr>
                <w:rFonts w:hint="eastAsia"/>
              </w:rPr>
            </w:r>
            <w:ins w:id="1001" w:author="lenovo" w:date="2016-06-21T17:53:00Z">
              <w:r w:rsidR="00E21B5E">
                <w:rPr>
                  <w:rFonts w:hint="eastAsia"/>
                </w:rPr>
                <w:fldChar w:fldCharType="separate"/>
              </w:r>
              <w:r>
                <w:rPr>
                  <w:rFonts w:hint="eastAsia"/>
                </w:rPr>
                <w:t>案件分类编辑</w:t>
              </w:r>
              <w:r w:rsidR="00E21B5E">
                <w:rPr>
                  <w:rFonts w:hint="eastAsia"/>
                </w:rPr>
                <w:fldChar w:fldCharType="end"/>
              </w:r>
            </w:ins>
            <w:r>
              <w:rPr>
                <w:rFonts w:hint="eastAsia"/>
              </w:rPr>
              <w:t>”</w:t>
            </w:r>
          </w:p>
          <w:p w14:paraId="4CA4CE64" w14:textId="77777777" w:rsidR="00DC1257" w:rsidRDefault="007579A1">
            <w:pPr>
              <w:widowControl/>
              <w:numPr>
                <w:ilvl w:val="0"/>
                <w:numId w:val="13"/>
              </w:numPr>
              <w:overflowPunct w:val="0"/>
              <w:autoSpaceDE w:val="0"/>
              <w:autoSpaceDN w:val="0"/>
              <w:adjustRightInd w:val="0"/>
              <w:spacing w:after="100" w:line="360" w:lineRule="atLeast"/>
              <w:textAlignment w:val="baseline"/>
            </w:pPr>
            <w:r>
              <w:rPr>
                <w:rFonts w:hint="eastAsia"/>
              </w:rPr>
              <w:t>点击新增</w:t>
            </w:r>
            <w:ins w:id="1002" w:author="lenovo" w:date="2016-06-21T17:53:00Z">
              <w:r>
                <w:rPr>
                  <w:rFonts w:hint="eastAsia"/>
                </w:rPr>
                <w:t>[</w:t>
              </w:r>
            </w:ins>
            <w:del w:id="1003" w:author="lenovo" w:date="2016-06-21T17:53:00Z">
              <w:r>
                <w:rPr>
                  <w:rFonts w:hint="eastAsia"/>
                </w:rPr>
                <w:delText>【</w:delText>
              </w:r>
            </w:del>
            <w:r>
              <w:rPr>
                <w:rFonts w:hint="eastAsia"/>
              </w:rPr>
              <w:t>按钮</w:t>
            </w:r>
            <w:ins w:id="1004" w:author="lenovo" w:date="2016-06-21T17:53:00Z">
              <w:r>
                <w:rPr>
                  <w:rFonts w:hint="eastAsia"/>
                </w:rPr>
                <w:t>]</w:t>
              </w:r>
            </w:ins>
            <w:del w:id="1005" w:author="lenovo" w:date="2016-06-21T17:53:00Z">
              <w:r>
                <w:rPr>
                  <w:rFonts w:hint="eastAsia"/>
                </w:rPr>
                <w:delText>】</w:delText>
              </w:r>
            </w:del>
            <w:r>
              <w:rPr>
                <w:rFonts w:hint="eastAsia"/>
              </w:rPr>
              <w:t>，页面跳转到案件分类新增</w:t>
            </w:r>
            <w:del w:id="1006" w:author="lenovo" w:date="2016-06-21T17:58:00Z">
              <w:r>
                <w:rPr>
                  <w:rFonts w:hint="eastAsia"/>
                </w:rPr>
                <w:delText>页面</w:delText>
              </w:r>
            </w:del>
            <w:ins w:id="1007" w:author="lenovo" w:date="2016-06-21T17:58:00Z">
              <w:r>
                <w:rPr>
                  <w:rFonts w:hint="eastAsia"/>
                </w:rPr>
                <w:t>模态窗口</w:t>
              </w:r>
            </w:ins>
            <w:r>
              <w:rPr>
                <w:rFonts w:hint="eastAsia"/>
              </w:rPr>
              <w:t>，参见</w:t>
            </w:r>
            <w:r>
              <w:rPr>
                <w:rFonts w:hint="eastAsia"/>
              </w:rPr>
              <w:t xml:space="preserve"> </w:t>
            </w:r>
            <w:r>
              <w:rPr>
                <w:rFonts w:hint="eastAsia"/>
              </w:rPr>
              <w:t>“</w:t>
            </w:r>
            <w:del w:id="1008" w:author="lenovo" w:date="2016-06-21T17:53:00Z">
              <w:r>
                <w:rPr>
                  <w:rFonts w:hint="eastAsia"/>
                </w:rPr>
                <w:delText>章节</w:delText>
              </w:r>
              <w:r>
                <w:rPr>
                  <w:rFonts w:hint="eastAsia"/>
                </w:rPr>
                <w:delText xml:space="preserve"> 4.1.2</w:delText>
              </w:r>
              <w:r>
                <w:rPr>
                  <w:rFonts w:hint="eastAsia"/>
                </w:rPr>
                <w:delText>案件分类新增</w:delText>
              </w:r>
            </w:del>
            <w:ins w:id="1009" w:author="lenovo" w:date="2016-06-21T17:53:00Z">
              <w:r w:rsidR="00E21B5E">
                <w:rPr>
                  <w:rFonts w:hint="eastAsia"/>
                </w:rPr>
                <w:fldChar w:fldCharType="begin"/>
              </w:r>
              <w:r>
                <w:rPr>
                  <w:rFonts w:hint="eastAsia"/>
                </w:rPr>
                <w:instrText xml:space="preserve"> REF _Toc14104 \h </w:instrText>
              </w:r>
            </w:ins>
            <w:r w:rsidR="00E21B5E">
              <w:rPr>
                <w:rFonts w:hint="eastAsia"/>
              </w:rPr>
            </w:r>
            <w:ins w:id="1010" w:author="lenovo" w:date="2016-06-21T17:53:00Z">
              <w:r w:rsidR="00E21B5E">
                <w:rPr>
                  <w:rFonts w:hint="eastAsia"/>
                </w:rPr>
                <w:fldChar w:fldCharType="separate"/>
              </w:r>
              <w:r>
                <w:rPr>
                  <w:rFonts w:hint="eastAsia"/>
                </w:rPr>
                <w:t>案件分类新增</w:t>
              </w:r>
              <w:r w:rsidR="00E21B5E">
                <w:rPr>
                  <w:rFonts w:hint="eastAsia"/>
                </w:rPr>
                <w:fldChar w:fldCharType="end"/>
              </w:r>
            </w:ins>
            <w:r>
              <w:rPr>
                <w:rFonts w:hint="eastAsia"/>
              </w:rPr>
              <w:t>”</w:t>
            </w:r>
          </w:p>
          <w:p w14:paraId="698EADD0" w14:textId="77777777" w:rsidR="00DC1257" w:rsidRDefault="007579A1">
            <w:pPr>
              <w:widowControl/>
              <w:numPr>
                <w:ilvl w:val="0"/>
                <w:numId w:val="13"/>
              </w:numPr>
              <w:overflowPunct w:val="0"/>
              <w:autoSpaceDE w:val="0"/>
              <w:autoSpaceDN w:val="0"/>
              <w:adjustRightInd w:val="0"/>
              <w:spacing w:after="100" w:line="360" w:lineRule="atLeast"/>
              <w:textAlignment w:val="baseline"/>
            </w:pPr>
            <w:r>
              <w:rPr>
                <w:rFonts w:hint="eastAsia"/>
              </w:rPr>
              <w:t>点击</w:t>
            </w:r>
            <w:r>
              <w:rPr>
                <w:rFonts w:hint="eastAsia"/>
                <w:u w:val="single"/>
              </w:rPr>
              <w:t>删除</w:t>
            </w:r>
            <w:r>
              <w:rPr>
                <w:rFonts w:hint="eastAsia"/>
              </w:rPr>
              <w:t>[</w:t>
            </w:r>
            <w:del w:id="1011" w:author="lenovo" w:date="2016-06-21T17:53:00Z">
              <w:r>
                <w:rPr>
                  <w:rFonts w:hint="eastAsia"/>
                </w:rPr>
                <w:delText>超</w:delText>
              </w:r>
            </w:del>
            <w:r>
              <w:rPr>
                <w:rFonts w:hint="eastAsia"/>
              </w:rPr>
              <w:t>链接</w:t>
            </w:r>
            <w:r>
              <w:rPr>
                <w:rFonts w:hint="eastAsia"/>
              </w:rPr>
              <w:t>]</w:t>
            </w:r>
            <w:r>
              <w:rPr>
                <w:rFonts w:hint="eastAsia"/>
              </w:rPr>
              <w:t>，系统提示确认后删除该条记录。</w:t>
            </w:r>
          </w:p>
          <w:p w14:paraId="21AEFC73" w14:textId="77777777" w:rsidR="00DC1257" w:rsidRDefault="007579A1">
            <w:pPr>
              <w:widowControl/>
              <w:numPr>
                <w:ilvl w:val="0"/>
                <w:numId w:val="13"/>
              </w:numPr>
              <w:overflowPunct w:val="0"/>
              <w:autoSpaceDE w:val="0"/>
              <w:autoSpaceDN w:val="0"/>
              <w:adjustRightInd w:val="0"/>
              <w:spacing w:after="100" w:line="360" w:lineRule="atLeast"/>
              <w:textAlignment w:val="baseline"/>
            </w:pPr>
            <w:r>
              <w:rPr>
                <w:rFonts w:hint="eastAsia"/>
              </w:rPr>
              <w:t>各字段长度控制详见数据库设计。</w:t>
            </w:r>
          </w:p>
        </w:tc>
      </w:tr>
    </w:tbl>
    <w:p w14:paraId="107814E7" w14:textId="77777777" w:rsidR="00DC1257" w:rsidRDefault="00DC1257"/>
    <w:p w14:paraId="69C6ACEB" w14:textId="77777777" w:rsidR="00DC1257" w:rsidRDefault="007579A1">
      <w:pPr>
        <w:pStyle w:val="3"/>
        <w:numPr>
          <w:ilvl w:val="2"/>
          <w:numId w:val="1"/>
        </w:numPr>
        <w:rPr>
          <w:rFonts w:ascii="黑体" w:eastAsia="黑体"/>
          <w:sz w:val="24"/>
          <w:szCs w:val="24"/>
        </w:rPr>
      </w:pPr>
      <w:bookmarkStart w:id="1012" w:name="_Ref262494561"/>
      <w:bookmarkStart w:id="1013" w:name="_Toc14104"/>
      <w:r>
        <w:rPr>
          <w:rFonts w:ascii="黑体" w:eastAsia="黑体" w:hint="eastAsia"/>
          <w:sz w:val="24"/>
          <w:szCs w:val="24"/>
        </w:rPr>
        <w:t>案件分类</w:t>
      </w:r>
      <w:bookmarkEnd w:id="1012"/>
      <w:r>
        <w:rPr>
          <w:rFonts w:ascii="黑体" w:eastAsia="黑体" w:hint="eastAsia"/>
          <w:sz w:val="24"/>
          <w:szCs w:val="24"/>
        </w:rPr>
        <w:t>新增</w:t>
      </w:r>
      <w:bookmarkEnd w:id="101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014" w:author="lenovo" w:date="2016-06-21T17:2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015">
          <w:tblGrid>
            <w:gridCol w:w="1985"/>
            <w:gridCol w:w="7087"/>
          </w:tblGrid>
        </w:tblGridChange>
      </w:tblGrid>
      <w:tr w:rsidR="00DC1257" w14:paraId="759E6E3D" w14:textId="77777777" w:rsidTr="00DC1257">
        <w:trPr>
          <w:trHeight w:val="463"/>
          <w:trPrChange w:id="1016" w:author="lenovo" w:date="2016-06-21T17:24:00Z">
            <w:trPr>
              <w:trHeight w:val="463"/>
            </w:trPr>
          </w:trPrChange>
        </w:trPr>
        <w:tc>
          <w:tcPr>
            <w:tcW w:w="1361" w:type="dxa"/>
            <w:shd w:val="clear" w:color="auto" w:fill="D9D9D9"/>
            <w:tcPrChange w:id="1017" w:author="lenovo" w:date="2016-06-21T17:24:00Z">
              <w:tcPr>
                <w:tcW w:w="1985" w:type="dxa"/>
                <w:shd w:val="clear" w:color="auto" w:fill="D9D9D9"/>
              </w:tcPr>
            </w:tcPrChange>
          </w:tcPr>
          <w:p w14:paraId="05E4ACC2" w14:textId="77777777" w:rsidR="00DC1257" w:rsidRDefault="007579A1">
            <w:pPr>
              <w:spacing w:line="360" w:lineRule="atLeast"/>
              <w:rPr>
                <w:szCs w:val="21"/>
              </w:rPr>
            </w:pPr>
            <w:r>
              <w:rPr>
                <w:rFonts w:hint="eastAsia"/>
                <w:szCs w:val="21"/>
              </w:rPr>
              <w:t>功能概述</w:t>
            </w:r>
          </w:p>
        </w:tc>
        <w:tc>
          <w:tcPr>
            <w:tcW w:w="7143" w:type="dxa"/>
            <w:tcPrChange w:id="1018" w:author="lenovo" w:date="2016-06-21T17:24:00Z">
              <w:tcPr>
                <w:tcW w:w="7087" w:type="dxa"/>
              </w:tcPr>
            </w:tcPrChange>
          </w:tcPr>
          <w:p w14:paraId="30C44BD8" w14:textId="77777777" w:rsidR="00DC1257" w:rsidRDefault="007579A1">
            <w:pPr>
              <w:spacing w:line="360" w:lineRule="atLeast"/>
            </w:pPr>
            <w:r>
              <w:rPr>
                <w:rFonts w:hint="eastAsia"/>
              </w:rPr>
              <w:t>案件分类新增</w:t>
            </w:r>
          </w:p>
        </w:tc>
      </w:tr>
      <w:tr w:rsidR="00DC1257" w14:paraId="12571DAB" w14:textId="77777777" w:rsidTr="00DC1257">
        <w:trPr>
          <w:trHeight w:val="225"/>
          <w:trPrChange w:id="1019" w:author="lenovo" w:date="2016-06-21T17:24:00Z">
            <w:trPr>
              <w:trHeight w:val="225"/>
            </w:trPr>
          </w:trPrChange>
        </w:trPr>
        <w:tc>
          <w:tcPr>
            <w:tcW w:w="1361" w:type="dxa"/>
            <w:shd w:val="clear" w:color="auto" w:fill="D9D9D9"/>
            <w:tcPrChange w:id="1020" w:author="lenovo" w:date="2016-06-21T17:24:00Z">
              <w:tcPr>
                <w:tcW w:w="1985" w:type="dxa"/>
                <w:shd w:val="clear" w:color="auto" w:fill="D9D9D9"/>
              </w:tcPr>
            </w:tcPrChange>
          </w:tcPr>
          <w:p w14:paraId="59F81305" w14:textId="77777777" w:rsidR="00DC1257" w:rsidRDefault="007579A1">
            <w:pPr>
              <w:spacing w:line="360" w:lineRule="atLeast"/>
              <w:rPr>
                <w:szCs w:val="21"/>
              </w:rPr>
            </w:pPr>
            <w:r>
              <w:rPr>
                <w:rFonts w:hint="eastAsia"/>
                <w:szCs w:val="21"/>
              </w:rPr>
              <w:t>页面输入</w:t>
            </w:r>
          </w:p>
        </w:tc>
        <w:tc>
          <w:tcPr>
            <w:tcW w:w="7143" w:type="dxa"/>
            <w:tcPrChange w:id="1021" w:author="lenovo" w:date="2016-06-21T17:24:00Z">
              <w:tcPr>
                <w:tcW w:w="7087" w:type="dxa"/>
              </w:tcPr>
            </w:tcPrChange>
          </w:tcPr>
          <w:p w14:paraId="1CFE8035"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6A893F7A"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案件分类名称</w:t>
            </w:r>
            <w:r>
              <w:rPr>
                <w:rFonts w:hint="eastAsia"/>
              </w:rPr>
              <w:t>[</w:t>
            </w:r>
            <w:r>
              <w:rPr>
                <w:rFonts w:hint="eastAsia"/>
              </w:rPr>
              <w:t>必填输入框</w:t>
            </w:r>
            <w:r>
              <w:rPr>
                <w:rFonts w:hint="eastAsia"/>
              </w:rPr>
              <w:t>]</w:t>
            </w:r>
            <w:r>
              <w:t>，</w:t>
            </w:r>
            <w:r>
              <w:rPr>
                <w:rFonts w:hint="eastAsia"/>
              </w:rPr>
              <w:t>案件分类代码</w:t>
            </w:r>
            <w:r>
              <w:rPr>
                <w:rFonts w:hint="eastAsia"/>
              </w:rPr>
              <w:t>[</w:t>
            </w:r>
            <w:r>
              <w:rPr>
                <w:rFonts w:hint="eastAsia"/>
              </w:rPr>
              <w:t>必填输入框</w:t>
            </w:r>
            <w:r>
              <w:rPr>
                <w:rFonts w:hint="eastAsia"/>
              </w:rPr>
              <w:t>]</w:t>
            </w:r>
            <w:r>
              <w:t>，</w:t>
            </w:r>
            <w:r>
              <w:rPr>
                <w:rFonts w:hint="eastAsia"/>
              </w:rPr>
              <w:t>案件分类描述</w:t>
            </w:r>
            <w:r>
              <w:rPr>
                <w:rFonts w:hint="eastAsia"/>
              </w:rPr>
              <w:lastRenderedPageBreak/>
              <w:t>[</w:t>
            </w:r>
            <w:r>
              <w:rPr>
                <w:rFonts w:hint="eastAsia"/>
              </w:rPr>
              <w:t>文本框</w:t>
            </w:r>
            <w:r>
              <w:rPr>
                <w:rFonts w:hint="eastAsia"/>
              </w:rPr>
              <w:t>]</w:t>
            </w:r>
            <w:r>
              <w:t>，</w:t>
            </w:r>
            <w:r>
              <w:rPr>
                <w:rFonts w:hint="eastAsia"/>
              </w:rPr>
              <w:t>案件分类优先级</w:t>
            </w:r>
            <w:r>
              <w:rPr>
                <w:rFonts w:hint="eastAsia"/>
              </w:rPr>
              <w:t>[</w:t>
            </w:r>
            <w:r>
              <w:rPr>
                <w:rFonts w:hint="eastAsia"/>
              </w:rPr>
              <w:t>输入框</w:t>
            </w:r>
            <w:r>
              <w:rPr>
                <w:rFonts w:hint="eastAsia"/>
              </w:rPr>
              <w:t>]</w:t>
            </w:r>
            <w:r>
              <w:rPr>
                <w:rFonts w:hint="eastAsia"/>
              </w:rPr>
              <w:t>。</w:t>
            </w:r>
          </w:p>
          <w:p w14:paraId="2E551D70"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1022" w:author="lenovo" w:date="2016-06-21T17:57:00Z">
              <w:r>
                <w:rPr>
                  <w:rFonts w:hint="eastAsia"/>
                </w:rPr>
                <w:t>确定</w:t>
              </w:r>
            </w:ins>
            <w:del w:id="1023" w:author="lenovo" w:date="2016-06-21T17:57:00Z">
              <w:r>
                <w:rPr>
                  <w:rFonts w:hint="eastAsia"/>
                </w:rPr>
                <w:delText>保存</w:delText>
              </w:r>
            </w:del>
            <w:r>
              <w:rPr>
                <w:rFonts w:hint="eastAsia"/>
              </w:rPr>
              <w:t>[</w:t>
            </w:r>
            <w:r>
              <w:rPr>
                <w:rFonts w:hint="eastAsia"/>
              </w:rPr>
              <w:t>按钮</w:t>
            </w:r>
            <w:r>
              <w:rPr>
                <w:rFonts w:hint="eastAsia"/>
              </w:rPr>
              <w:t>]</w:t>
            </w:r>
            <w:r>
              <w:t>，</w:t>
            </w:r>
            <w:r>
              <w:rPr>
                <w:rFonts w:hint="eastAsia"/>
              </w:rPr>
              <w:t>关闭</w:t>
            </w:r>
            <w:r>
              <w:rPr>
                <w:rFonts w:hint="eastAsia"/>
              </w:rPr>
              <w:t>[</w:t>
            </w:r>
            <w:r>
              <w:rPr>
                <w:rFonts w:hint="eastAsia"/>
              </w:rPr>
              <w:t>按钮</w:t>
            </w:r>
            <w:r>
              <w:rPr>
                <w:rFonts w:hint="eastAsia"/>
              </w:rPr>
              <w:t>]</w:t>
            </w:r>
            <w:r>
              <w:rPr>
                <w:rFonts w:hint="eastAsia"/>
              </w:rPr>
              <w:t>。</w:t>
            </w:r>
          </w:p>
        </w:tc>
      </w:tr>
      <w:tr w:rsidR="00DC1257" w14:paraId="1E0197BA" w14:textId="77777777" w:rsidTr="00DC1257">
        <w:trPr>
          <w:trHeight w:val="225"/>
          <w:trPrChange w:id="1024" w:author="lenovo" w:date="2016-06-21T17:24:00Z">
            <w:trPr>
              <w:trHeight w:val="225"/>
            </w:trPr>
          </w:trPrChange>
        </w:trPr>
        <w:tc>
          <w:tcPr>
            <w:tcW w:w="1361" w:type="dxa"/>
            <w:shd w:val="clear" w:color="auto" w:fill="D9D9D9"/>
            <w:tcPrChange w:id="1025" w:author="lenovo" w:date="2016-06-21T17:24:00Z">
              <w:tcPr>
                <w:tcW w:w="1985" w:type="dxa"/>
                <w:shd w:val="clear" w:color="auto" w:fill="D9D9D9"/>
              </w:tcPr>
            </w:tcPrChange>
          </w:tcPr>
          <w:p w14:paraId="3319E3A4" w14:textId="77777777" w:rsidR="00DC1257" w:rsidRDefault="007579A1">
            <w:pPr>
              <w:spacing w:line="360" w:lineRule="atLeast"/>
              <w:rPr>
                <w:szCs w:val="21"/>
              </w:rPr>
            </w:pPr>
            <w:r>
              <w:rPr>
                <w:rFonts w:hint="eastAsia"/>
                <w:szCs w:val="21"/>
              </w:rPr>
              <w:lastRenderedPageBreak/>
              <w:t>页面输出</w:t>
            </w:r>
          </w:p>
        </w:tc>
        <w:tc>
          <w:tcPr>
            <w:tcW w:w="7143" w:type="dxa"/>
            <w:tcPrChange w:id="1026" w:author="lenovo" w:date="2016-06-21T17:24:00Z">
              <w:tcPr>
                <w:tcW w:w="7087" w:type="dxa"/>
              </w:tcPr>
            </w:tcPrChange>
          </w:tcPr>
          <w:p w14:paraId="033EDF1A" w14:textId="77777777" w:rsidR="00DC1257" w:rsidRDefault="00DC1257">
            <w:pPr>
              <w:spacing w:line="360" w:lineRule="atLeast"/>
            </w:pPr>
          </w:p>
        </w:tc>
      </w:tr>
      <w:tr w:rsidR="00DC1257" w14:paraId="0C4A9428" w14:textId="77777777" w:rsidTr="00DC1257">
        <w:trPr>
          <w:trHeight w:val="225"/>
          <w:trPrChange w:id="1027" w:author="lenovo" w:date="2016-06-21T17:24:00Z">
            <w:trPr>
              <w:trHeight w:val="225"/>
            </w:trPr>
          </w:trPrChange>
        </w:trPr>
        <w:tc>
          <w:tcPr>
            <w:tcW w:w="1361" w:type="dxa"/>
            <w:shd w:val="clear" w:color="auto" w:fill="D9D9D9"/>
            <w:tcPrChange w:id="1028" w:author="lenovo" w:date="2016-06-21T17:24:00Z">
              <w:tcPr>
                <w:tcW w:w="1985" w:type="dxa"/>
                <w:shd w:val="clear" w:color="auto" w:fill="D9D9D9"/>
              </w:tcPr>
            </w:tcPrChange>
          </w:tcPr>
          <w:p w14:paraId="3E2685A7" w14:textId="77777777" w:rsidR="00DC1257" w:rsidRDefault="007579A1">
            <w:pPr>
              <w:spacing w:line="360" w:lineRule="atLeast"/>
              <w:rPr>
                <w:szCs w:val="21"/>
              </w:rPr>
            </w:pPr>
            <w:r>
              <w:rPr>
                <w:rFonts w:hint="eastAsia"/>
                <w:szCs w:val="21"/>
              </w:rPr>
              <w:t>参考画面</w:t>
            </w:r>
          </w:p>
        </w:tc>
        <w:tc>
          <w:tcPr>
            <w:tcW w:w="7143" w:type="dxa"/>
            <w:tcPrChange w:id="1029" w:author="lenovo" w:date="2016-06-21T17:24:00Z">
              <w:tcPr>
                <w:tcW w:w="7087" w:type="dxa"/>
              </w:tcPr>
            </w:tcPrChange>
          </w:tcPr>
          <w:p w14:paraId="66E2224B" w14:textId="77777777" w:rsidR="00DC1257" w:rsidRDefault="0023358B">
            <w:pPr>
              <w:widowControl/>
              <w:overflowPunct w:val="0"/>
              <w:autoSpaceDE w:val="0"/>
              <w:autoSpaceDN w:val="0"/>
              <w:adjustRightInd w:val="0"/>
              <w:spacing w:after="100" w:line="360" w:lineRule="atLeast"/>
              <w:textAlignment w:val="baseline"/>
            </w:pPr>
            <w:ins w:id="1030" w:author="lenovo" w:date="2016-06-21T17:56:00Z">
              <w:r>
                <w:rPr>
                  <w:noProof/>
                </w:rPr>
                <w:drawing>
                  <wp:inline distT="0" distB="0" distL="114300" distR="114300" wp14:anchorId="0B24D348" wp14:editId="1ECA3784">
                    <wp:extent cx="4396105" cy="1065530"/>
                    <wp:effectExtent l="0" t="0" r="4445" b="1270"/>
                    <wp:docPr id="1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9"/>
                            <pic:cNvPicPr>
                              <a:picLocks noChangeAspect="1"/>
                            </pic:cNvPicPr>
                          </pic:nvPicPr>
                          <pic:blipFill>
                            <a:blip r:embed="rId51" cstate="print"/>
                            <a:stretch>
                              <a:fillRect/>
                            </a:stretch>
                          </pic:blipFill>
                          <pic:spPr>
                            <a:xfrm>
                              <a:off x="0" y="0"/>
                              <a:ext cx="4396105" cy="1065530"/>
                            </a:xfrm>
                            <a:prstGeom prst="rect">
                              <a:avLst/>
                            </a:prstGeom>
                            <a:noFill/>
                            <a:ln w="9525">
                              <a:noFill/>
                            </a:ln>
                          </pic:spPr>
                        </pic:pic>
                      </a:graphicData>
                    </a:graphic>
                  </wp:inline>
                </w:drawing>
              </w:r>
            </w:ins>
          </w:p>
        </w:tc>
      </w:tr>
      <w:tr w:rsidR="00DC1257" w14:paraId="78643458" w14:textId="77777777" w:rsidTr="00DC1257">
        <w:trPr>
          <w:trHeight w:val="225"/>
          <w:trPrChange w:id="1031" w:author="lenovo" w:date="2016-06-21T17:24:00Z">
            <w:trPr>
              <w:trHeight w:val="225"/>
            </w:trPr>
          </w:trPrChange>
        </w:trPr>
        <w:tc>
          <w:tcPr>
            <w:tcW w:w="1361" w:type="dxa"/>
            <w:shd w:val="clear" w:color="auto" w:fill="D9D9D9"/>
            <w:tcPrChange w:id="1032" w:author="lenovo" w:date="2016-06-21T17:24:00Z">
              <w:tcPr>
                <w:tcW w:w="1985" w:type="dxa"/>
                <w:shd w:val="clear" w:color="auto" w:fill="D9D9D9"/>
              </w:tcPr>
            </w:tcPrChange>
          </w:tcPr>
          <w:p w14:paraId="24226E24" w14:textId="77777777" w:rsidR="00DC1257" w:rsidRDefault="007579A1">
            <w:pPr>
              <w:spacing w:line="360" w:lineRule="atLeast"/>
              <w:rPr>
                <w:szCs w:val="21"/>
              </w:rPr>
            </w:pPr>
            <w:r>
              <w:rPr>
                <w:rFonts w:hint="eastAsia"/>
                <w:szCs w:val="21"/>
              </w:rPr>
              <w:t>业务规则</w:t>
            </w:r>
          </w:p>
        </w:tc>
        <w:tc>
          <w:tcPr>
            <w:tcW w:w="7143" w:type="dxa"/>
            <w:tcPrChange w:id="1033" w:author="lenovo" w:date="2016-06-21T17:24:00Z">
              <w:tcPr>
                <w:tcW w:w="7087" w:type="dxa"/>
              </w:tcPr>
            </w:tcPrChange>
          </w:tcPr>
          <w:p w14:paraId="57E829FA" w14:textId="77777777" w:rsidR="00DC1257" w:rsidRDefault="007579A1">
            <w:pPr>
              <w:widowControl/>
              <w:numPr>
                <w:ilvl w:val="0"/>
                <w:numId w:val="14"/>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案件分类代码必须唯一</w:t>
            </w:r>
          </w:p>
          <w:p w14:paraId="009F3FEE" w14:textId="77777777" w:rsidR="00DC1257" w:rsidRDefault="007579A1">
            <w:pPr>
              <w:widowControl/>
              <w:numPr>
                <w:ilvl w:val="0"/>
                <w:numId w:val="14"/>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案件分类名称，案件分类代码必填</w:t>
            </w:r>
          </w:p>
        </w:tc>
      </w:tr>
      <w:tr w:rsidR="00DC1257" w14:paraId="531C3FCE" w14:textId="77777777" w:rsidTr="00DC1257">
        <w:trPr>
          <w:trHeight w:val="225"/>
          <w:trPrChange w:id="1034" w:author="lenovo" w:date="2016-06-21T17:24:00Z">
            <w:trPr>
              <w:trHeight w:val="225"/>
            </w:trPr>
          </w:trPrChange>
        </w:trPr>
        <w:tc>
          <w:tcPr>
            <w:tcW w:w="1361" w:type="dxa"/>
            <w:shd w:val="clear" w:color="auto" w:fill="D9D9D9"/>
            <w:tcPrChange w:id="1035" w:author="lenovo" w:date="2016-06-21T17:24:00Z">
              <w:tcPr>
                <w:tcW w:w="1985" w:type="dxa"/>
                <w:shd w:val="clear" w:color="auto" w:fill="D9D9D9"/>
              </w:tcPr>
            </w:tcPrChange>
          </w:tcPr>
          <w:p w14:paraId="37391E97" w14:textId="77777777" w:rsidR="00DC1257" w:rsidRDefault="007579A1">
            <w:pPr>
              <w:spacing w:line="360" w:lineRule="atLeast"/>
              <w:rPr>
                <w:rFonts w:hAnsi="宋体"/>
                <w:szCs w:val="21"/>
              </w:rPr>
            </w:pPr>
            <w:r>
              <w:rPr>
                <w:rFonts w:hAnsi="宋体" w:hint="eastAsia"/>
                <w:szCs w:val="21"/>
              </w:rPr>
              <w:t>备注</w:t>
            </w:r>
          </w:p>
        </w:tc>
        <w:tc>
          <w:tcPr>
            <w:tcW w:w="7143" w:type="dxa"/>
            <w:tcPrChange w:id="1036" w:author="lenovo" w:date="2016-06-21T17:24:00Z">
              <w:tcPr>
                <w:tcW w:w="7087" w:type="dxa"/>
              </w:tcPr>
            </w:tcPrChange>
          </w:tcPr>
          <w:p w14:paraId="25574739" w14:textId="77777777" w:rsidR="00DC1257" w:rsidRDefault="007579A1">
            <w:pPr>
              <w:numPr>
                <w:ilvl w:val="0"/>
                <w:numId w:val="15"/>
              </w:numPr>
              <w:spacing w:line="360" w:lineRule="atLeast"/>
            </w:pPr>
            <w:r>
              <w:rPr>
                <w:rFonts w:hint="eastAsia"/>
              </w:rPr>
              <w:t>点击</w:t>
            </w:r>
            <w:del w:id="1037" w:author="lenovo" w:date="2016-06-21T17:58:00Z">
              <w:r>
                <w:rPr>
                  <w:rFonts w:hint="eastAsia"/>
                </w:rPr>
                <w:delText>保存</w:delText>
              </w:r>
            </w:del>
            <w:ins w:id="1038" w:author="lenovo" w:date="2016-06-21T17:58:00Z">
              <w:r>
                <w:rPr>
                  <w:rFonts w:hint="eastAsia"/>
                </w:rPr>
                <w:t>确定</w:t>
              </w:r>
              <w:r>
                <w:rPr>
                  <w:rFonts w:hint="eastAsia"/>
                </w:rPr>
                <w:t>[</w:t>
              </w:r>
            </w:ins>
            <w:del w:id="1039" w:author="lenovo" w:date="2016-06-21T17:58:00Z">
              <w:r>
                <w:rPr>
                  <w:rFonts w:hint="eastAsia"/>
                </w:rPr>
                <w:delText>【</w:delText>
              </w:r>
            </w:del>
            <w:r>
              <w:rPr>
                <w:rFonts w:hint="eastAsia"/>
              </w:rPr>
              <w:t>按钮</w:t>
            </w:r>
            <w:ins w:id="1040" w:author="lenovo" w:date="2016-06-21T17:58:00Z">
              <w:r>
                <w:rPr>
                  <w:rFonts w:hint="eastAsia"/>
                </w:rPr>
                <w:t>]</w:t>
              </w:r>
            </w:ins>
            <w:del w:id="1041" w:author="lenovo" w:date="2016-06-21T17:58:00Z">
              <w:r>
                <w:rPr>
                  <w:rFonts w:hint="eastAsia"/>
                </w:rPr>
                <w:delText>】</w:delText>
              </w:r>
            </w:del>
            <w:r>
              <w:rPr>
                <w:rFonts w:hint="eastAsia"/>
              </w:rPr>
              <w:t>，系统保存新增信息，跳转到案件分类查询页面，参见</w:t>
            </w:r>
            <w:r>
              <w:rPr>
                <w:rFonts w:hint="eastAsia"/>
              </w:rPr>
              <w:t xml:space="preserve"> </w:t>
            </w:r>
            <w:r>
              <w:rPr>
                <w:rFonts w:hint="eastAsia"/>
              </w:rPr>
              <w:t>“</w:t>
            </w:r>
            <w:del w:id="1042" w:author="lenovo" w:date="2016-06-21T17:59:00Z">
              <w:r>
                <w:rPr>
                  <w:rFonts w:hint="eastAsia"/>
                </w:rPr>
                <w:delText>章节</w:delText>
              </w:r>
              <w:r>
                <w:rPr>
                  <w:rFonts w:hint="eastAsia"/>
                </w:rPr>
                <w:delText xml:space="preserve"> 4.1.1</w:delText>
              </w:r>
              <w:r>
                <w:rPr>
                  <w:rFonts w:hint="eastAsia"/>
                </w:rPr>
                <w:delText>案件分类查询</w:delText>
              </w:r>
            </w:del>
            <w:ins w:id="1043" w:author="lenovo" w:date="2016-06-21T17:59:00Z">
              <w:r w:rsidR="00E21B5E">
                <w:rPr>
                  <w:rFonts w:hint="eastAsia"/>
                </w:rPr>
                <w:fldChar w:fldCharType="begin"/>
              </w:r>
              <w:r>
                <w:rPr>
                  <w:rFonts w:hint="eastAsia"/>
                </w:rPr>
                <w:instrText xml:space="preserve"> REF _Toc4009 \h </w:instrText>
              </w:r>
            </w:ins>
            <w:r w:rsidR="00E21B5E">
              <w:rPr>
                <w:rFonts w:hint="eastAsia"/>
              </w:rPr>
            </w:r>
            <w:ins w:id="1044" w:author="lenovo" w:date="2016-06-21T17:59:00Z">
              <w:r w:rsidR="00E21B5E">
                <w:rPr>
                  <w:rFonts w:hint="eastAsia"/>
                </w:rPr>
                <w:fldChar w:fldCharType="separate"/>
              </w:r>
              <w:r>
                <w:rPr>
                  <w:rFonts w:hint="eastAsia"/>
                </w:rPr>
                <w:t>案件分类查询</w:t>
              </w:r>
              <w:r w:rsidR="00E21B5E">
                <w:rPr>
                  <w:rFonts w:hint="eastAsia"/>
                </w:rPr>
                <w:fldChar w:fldCharType="end"/>
              </w:r>
            </w:ins>
            <w:r>
              <w:rPr>
                <w:rFonts w:hint="eastAsia"/>
              </w:rPr>
              <w:t>”</w:t>
            </w:r>
          </w:p>
          <w:p w14:paraId="20540A4F" w14:textId="77777777" w:rsidR="00DC1257" w:rsidRDefault="007579A1">
            <w:pPr>
              <w:numPr>
                <w:ilvl w:val="0"/>
                <w:numId w:val="15"/>
              </w:numPr>
              <w:spacing w:line="360" w:lineRule="atLeast"/>
              <w:rPr>
                <w:color w:val="0000FF"/>
              </w:rPr>
            </w:pPr>
            <w:r>
              <w:rPr>
                <w:rFonts w:hint="eastAsia"/>
              </w:rPr>
              <w:t>点击</w:t>
            </w:r>
            <w:ins w:id="1045" w:author="lenovo" w:date="2016-06-21T17:58:00Z">
              <w:r>
                <w:rPr>
                  <w:rFonts w:hint="eastAsia"/>
                </w:rPr>
                <w:t>关闭</w:t>
              </w:r>
            </w:ins>
            <w:del w:id="1046" w:author="lenovo" w:date="2016-06-21T17:58:00Z">
              <w:r>
                <w:rPr>
                  <w:rFonts w:hint="eastAsia"/>
                </w:rPr>
                <w:delText>取消</w:delText>
              </w:r>
            </w:del>
            <w:ins w:id="1047" w:author="lenovo" w:date="2016-06-21T17:58:00Z">
              <w:r>
                <w:rPr>
                  <w:rFonts w:hint="eastAsia"/>
                </w:rPr>
                <w:t>[</w:t>
              </w:r>
            </w:ins>
            <w:del w:id="1048" w:author="lenovo" w:date="2016-06-21T17:58:00Z">
              <w:r>
                <w:rPr>
                  <w:rFonts w:hint="eastAsia"/>
                </w:rPr>
                <w:delText>【</w:delText>
              </w:r>
            </w:del>
            <w:r>
              <w:rPr>
                <w:rFonts w:hint="eastAsia"/>
              </w:rPr>
              <w:t>按钮</w:t>
            </w:r>
            <w:ins w:id="1049" w:author="lenovo" w:date="2016-06-21T17:58:00Z">
              <w:r>
                <w:rPr>
                  <w:rFonts w:hint="eastAsia"/>
                </w:rPr>
                <w:t>]</w:t>
              </w:r>
            </w:ins>
            <w:del w:id="1050" w:author="lenovo" w:date="2016-06-21T17:58:00Z">
              <w:r>
                <w:rPr>
                  <w:rFonts w:hint="eastAsia"/>
                </w:rPr>
                <w:delText>】</w:delText>
              </w:r>
            </w:del>
            <w:r>
              <w:rPr>
                <w:rFonts w:hint="eastAsia"/>
              </w:rPr>
              <w:t>，跳转到案件分类查询页面，参见</w:t>
            </w:r>
            <w:r>
              <w:rPr>
                <w:rFonts w:hint="eastAsia"/>
              </w:rPr>
              <w:t xml:space="preserve"> </w:t>
            </w:r>
            <w:r>
              <w:rPr>
                <w:rFonts w:hint="eastAsia"/>
              </w:rPr>
              <w:t>“</w:t>
            </w:r>
            <w:ins w:id="1051" w:author="lenovo" w:date="2016-06-21T17:59:00Z">
              <w:r w:rsidR="00E21B5E">
                <w:rPr>
                  <w:rFonts w:hint="eastAsia"/>
                </w:rPr>
                <w:fldChar w:fldCharType="begin"/>
              </w:r>
              <w:r>
                <w:rPr>
                  <w:rFonts w:hint="eastAsia"/>
                </w:rPr>
                <w:instrText xml:space="preserve"> REF _Toc4009 \h </w:instrText>
              </w:r>
            </w:ins>
            <w:r w:rsidR="00E21B5E">
              <w:rPr>
                <w:rFonts w:hint="eastAsia"/>
              </w:rPr>
            </w:r>
            <w:ins w:id="1052" w:author="lenovo" w:date="2016-06-21T17:59:00Z">
              <w:r w:rsidR="00E21B5E">
                <w:rPr>
                  <w:rFonts w:hint="eastAsia"/>
                </w:rPr>
                <w:fldChar w:fldCharType="separate"/>
              </w:r>
              <w:r>
                <w:rPr>
                  <w:rFonts w:hint="eastAsia"/>
                </w:rPr>
                <w:t>案件分类查询</w:t>
              </w:r>
              <w:r w:rsidR="00E21B5E">
                <w:rPr>
                  <w:rFonts w:hint="eastAsia"/>
                </w:rPr>
                <w:fldChar w:fldCharType="end"/>
              </w:r>
            </w:ins>
            <w:del w:id="1053" w:author="lenovo" w:date="2016-06-21T17:59:00Z">
              <w:r>
                <w:rPr>
                  <w:rFonts w:hint="eastAsia"/>
                </w:rPr>
                <w:delText>章节</w:delText>
              </w:r>
              <w:r>
                <w:rPr>
                  <w:rFonts w:hint="eastAsia"/>
                </w:rPr>
                <w:delText xml:space="preserve"> 4.1.1</w:delText>
              </w:r>
              <w:r>
                <w:rPr>
                  <w:rFonts w:hint="eastAsia"/>
                </w:rPr>
                <w:delText>案件分类查询</w:delText>
              </w:r>
            </w:del>
            <w:r>
              <w:rPr>
                <w:rFonts w:hint="eastAsia"/>
              </w:rPr>
              <w:t>”</w:t>
            </w:r>
          </w:p>
        </w:tc>
      </w:tr>
    </w:tbl>
    <w:p w14:paraId="7DC8AA22" w14:textId="77777777" w:rsidR="00DC1257" w:rsidRDefault="00DC1257"/>
    <w:p w14:paraId="1633D490" w14:textId="77777777" w:rsidR="00DC1257" w:rsidRDefault="007579A1">
      <w:pPr>
        <w:pStyle w:val="3"/>
        <w:numPr>
          <w:ilvl w:val="2"/>
          <w:numId w:val="1"/>
        </w:numPr>
        <w:rPr>
          <w:rFonts w:ascii="黑体" w:eastAsia="黑体"/>
          <w:sz w:val="24"/>
          <w:szCs w:val="24"/>
        </w:rPr>
      </w:pPr>
      <w:bookmarkStart w:id="1054" w:name="_Toc13927"/>
      <w:bookmarkStart w:id="1055" w:name="_Ref262494538"/>
      <w:r>
        <w:rPr>
          <w:rFonts w:ascii="黑体" w:eastAsia="黑体" w:hint="eastAsia"/>
          <w:sz w:val="24"/>
          <w:szCs w:val="24"/>
        </w:rPr>
        <w:t>案件分类编辑</w:t>
      </w:r>
      <w:bookmarkEnd w:id="1054"/>
      <w:bookmarkEnd w:id="105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056" w:author="lenovo" w:date="2016-06-21T17:31: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057">
          <w:tblGrid>
            <w:gridCol w:w="1985"/>
            <w:gridCol w:w="7087"/>
          </w:tblGrid>
        </w:tblGridChange>
      </w:tblGrid>
      <w:tr w:rsidR="00DC1257" w14:paraId="7966CA0A" w14:textId="77777777" w:rsidTr="00DC1257">
        <w:trPr>
          <w:trHeight w:val="463"/>
          <w:trPrChange w:id="1058" w:author="lenovo" w:date="2016-06-21T17:31:00Z">
            <w:trPr>
              <w:trHeight w:val="463"/>
            </w:trPr>
          </w:trPrChange>
        </w:trPr>
        <w:tc>
          <w:tcPr>
            <w:tcW w:w="1361" w:type="dxa"/>
            <w:shd w:val="clear" w:color="auto" w:fill="D9D9D9"/>
            <w:tcPrChange w:id="1059" w:author="lenovo" w:date="2016-06-21T17:31:00Z">
              <w:tcPr>
                <w:tcW w:w="1985" w:type="dxa"/>
                <w:shd w:val="clear" w:color="auto" w:fill="D9D9D9"/>
              </w:tcPr>
            </w:tcPrChange>
          </w:tcPr>
          <w:p w14:paraId="5D6E55AD" w14:textId="77777777" w:rsidR="00DC1257" w:rsidRDefault="007579A1">
            <w:pPr>
              <w:spacing w:line="360" w:lineRule="atLeast"/>
              <w:rPr>
                <w:szCs w:val="21"/>
              </w:rPr>
            </w:pPr>
            <w:r>
              <w:rPr>
                <w:rFonts w:hint="eastAsia"/>
                <w:szCs w:val="21"/>
              </w:rPr>
              <w:t>功能概述</w:t>
            </w:r>
          </w:p>
        </w:tc>
        <w:tc>
          <w:tcPr>
            <w:tcW w:w="7143" w:type="dxa"/>
            <w:tcPrChange w:id="1060" w:author="lenovo" w:date="2016-06-21T17:31:00Z">
              <w:tcPr>
                <w:tcW w:w="7087" w:type="dxa"/>
              </w:tcPr>
            </w:tcPrChange>
          </w:tcPr>
          <w:p w14:paraId="6CD9C4FB" w14:textId="77777777" w:rsidR="00DC1257" w:rsidRDefault="007579A1">
            <w:pPr>
              <w:spacing w:line="360" w:lineRule="atLeast"/>
            </w:pPr>
            <w:r>
              <w:rPr>
                <w:rFonts w:hint="eastAsia"/>
              </w:rPr>
              <w:t>案件分类编辑</w:t>
            </w:r>
          </w:p>
        </w:tc>
      </w:tr>
      <w:tr w:rsidR="00DC1257" w14:paraId="78A881D3" w14:textId="77777777" w:rsidTr="00DC1257">
        <w:trPr>
          <w:trHeight w:val="225"/>
          <w:trPrChange w:id="1061" w:author="lenovo" w:date="2016-06-21T17:31:00Z">
            <w:trPr>
              <w:trHeight w:val="225"/>
            </w:trPr>
          </w:trPrChange>
        </w:trPr>
        <w:tc>
          <w:tcPr>
            <w:tcW w:w="1361" w:type="dxa"/>
            <w:shd w:val="clear" w:color="auto" w:fill="D9D9D9"/>
            <w:tcPrChange w:id="1062" w:author="lenovo" w:date="2016-06-21T17:31:00Z">
              <w:tcPr>
                <w:tcW w:w="1985" w:type="dxa"/>
                <w:shd w:val="clear" w:color="auto" w:fill="D9D9D9"/>
              </w:tcPr>
            </w:tcPrChange>
          </w:tcPr>
          <w:p w14:paraId="7761E162" w14:textId="77777777" w:rsidR="00DC1257" w:rsidRDefault="007579A1">
            <w:pPr>
              <w:spacing w:line="360" w:lineRule="atLeast"/>
              <w:rPr>
                <w:szCs w:val="21"/>
              </w:rPr>
            </w:pPr>
            <w:r>
              <w:rPr>
                <w:rFonts w:hint="eastAsia"/>
                <w:szCs w:val="21"/>
              </w:rPr>
              <w:t>页面输入</w:t>
            </w:r>
          </w:p>
        </w:tc>
        <w:tc>
          <w:tcPr>
            <w:tcW w:w="7143" w:type="dxa"/>
            <w:tcPrChange w:id="1063" w:author="lenovo" w:date="2016-06-21T17:31:00Z">
              <w:tcPr>
                <w:tcW w:w="7087" w:type="dxa"/>
              </w:tcPr>
            </w:tcPrChange>
          </w:tcPr>
          <w:p w14:paraId="01106145"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6C70407F"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案件分类名称</w:t>
            </w:r>
            <w:r>
              <w:rPr>
                <w:rFonts w:hint="eastAsia"/>
              </w:rPr>
              <w:t>[</w:t>
            </w:r>
            <w:r>
              <w:rPr>
                <w:rFonts w:hint="eastAsia"/>
              </w:rPr>
              <w:t>必填输入框</w:t>
            </w:r>
            <w:r>
              <w:rPr>
                <w:rFonts w:hint="eastAsia"/>
              </w:rPr>
              <w:t>]</w:t>
            </w:r>
            <w:r>
              <w:rPr>
                <w:rFonts w:hint="eastAsia"/>
              </w:rPr>
              <w:t>，案件分类描述</w:t>
            </w:r>
            <w:r>
              <w:rPr>
                <w:rFonts w:hint="eastAsia"/>
              </w:rPr>
              <w:t>[</w:t>
            </w:r>
            <w:r>
              <w:rPr>
                <w:rFonts w:hint="eastAsia"/>
              </w:rPr>
              <w:t>文本框</w:t>
            </w:r>
            <w:r>
              <w:rPr>
                <w:rFonts w:hint="eastAsia"/>
              </w:rPr>
              <w:t>]</w:t>
            </w:r>
            <w:r>
              <w:rPr>
                <w:rFonts w:hint="eastAsia"/>
              </w:rPr>
              <w:t>，案件分类优先级</w:t>
            </w:r>
            <w:r>
              <w:rPr>
                <w:rFonts w:hint="eastAsia"/>
              </w:rPr>
              <w:t>[</w:t>
            </w:r>
            <w:r>
              <w:rPr>
                <w:rFonts w:hint="eastAsia"/>
              </w:rPr>
              <w:t>输入框</w:t>
            </w:r>
            <w:r>
              <w:rPr>
                <w:rFonts w:hint="eastAsia"/>
              </w:rPr>
              <w:t>]</w:t>
            </w:r>
          </w:p>
          <w:p w14:paraId="29673D5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保存</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r>
              <w:rPr>
                <w:rFonts w:hint="eastAsia"/>
              </w:rPr>
              <w:t>。</w:t>
            </w:r>
          </w:p>
        </w:tc>
      </w:tr>
      <w:tr w:rsidR="00DC1257" w14:paraId="3747D513" w14:textId="77777777" w:rsidTr="00DC1257">
        <w:trPr>
          <w:trHeight w:val="225"/>
          <w:trPrChange w:id="1064" w:author="lenovo" w:date="2016-06-21T17:31:00Z">
            <w:trPr>
              <w:trHeight w:val="225"/>
            </w:trPr>
          </w:trPrChange>
        </w:trPr>
        <w:tc>
          <w:tcPr>
            <w:tcW w:w="1361" w:type="dxa"/>
            <w:shd w:val="clear" w:color="auto" w:fill="D9D9D9"/>
            <w:tcPrChange w:id="1065" w:author="lenovo" w:date="2016-06-21T17:31:00Z">
              <w:tcPr>
                <w:tcW w:w="1985" w:type="dxa"/>
                <w:shd w:val="clear" w:color="auto" w:fill="D9D9D9"/>
              </w:tcPr>
            </w:tcPrChange>
          </w:tcPr>
          <w:p w14:paraId="73897256" w14:textId="77777777" w:rsidR="00DC1257" w:rsidRDefault="007579A1">
            <w:pPr>
              <w:spacing w:line="360" w:lineRule="atLeast"/>
              <w:rPr>
                <w:szCs w:val="21"/>
              </w:rPr>
            </w:pPr>
            <w:r>
              <w:rPr>
                <w:rFonts w:hint="eastAsia"/>
                <w:szCs w:val="21"/>
              </w:rPr>
              <w:t>页面输出</w:t>
            </w:r>
          </w:p>
        </w:tc>
        <w:tc>
          <w:tcPr>
            <w:tcW w:w="7143" w:type="dxa"/>
            <w:tcPrChange w:id="1066" w:author="lenovo" w:date="2016-06-21T17:31:00Z">
              <w:tcPr>
                <w:tcW w:w="7087" w:type="dxa"/>
              </w:tcPr>
            </w:tcPrChange>
          </w:tcPr>
          <w:p w14:paraId="7AF442A7" w14:textId="77777777" w:rsidR="00DC1257" w:rsidRDefault="007579A1">
            <w:pPr>
              <w:spacing w:line="360" w:lineRule="atLeast"/>
            </w:pPr>
            <w:r>
              <w:t>编辑案件分类</w:t>
            </w:r>
            <w:r>
              <w:rPr>
                <w:rFonts w:hint="eastAsia"/>
              </w:rPr>
              <w:t>：</w:t>
            </w:r>
          </w:p>
          <w:p w14:paraId="07ADF2CA" w14:textId="77777777" w:rsidR="00DC1257" w:rsidRDefault="007579A1">
            <w:pPr>
              <w:spacing w:line="360" w:lineRule="atLeast"/>
              <w:ind w:firstLineChars="200" w:firstLine="420"/>
            </w:pPr>
            <w:del w:id="1067" w:author="lenovo" w:date="2016-06-21T18:04:00Z">
              <w:r>
                <w:rPr>
                  <w:rFonts w:hint="eastAsia"/>
                </w:rPr>
                <w:delText>案件分类名称，</w:delText>
              </w:r>
            </w:del>
            <w:r>
              <w:rPr>
                <w:rFonts w:hint="eastAsia"/>
              </w:rPr>
              <w:t>案件分类代码</w:t>
            </w:r>
            <w:r>
              <w:rPr>
                <w:rFonts w:hint="eastAsia"/>
              </w:rPr>
              <w:t>[</w:t>
            </w:r>
            <w:del w:id="1068" w:author="lenovo" w:date="2016-06-21T18:04:00Z">
              <w:r>
                <w:delText>不可更改</w:delText>
              </w:r>
            </w:del>
            <w:ins w:id="1069" w:author="lenovo" w:date="2016-06-21T18:04:00Z">
              <w:r>
                <w:rPr>
                  <w:rFonts w:hint="eastAsia"/>
                </w:rPr>
                <w:t>只读</w:t>
              </w:r>
            </w:ins>
            <w:r>
              <w:rPr>
                <w:rFonts w:hint="eastAsia"/>
              </w:rPr>
              <w:t>]</w:t>
            </w:r>
            <w:del w:id="1070" w:author="lenovo" w:date="2016-06-21T18:04:00Z">
              <w:r>
                <w:rPr>
                  <w:rFonts w:hint="eastAsia"/>
                </w:rPr>
                <w:delText>，案件分类描述，案件分类优先级。</w:delText>
              </w:r>
            </w:del>
          </w:p>
        </w:tc>
      </w:tr>
      <w:tr w:rsidR="00DC1257" w14:paraId="004AE498" w14:textId="77777777" w:rsidTr="00DC1257">
        <w:trPr>
          <w:trHeight w:val="225"/>
          <w:trPrChange w:id="1071" w:author="lenovo" w:date="2016-06-21T17:31:00Z">
            <w:trPr>
              <w:trHeight w:val="225"/>
            </w:trPr>
          </w:trPrChange>
        </w:trPr>
        <w:tc>
          <w:tcPr>
            <w:tcW w:w="1361" w:type="dxa"/>
            <w:shd w:val="clear" w:color="auto" w:fill="D9D9D9"/>
            <w:tcPrChange w:id="1072" w:author="lenovo" w:date="2016-06-21T17:31:00Z">
              <w:tcPr>
                <w:tcW w:w="1985" w:type="dxa"/>
                <w:shd w:val="clear" w:color="auto" w:fill="D9D9D9"/>
              </w:tcPr>
            </w:tcPrChange>
          </w:tcPr>
          <w:p w14:paraId="59C5FB63" w14:textId="77777777" w:rsidR="00DC1257" w:rsidRDefault="007579A1">
            <w:pPr>
              <w:spacing w:line="360" w:lineRule="atLeast"/>
              <w:rPr>
                <w:szCs w:val="21"/>
              </w:rPr>
            </w:pPr>
            <w:r>
              <w:rPr>
                <w:rFonts w:hint="eastAsia"/>
                <w:szCs w:val="21"/>
              </w:rPr>
              <w:t>参考画面</w:t>
            </w:r>
          </w:p>
        </w:tc>
        <w:tc>
          <w:tcPr>
            <w:tcW w:w="7143" w:type="dxa"/>
            <w:tcPrChange w:id="1073" w:author="lenovo" w:date="2016-06-21T17:31:00Z">
              <w:tcPr>
                <w:tcW w:w="7087" w:type="dxa"/>
              </w:tcPr>
            </w:tcPrChange>
          </w:tcPr>
          <w:p w14:paraId="1B49FBB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EC08BEF" wp14:editId="4BC52684">
                  <wp:extent cx="4359910" cy="1031240"/>
                  <wp:effectExtent l="0" t="0" r="2540" b="165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2" cstate="print"/>
                          <a:stretch>
                            <a:fillRect/>
                          </a:stretch>
                        </pic:blipFill>
                        <pic:spPr>
                          <a:xfrm>
                            <a:off x="0" y="0"/>
                            <a:ext cx="4359910" cy="1031240"/>
                          </a:xfrm>
                          <a:prstGeom prst="rect">
                            <a:avLst/>
                          </a:prstGeom>
                          <a:noFill/>
                          <a:ln w="9525">
                            <a:noFill/>
                            <a:miter/>
                          </a:ln>
                        </pic:spPr>
                      </pic:pic>
                    </a:graphicData>
                  </a:graphic>
                </wp:inline>
              </w:drawing>
            </w:r>
          </w:p>
        </w:tc>
      </w:tr>
      <w:tr w:rsidR="00DC1257" w14:paraId="0E3050FE" w14:textId="77777777" w:rsidTr="00DC1257">
        <w:trPr>
          <w:trHeight w:val="225"/>
          <w:trPrChange w:id="1074" w:author="lenovo" w:date="2016-06-21T17:31:00Z">
            <w:trPr>
              <w:trHeight w:val="225"/>
            </w:trPr>
          </w:trPrChange>
        </w:trPr>
        <w:tc>
          <w:tcPr>
            <w:tcW w:w="1361" w:type="dxa"/>
            <w:shd w:val="clear" w:color="auto" w:fill="D9D9D9"/>
            <w:tcPrChange w:id="1075" w:author="lenovo" w:date="2016-06-21T17:31:00Z">
              <w:tcPr>
                <w:tcW w:w="1985" w:type="dxa"/>
                <w:shd w:val="clear" w:color="auto" w:fill="D9D9D9"/>
              </w:tcPr>
            </w:tcPrChange>
          </w:tcPr>
          <w:p w14:paraId="54303C69" w14:textId="77777777" w:rsidR="00DC1257" w:rsidRDefault="007579A1">
            <w:pPr>
              <w:spacing w:line="360" w:lineRule="atLeast"/>
              <w:rPr>
                <w:szCs w:val="21"/>
              </w:rPr>
            </w:pPr>
            <w:r>
              <w:rPr>
                <w:rFonts w:hint="eastAsia"/>
                <w:szCs w:val="21"/>
              </w:rPr>
              <w:t>业务规则</w:t>
            </w:r>
          </w:p>
        </w:tc>
        <w:tc>
          <w:tcPr>
            <w:tcW w:w="7143" w:type="dxa"/>
            <w:tcPrChange w:id="1076" w:author="lenovo" w:date="2016-06-21T17:31:00Z">
              <w:tcPr>
                <w:tcW w:w="7087" w:type="dxa"/>
              </w:tcPr>
            </w:tcPrChange>
          </w:tcPr>
          <w:p w14:paraId="598A73E4"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、案件分类名称必填唯一</w:t>
            </w:r>
          </w:p>
          <w:p w14:paraId="2F8CE1B3"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、案件分类代码只读不可编辑</w:t>
            </w:r>
          </w:p>
          <w:p w14:paraId="4ABB4AC5"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、优先级为正整数</w:t>
            </w:r>
          </w:p>
        </w:tc>
      </w:tr>
      <w:tr w:rsidR="00DC1257" w14:paraId="0E1DA8B8" w14:textId="77777777" w:rsidTr="00DC1257">
        <w:trPr>
          <w:trHeight w:val="225"/>
          <w:trPrChange w:id="1077" w:author="lenovo" w:date="2016-06-21T17:31: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1078" w:author="lenovo" w:date="2016-06-21T17:31: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6E9FE98D"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1079" w:author="lenovo" w:date="2016-06-21T17:31:00Z">
              <w:tcPr>
                <w:tcW w:w="7087" w:type="dxa"/>
                <w:tcBorders>
                  <w:top w:val="single" w:sz="6" w:space="0" w:color="auto"/>
                  <w:left w:val="single" w:sz="6" w:space="0" w:color="auto"/>
                  <w:bottom w:val="single" w:sz="12" w:space="0" w:color="auto"/>
                  <w:right w:val="single" w:sz="12" w:space="0" w:color="auto"/>
                </w:tcBorders>
              </w:tcPr>
            </w:tcPrChange>
          </w:tcPr>
          <w:p w14:paraId="07CFB8CB" w14:textId="77777777" w:rsidR="00DC1257" w:rsidRDefault="007579A1">
            <w:pPr>
              <w:widowControl/>
              <w:numPr>
                <w:ilvl w:val="0"/>
                <w:numId w:val="16"/>
              </w:numPr>
              <w:overflowPunct w:val="0"/>
              <w:autoSpaceDE w:val="0"/>
              <w:autoSpaceDN w:val="0"/>
              <w:adjustRightInd w:val="0"/>
              <w:spacing w:after="100" w:line="360" w:lineRule="atLeast"/>
              <w:textAlignment w:val="baseline"/>
              <w:rPr>
                <w:ins w:id="1080" w:author="lenovo" w:date="2016-06-21T18:13:00Z"/>
              </w:rPr>
            </w:pPr>
            <w:r>
              <w:rPr>
                <w:rFonts w:hint="eastAsia"/>
              </w:rPr>
              <w:t>点击</w:t>
            </w:r>
            <w:ins w:id="1081" w:author="lenovo" w:date="2016-06-21T18:12:00Z">
              <w:r>
                <w:rPr>
                  <w:rFonts w:hint="eastAsia"/>
                </w:rPr>
                <w:t>保存</w:t>
              </w:r>
            </w:ins>
            <w:del w:id="1082" w:author="lenovo" w:date="2016-06-21T18:12:00Z">
              <w:r>
                <w:rPr>
                  <w:rFonts w:hint="eastAsia"/>
                </w:rPr>
                <w:delText>编辑</w:delText>
              </w:r>
            </w:del>
            <w:ins w:id="1083" w:author="lenovo" w:date="2016-06-21T18:12:00Z">
              <w:r>
                <w:rPr>
                  <w:rFonts w:hint="eastAsia"/>
                </w:rPr>
                <w:t>[</w:t>
              </w:r>
            </w:ins>
            <w:del w:id="1084" w:author="lenovo" w:date="2016-06-21T18:12:00Z">
              <w:r>
                <w:rPr>
                  <w:rFonts w:hint="eastAsia"/>
                </w:rPr>
                <w:delText>【</w:delText>
              </w:r>
            </w:del>
            <w:r>
              <w:rPr>
                <w:rFonts w:hint="eastAsia"/>
              </w:rPr>
              <w:t>按钮</w:t>
            </w:r>
            <w:ins w:id="1085" w:author="lenovo" w:date="2016-06-21T18:12:00Z">
              <w:r>
                <w:rPr>
                  <w:rFonts w:hint="eastAsia"/>
                </w:rPr>
                <w:t>]</w:t>
              </w:r>
            </w:ins>
            <w:del w:id="1086" w:author="lenovo" w:date="2016-06-21T18:12:00Z">
              <w:r>
                <w:rPr>
                  <w:rFonts w:hint="eastAsia"/>
                </w:rPr>
                <w:delText>】</w:delText>
              </w:r>
            </w:del>
            <w:r>
              <w:rPr>
                <w:rFonts w:hint="eastAsia"/>
              </w:rPr>
              <w:t>，系统编辑该条记录，跳转到案件分类查询页面，参见</w:t>
            </w:r>
            <w:r>
              <w:rPr>
                <w:rFonts w:hint="eastAsia"/>
              </w:rPr>
              <w:t xml:space="preserve"> </w:t>
            </w:r>
            <w:r>
              <w:rPr>
                <w:rFonts w:hint="eastAsia"/>
              </w:rPr>
              <w:t>“</w:t>
            </w:r>
            <w:ins w:id="1087" w:author="lenovo" w:date="2016-06-21T18:13:00Z">
              <w:r w:rsidR="00E21B5E">
                <w:rPr>
                  <w:rFonts w:hint="eastAsia"/>
                </w:rPr>
                <w:fldChar w:fldCharType="begin"/>
              </w:r>
              <w:r>
                <w:rPr>
                  <w:rFonts w:hint="eastAsia"/>
                </w:rPr>
                <w:instrText xml:space="preserve"> REF _Toc4009 \h </w:instrText>
              </w:r>
            </w:ins>
            <w:r w:rsidR="00E21B5E">
              <w:rPr>
                <w:rFonts w:hint="eastAsia"/>
              </w:rPr>
            </w:r>
            <w:ins w:id="1088" w:author="lenovo" w:date="2016-06-21T18:13:00Z">
              <w:r w:rsidR="00E21B5E">
                <w:rPr>
                  <w:rFonts w:hint="eastAsia"/>
                </w:rPr>
                <w:fldChar w:fldCharType="separate"/>
              </w:r>
              <w:r>
                <w:rPr>
                  <w:rFonts w:hint="eastAsia"/>
                </w:rPr>
                <w:t>案</w:t>
              </w:r>
              <w:r>
                <w:rPr>
                  <w:rFonts w:hint="eastAsia"/>
                </w:rPr>
                <w:lastRenderedPageBreak/>
                <w:t>件分类查询</w:t>
              </w:r>
              <w:r w:rsidR="00E21B5E">
                <w:rPr>
                  <w:rFonts w:hint="eastAsia"/>
                </w:rPr>
                <w:fldChar w:fldCharType="end"/>
              </w:r>
            </w:ins>
            <w:del w:id="1089" w:author="lenovo" w:date="2016-06-21T18:12:00Z">
              <w:r>
                <w:rPr>
                  <w:rFonts w:hint="eastAsia"/>
                </w:rPr>
                <w:delText>章节</w:delText>
              </w:r>
              <w:r>
                <w:rPr>
                  <w:rFonts w:hint="eastAsia"/>
                </w:rPr>
                <w:delText xml:space="preserve"> 4.1.1 </w:delText>
              </w:r>
              <w:r>
                <w:rPr>
                  <w:rFonts w:hint="eastAsia"/>
                </w:rPr>
                <w:delText>案件分类查询</w:delText>
              </w:r>
            </w:del>
            <w:r>
              <w:rPr>
                <w:rFonts w:hint="eastAsia"/>
              </w:rPr>
              <w:t>”</w:t>
            </w:r>
          </w:p>
          <w:p w14:paraId="46F0ECE2" w14:textId="77777777" w:rsidR="00DC1257" w:rsidRDefault="00DC1257">
            <w:pPr>
              <w:widowControl/>
              <w:numPr>
                <w:ilvl w:val="0"/>
                <w:numId w:val="16"/>
              </w:numPr>
              <w:overflowPunct w:val="0"/>
              <w:autoSpaceDE w:val="0"/>
              <w:autoSpaceDN w:val="0"/>
              <w:adjustRightInd w:val="0"/>
              <w:spacing w:after="100" w:line="360" w:lineRule="atLeast"/>
              <w:textAlignment w:val="baseline"/>
              <w:rPr>
                <w:del w:id="1090" w:author="lenovo" w:date="2016-06-21T18:13:00Z"/>
              </w:rPr>
            </w:pPr>
          </w:p>
          <w:p w14:paraId="23BC693A" w14:textId="77777777" w:rsidR="00774305" w:rsidRDefault="007579A1">
            <w:pPr>
              <w:widowControl/>
              <w:numPr>
                <w:ilvl w:val="0"/>
                <w:numId w:val="16"/>
                <w:ins w:id="1091" w:author="lenovo" w:date="2016-06-21T18:13:00Z"/>
              </w:numPr>
              <w:overflowPunct w:val="0"/>
              <w:autoSpaceDE w:val="0"/>
              <w:autoSpaceDN w:val="0"/>
              <w:adjustRightInd w:val="0"/>
              <w:spacing w:after="100" w:line="360" w:lineRule="atLeast"/>
              <w:textAlignment w:val="baseline"/>
              <w:rPr>
                <w:b/>
                <w:bCs/>
                <w:color w:val="0000FF"/>
                <w:sz w:val="32"/>
              </w:rPr>
              <w:pPrChange w:id="1092" w:author="lenovo" w:date="2016-06-21T18:13:00Z">
                <w:pPr>
                  <w:keepNext/>
                  <w:keepLines/>
                  <w:widowControl/>
                  <w:numPr>
                    <w:numId w:val="16"/>
                  </w:numPr>
                  <w:tabs>
                    <w:tab w:val="left" w:pos="360"/>
                  </w:tabs>
                  <w:overflowPunct w:val="0"/>
                  <w:autoSpaceDE w:val="0"/>
                  <w:autoSpaceDN w:val="0"/>
                  <w:adjustRightInd w:val="0"/>
                  <w:spacing w:before="260" w:after="100" w:line="360" w:lineRule="atLeast"/>
                  <w:ind w:left="360" w:hanging="360"/>
                  <w:textAlignment w:val="baseline"/>
                  <w:outlineLvl w:val="2"/>
                </w:pPr>
              </w:pPrChange>
            </w:pPr>
            <w:r>
              <w:rPr>
                <w:rFonts w:hint="eastAsia"/>
              </w:rPr>
              <w:t>点击关闭</w:t>
            </w:r>
            <w:ins w:id="1093" w:author="lenovo" w:date="2016-06-21T18:13:00Z">
              <w:r>
                <w:rPr>
                  <w:rFonts w:hint="eastAsia"/>
                </w:rPr>
                <w:t>[</w:t>
              </w:r>
            </w:ins>
            <w:del w:id="1094" w:author="lenovo" w:date="2016-06-21T18:13:00Z">
              <w:r>
                <w:rPr>
                  <w:rFonts w:hint="eastAsia"/>
                </w:rPr>
                <w:delText>【</w:delText>
              </w:r>
            </w:del>
            <w:r>
              <w:rPr>
                <w:rFonts w:hint="eastAsia"/>
              </w:rPr>
              <w:t>按钮</w:t>
            </w:r>
            <w:ins w:id="1095" w:author="lenovo" w:date="2016-06-21T18:13:00Z">
              <w:r>
                <w:rPr>
                  <w:rFonts w:hint="eastAsia"/>
                </w:rPr>
                <w:t>]</w:t>
              </w:r>
            </w:ins>
            <w:del w:id="1096" w:author="lenovo" w:date="2016-06-21T18:13:00Z">
              <w:r>
                <w:rPr>
                  <w:rFonts w:hint="eastAsia"/>
                </w:rPr>
                <w:delText>】</w:delText>
              </w:r>
            </w:del>
            <w:r>
              <w:rPr>
                <w:rFonts w:hint="eastAsia"/>
              </w:rPr>
              <w:t>，跳转到案件分类查询页面，参见</w:t>
            </w:r>
            <w:r>
              <w:rPr>
                <w:rFonts w:hint="eastAsia"/>
              </w:rPr>
              <w:t xml:space="preserve"> </w:t>
            </w:r>
            <w:r>
              <w:rPr>
                <w:rFonts w:hint="eastAsia"/>
              </w:rPr>
              <w:t>“</w:t>
            </w:r>
            <w:ins w:id="1097" w:author="lenovo" w:date="2016-06-21T18:13:00Z">
              <w:r w:rsidR="00E21B5E">
                <w:rPr>
                  <w:rFonts w:hint="eastAsia"/>
                </w:rPr>
                <w:fldChar w:fldCharType="begin"/>
              </w:r>
              <w:r>
                <w:rPr>
                  <w:rFonts w:hint="eastAsia"/>
                </w:rPr>
                <w:instrText xml:space="preserve"> REF _Toc4009 \h </w:instrText>
              </w:r>
            </w:ins>
            <w:r w:rsidR="00E21B5E">
              <w:rPr>
                <w:rFonts w:hint="eastAsia"/>
              </w:rPr>
            </w:r>
            <w:ins w:id="1098" w:author="lenovo" w:date="2016-06-21T18:13:00Z">
              <w:r w:rsidR="00E21B5E">
                <w:rPr>
                  <w:rFonts w:hint="eastAsia"/>
                </w:rPr>
                <w:fldChar w:fldCharType="separate"/>
              </w:r>
              <w:r>
                <w:rPr>
                  <w:rFonts w:hint="eastAsia"/>
                </w:rPr>
                <w:t>案件分类查询</w:t>
              </w:r>
              <w:r w:rsidR="00E21B5E">
                <w:rPr>
                  <w:rFonts w:hint="eastAsia"/>
                </w:rPr>
                <w:fldChar w:fldCharType="end"/>
              </w:r>
            </w:ins>
            <w:del w:id="1099" w:author="lenovo" w:date="2016-06-21T18:13:00Z">
              <w:r>
                <w:rPr>
                  <w:rFonts w:hint="eastAsia"/>
                </w:rPr>
                <w:delText>章节</w:delText>
              </w:r>
              <w:r>
                <w:rPr>
                  <w:rFonts w:hint="eastAsia"/>
                </w:rPr>
                <w:delText xml:space="preserve"> 4.1.1 </w:delText>
              </w:r>
              <w:r>
                <w:rPr>
                  <w:rFonts w:hint="eastAsia"/>
                </w:rPr>
                <w:delText>案件分类查询</w:delText>
              </w:r>
            </w:del>
            <w:r>
              <w:rPr>
                <w:rFonts w:hint="eastAsia"/>
              </w:rPr>
              <w:t>”</w:t>
            </w:r>
          </w:p>
        </w:tc>
      </w:tr>
    </w:tbl>
    <w:p w14:paraId="22DE5BBC" w14:textId="77777777" w:rsidR="00DC1257" w:rsidRDefault="00DC1257"/>
    <w:p w14:paraId="4771FA50" w14:textId="77777777" w:rsidR="00DC1257" w:rsidRDefault="00DC1257"/>
    <w:p w14:paraId="7A9C9FAF" w14:textId="77777777" w:rsidR="00DC1257" w:rsidRDefault="007579A1">
      <w:pPr>
        <w:pStyle w:val="2"/>
      </w:pPr>
      <w:bookmarkStart w:id="1100" w:name="_Toc1622"/>
      <w:r>
        <w:rPr>
          <w:rFonts w:hint="eastAsia"/>
        </w:rPr>
        <w:t>逾期阶段维护</w:t>
      </w:r>
      <w:bookmarkEnd w:id="1100"/>
      <w:ins w:id="1101" w:author="lenovo" w:date="2016-06-21T17:25:00Z">
        <w:r>
          <w:rPr>
            <w:rFonts w:hint="eastAsia"/>
          </w:rPr>
          <w:t>（暂不使用）</w:t>
        </w:r>
      </w:ins>
    </w:p>
    <w:p w14:paraId="65A6E77F" w14:textId="77777777" w:rsidR="00DC1257" w:rsidRDefault="007579A1">
      <w:pPr>
        <w:pStyle w:val="3"/>
        <w:numPr>
          <w:ilvl w:val="2"/>
          <w:numId w:val="1"/>
        </w:numPr>
        <w:rPr>
          <w:rFonts w:ascii="黑体" w:eastAsia="黑体"/>
          <w:sz w:val="24"/>
          <w:szCs w:val="24"/>
        </w:rPr>
      </w:pPr>
      <w:bookmarkStart w:id="1102" w:name="_Ref262565265"/>
      <w:bookmarkStart w:id="1103" w:name="_Toc24803"/>
      <w:r>
        <w:rPr>
          <w:rFonts w:ascii="黑体" w:eastAsia="黑体" w:hint="eastAsia"/>
          <w:sz w:val="24"/>
          <w:szCs w:val="24"/>
        </w:rPr>
        <w:t>逾期阶段查询</w:t>
      </w:r>
      <w:bookmarkEnd w:id="1102"/>
      <w:bookmarkEnd w:id="110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104" w:author="lenovo" w:date="2016-06-22T10:1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105">
          <w:tblGrid>
            <w:gridCol w:w="1985"/>
            <w:gridCol w:w="7087"/>
          </w:tblGrid>
        </w:tblGridChange>
      </w:tblGrid>
      <w:tr w:rsidR="00DC1257" w14:paraId="398E13CB" w14:textId="77777777" w:rsidTr="00DC1257">
        <w:trPr>
          <w:trHeight w:val="463"/>
          <w:trPrChange w:id="1106" w:author="lenovo" w:date="2016-06-22T10:10:00Z">
            <w:trPr>
              <w:trHeight w:val="463"/>
            </w:trPr>
          </w:trPrChange>
        </w:trPr>
        <w:tc>
          <w:tcPr>
            <w:tcW w:w="1361" w:type="dxa"/>
            <w:shd w:val="clear" w:color="auto" w:fill="D9D9D9"/>
            <w:tcPrChange w:id="1107" w:author="lenovo" w:date="2016-06-22T10:10:00Z">
              <w:tcPr>
                <w:tcW w:w="1985" w:type="dxa"/>
                <w:shd w:val="clear" w:color="auto" w:fill="D9D9D9"/>
              </w:tcPr>
            </w:tcPrChange>
          </w:tcPr>
          <w:p w14:paraId="4F0BD4C5" w14:textId="77777777" w:rsidR="00DC1257" w:rsidRDefault="007579A1">
            <w:pPr>
              <w:spacing w:line="360" w:lineRule="atLeast"/>
              <w:rPr>
                <w:szCs w:val="21"/>
              </w:rPr>
            </w:pPr>
            <w:r>
              <w:rPr>
                <w:rFonts w:hint="eastAsia"/>
                <w:szCs w:val="21"/>
              </w:rPr>
              <w:t>功能概述</w:t>
            </w:r>
          </w:p>
        </w:tc>
        <w:tc>
          <w:tcPr>
            <w:tcW w:w="7143" w:type="dxa"/>
            <w:tcPrChange w:id="1108" w:author="lenovo" w:date="2016-06-22T10:10:00Z">
              <w:tcPr>
                <w:tcW w:w="7087" w:type="dxa"/>
              </w:tcPr>
            </w:tcPrChange>
          </w:tcPr>
          <w:p w14:paraId="13EE570C" w14:textId="77777777" w:rsidR="00DC1257" w:rsidRDefault="007579A1">
            <w:pPr>
              <w:spacing w:line="360" w:lineRule="atLeast"/>
            </w:pPr>
            <w:r>
              <w:rPr>
                <w:rFonts w:hint="eastAsia"/>
              </w:rPr>
              <w:t>逾期阶段查询</w:t>
            </w:r>
          </w:p>
        </w:tc>
      </w:tr>
      <w:tr w:rsidR="00DC1257" w14:paraId="0813D880" w14:textId="77777777" w:rsidTr="00DC1257">
        <w:trPr>
          <w:trHeight w:val="225"/>
          <w:trPrChange w:id="1109" w:author="lenovo" w:date="2016-06-22T10:10:00Z">
            <w:trPr>
              <w:trHeight w:val="225"/>
            </w:trPr>
          </w:trPrChange>
        </w:trPr>
        <w:tc>
          <w:tcPr>
            <w:tcW w:w="1361" w:type="dxa"/>
            <w:shd w:val="clear" w:color="auto" w:fill="D9D9D9"/>
            <w:tcPrChange w:id="1110" w:author="lenovo" w:date="2016-06-22T10:10:00Z">
              <w:tcPr>
                <w:tcW w:w="1985" w:type="dxa"/>
                <w:shd w:val="clear" w:color="auto" w:fill="D9D9D9"/>
              </w:tcPr>
            </w:tcPrChange>
          </w:tcPr>
          <w:p w14:paraId="1A9A2193" w14:textId="77777777" w:rsidR="00DC1257" w:rsidRDefault="007579A1">
            <w:pPr>
              <w:spacing w:line="360" w:lineRule="atLeast"/>
              <w:rPr>
                <w:szCs w:val="21"/>
              </w:rPr>
            </w:pPr>
            <w:r>
              <w:rPr>
                <w:rFonts w:hint="eastAsia"/>
                <w:szCs w:val="21"/>
              </w:rPr>
              <w:t>页面输入</w:t>
            </w:r>
          </w:p>
        </w:tc>
        <w:tc>
          <w:tcPr>
            <w:tcW w:w="7143" w:type="dxa"/>
            <w:tcPrChange w:id="1111" w:author="lenovo" w:date="2016-06-22T10:10:00Z">
              <w:tcPr>
                <w:tcW w:w="7087" w:type="dxa"/>
              </w:tcPr>
            </w:tcPrChange>
          </w:tcPr>
          <w:p w14:paraId="2606BB2D"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6B477EB8"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逾期阶段名称</w:t>
            </w:r>
            <w:r>
              <w:rPr>
                <w:rFonts w:hint="eastAsia"/>
              </w:rPr>
              <w:t>[</w:t>
            </w:r>
            <w:r>
              <w:rPr>
                <w:rFonts w:hint="eastAsia"/>
              </w:rPr>
              <w:t>输入框</w:t>
            </w:r>
            <w:r>
              <w:rPr>
                <w:rFonts w:hint="eastAsia"/>
              </w:rPr>
              <w:t>]</w:t>
            </w:r>
            <w:r>
              <w:rPr>
                <w:rFonts w:hint="eastAsia"/>
              </w:rPr>
              <w:t>，逾期阶段代码</w:t>
            </w:r>
            <w:r>
              <w:rPr>
                <w:rFonts w:hint="eastAsia"/>
              </w:rPr>
              <w:t>[</w:t>
            </w:r>
            <w:r>
              <w:rPr>
                <w:rFonts w:hint="eastAsia"/>
              </w:rPr>
              <w:t>输入框</w:t>
            </w:r>
            <w:r>
              <w:rPr>
                <w:rFonts w:hint="eastAsia"/>
              </w:rPr>
              <w:t>]</w:t>
            </w:r>
            <w:r>
              <w:rPr>
                <w:rFonts w:hint="eastAsia"/>
              </w:rPr>
              <w:t>，逾期阶段描述</w:t>
            </w:r>
            <w:r>
              <w:rPr>
                <w:rFonts w:hint="eastAsia"/>
              </w:rPr>
              <w:t>[</w:t>
            </w:r>
            <w:r>
              <w:rPr>
                <w:rFonts w:hint="eastAsia"/>
              </w:rPr>
              <w:t>输入框</w:t>
            </w:r>
            <w:r>
              <w:rPr>
                <w:rFonts w:hint="eastAsia"/>
              </w:rPr>
              <w:t>]</w:t>
            </w:r>
            <w:r>
              <w:rPr>
                <w:rFonts w:hint="eastAsia"/>
              </w:rPr>
              <w:t>，</w:t>
            </w:r>
          </w:p>
          <w:p w14:paraId="30D53CB9" w14:textId="77777777" w:rsidR="00DC1257" w:rsidRDefault="007579A1">
            <w:pPr>
              <w:widowControl/>
              <w:overflowPunct w:val="0"/>
              <w:autoSpaceDE w:val="0"/>
              <w:autoSpaceDN w:val="0"/>
              <w:adjustRightInd w:val="0"/>
              <w:spacing w:after="100" w:line="360" w:lineRule="atLeast"/>
              <w:textAlignment w:val="baseline"/>
            </w:pPr>
            <w:r>
              <w:rPr>
                <w:rFonts w:hint="eastAsia"/>
              </w:rPr>
              <w:t>逾期阶段类别</w:t>
            </w:r>
            <w:r>
              <w:rPr>
                <w:rFonts w:hint="eastAsia"/>
              </w:rPr>
              <w:t>[</w:t>
            </w:r>
            <w:r>
              <w:rPr>
                <w:rFonts w:hint="eastAsia"/>
              </w:rPr>
              <w:t>下拉框</w:t>
            </w:r>
            <w:del w:id="1112" w:author="lenovo" w:date="2016-06-21T18:15:00Z">
              <w:r>
                <w:rPr>
                  <w:rFonts w:hint="eastAsia"/>
                </w:rPr>
                <w:delText>：结案、准逾期、逾期、核销</w:delText>
              </w:r>
            </w:del>
            <w:r>
              <w:rPr>
                <w:rFonts w:hint="eastAsia"/>
              </w:rPr>
              <w:t>]</w:t>
            </w:r>
            <w:r>
              <w:rPr>
                <w:rFonts w:hint="eastAsia"/>
              </w:rPr>
              <w:t>。</w:t>
            </w:r>
          </w:p>
          <w:p w14:paraId="7F8763FD"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t>，</w:t>
            </w:r>
            <w:r>
              <w:rPr>
                <w:rFonts w:hint="eastAsia"/>
              </w:rPr>
              <w:t>重置</w:t>
            </w:r>
            <w:r>
              <w:rPr>
                <w:rFonts w:hint="eastAsia"/>
              </w:rPr>
              <w:t>[</w:t>
            </w:r>
            <w:r>
              <w:rPr>
                <w:rFonts w:hint="eastAsia"/>
              </w:rPr>
              <w:t>按钮</w:t>
            </w:r>
            <w:r>
              <w:rPr>
                <w:rFonts w:hint="eastAsia"/>
              </w:rPr>
              <w:t>]</w:t>
            </w:r>
            <w:r>
              <w:rPr>
                <w:rFonts w:hint="eastAsia"/>
              </w:rPr>
              <w:t>。</w:t>
            </w:r>
          </w:p>
        </w:tc>
      </w:tr>
      <w:tr w:rsidR="00DC1257" w14:paraId="26676E8B" w14:textId="77777777" w:rsidTr="00DC1257">
        <w:trPr>
          <w:trHeight w:val="225"/>
          <w:trPrChange w:id="1113" w:author="lenovo" w:date="2016-06-22T10:10:00Z">
            <w:trPr>
              <w:trHeight w:val="225"/>
            </w:trPr>
          </w:trPrChange>
        </w:trPr>
        <w:tc>
          <w:tcPr>
            <w:tcW w:w="1361" w:type="dxa"/>
            <w:shd w:val="clear" w:color="auto" w:fill="D9D9D9"/>
            <w:tcPrChange w:id="1114" w:author="lenovo" w:date="2016-06-22T10:10:00Z">
              <w:tcPr>
                <w:tcW w:w="1985" w:type="dxa"/>
                <w:shd w:val="clear" w:color="auto" w:fill="D9D9D9"/>
              </w:tcPr>
            </w:tcPrChange>
          </w:tcPr>
          <w:p w14:paraId="7C655613" w14:textId="77777777" w:rsidR="00DC1257" w:rsidRDefault="007579A1">
            <w:pPr>
              <w:spacing w:line="360" w:lineRule="atLeast"/>
              <w:rPr>
                <w:szCs w:val="21"/>
              </w:rPr>
            </w:pPr>
            <w:r>
              <w:rPr>
                <w:rFonts w:hint="eastAsia"/>
                <w:szCs w:val="21"/>
              </w:rPr>
              <w:t>页面输出</w:t>
            </w:r>
          </w:p>
        </w:tc>
        <w:tc>
          <w:tcPr>
            <w:tcW w:w="7143" w:type="dxa"/>
            <w:tcPrChange w:id="1115" w:author="lenovo" w:date="2016-06-22T10:10:00Z">
              <w:tcPr>
                <w:tcW w:w="7087" w:type="dxa"/>
              </w:tcPr>
            </w:tcPrChange>
          </w:tcPr>
          <w:p w14:paraId="56A4243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逾期阶段信息</w:t>
            </w:r>
            <w:r>
              <w:rPr>
                <w:rFonts w:hint="eastAsia"/>
              </w:rPr>
              <w:t>[</w:t>
            </w:r>
            <w:r>
              <w:rPr>
                <w:rFonts w:hint="eastAsia"/>
              </w:rPr>
              <w:t>列表</w:t>
            </w:r>
            <w:r>
              <w:rPr>
                <w:rFonts w:hint="eastAsia"/>
              </w:rPr>
              <w:t>]</w:t>
            </w:r>
            <w:r>
              <w:rPr>
                <w:rFonts w:hint="eastAsia"/>
              </w:rPr>
              <w:t>：</w:t>
            </w:r>
          </w:p>
          <w:p w14:paraId="720E41FF" w14:textId="77777777" w:rsidR="00DC1257" w:rsidRDefault="007579A1">
            <w:pPr>
              <w:spacing w:line="360" w:lineRule="atLeast"/>
              <w:ind w:firstLineChars="200" w:firstLine="420"/>
            </w:pPr>
            <w:r>
              <w:rPr>
                <w:rFonts w:hint="eastAsia"/>
              </w:rPr>
              <w:t>逾期阶段名称，逾期阶段代码，逾期阶段类别，逾期阶段描述，优先级，最大承诺天数，承诺付款比例，</w:t>
            </w:r>
            <w:proofErr w:type="gramStart"/>
            <w:r>
              <w:rPr>
                <w:rFonts w:hint="eastAsia"/>
              </w:rPr>
              <w:t>最大跟催日</w:t>
            </w:r>
            <w:proofErr w:type="gramEnd"/>
            <w:r>
              <w:rPr>
                <w:rFonts w:hint="eastAsia"/>
              </w:rPr>
              <w:t>，操作：编辑</w:t>
            </w:r>
            <w:r>
              <w:rPr>
                <w:rFonts w:hint="eastAsia"/>
              </w:rPr>
              <w:t>[</w:t>
            </w:r>
            <w:del w:id="1116" w:author="lenovo" w:date="2016-06-22T09:55:00Z">
              <w:r>
                <w:rPr>
                  <w:rFonts w:hint="eastAsia"/>
                </w:rPr>
                <w:delText>超</w:delText>
              </w:r>
            </w:del>
            <w:r>
              <w:rPr>
                <w:rFonts w:hint="eastAsia"/>
              </w:rPr>
              <w:t>链接</w:t>
            </w:r>
            <w:r>
              <w:rPr>
                <w:rFonts w:hint="eastAsia"/>
              </w:rPr>
              <w:t>]</w:t>
            </w:r>
            <w:ins w:id="1117" w:author="lenovo" w:date="2016-06-22T09:55:00Z">
              <w:r>
                <w:rPr>
                  <w:rFonts w:hint="eastAsia"/>
                </w:rPr>
                <w:t>，</w:t>
              </w:r>
            </w:ins>
            <w:del w:id="1118" w:author="lenovo" w:date="2016-06-22T09:55:00Z">
              <w:r>
                <w:rPr>
                  <w:rFonts w:hint="eastAsia"/>
                </w:rPr>
                <w:delText>、</w:delText>
              </w:r>
            </w:del>
            <w:r>
              <w:rPr>
                <w:rFonts w:hint="eastAsia"/>
              </w:rPr>
              <w:t>删除</w:t>
            </w:r>
            <w:r>
              <w:rPr>
                <w:rFonts w:hint="eastAsia"/>
              </w:rPr>
              <w:t>[</w:t>
            </w:r>
            <w:del w:id="1119" w:author="lenovo" w:date="2016-06-22T09:55:00Z">
              <w:r>
                <w:rPr>
                  <w:rFonts w:hint="eastAsia"/>
                </w:rPr>
                <w:delText>超</w:delText>
              </w:r>
            </w:del>
            <w:r>
              <w:rPr>
                <w:rFonts w:hint="eastAsia"/>
              </w:rPr>
              <w:t>链接</w:t>
            </w:r>
            <w:r>
              <w:rPr>
                <w:rFonts w:hint="eastAsia"/>
              </w:rPr>
              <w:t>]</w:t>
            </w:r>
          </w:p>
          <w:p w14:paraId="2806C2AF" w14:textId="77777777" w:rsidR="00DC1257" w:rsidRDefault="007579A1">
            <w:pPr>
              <w:spacing w:line="360" w:lineRule="atLeast"/>
              <w:ind w:leftChars="200" w:left="420"/>
              <w:rPr>
                <w:color w:val="FF0000"/>
              </w:rPr>
            </w:pPr>
            <w:r>
              <w:rPr>
                <w:rFonts w:hint="eastAsia"/>
              </w:rPr>
              <w:t>新增</w:t>
            </w:r>
            <w:r>
              <w:rPr>
                <w:rFonts w:hint="eastAsia"/>
              </w:rPr>
              <w:t>[</w:t>
            </w:r>
            <w:r>
              <w:rPr>
                <w:rFonts w:hint="eastAsia"/>
              </w:rPr>
              <w:t>按钮</w:t>
            </w:r>
            <w:r>
              <w:rPr>
                <w:rFonts w:hint="eastAsia"/>
              </w:rPr>
              <w:t>]</w:t>
            </w:r>
          </w:p>
        </w:tc>
      </w:tr>
      <w:tr w:rsidR="00DC1257" w14:paraId="343ABB22" w14:textId="77777777" w:rsidTr="00DC1257">
        <w:trPr>
          <w:trHeight w:val="225"/>
          <w:trPrChange w:id="1120" w:author="lenovo" w:date="2016-06-22T10:10:00Z">
            <w:trPr>
              <w:trHeight w:val="225"/>
            </w:trPr>
          </w:trPrChange>
        </w:trPr>
        <w:tc>
          <w:tcPr>
            <w:tcW w:w="1361" w:type="dxa"/>
            <w:shd w:val="clear" w:color="auto" w:fill="D9D9D9"/>
            <w:tcPrChange w:id="1121" w:author="lenovo" w:date="2016-06-22T10:10:00Z">
              <w:tcPr>
                <w:tcW w:w="1985" w:type="dxa"/>
                <w:shd w:val="clear" w:color="auto" w:fill="D9D9D9"/>
              </w:tcPr>
            </w:tcPrChange>
          </w:tcPr>
          <w:p w14:paraId="6908A276" w14:textId="77777777" w:rsidR="00DC1257" w:rsidRDefault="007579A1">
            <w:pPr>
              <w:spacing w:line="360" w:lineRule="atLeast"/>
              <w:rPr>
                <w:szCs w:val="21"/>
              </w:rPr>
            </w:pPr>
            <w:r>
              <w:rPr>
                <w:rFonts w:hint="eastAsia"/>
                <w:szCs w:val="21"/>
              </w:rPr>
              <w:t>参考画面</w:t>
            </w:r>
          </w:p>
        </w:tc>
        <w:tc>
          <w:tcPr>
            <w:tcW w:w="7143" w:type="dxa"/>
            <w:tcPrChange w:id="1122" w:author="lenovo" w:date="2016-06-22T10:10:00Z">
              <w:tcPr>
                <w:tcW w:w="7087" w:type="dxa"/>
              </w:tcPr>
            </w:tcPrChange>
          </w:tcPr>
          <w:p w14:paraId="0B4D6C27" w14:textId="77777777" w:rsidR="00DC1257" w:rsidRDefault="0023358B">
            <w:pPr>
              <w:widowControl/>
              <w:overflowPunct w:val="0"/>
              <w:autoSpaceDE w:val="0"/>
              <w:autoSpaceDN w:val="0"/>
              <w:adjustRightInd w:val="0"/>
              <w:spacing w:after="100" w:line="360" w:lineRule="atLeast"/>
              <w:textAlignment w:val="baseline"/>
            </w:pPr>
            <w:ins w:id="1123" w:author="lenovo" w:date="2016-06-22T10:20:00Z">
              <w:r>
                <w:rPr>
                  <w:noProof/>
                </w:rPr>
                <w:drawing>
                  <wp:inline distT="0" distB="0" distL="114300" distR="114300" wp14:anchorId="656375DC" wp14:editId="33AD65F2">
                    <wp:extent cx="4387215" cy="1331595"/>
                    <wp:effectExtent l="0" t="0" r="13335" b="1905"/>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53" cstate="print"/>
                            <a:stretch>
                              <a:fillRect/>
                            </a:stretch>
                          </pic:blipFill>
                          <pic:spPr>
                            <a:xfrm>
                              <a:off x="0" y="0"/>
                              <a:ext cx="4387215" cy="1331595"/>
                            </a:xfrm>
                            <a:prstGeom prst="rect">
                              <a:avLst/>
                            </a:prstGeom>
                            <a:noFill/>
                            <a:ln w="9525">
                              <a:noFill/>
                            </a:ln>
                          </pic:spPr>
                        </pic:pic>
                      </a:graphicData>
                    </a:graphic>
                  </wp:inline>
                </w:drawing>
              </w:r>
            </w:ins>
          </w:p>
        </w:tc>
      </w:tr>
      <w:tr w:rsidR="00DC1257" w14:paraId="6982B7F5" w14:textId="77777777" w:rsidTr="00DC1257">
        <w:trPr>
          <w:trHeight w:val="225"/>
          <w:trPrChange w:id="1124" w:author="lenovo" w:date="2016-06-22T10:10:00Z">
            <w:trPr>
              <w:trHeight w:val="225"/>
            </w:trPr>
          </w:trPrChange>
        </w:trPr>
        <w:tc>
          <w:tcPr>
            <w:tcW w:w="1361" w:type="dxa"/>
            <w:shd w:val="clear" w:color="auto" w:fill="D9D9D9"/>
            <w:tcPrChange w:id="1125" w:author="lenovo" w:date="2016-06-22T10:10:00Z">
              <w:tcPr>
                <w:tcW w:w="1985" w:type="dxa"/>
                <w:shd w:val="clear" w:color="auto" w:fill="D9D9D9"/>
              </w:tcPr>
            </w:tcPrChange>
          </w:tcPr>
          <w:p w14:paraId="4C29CC36" w14:textId="77777777" w:rsidR="00DC1257" w:rsidRDefault="007579A1">
            <w:pPr>
              <w:spacing w:line="360" w:lineRule="atLeast"/>
              <w:rPr>
                <w:szCs w:val="21"/>
              </w:rPr>
            </w:pPr>
            <w:r>
              <w:rPr>
                <w:rFonts w:hint="eastAsia"/>
                <w:szCs w:val="21"/>
              </w:rPr>
              <w:t>业务规则</w:t>
            </w:r>
          </w:p>
        </w:tc>
        <w:tc>
          <w:tcPr>
            <w:tcW w:w="7143" w:type="dxa"/>
            <w:tcPrChange w:id="1126" w:author="lenovo" w:date="2016-06-22T10:10:00Z">
              <w:tcPr>
                <w:tcW w:w="7087" w:type="dxa"/>
              </w:tcPr>
            </w:tcPrChange>
          </w:tcPr>
          <w:p w14:paraId="7A8C0AA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01907E24" w14:textId="77777777" w:rsidTr="00DC1257">
        <w:trPr>
          <w:trHeight w:val="225"/>
          <w:trPrChange w:id="1127" w:author="lenovo" w:date="2016-06-22T10:10:00Z">
            <w:trPr>
              <w:trHeight w:val="225"/>
            </w:trPr>
          </w:trPrChange>
        </w:trPr>
        <w:tc>
          <w:tcPr>
            <w:tcW w:w="1361" w:type="dxa"/>
            <w:shd w:val="clear" w:color="auto" w:fill="D9D9D9"/>
            <w:tcPrChange w:id="1128" w:author="lenovo" w:date="2016-06-22T10:10:00Z">
              <w:tcPr>
                <w:tcW w:w="1985" w:type="dxa"/>
                <w:shd w:val="clear" w:color="auto" w:fill="D9D9D9"/>
              </w:tcPr>
            </w:tcPrChange>
          </w:tcPr>
          <w:p w14:paraId="56D830DB" w14:textId="77777777" w:rsidR="00DC1257" w:rsidRDefault="007579A1">
            <w:pPr>
              <w:spacing w:line="360" w:lineRule="atLeast"/>
              <w:rPr>
                <w:rFonts w:hAnsi="宋体"/>
                <w:szCs w:val="21"/>
              </w:rPr>
            </w:pPr>
            <w:r>
              <w:rPr>
                <w:rFonts w:hAnsi="宋体" w:hint="eastAsia"/>
                <w:szCs w:val="21"/>
              </w:rPr>
              <w:t>备注</w:t>
            </w:r>
          </w:p>
        </w:tc>
        <w:tc>
          <w:tcPr>
            <w:tcW w:w="7143" w:type="dxa"/>
            <w:tcPrChange w:id="1129" w:author="lenovo" w:date="2016-06-22T10:10:00Z">
              <w:tcPr>
                <w:tcW w:w="7087" w:type="dxa"/>
              </w:tcPr>
            </w:tcPrChange>
          </w:tcPr>
          <w:p w14:paraId="3ED72F41" w14:textId="77777777" w:rsidR="00DC1257" w:rsidRDefault="007579A1">
            <w:pPr>
              <w:widowControl/>
              <w:numPr>
                <w:ilvl w:val="0"/>
                <w:numId w:val="17"/>
                <w:ins w:id="1130" w:author="lenovo" w:date="2016-06-22T09:56:00Z"/>
              </w:numPr>
              <w:overflowPunct w:val="0"/>
              <w:autoSpaceDE w:val="0"/>
              <w:autoSpaceDN w:val="0"/>
              <w:adjustRightInd w:val="0"/>
              <w:spacing w:after="100" w:line="360" w:lineRule="atLeast"/>
              <w:textAlignment w:val="baseline"/>
              <w:rPr>
                <w:ins w:id="1131" w:author="lenovo" w:date="2016-06-22T09:56:00Z"/>
              </w:rPr>
            </w:pPr>
            <w:del w:id="1132" w:author="lenovo" w:date="2016-06-22T09:56:00Z">
              <w:r>
                <w:rPr>
                  <w:rFonts w:hint="eastAsia"/>
                </w:rPr>
                <w:delText>1</w:delText>
              </w:r>
              <w:r>
                <w:rPr>
                  <w:rFonts w:hint="eastAsia"/>
                </w:rPr>
                <w:delText>、</w:delText>
              </w:r>
            </w:del>
            <w:r>
              <w:rPr>
                <w:rFonts w:hint="eastAsia"/>
              </w:rPr>
              <w:t>点击查询</w:t>
            </w:r>
            <w:ins w:id="1133" w:author="lenovo" w:date="2016-06-22T09:56:00Z">
              <w:r>
                <w:rPr>
                  <w:rFonts w:hint="eastAsia"/>
                </w:rPr>
                <w:t>[</w:t>
              </w:r>
            </w:ins>
            <w:del w:id="1134" w:author="lenovo" w:date="2016-06-22T09:56:00Z">
              <w:r>
                <w:rPr>
                  <w:rFonts w:hint="eastAsia"/>
                </w:rPr>
                <w:delText>【</w:delText>
              </w:r>
            </w:del>
            <w:r>
              <w:rPr>
                <w:rFonts w:hint="eastAsia"/>
              </w:rPr>
              <w:t>按钮</w:t>
            </w:r>
            <w:ins w:id="1135" w:author="lenovo" w:date="2016-06-22T09:56:00Z">
              <w:r>
                <w:rPr>
                  <w:rFonts w:hint="eastAsia"/>
                </w:rPr>
                <w:t>]</w:t>
              </w:r>
            </w:ins>
            <w:del w:id="1136" w:author="lenovo" w:date="2016-06-22T09:56:00Z">
              <w:r>
                <w:rPr>
                  <w:rFonts w:hint="eastAsia"/>
                </w:rPr>
                <w:delText>】</w:delText>
              </w:r>
            </w:del>
            <w:r>
              <w:rPr>
                <w:rFonts w:hint="eastAsia"/>
              </w:rPr>
              <w:t>，系统根据输入的查询条件查询逾期阶段信息显示在结果列表中；</w:t>
            </w:r>
          </w:p>
          <w:p w14:paraId="603CA774" w14:textId="77777777" w:rsidR="00DC1257" w:rsidRDefault="007579A1">
            <w:pPr>
              <w:widowControl/>
              <w:numPr>
                <w:ilvl w:val="0"/>
                <w:numId w:val="17"/>
                <w:ins w:id="1137" w:author="lenovo" w:date="2016-06-22T09:56:00Z"/>
              </w:numPr>
              <w:overflowPunct w:val="0"/>
              <w:autoSpaceDE w:val="0"/>
              <w:autoSpaceDN w:val="0"/>
              <w:adjustRightInd w:val="0"/>
              <w:spacing w:after="100" w:line="360" w:lineRule="atLeast"/>
              <w:textAlignment w:val="baseline"/>
            </w:pPr>
            <w:r>
              <w:rPr>
                <w:rFonts w:hint="eastAsia"/>
              </w:rPr>
              <w:t>点击重置</w:t>
            </w:r>
            <w:ins w:id="1138" w:author="lenovo" w:date="2016-06-22T09:56:00Z">
              <w:r>
                <w:rPr>
                  <w:rFonts w:hint="eastAsia"/>
                </w:rPr>
                <w:t>[</w:t>
              </w:r>
            </w:ins>
            <w:del w:id="1139" w:author="lenovo" w:date="2016-06-22T09:56:00Z">
              <w:r>
                <w:rPr>
                  <w:rFonts w:hint="eastAsia"/>
                </w:rPr>
                <w:delText>【</w:delText>
              </w:r>
            </w:del>
            <w:r>
              <w:rPr>
                <w:rFonts w:hint="eastAsia"/>
              </w:rPr>
              <w:t>按钮</w:t>
            </w:r>
            <w:ins w:id="1140" w:author="lenovo" w:date="2016-06-22T09:56:00Z">
              <w:r>
                <w:rPr>
                  <w:rFonts w:hint="eastAsia"/>
                </w:rPr>
                <w:t>]</w:t>
              </w:r>
            </w:ins>
            <w:del w:id="1141" w:author="lenovo" w:date="2016-06-22T09:56:00Z">
              <w:r>
                <w:rPr>
                  <w:rFonts w:hint="eastAsia"/>
                </w:rPr>
                <w:delText>】</w:delText>
              </w:r>
            </w:del>
            <w:r>
              <w:rPr>
                <w:rFonts w:hint="eastAsia"/>
              </w:rPr>
              <w:t>，清空查询条件输入信息</w:t>
            </w:r>
          </w:p>
          <w:p w14:paraId="11F0FAFD"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w:t>
            </w:r>
            <w:r>
              <w:rPr>
                <w:rFonts w:hint="eastAsia"/>
                <w:u w:val="single"/>
              </w:rPr>
              <w:t>编辑</w:t>
            </w:r>
            <w:r>
              <w:rPr>
                <w:rFonts w:hint="eastAsia"/>
              </w:rPr>
              <w:t>[</w:t>
            </w:r>
            <w:del w:id="1142" w:author="lenovo" w:date="2016-06-22T09:56:00Z">
              <w:r>
                <w:rPr>
                  <w:rFonts w:hint="eastAsia"/>
                </w:rPr>
                <w:delText>超</w:delText>
              </w:r>
            </w:del>
            <w:r>
              <w:rPr>
                <w:rFonts w:hint="eastAsia"/>
              </w:rPr>
              <w:t>链接</w:t>
            </w:r>
            <w:r>
              <w:rPr>
                <w:rFonts w:hint="eastAsia"/>
              </w:rPr>
              <w:t>]</w:t>
            </w:r>
            <w:r>
              <w:rPr>
                <w:rFonts w:hint="eastAsia"/>
              </w:rPr>
              <w:t>，页面跳转到逾期阶段编辑页面，参见</w:t>
            </w:r>
            <w:r>
              <w:rPr>
                <w:rFonts w:hint="eastAsia"/>
              </w:rPr>
              <w:t xml:space="preserve"> </w:t>
            </w:r>
            <w:r>
              <w:rPr>
                <w:rFonts w:hint="eastAsia"/>
              </w:rPr>
              <w:t>“</w:t>
            </w:r>
            <w:ins w:id="1143" w:author="lenovo" w:date="2016-06-22T09:57:00Z">
              <w:r w:rsidR="00E21B5E">
                <w:rPr>
                  <w:rFonts w:hint="eastAsia"/>
                </w:rPr>
                <w:fldChar w:fldCharType="begin"/>
              </w:r>
              <w:r>
                <w:rPr>
                  <w:rFonts w:hint="eastAsia"/>
                </w:rPr>
                <w:instrText xml:space="preserve"> REF _Toc31243 \h </w:instrText>
              </w:r>
            </w:ins>
            <w:r w:rsidR="00E21B5E">
              <w:rPr>
                <w:rFonts w:hint="eastAsia"/>
              </w:rPr>
            </w:r>
            <w:ins w:id="1144" w:author="lenovo" w:date="2016-06-22T09:57:00Z">
              <w:r w:rsidR="00E21B5E">
                <w:rPr>
                  <w:rFonts w:hint="eastAsia"/>
                </w:rPr>
                <w:fldChar w:fldCharType="separate"/>
              </w:r>
              <w:r>
                <w:rPr>
                  <w:rFonts w:hint="eastAsia"/>
                </w:rPr>
                <w:t>逾期阶段编辑</w:t>
              </w:r>
              <w:r w:rsidR="00E21B5E">
                <w:rPr>
                  <w:rFonts w:hint="eastAsia"/>
                </w:rPr>
                <w:fldChar w:fldCharType="end"/>
              </w:r>
            </w:ins>
            <w:del w:id="1145" w:author="lenovo" w:date="2016-06-22T09:56:00Z">
              <w:r>
                <w:rPr>
                  <w:rFonts w:hint="eastAsia"/>
                </w:rPr>
                <w:delText>章节</w:delText>
              </w:r>
              <w:r>
                <w:rPr>
                  <w:rFonts w:hint="eastAsia"/>
                </w:rPr>
                <w:delText xml:space="preserve"> 4.2.3 </w:delText>
              </w:r>
              <w:r>
                <w:rPr>
                  <w:rFonts w:hint="eastAsia"/>
                </w:rPr>
                <w:delText>逾期阶段编辑</w:delText>
              </w:r>
            </w:del>
            <w:r>
              <w:rPr>
                <w:rFonts w:hint="eastAsia"/>
              </w:rPr>
              <w:t>”</w:t>
            </w:r>
          </w:p>
          <w:p w14:paraId="64D97A53"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、点击新增</w:t>
            </w:r>
            <w:ins w:id="1146" w:author="lenovo" w:date="2016-06-22T09:56:00Z">
              <w:r>
                <w:rPr>
                  <w:rFonts w:hint="eastAsia"/>
                </w:rPr>
                <w:t>[</w:t>
              </w:r>
            </w:ins>
            <w:del w:id="1147" w:author="lenovo" w:date="2016-06-22T09:56:00Z">
              <w:r>
                <w:rPr>
                  <w:rFonts w:hint="eastAsia"/>
                </w:rPr>
                <w:delText>【</w:delText>
              </w:r>
            </w:del>
            <w:r>
              <w:rPr>
                <w:rFonts w:hint="eastAsia"/>
              </w:rPr>
              <w:t>按钮</w:t>
            </w:r>
            <w:ins w:id="1148" w:author="lenovo" w:date="2016-06-22T09:56:00Z">
              <w:r>
                <w:rPr>
                  <w:rFonts w:hint="eastAsia"/>
                </w:rPr>
                <w:t>]</w:t>
              </w:r>
            </w:ins>
            <w:del w:id="1149" w:author="lenovo" w:date="2016-06-22T09:56:00Z">
              <w:r>
                <w:rPr>
                  <w:rFonts w:hint="eastAsia"/>
                </w:rPr>
                <w:delText>】</w:delText>
              </w:r>
            </w:del>
            <w:r>
              <w:rPr>
                <w:rFonts w:hint="eastAsia"/>
              </w:rPr>
              <w:t>，页面跳转到逾期阶段新增页面，参见</w:t>
            </w:r>
            <w:r>
              <w:rPr>
                <w:rFonts w:hint="eastAsia"/>
              </w:rPr>
              <w:t xml:space="preserve"> </w:t>
            </w:r>
            <w:r>
              <w:rPr>
                <w:rFonts w:hint="eastAsia"/>
              </w:rPr>
              <w:t>“</w:t>
            </w:r>
            <w:ins w:id="1150" w:author="lenovo" w:date="2016-06-22T09:57:00Z">
              <w:r w:rsidR="00E21B5E">
                <w:rPr>
                  <w:rFonts w:hint="eastAsia"/>
                </w:rPr>
                <w:fldChar w:fldCharType="begin"/>
              </w:r>
              <w:r>
                <w:rPr>
                  <w:rFonts w:hint="eastAsia"/>
                </w:rPr>
                <w:instrText xml:space="preserve"> REF _Toc5722 \h </w:instrText>
              </w:r>
            </w:ins>
            <w:r w:rsidR="00E21B5E">
              <w:rPr>
                <w:rFonts w:hint="eastAsia"/>
              </w:rPr>
            </w:r>
            <w:ins w:id="1151" w:author="lenovo" w:date="2016-06-22T09:57:00Z">
              <w:r w:rsidR="00E21B5E">
                <w:rPr>
                  <w:rFonts w:hint="eastAsia"/>
                </w:rPr>
                <w:fldChar w:fldCharType="separate"/>
              </w:r>
              <w:r>
                <w:rPr>
                  <w:rFonts w:hint="eastAsia"/>
                </w:rPr>
                <w:t>逾期阶段新增</w:t>
              </w:r>
              <w:r w:rsidR="00E21B5E">
                <w:rPr>
                  <w:rFonts w:hint="eastAsia"/>
                </w:rPr>
                <w:fldChar w:fldCharType="end"/>
              </w:r>
            </w:ins>
            <w:del w:id="1152" w:author="lenovo" w:date="2016-06-22T09:56:00Z">
              <w:r>
                <w:rPr>
                  <w:rFonts w:hint="eastAsia"/>
                </w:rPr>
                <w:delText>章节</w:delText>
              </w:r>
              <w:r>
                <w:rPr>
                  <w:rFonts w:hint="eastAsia"/>
                </w:rPr>
                <w:delText xml:space="preserve"> 4.2.2 </w:delText>
              </w:r>
              <w:r>
                <w:rPr>
                  <w:rFonts w:hint="eastAsia"/>
                </w:rPr>
                <w:delText>逾期阶段新增</w:delText>
              </w:r>
            </w:del>
            <w:r>
              <w:rPr>
                <w:rFonts w:hint="eastAsia"/>
              </w:rPr>
              <w:t>”</w:t>
            </w:r>
          </w:p>
          <w:p w14:paraId="0636A7C2" w14:textId="77777777" w:rsidR="00DC1257" w:rsidRDefault="007579A1">
            <w:pPr>
              <w:widowControl/>
              <w:overflowPunct w:val="0"/>
              <w:autoSpaceDE w:val="0"/>
              <w:autoSpaceDN w:val="0"/>
              <w:adjustRightInd w:val="0"/>
              <w:spacing w:after="100" w:line="360" w:lineRule="atLeast"/>
              <w:textAlignment w:val="baseline"/>
            </w:pPr>
            <w:r>
              <w:rPr>
                <w:rFonts w:hint="eastAsia"/>
              </w:rPr>
              <w:t>4</w:t>
            </w:r>
            <w:r>
              <w:rPr>
                <w:rFonts w:hint="eastAsia"/>
              </w:rPr>
              <w:t>、点击</w:t>
            </w:r>
            <w:r>
              <w:rPr>
                <w:rFonts w:hint="eastAsia"/>
                <w:u w:val="single"/>
              </w:rPr>
              <w:t>删除</w:t>
            </w:r>
            <w:r>
              <w:rPr>
                <w:rFonts w:hint="eastAsia"/>
              </w:rPr>
              <w:t>[</w:t>
            </w:r>
            <w:del w:id="1153" w:author="lenovo" w:date="2016-06-22T09:56:00Z">
              <w:r>
                <w:rPr>
                  <w:rFonts w:hint="eastAsia"/>
                </w:rPr>
                <w:delText>超</w:delText>
              </w:r>
            </w:del>
            <w:r>
              <w:rPr>
                <w:rFonts w:hint="eastAsia"/>
              </w:rPr>
              <w:t>链接</w:t>
            </w:r>
            <w:r>
              <w:rPr>
                <w:rFonts w:hint="eastAsia"/>
              </w:rPr>
              <w:t>]</w:t>
            </w:r>
            <w:r>
              <w:rPr>
                <w:rFonts w:hint="eastAsia"/>
              </w:rPr>
              <w:t>，系统提示确认后删除该条记录。</w:t>
            </w:r>
          </w:p>
          <w:p w14:paraId="79CE7CA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5</w:t>
            </w:r>
            <w:r>
              <w:rPr>
                <w:rFonts w:hint="eastAsia"/>
              </w:rPr>
              <w:t>、各字段长度控制详见数据库设计。</w:t>
            </w:r>
          </w:p>
        </w:tc>
      </w:tr>
    </w:tbl>
    <w:p w14:paraId="1F43E78C" w14:textId="77777777" w:rsidR="00DC1257" w:rsidRDefault="00DC1257"/>
    <w:p w14:paraId="0B16AFBE" w14:textId="77777777" w:rsidR="00DC1257" w:rsidRDefault="007579A1">
      <w:pPr>
        <w:pStyle w:val="3"/>
        <w:numPr>
          <w:ilvl w:val="2"/>
          <w:numId w:val="1"/>
        </w:numPr>
        <w:rPr>
          <w:rFonts w:ascii="黑体" w:eastAsia="黑体"/>
          <w:sz w:val="24"/>
          <w:szCs w:val="24"/>
        </w:rPr>
      </w:pPr>
      <w:bookmarkStart w:id="1154" w:name="_Ref262564476"/>
      <w:bookmarkStart w:id="1155" w:name="_Toc5722"/>
      <w:r>
        <w:rPr>
          <w:rFonts w:ascii="黑体" w:eastAsia="黑体" w:hint="eastAsia"/>
          <w:sz w:val="24"/>
          <w:szCs w:val="24"/>
        </w:rPr>
        <w:lastRenderedPageBreak/>
        <w:t>逾期阶段</w:t>
      </w:r>
      <w:bookmarkEnd w:id="1154"/>
      <w:r>
        <w:rPr>
          <w:rFonts w:ascii="黑体" w:eastAsia="黑体" w:hint="eastAsia"/>
          <w:sz w:val="24"/>
          <w:szCs w:val="24"/>
        </w:rPr>
        <w:t>新增</w:t>
      </w:r>
      <w:bookmarkEnd w:id="115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156" w:author="lenovo" w:date="2016-06-22T10:10: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157">
          <w:tblGrid>
            <w:gridCol w:w="1985"/>
            <w:gridCol w:w="7087"/>
          </w:tblGrid>
        </w:tblGridChange>
      </w:tblGrid>
      <w:tr w:rsidR="00DC1257" w14:paraId="18A59521" w14:textId="77777777" w:rsidTr="00DC1257">
        <w:trPr>
          <w:trHeight w:val="463"/>
          <w:trPrChange w:id="1158" w:author="lenovo" w:date="2016-06-22T10:10:00Z">
            <w:trPr>
              <w:trHeight w:val="463"/>
            </w:trPr>
          </w:trPrChange>
        </w:trPr>
        <w:tc>
          <w:tcPr>
            <w:tcW w:w="1361" w:type="dxa"/>
            <w:shd w:val="clear" w:color="auto" w:fill="D9D9D9"/>
            <w:tcPrChange w:id="1159" w:author="lenovo" w:date="2016-06-22T10:10:00Z">
              <w:tcPr>
                <w:tcW w:w="1985" w:type="dxa"/>
                <w:shd w:val="clear" w:color="auto" w:fill="D9D9D9"/>
              </w:tcPr>
            </w:tcPrChange>
          </w:tcPr>
          <w:p w14:paraId="0060CEC0" w14:textId="77777777" w:rsidR="00DC1257" w:rsidRDefault="007579A1">
            <w:pPr>
              <w:spacing w:line="360" w:lineRule="atLeast"/>
              <w:rPr>
                <w:szCs w:val="21"/>
              </w:rPr>
            </w:pPr>
            <w:r>
              <w:rPr>
                <w:rFonts w:hint="eastAsia"/>
                <w:szCs w:val="21"/>
              </w:rPr>
              <w:t>功能概述</w:t>
            </w:r>
          </w:p>
        </w:tc>
        <w:tc>
          <w:tcPr>
            <w:tcW w:w="7143" w:type="dxa"/>
            <w:tcPrChange w:id="1160" w:author="lenovo" w:date="2016-06-22T10:10:00Z">
              <w:tcPr>
                <w:tcW w:w="7087" w:type="dxa"/>
              </w:tcPr>
            </w:tcPrChange>
          </w:tcPr>
          <w:p w14:paraId="1CE858DB" w14:textId="77777777" w:rsidR="00DC1257" w:rsidRDefault="007579A1">
            <w:pPr>
              <w:spacing w:line="360" w:lineRule="atLeast"/>
            </w:pPr>
            <w:r>
              <w:rPr>
                <w:rFonts w:hint="eastAsia"/>
              </w:rPr>
              <w:t>逾期阶段新增</w:t>
            </w:r>
          </w:p>
        </w:tc>
      </w:tr>
      <w:tr w:rsidR="00DC1257" w14:paraId="608E6FAB" w14:textId="77777777" w:rsidTr="00DC1257">
        <w:trPr>
          <w:trHeight w:val="463"/>
          <w:trPrChange w:id="1161" w:author="lenovo" w:date="2016-06-22T10:10:00Z">
            <w:trPr>
              <w:trHeight w:val="463"/>
            </w:trPr>
          </w:trPrChange>
        </w:trPr>
        <w:tc>
          <w:tcPr>
            <w:tcW w:w="1361" w:type="dxa"/>
            <w:shd w:val="clear" w:color="auto" w:fill="D9D9D9"/>
            <w:tcPrChange w:id="1162" w:author="lenovo" w:date="2016-06-22T10:10:00Z">
              <w:tcPr>
                <w:tcW w:w="1985" w:type="dxa"/>
                <w:shd w:val="clear" w:color="auto" w:fill="D9D9D9"/>
              </w:tcPr>
            </w:tcPrChange>
          </w:tcPr>
          <w:p w14:paraId="2356C8C0" w14:textId="77777777" w:rsidR="00DC1257" w:rsidRDefault="007579A1">
            <w:pPr>
              <w:spacing w:line="360" w:lineRule="atLeast"/>
              <w:rPr>
                <w:szCs w:val="21"/>
              </w:rPr>
            </w:pPr>
            <w:r>
              <w:rPr>
                <w:rFonts w:hint="eastAsia"/>
                <w:szCs w:val="21"/>
              </w:rPr>
              <w:t>页面输入</w:t>
            </w:r>
          </w:p>
        </w:tc>
        <w:tc>
          <w:tcPr>
            <w:tcW w:w="7143" w:type="dxa"/>
            <w:tcPrChange w:id="1163" w:author="lenovo" w:date="2016-06-22T10:10:00Z">
              <w:tcPr>
                <w:tcW w:w="7087" w:type="dxa"/>
              </w:tcPr>
            </w:tcPrChange>
          </w:tcPr>
          <w:p w14:paraId="536040F5"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2EA8D8F9"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逾期阶段名称</w:t>
            </w:r>
            <w:r>
              <w:rPr>
                <w:rFonts w:hint="eastAsia"/>
              </w:rPr>
              <w:t>[</w:t>
            </w:r>
            <w:r>
              <w:rPr>
                <w:rFonts w:hint="eastAsia"/>
              </w:rPr>
              <w:t>必填输入框</w:t>
            </w:r>
            <w:r>
              <w:rPr>
                <w:rFonts w:hint="eastAsia"/>
              </w:rPr>
              <w:t>]</w:t>
            </w:r>
            <w:r>
              <w:rPr>
                <w:rFonts w:hint="eastAsia"/>
              </w:rPr>
              <w:t>，逾期阶段代码</w:t>
            </w:r>
            <w:r>
              <w:rPr>
                <w:rFonts w:hint="eastAsia"/>
              </w:rPr>
              <w:t>[</w:t>
            </w:r>
            <w:r>
              <w:rPr>
                <w:rFonts w:hint="eastAsia"/>
              </w:rPr>
              <w:t>必填输入框</w:t>
            </w:r>
            <w:r>
              <w:rPr>
                <w:rFonts w:hint="eastAsia"/>
              </w:rPr>
              <w:t>]</w:t>
            </w:r>
            <w:r>
              <w:rPr>
                <w:rFonts w:hint="eastAsia"/>
              </w:rPr>
              <w:t>，逾期阶段描述</w:t>
            </w:r>
            <w:r>
              <w:rPr>
                <w:rFonts w:hint="eastAsia"/>
              </w:rPr>
              <w:t>[</w:t>
            </w:r>
            <w:r>
              <w:rPr>
                <w:rFonts w:hint="eastAsia"/>
              </w:rPr>
              <w:t>文本框</w:t>
            </w:r>
            <w:r>
              <w:rPr>
                <w:rFonts w:hint="eastAsia"/>
              </w:rPr>
              <w:t>]</w:t>
            </w:r>
            <w:r>
              <w:rPr>
                <w:rFonts w:hint="eastAsia"/>
              </w:rPr>
              <w:t>，逾期阶段类别</w:t>
            </w:r>
            <w:r>
              <w:rPr>
                <w:rFonts w:hint="eastAsia"/>
              </w:rPr>
              <w:t>[</w:t>
            </w:r>
            <w:r>
              <w:rPr>
                <w:rFonts w:hint="eastAsia"/>
              </w:rPr>
              <w:t>下拉框</w:t>
            </w:r>
            <w:del w:id="1164" w:author="lenovo" w:date="2016-06-22T09:58:00Z">
              <w:r>
                <w:rPr>
                  <w:rFonts w:hint="eastAsia"/>
                </w:rPr>
                <w:delText>：结案、准逾期、核销、逾期</w:delText>
              </w:r>
            </w:del>
            <w:r>
              <w:rPr>
                <w:rFonts w:hint="eastAsia"/>
              </w:rPr>
              <w:t>]</w:t>
            </w:r>
            <w:r>
              <w:rPr>
                <w:rFonts w:hint="eastAsia"/>
              </w:rPr>
              <w:t>，优先级</w:t>
            </w:r>
            <w:r>
              <w:rPr>
                <w:rFonts w:hint="eastAsia"/>
              </w:rPr>
              <w:t>[</w:t>
            </w:r>
            <w:r>
              <w:rPr>
                <w:rFonts w:hint="eastAsia"/>
              </w:rPr>
              <w:t>输入框</w:t>
            </w:r>
            <w:r>
              <w:rPr>
                <w:rFonts w:hint="eastAsia"/>
              </w:rPr>
              <w:t>]</w:t>
            </w:r>
            <w:r>
              <w:rPr>
                <w:rFonts w:hint="eastAsia"/>
              </w:rPr>
              <w:t>，最大承诺天数</w:t>
            </w:r>
            <w:r>
              <w:rPr>
                <w:rFonts w:hint="eastAsia"/>
              </w:rPr>
              <w:t>[</w:t>
            </w:r>
            <w:r>
              <w:rPr>
                <w:rFonts w:hint="eastAsia"/>
              </w:rPr>
              <w:t>输入框</w:t>
            </w:r>
            <w:r>
              <w:rPr>
                <w:rFonts w:hint="eastAsia"/>
              </w:rPr>
              <w:t>]</w:t>
            </w:r>
            <w:r>
              <w:rPr>
                <w:rFonts w:hint="eastAsia"/>
              </w:rPr>
              <w:t>，承诺付款比例</w:t>
            </w:r>
            <w:r>
              <w:rPr>
                <w:rFonts w:hint="eastAsia"/>
              </w:rPr>
              <w:t>[</w:t>
            </w:r>
            <w:r>
              <w:rPr>
                <w:rFonts w:hint="eastAsia"/>
              </w:rPr>
              <w:t>输入框</w:t>
            </w:r>
            <w:r>
              <w:rPr>
                <w:rFonts w:hint="eastAsia"/>
              </w:rPr>
              <w:t>]</w:t>
            </w:r>
            <w:r>
              <w:rPr>
                <w:rFonts w:hint="eastAsia"/>
              </w:rPr>
              <w:t>，</w:t>
            </w:r>
            <w:proofErr w:type="gramStart"/>
            <w:r>
              <w:rPr>
                <w:rFonts w:hint="eastAsia"/>
              </w:rPr>
              <w:t>最大跟催日</w:t>
            </w:r>
            <w:proofErr w:type="gramEnd"/>
            <w:r>
              <w:rPr>
                <w:rFonts w:hint="eastAsia"/>
              </w:rPr>
              <w:t>[</w:t>
            </w:r>
            <w:r>
              <w:rPr>
                <w:rFonts w:hint="eastAsia"/>
              </w:rPr>
              <w:t>输入框</w:t>
            </w:r>
            <w:r>
              <w:rPr>
                <w:rFonts w:hint="eastAsia"/>
              </w:rPr>
              <w:t>]</w:t>
            </w:r>
            <w:r>
              <w:rPr>
                <w:rFonts w:hint="eastAsia"/>
              </w:rPr>
              <w:t>。</w:t>
            </w:r>
          </w:p>
          <w:p w14:paraId="1E98A213" w14:textId="77777777" w:rsidR="00DC1257" w:rsidRDefault="007579A1">
            <w:pPr>
              <w:widowControl/>
              <w:overflowPunct w:val="0"/>
              <w:autoSpaceDE w:val="0"/>
              <w:autoSpaceDN w:val="0"/>
              <w:adjustRightInd w:val="0"/>
              <w:spacing w:after="100" w:line="360" w:lineRule="atLeast"/>
              <w:ind w:firstLineChars="200" w:firstLine="420"/>
              <w:textAlignment w:val="baseline"/>
            </w:pPr>
            <w:del w:id="1165" w:author="lenovo" w:date="2016-06-22T09:58:00Z">
              <w:r>
                <w:rPr>
                  <w:rFonts w:hint="eastAsia"/>
                </w:rPr>
                <w:delText>保存</w:delText>
              </w:r>
            </w:del>
            <w:ins w:id="1166" w:author="lenovo" w:date="2016-06-22T09:58:00Z">
              <w:r>
                <w:rPr>
                  <w:rFonts w:hint="eastAsia"/>
                </w:rPr>
                <w:t>确定</w:t>
              </w:r>
            </w:ins>
            <w:r>
              <w:rPr>
                <w:rFonts w:hint="eastAsia"/>
              </w:rPr>
              <w:t>[</w:t>
            </w:r>
            <w:r>
              <w:rPr>
                <w:rFonts w:hint="eastAsia"/>
              </w:rPr>
              <w:t>按钮</w:t>
            </w:r>
            <w:r>
              <w:rPr>
                <w:rFonts w:hint="eastAsia"/>
              </w:rPr>
              <w:t>]</w:t>
            </w:r>
            <w:r>
              <w:t>，</w:t>
            </w:r>
            <w:r>
              <w:rPr>
                <w:rFonts w:hint="eastAsia"/>
              </w:rPr>
              <w:t>关闭</w:t>
            </w:r>
            <w:r>
              <w:rPr>
                <w:rFonts w:hint="eastAsia"/>
              </w:rPr>
              <w:t>[</w:t>
            </w:r>
            <w:r>
              <w:rPr>
                <w:rFonts w:hint="eastAsia"/>
              </w:rPr>
              <w:t>按钮</w:t>
            </w:r>
            <w:r>
              <w:rPr>
                <w:rFonts w:hint="eastAsia"/>
              </w:rPr>
              <w:t>]</w:t>
            </w:r>
            <w:r>
              <w:rPr>
                <w:rFonts w:hint="eastAsia"/>
              </w:rPr>
              <w:t>。</w:t>
            </w:r>
          </w:p>
        </w:tc>
      </w:tr>
      <w:tr w:rsidR="00DC1257" w14:paraId="7FDADCA2" w14:textId="77777777" w:rsidTr="00DC1257">
        <w:trPr>
          <w:trHeight w:val="225"/>
          <w:trPrChange w:id="1167" w:author="lenovo" w:date="2016-06-22T10:10:00Z">
            <w:trPr>
              <w:trHeight w:val="225"/>
            </w:trPr>
          </w:trPrChange>
        </w:trPr>
        <w:tc>
          <w:tcPr>
            <w:tcW w:w="1361" w:type="dxa"/>
            <w:shd w:val="clear" w:color="auto" w:fill="D9D9D9"/>
            <w:tcPrChange w:id="1168" w:author="lenovo" w:date="2016-06-22T10:10:00Z">
              <w:tcPr>
                <w:tcW w:w="1985" w:type="dxa"/>
                <w:shd w:val="clear" w:color="auto" w:fill="D9D9D9"/>
              </w:tcPr>
            </w:tcPrChange>
          </w:tcPr>
          <w:p w14:paraId="535ED8DF" w14:textId="77777777" w:rsidR="00DC1257" w:rsidRDefault="007579A1">
            <w:pPr>
              <w:spacing w:line="360" w:lineRule="atLeast"/>
              <w:rPr>
                <w:szCs w:val="21"/>
              </w:rPr>
            </w:pPr>
            <w:r>
              <w:rPr>
                <w:rFonts w:hint="eastAsia"/>
                <w:szCs w:val="21"/>
              </w:rPr>
              <w:t>页面输出</w:t>
            </w:r>
          </w:p>
        </w:tc>
        <w:tc>
          <w:tcPr>
            <w:tcW w:w="7143" w:type="dxa"/>
            <w:tcPrChange w:id="1169" w:author="lenovo" w:date="2016-06-22T10:10:00Z">
              <w:tcPr>
                <w:tcW w:w="7087" w:type="dxa"/>
              </w:tcPr>
            </w:tcPrChange>
          </w:tcPr>
          <w:p w14:paraId="78B2D679" w14:textId="77777777" w:rsidR="00DC1257" w:rsidRDefault="00DC1257">
            <w:pPr>
              <w:spacing w:line="360" w:lineRule="atLeast"/>
            </w:pPr>
          </w:p>
        </w:tc>
      </w:tr>
      <w:tr w:rsidR="00DC1257" w14:paraId="675ECABD" w14:textId="77777777" w:rsidTr="00DC1257">
        <w:trPr>
          <w:trHeight w:val="225"/>
          <w:trPrChange w:id="1170" w:author="lenovo" w:date="2016-06-22T10:10:00Z">
            <w:trPr>
              <w:trHeight w:val="225"/>
            </w:trPr>
          </w:trPrChange>
        </w:trPr>
        <w:tc>
          <w:tcPr>
            <w:tcW w:w="1361" w:type="dxa"/>
            <w:shd w:val="clear" w:color="auto" w:fill="D9D9D9"/>
            <w:tcPrChange w:id="1171" w:author="lenovo" w:date="2016-06-22T10:10:00Z">
              <w:tcPr>
                <w:tcW w:w="1985" w:type="dxa"/>
                <w:shd w:val="clear" w:color="auto" w:fill="D9D9D9"/>
              </w:tcPr>
            </w:tcPrChange>
          </w:tcPr>
          <w:p w14:paraId="0A4F3CA6" w14:textId="77777777" w:rsidR="00DC1257" w:rsidRDefault="007579A1">
            <w:pPr>
              <w:spacing w:line="360" w:lineRule="atLeast"/>
              <w:rPr>
                <w:szCs w:val="21"/>
              </w:rPr>
            </w:pPr>
            <w:r>
              <w:rPr>
                <w:rFonts w:hint="eastAsia"/>
                <w:szCs w:val="21"/>
              </w:rPr>
              <w:t>参考画面</w:t>
            </w:r>
          </w:p>
        </w:tc>
        <w:tc>
          <w:tcPr>
            <w:tcW w:w="7143" w:type="dxa"/>
            <w:tcPrChange w:id="1172" w:author="lenovo" w:date="2016-06-22T10:10:00Z">
              <w:tcPr>
                <w:tcW w:w="7087" w:type="dxa"/>
              </w:tcPr>
            </w:tcPrChange>
          </w:tcPr>
          <w:p w14:paraId="1CD66148" w14:textId="77777777" w:rsidR="00DC1257" w:rsidRDefault="0023358B">
            <w:pPr>
              <w:widowControl/>
              <w:overflowPunct w:val="0"/>
              <w:autoSpaceDE w:val="0"/>
              <w:autoSpaceDN w:val="0"/>
              <w:adjustRightInd w:val="0"/>
              <w:spacing w:after="100" w:line="360" w:lineRule="atLeast"/>
              <w:textAlignment w:val="baseline"/>
            </w:pPr>
            <w:ins w:id="1173" w:author="lenovo" w:date="2016-06-22T10:19:00Z">
              <w:r>
                <w:rPr>
                  <w:noProof/>
                </w:rPr>
                <w:drawing>
                  <wp:inline distT="0" distB="0" distL="114300" distR="114300" wp14:anchorId="1E2CB368" wp14:editId="33EB62FD">
                    <wp:extent cx="4396105" cy="1367155"/>
                    <wp:effectExtent l="0" t="0" r="4445" b="444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54" cstate="print"/>
                            <a:stretch>
                              <a:fillRect/>
                            </a:stretch>
                          </pic:blipFill>
                          <pic:spPr>
                            <a:xfrm>
                              <a:off x="0" y="0"/>
                              <a:ext cx="4396105" cy="1367155"/>
                            </a:xfrm>
                            <a:prstGeom prst="rect">
                              <a:avLst/>
                            </a:prstGeom>
                            <a:noFill/>
                            <a:ln w="9525">
                              <a:noFill/>
                            </a:ln>
                          </pic:spPr>
                        </pic:pic>
                      </a:graphicData>
                    </a:graphic>
                  </wp:inline>
                </w:drawing>
              </w:r>
            </w:ins>
          </w:p>
        </w:tc>
      </w:tr>
      <w:tr w:rsidR="00DC1257" w14:paraId="2CC54245" w14:textId="77777777" w:rsidTr="00DC1257">
        <w:trPr>
          <w:trHeight w:val="225"/>
          <w:trPrChange w:id="1174" w:author="lenovo" w:date="2016-06-22T10:10:00Z">
            <w:trPr>
              <w:trHeight w:val="225"/>
            </w:trPr>
          </w:trPrChange>
        </w:trPr>
        <w:tc>
          <w:tcPr>
            <w:tcW w:w="1361" w:type="dxa"/>
            <w:shd w:val="clear" w:color="auto" w:fill="D9D9D9"/>
            <w:tcPrChange w:id="1175" w:author="lenovo" w:date="2016-06-22T10:10:00Z">
              <w:tcPr>
                <w:tcW w:w="1985" w:type="dxa"/>
                <w:shd w:val="clear" w:color="auto" w:fill="D9D9D9"/>
              </w:tcPr>
            </w:tcPrChange>
          </w:tcPr>
          <w:p w14:paraId="3A94AEB8" w14:textId="77777777" w:rsidR="00DC1257" w:rsidRDefault="007579A1">
            <w:pPr>
              <w:spacing w:line="360" w:lineRule="atLeast"/>
              <w:rPr>
                <w:szCs w:val="21"/>
              </w:rPr>
            </w:pPr>
            <w:r>
              <w:rPr>
                <w:rFonts w:hint="eastAsia"/>
                <w:szCs w:val="21"/>
              </w:rPr>
              <w:t>业务规则</w:t>
            </w:r>
          </w:p>
        </w:tc>
        <w:tc>
          <w:tcPr>
            <w:tcW w:w="7143" w:type="dxa"/>
            <w:tcPrChange w:id="1176" w:author="lenovo" w:date="2016-06-22T10:10:00Z">
              <w:tcPr>
                <w:tcW w:w="7087" w:type="dxa"/>
              </w:tcPr>
            </w:tcPrChange>
          </w:tcPr>
          <w:p w14:paraId="74FF9E8F" w14:textId="77777777" w:rsidR="00774305" w:rsidRDefault="007579A1">
            <w:pPr>
              <w:widowControl/>
              <w:numPr>
                <w:ilvl w:val="0"/>
                <w:numId w:val="19"/>
                <w:ins w:id="1177" w:author="lenovo" w:date="2016-06-22T11:20:00Z"/>
              </w:numPr>
              <w:overflowPunct w:val="0"/>
              <w:autoSpaceDE w:val="0"/>
              <w:autoSpaceDN w:val="0"/>
              <w:adjustRightInd w:val="0"/>
              <w:spacing w:after="100" w:line="360" w:lineRule="atLeast"/>
              <w:jc w:val="left"/>
              <w:textAlignment w:val="baseline"/>
              <w:rPr>
                <w:del w:id="1178" w:author="lenovo" w:date="2016-06-22T10:21:00Z"/>
                <w:rFonts w:hAnsi="宋体"/>
                <w:szCs w:val="21"/>
              </w:rPr>
              <w:pPrChange w:id="1179"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r>
              <w:rPr>
                <w:rFonts w:hAnsi="宋体" w:hint="eastAsia"/>
                <w:szCs w:val="21"/>
              </w:rPr>
              <w:t>逾期阶段名称</w:t>
            </w:r>
            <w:ins w:id="1180" w:author="lenovo" w:date="2016-06-22T10:21:00Z">
              <w:r>
                <w:rPr>
                  <w:rFonts w:hAnsi="宋体" w:hint="eastAsia"/>
                  <w:szCs w:val="21"/>
                </w:rPr>
                <w:t>、逾期阶段代码</w:t>
              </w:r>
            </w:ins>
            <w:r>
              <w:rPr>
                <w:rFonts w:hAnsi="宋体" w:hint="eastAsia"/>
                <w:szCs w:val="21"/>
              </w:rPr>
              <w:t>唯一且必填</w:t>
            </w:r>
          </w:p>
          <w:p w14:paraId="0D72CC5D" w14:textId="77777777" w:rsidR="00774305" w:rsidRDefault="007579A1">
            <w:pPr>
              <w:widowControl/>
              <w:numPr>
                <w:ilvl w:val="0"/>
                <w:numId w:val="19"/>
                <w:ins w:id="1181" w:author="lenovo" w:date="2016-06-22T11:20:00Z"/>
              </w:numPr>
              <w:overflowPunct w:val="0"/>
              <w:autoSpaceDE w:val="0"/>
              <w:autoSpaceDN w:val="0"/>
              <w:adjustRightInd w:val="0"/>
              <w:spacing w:after="100" w:line="360" w:lineRule="atLeast"/>
              <w:jc w:val="left"/>
              <w:textAlignment w:val="baseline"/>
              <w:rPr>
                <w:rFonts w:hAnsi="宋体"/>
                <w:szCs w:val="21"/>
              </w:rPr>
              <w:pPrChange w:id="1182"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del w:id="1183" w:author="lenovo" w:date="2016-06-22T10:21:00Z">
              <w:r>
                <w:rPr>
                  <w:rFonts w:hAnsi="宋体" w:hint="eastAsia"/>
                  <w:szCs w:val="21"/>
                </w:rPr>
                <w:delText>逾期阶段代码必填且唯一</w:delText>
              </w:r>
            </w:del>
          </w:p>
          <w:p w14:paraId="0816BB5E" w14:textId="77777777" w:rsidR="00774305" w:rsidRDefault="007579A1">
            <w:pPr>
              <w:widowControl/>
              <w:numPr>
                <w:ilvl w:val="0"/>
                <w:numId w:val="19"/>
                <w:ins w:id="1184" w:author="lenovo" w:date="2016-06-22T11:20:00Z"/>
              </w:numPr>
              <w:overflowPunct w:val="0"/>
              <w:autoSpaceDE w:val="0"/>
              <w:autoSpaceDN w:val="0"/>
              <w:adjustRightInd w:val="0"/>
              <w:spacing w:after="100" w:line="360" w:lineRule="atLeast"/>
              <w:jc w:val="left"/>
              <w:textAlignment w:val="baseline"/>
              <w:rPr>
                <w:del w:id="1185" w:author="lenovo" w:date="2016-06-22T10:21:00Z"/>
                <w:rFonts w:hAnsi="宋体"/>
                <w:szCs w:val="21"/>
              </w:rPr>
              <w:pPrChange w:id="1186"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r>
              <w:rPr>
                <w:rFonts w:hAnsi="宋体" w:hint="eastAsia"/>
                <w:szCs w:val="21"/>
              </w:rPr>
              <w:t>最大承诺天数</w:t>
            </w:r>
            <w:ins w:id="1187" w:author="lenovo" w:date="2016-06-22T10:20:00Z">
              <w:r>
                <w:rPr>
                  <w:rFonts w:hAnsi="宋体" w:hint="eastAsia"/>
                  <w:szCs w:val="21"/>
                </w:rPr>
                <w:t>、优先级、</w:t>
              </w:r>
              <w:proofErr w:type="gramStart"/>
              <w:r>
                <w:rPr>
                  <w:rFonts w:hAnsi="宋体" w:hint="eastAsia"/>
                  <w:szCs w:val="21"/>
                </w:rPr>
                <w:t>最大跟催日</w:t>
              </w:r>
            </w:ins>
            <w:proofErr w:type="gramEnd"/>
            <w:r>
              <w:rPr>
                <w:rFonts w:hAnsi="宋体" w:hint="eastAsia"/>
                <w:szCs w:val="21"/>
              </w:rPr>
              <w:t>必</w:t>
            </w:r>
            <w:ins w:id="1188" w:author="lenovo" w:date="2016-06-22T10:21:00Z">
              <w:r>
                <w:rPr>
                  <w:rFonts w:hAnsi="宋体" w:hint="eastAsia"/>
                  <w:szCs w:val="21"/>
                </w:rPr>
                <w:t>须</w:t>
              </w:r>
            </w:ins>
            <w:del w:id="1189" w:author="lenovo" w:date="2016-06-22T10:20:00Z">
              <w:r>
                <w:rPr>
                  <w:rFonts w:hAnsi="宋体" w:hint="eastAsia"/>
                  <w:szCs w:val="21"/>
                </w:rPr>
                <w:delText>需</w:delText>
              </w:r>
            </w:del>
            <w:r>
              <w:rPr>
                <w:rFonts w:hAnsi="宋体" w:hint="eastAsia"/>
                <w:szCs w:val="21"/>
              </w:rPr>
              <w:t>为正整数</w:t>
            </w:r>
          </w:p>
          <w:p w14:paraId="6B1EC5BC" w14:textId="77777777" w:rsidR="00774305" w:rsidRDefault="007579A1">
            <w:pPr>
              <w:widowControl/>
              <w:numPr>
                <w:ilvl w:val="0"/>
                <w:numId w:val="19"/>
                <w:ins w:id="1190" w:author="lenovo" w:date="2016-06-22T11:20:00Z"/>
              </w:numPr>
              <w:overflowPunct w:val="0"/>
              <w:autoSpaceDE w:val="0"/>
              <w:autoSpaceDN w:val="0"/>
              <w:adjustRightInd w:val="0"/>
              <w:spacing w:after="100" w:line="360" w:lineRule="atLeast"/>
              <w:jc w:val="left"/>
              <w:textAlignment w:val="baseline"/>
              <w:rPr>
                <w:ins w:id="1191" w:author="lenovo" w:date="2016-06-22T11:20:00Z"/>
                <w:rFonts w:hAnsi="宋体"/>
                <w:szCs w:val="21"/>
              </w:rPr>
              <w:pPrChange w:id="1192"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del w:id="1193" w:author="lenovo" w:date="2016-06-22T10:21:00Z">
              <w:r>
                <w:rPr>
                  <w:rFonts w:hAnsi="宋体" w:hint="eastAsia"/>
                  <w:szCs w:val="21"/>
                </w:rPr>
                <w:delText>优先级、最大跟催日必需为正整数</w:delText>
              </w:r>
            </w:del>
          </w:p>
          <w:p w14:paraId="1694AD2B" w14:textId="77777777" w:rsidR="00774305" w:rsidRDefault="00774305">
            <w:pPr>
              <w:widowControl/>
              <w:numPr>
                <w:ilvl w:val="0"/>
                <w:numId w:val="19"/>
                <w:ins w:id="1194" w:author="lenovo" w:date="2016-06-22T11:20:00Z"/>
              </w:numPr>
              <w:overflowPunct w:val="0"/>
              <w:autoSpaceDE w:val="0"/>
              <w:autoSpaceDN w:val="0"/>
              <w:adjustRightInd w:val="0"/>
              <w:spacing w:after="100" w:line="360" w:lineRule="atLeast"/>
              <w:jc w:val="left"/>
              <w:textAlignment w:val="baseline"/>
              <w:rPr>
                <w:del w:id="1195" w:author="lenovo" w:date="2016-06-22T11:20:00Z"/>
                <w:rFonts w:hAnsi="宋体"/>
                <w:szCs w:val="21"/>
              </w:rPr>
              <w:pPrChange w:id="1196"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p>
          <w:p w14:paraId="60C40570" w14:textId="77777777" w:rsidR="00774305" w:rsidRDefault="007579A1">
            <w:pPr>
              <w:widowControl/>
              <w:numPr>
                <w:ilvl w:val="0"/>
                <w:numId w:val="19"/>
                <w:ins w:id="1197" w:author="lenovo" w:date="2016-06-22T11:20:00Z"/>
              </w:numPr>
              <w:overflowPunct w:val="0"/>
              <w:autoSpaceDE w:val="0"/>
              <w:autoSpaceDN w:val="0"/>
              <w:adjustRightInd w:val="0"/>
              <w:spacing w:after="100" w:line="360" w:lineRule="atLeast"/>
              <w:jc w:val="left"/>
              <w:textAlignment w:val="baseline"/>
              <w:rPr>
                <w:del w:id="1198" w:author="lenovo" w:date="2016-06-22T11:19:00Z"/>
                <w:rFonts w:hAnsi="宋体"/>
                <w:szCs w:val="21"/>
              </w:rPr>
              <w:pPrChange w:id="1199"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r>
              <w:rPr>
                <w:rFonts w:hAnsi="宋体" w:hint="eastAsia"/>
                <w:szCs w:val="21"/>
              </w:rPr>
              <w:t>承诺付款比例</w:t>
            </w:r>
            <w:ins w:id="1200" w:author="lenovo" w:date="2016-06-22T10:25:00Z">
              <w:r>
                <w:rPr>
                  <w:rFonts w:hAnsi="宋体" w:hint="eastAsia"/>
                  <w:szCs w:val="21"/>
                </w:rPr>
                <w:t>数值</w:t>
              </w:r>
            </w:ins>
            <w:r>
              <w:rPr>
                <w:rFonts w:hAnsi="宋体" w:hint="eastAsia"/>
                <w:szCs w:val="21"/>
              </w:rPr>
              <w:t>范围</w:t>
            </w:r>
            <w:r>
              <w:rPr>
                <w:rFonts w:hAnsi="宋体" w:hint="eastAsia"/>
                <w:szCs w:val="21"/>
              </w:rPr>
              <w:t>[0.00-100.00]</w:t>
            </w:r>
            <w:r>
              <w:rPr>
                <w:rFonts w:hAnsi="宋体" w:hint="eastAsia"/>
                <w:szCs w:val="21"/>
              </w:rPr>
              <w:t>，保留两位小数四舍五入</w:t>
            </w:r>
          </w:p>
          <w:p w14:paraId="5B118A14" w14:textId="77777777" w:rsidR="00774305" w:rsidRDefault="00774305">
            <w:pPr>
              <w:widowControl/>
              <w:numPr>
                <w:ilvl w:val="0"/>
                <w:numId w:val="19"/>
                <w:ins w:id="1201" w:author="lenovo" w:date="2016-06-22T11:20:00Z"/>
              </w:numPr>
              <w:overflowPunct w:val="0"/>
              <w:autoSpaceDE w:val="0"/>
              <w:autoSpaceDN w:val="0"/>
              <w:adjustRightInd w:val="0"/>
              <w:spacing w:after="100" w:line="360" w:lineRule="atLeast"/>
              <w:jc w:val="left"/>
              <w:textAlignment w:val="baseline"/>
              <w:rPr>
                <w:ins w:id="1202" w:author="lenovo" w:date="2016-06-22T11:19:00Z"/>
                <w:rFonts w:hAnsi="宋体"/>
                <w:szCs w:val="21"/>
              </w:rPr>
              <w:pPrChange w:id="1203"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p>
          <w:p w14:paraId="4AEB0CCA" w14:textId="77777777" w:rsidR="00774305" w:rsidRDefault="007579A1">
            <w:pPr>
              <w:widowControl/>
              <w:numPr>
                <w:ilvl w:val="0"/>
                <w:numId w:val="19"/>
                <w:ins w:id="1204" w:author="lenovo" w:date="2016-06-22T11:20:00Z"/>
              </w:numPr>
              <w:overflowPunct w:val="0"/>
              <w:autoSpaceDE w:val="0"/>
              <w:autoSpaceDN w:val="0"/>
              <w:adjustRightInd w:val="0"/>
              <w:spacing w:after="100" w:line="360" w:lineRule="atLeast"/>
              <w:jc w:val="left"/>
              <w:textAlignment w:val="baseline"/>
              <w:rPr>
                <w:del w:id="1205" w:author="lenovo" w:date="2016-06-22T11:19:00Z"/>
                <w:rFonts w:hAnsi="宋体"/>
                <w:szCs w:val="21"/>
              </w:rPr>
              <w:pPrChange w:id="1206"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r>
              <w:rPr>
                <w:rFonts w:hAnsi="宋体" w:hint="eastAsia"/>
                <w:szCs w:val="21"/>
              </w:rPr>
              <w:t>逾期阶段类别中，结案、准逾期、核销的逾期阶段只能有一个，</w:t>
            </w:r>
          </w:p>
          <w:p w14:paraId="36566DF6" w14:textId="77777777" w:rsidR="00774305" w:rsidRDefault="007579A1">
            <w:pPr>
              <w:widowControl/>
              <w:numPr>
                <w:ilvl w:val="0"/>
                <w:numId w:val="19"/>
                <w:ins w:id="1207" w:author="lenovo" w:date="2016-06-22T11:20:00Z"/>
              </w:numPr>
              <w:overflowPunct w:val="0"/>
              <w:autoSpaceDE w:val="0"/>
              <w:autoSpaceDN w:val="0"/>
              <w:adjustRightInd w:val="0"/>
              <w:spacing w:after="100" w:line="360" w:lineRule="atLeast"/>
              <w:jc w:val="left"/>
              <w:textAlignment w:val="baseline"/>
              <w:rPr>
                <w:rFonts w:hAnsi="宋体"/>
                <w:szCs w:val="21"/>
              </w:rPr>
              <w:pPrChange w:id="1208" w:author="lenovo" w:date="2016-06-22T11:20:00Z">
                <w:pPr>
                  <w:widowControl/>
                  <w:numPr>
                    <w:numId w:val="18"/>
                  </w:numPr>
                  <w:tabs>
                    <w:tab w:val="left" w:pos="360"/>
                  </w:tabs>
                  <w:overflowPunct w:val="0"/>
                  <w:autoSpaceDE w:val="0"/>
                  <w:autoSpaceDN w:val="0"/>
                  <w:adjustRightInd w:val="0"/>
                  <w:spacing w:after="100" w:line="360" w:lineRule="atLeast"/>
                  <w:ind w:left="360" w:hanging="360"/>
                  <w:jc w:val="left"/>
                  <w:textAlignment w:val="baseline"/>
                </w:pPr>
              </w:pPrChange>
            </w:pPr>
            <w:r>
              <w:rPr>
                <w:rFonts w:hAnsi="宋体" w:hint="eastAsia"/>
                <w:szCs w:val="21"/>
              </w:rPr>
              <w:t>逾期阶段类别为逾期的可以有多个。</w:t>
            </w:r>
          </w:p>
        </w:tc>
      </w:tr>
      <w:tr w:rsidR="00DC1257" w14:paraId="58F3A255" w14:textId="77777777" w:rsidTr="00DC1257">
        <w:trPr>
          <w:trHeight w:val="225"/>
          <w:trPrChange w:id="1209" w:author="lenovo" w:date="2016-06-22T10:10:00Z">
            <w:trPr>
              <w:trHeight w:val="225"/>
            </w:trPr>
          </w:trPrChange>
        </w:trPr>
        <w:tc>
          <w:tcPr>
            <w:tcW w:w="1361" w:type="dxa"/>
            <w:shd w:val="clear" w:color="auto" w:fill="D9D9D9"/>
            <w:tcPrChange w:id="1210" w:author="lenovo" w:date="2016-06-22T10:10:00Z">
              <w:tcPr>
                <w:tcW w:w="1985" w:type="dxa"/>
                <w:shd w:val="clear" w:color="auto" w:fill="D9D9D9"/>
              </w:tcPr>
            </w:tcPrChange>
          </w:tcPr>
          <w:p w14:paraId="268C2AFB" w14:textId="77777777" w:rsidR="00DC1257" w:rsidRDefault="007579A1">
            <w:pPr>
              <w:spacing w:line="360" w:lineRule="atLeast"/>
              <w:rPr>
                <w:rFonts w:hAnsi="宋体"/>
                <w:szCs w:val="21"/>
              </w:rPr>
            </w:pPr>
            <w:r>
              <w:rPr>
                <w:rFonts w:hAnsi="宋体" w:hint="eastAsia"/>
                <w:szCs w:val="21"/>
              </w:rPr>
              <w:t>备注</w:t>
            </w:r>
          </w:p>
        </w:tc>
        <w:tc>
          <w:tcPr>
            <w:tcW w:w="7143" w:type="dxa"/>
            <w:tcPrChange w:id="1211" w:author="lenovo" w:date="2016-06-22T10:10:00Z">
              <w:tcPr>
                <w:tcW w:w="7087" w:type="dxa"/>
              </w:tcPr>
            </w:tcPrChange>
          </w:tcPr>
          <w:p w14:paraId="6A59B7D2" w14:textId="77777777" w:rsidR="00DC1257" w:rsidRDefault="007579A1">
            <w:pPr>
              <w:spacing w:line="360" w:lineRule="atLeast"/>
            </w:pPr>
            <w:r>
              <w:rPr>
                <w:rFonts w:hint="eastAsia"/>
              </w:rPr>
              <w:t>1</w:t>
            </w:r>
            <w:r>
              <w:rPr>
                <w:rFonts w:hint="eastAsia"/>
              </w:rPr>
              <w:t>、点击</w:t>
            </w:r>
            <w:ins w:id="1212" w:author="lenovo" w:date="2016-06-22T11:03:00Z">
              <w:r>
                <w:rPr>
                  <w:rFonts w:hint="eastAsia"/>
                </w:rPr>
                <w:t>确定</w:t>
              </w:r>
            </w:ins>
            <w:del w:id="1213" w:author="lenovo" w:date="2016-06-22T11:03:00Z">
              <w:r>
                <w:rPr>
                  <w:rFonts w:hint="eastAsia"/>
                </w:rPr>
                <w:delText>保存</w:delText>
              </w:r>
            </w:del>
            <w:ins w:id="1214" w:author="lenovo" w:date="2016-06-22T11:03:00Z">
              <w:r>
                <w:rPr>
                  <w:rFonts w:hint="eastAsia"/>
                </w:rPr>
                <w:t>[</w:t>
              </w:r>
            </w:ins>
            <w:del w:id="1215" w:author="lenovo" w:date="2016-06-22T11:03:00Z">
              <w:r>
                <w:delText>【</w:delText>
              </w:r>
            </w:del>
            <w:r>
              <w:rPr>
                <w:rFonts w:hint="eastAsia"/>
              </w:rPr>
              <w:t>按钮</w:t>
            </w:r>
            <w:ins w:id="1216" w:author="lenovo" w:date="2016-06-22T11:03:00Z">
              <w:r>
                <w:rPr>
                  <w:rFonts w:hint="eastAsia"/>
                </w:rPr>
                <w:t>]</w:t>
              </w:r>
            </w:ins>
            <w:del w:id="1217" w:author="lenovo" w:date="2016-06-22T11:03:00Z">
              <w:r>
                <w:rPr>
                  <w:rFonts w:hint="eastAsia"/>
                </w:rPr>
                <w:delText>】</w:delText>
              </w:r>
            </w:del>
            <w:r>
              <w:rPr>
                <w:rFonts w:hint="eastAsia"/>
              </w:rPr>
              <w:t>，系统保</w:t>
            </w:r>
            <w:ins w:id="1218" w:author="lenovo" w:date="2016-06-22T11:04:00Z">
              <w:r>
                <w:rPr>
                  <w:rFonts w:hint="eastAsia"/>
                </w:rPr>
                <w:t>存</w:t>
              </w:r>
            </w:ins>
            <w:del w:id="1219" w:author="lenovo" w:date="2016-06-22T11:04:00Z">
              <w:r>
                <w:rPr>
                  <w:rFonts w:hint="eastAsia"/>
                </w:rPr>
                <w:delText>持</w:delText>
              </w:r>
            </w:del>
            <w:r>
              <w:rPr>
                <w:rFonts w:hint="eastAsia"/>
              </w:rPr>
              <w:t>新增的逾期阶段信息，跳转到逾期阶段查询页面，参见</w:t>
            </w:r>
            <w:r>
              <w:rPr>
                <w:rFonts w:hint="eastAsia"/>
              </w:rPr>
              <w:t xml:space="preserve"> </w:t>
            </w:r>
            <w:r>
              <w:rPr>
                <w:rFonts w:hint="eastAsia"/>
              </w:rPr>
              <w:t>“</w:t>
            </w:r>
            <w:ins w:id="1220" w:author="lenovo" w:date="2016-06-22T11:03:00Z">
              <w:r w:rsidR="00E21B5E">
                <w:rPr>
                  <w:rFonts w:hint="eastAsia"/>
                </w:rPr>
                <w:fldChar w:fldCharType="begin"/>
              </w:r>
              <w:r>
                <w:rPr>
                  <w:rFonts w:hint="eastAsia"/>
                </w:rPr>
                <w:instrText xml:space="preserve"> REF _Toc24803 \h </w:instrText>
              </w:r>
            </w:ins>
            <w:r w:rsidR="00E21B5E">
              <w:rPr>
                <w:rFonts w:hint="eastAsia"/>
              </w:rPr>
            </w:r>
            <w:ins w:id="1221" w:author="lenovo" w:date="2016-06-22T11:03:00Z">
              <w:r w:rsidR="00E21B5E">
                <w:rPr>
                  <w:rFonts w:hint="eastAsia"/>
                </w:rPr>
                <w:fldChar w:fldCharType="separate"/>
              </w:r>
              <w:r>
                <w:rPr>
                  <w:rFonts w:hint="eastAsia"/>
                </w:rPr>
                <w:t>逾期阶段查询</w:t>
              </w:r>
              <w:r w:rsidR="00E21B5E">
                <w:rPr>
                  <w:rFonts w:hint="eastAsia"/>
                </w:rPr>
                <w:fldChar w:fldCharType="end"/>
              </w:r>
            </w:ins>
            <w:del w:id="1222" w:author="lenovo" w:date="2016-06-22T11:03:00Z">
              <w:r>
                <w:rPr>
                  <w:rFonts w:hint="eastAsia"/>
                </w:rPr>
                <w:delText>章节</w:delText>
              </w:r>
              <w:r>
                <w:rPr>
                  <w:rFonts w:hint="eastAsia"/>
                </w:rPr>
                <w:delText xml:space="preserve"> 4.2.1</w:delText>
              </w:r>
              <w:r>
                <w:rPr>
                  <w:rFonts w:hint="eastAsia"/>
                </w:rPr>
                <w:delText>逾期阶段查询</w:delText>
              </w:r>
            </w:del>
            <w:r>
              <w:rPr>
                <w:rFonts w:hint="eastAsia"/>
              </w:rPr>
              <w:t>”</w:t>
            </w:r>
          </w:p>
          <w:p w14:paraId="0EEDEEED" w14:textId="77777777" w:rsidR="00DC1257" w:rsidRDefault="007579A1">
            <w:pPr>
              <w:spacing w:line="360" w:lineRule="atLeast"/>
              <w:rPr>
                <w:color w:val="0000FF"/>
              </w:rPr>
            </w:pPr>
            <w:r>
              <w:rPr>
                <w:rFonts w:hint="eastAsia"/>
              </w:rPr>
              <w:t>2</w:t>
            </w:r>
            <w:r>
              <w:rPr>
                <w:rFonts w:hint="eastAsia"/>
              </w:rPr>
              <w:t>、点击关闭</w:t>
            </w:r>
            <w:ins w:id="1223" w:author="lenovo" w:date="2016-06-22T11:03:00Z">
              <w:r>
                <w:rPr>
                  <w:rFonts w:hint="eastAsia"/>
                </w:rPr>
                <w:t>[</w:t>
              </w:r>
            </w:ins>
            <w:del w:id="1224" w:author="lenovo" w:date="2016-06-22T11:03:00Z">
              <w:r>
                <w:rPr>
                  <w:rFonts w:hint="eastAsia"/>
                </w:rPr>
                <w:delText>【</w:delText>
              </w:r>
            </w:del>
            <w:r>
              <w:rPr>
                <w:rFonts w:hint="eastAsia"/>
              </w:rPr>
              <w:t>按钮</w:t>
            </w:r>
            <w:ins w:id="1225" w:author="lenovo" w:date="2016-06-22T11:03:00Z">
              <w:r>
                <w:rPr>
                  <w:rFonts w:hint="eastAsia"/>
                </w:rPr>
                <w:t>]</w:t>
              </w:r>
            </w:ins>
            <w:del w:id="1226" w:author="lenovo" w:date="2016-06-22T11:03:00Z">
              <w:r>
                <w:rPr>
                  <w:rFonts w:hint="eastAsia"/>
                </w:rPr>
                <w:delText>】</w:delText>
              </w:r>
            </w:del>
            <w:r>
              <w:rPr>
                <w:rFonts w:hint="eastAsia"/>
              </w:rPr>
              <w:t>，跳转到逾期阶段查询页面，参见</w:t>
            </w:r>
            <w:r>
              <w:rPr>
                <w:rFonts w:hint="eastAsia"/>
              </w:rPr>
              <w:t xml:space="preserve"> </w:t>
            </w:r>
            <w:r>
              <w:rPr>
                <w:rFonts w:hint="eastAsia"/>
              </w:rPr>
              <w:t>“</w:t>
            </w:r>
            <w:ins w:id="1227" w:author="lenovo" w:date="2016-06-22T11:04:00Z">
              <w:r w:rsidR="00E21B5E">
                <w:rPr>
                  <w:rFonts w:hint="eastAsia"/>
                </w:rPr>
                <w:fldChar w:fldCharType="begin"/>
              </w:r>
              <w:r>
                <w:rPr>
                  <w:rFonts w:hint="eastAsia"/>
                </w:rPr>
                <w:instrText xml:space="preserve"> REF _Toc24803 \h </w:instrText>
              </w:r>
            </w:ins>
            <w:r w:rsidR="00E21B5E">
              <w:rPr>
                <w:rFonts w:hint="eastAsia"/>
              </w:rPr>
            </w:r>
            <w:ins w:id="1228" w:author="lenovo" w:date="2016-06-22T11:04:00Z">
              <w:r w:rsidR="00E21B5E">
                <w:rPr>
                  <w:rFonts w:hint="eastAsia"/>
                </w:rPr>
                <w:fldChar w:fldCharType="separate"/>
              </w:r>
              <w:r>
                <w:rPr>
                  <w:rFonts w:hint="eastAsia"/>
                </w:rPr>
                <w:t>逾期阶段查询</w:t>
              </w:r>
              <w:r w:rsidR="00E21B5E">
                <w:rPr>
                  <w:rFonts w:hint="eastAsia"/>
                </w:rPr>
                <w:fldChar w:fldCharType="end"/>
              </w:r>
            </w:ins>
            <w:del w:id="1229" w:author="lenovo" w:date="2016-06-22T11:03:00Z">
              <w:r>
                <w:rPr>
                  <w:rFonts w:hint="eastAsia"/>
                </w:rPr>
                <w:delText>章节</w:delText>
              </w:r>
              <w:r>
                <w:rPr>
                  <w:rFonts w:hint="eastAsia"/>
                </w:rPr>
                <w:delText xml:space="preserve"> 4.2.1 </w:delText>
              </w:r>
              <w:r>
                <w:rPr>
                  <w:rFonts w:hint="eastAsia"/>
                </w:rPr>
                <w:delText>逾期阶段查询</w:delText>
              </w:r>
            </w:del>
            <w:r>
              <w:rPr>
                <w:rFonts w:hint="eastAsia"/>
              </w:rPr>
              <w:t>”</w:t>
            </w:r>
          </w:p>
        </w:tc>
      </w:tr>
    </w:tbl>
    <w:p w14:paraId="15A7857A" w14:textId="77777777" w:rsidR="00DC1257" w:rsidRDefault="00DC1257"/>
    <w:p w14:paraId="56B850B1" w14:textId="77777777" w:rsidR="00DC1257" w:rsidRDefault="007579A1">
      <w:pPr>
        <w:pStyle w:val="3"/>
        <w:numPr>
          <w:ilvl w:val="2"/>
          <w:numId w:val="1"/>
        </w:numPr>
        <w:rPr>
          <w:rFonts w:ascii="黑体" w:eastAsia="黑体"/>
          <w:sz w:val="24"/>
          <w:szCs w:val="24"/>
        </w:rPr>
      </w:pPr>
      <w:bookmarkStart w:id="1230" w:name="_Ref262564642"/>
      <w:bookmarkStart w:id="1231" w:name="_Toc31243"/>
      <w:r>
        <w:rPr>
          <w:rFonts w:ascii="黑体" w:eastAsia="黑体" w:hint="eastAsia"/>
          <w:sz w:val="24"/>
          <w:szCs w:val="24"/>
        </w:rPr>
        <w:t>逾期阶段</w:t>
      </w:r>
      <w:bookmarkEnd w:id="1230"/>
      <w:r>
        <w:rPr>
          <w:rFonts w:ascii="黑体" w:eastAsia="黑体" w:hint="eastAsia"/>
          <w:sz w:val="24"/>
          <w:szCs w:val="24"/>
        </w:rPr>
        <w:t>编辑</w:t>
      </w:r>
      <w:bookmarkEnd w:id="123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232" w:author="lenovo" w:date="2016-06-22T10:11: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233">
          <w:tblGrid>
            <w:gridCol w:w="1985"/>
            <w:gridCol w:w="7087"/>
          </w:tblGrid>
        </w:tblGridChange>
      </w:tblGrid>
      <w:tr w:rsidR="00DC1257" w14:paraId="0B6A6635" w14:textId="77777777" w:rsidTr="00DC1257">
        <w:trPr>
          <w:trHeight w:val="463"/>
          <w:trPrChange w:id="1234" w:author="lenovo" w:date="2016-06-22T10:11:00Z">
            <w:trPr>
              <w:trHeight w:val="463"/>
            </w:trPr>
          </w:trPrChange>
        </w:trPr>
        <w:tc>
          <w:tcPr>
            <w:tcW w:w="1361" w:type="dxa"/>
            <w:shd w:val="clear" w:color="auto" w:fill="D9D9D9"/>
            <w:tcPrChange w:id="1235" w:author="lenovo" w:date="2016-06-22T10:11:00Z">
              <w:tcPr>
                <w:tcW w:w="1985" w:type="dxa"/>
                <w:shd w:val="clear" w:color="auto" w:fill="D9D9D9"/>
              </w:tcPr>
            </w:tcPrChange>
          </w:tcPr>
          <w:p w14:paraId="77FC790E" w14:textId="77777777" w:rsidR="00DC1257" w:rsidRDefault="007579A1">
            <w:pPr>
              <w:spacing w:line="360" w:lineRule="atLeast"/>
              <w:rPr>
                <w:szCs w:val="21"/>
              </w:rPr>
            </w:pPr>
            <w:r>
              <w:rPr>
                <w:rFonts w:hint="eastAsia"/>
                <w:szCs w:val="21"/>
              </w:rPr>
              <w:t>功能概述</w:t>
            </w:r>
          </w:p>
        </w:tc>
        <w:tc>
          <w:tcPr>
            <w:tcW w:w="7143" w:type="dxa"/>
            <w:tcPrChange w:id="1236" w:author="lenovo" w:date="2016-06-22T10:11:00Z">
              <w:tcPr>
                <w:tcW w:w="7087" w:type="dxa"/>
              </w:tcPr>
            </w:tcPrChange>
          </w:tcPr>
          <w:p w14:paraId="2BBCF75D" w14:textId="77777777" w:rsidR="00DC1257" w:rsidRDefault="007579A1">
            <w:pPr>
              <w:spacing w:line="360" w:lineRule="atLeast"/>
            </w:pPr>
            <w:r>
              <w:rPr>
                <w:rFonts w:hint="eastAsia"/>
              </w:rPr>
              <w:t>逾期阶段编辑</w:t>
            </w:r>
          </w:p>
        </w:tc>
      </w:tr>
      <w:tr w:rsidR="00DC1257" w14:paraId="1AF0211E" w14:textId="77777777" w:rsidTr="00DC1257">
        <w:trPr>
          <w:trHeight w:val="225"/>
          <w:trPrChange w:id="1237" w:author="lenovo" w:date="2016-06-22T10:11:00Z">
            <w:trPr>
              <w:trHeight w:val="225"/>
            </w:trPr>
          </w:trPrChange>
        </w:trPr>
        <w:tc>
          <w:tcPr>
            <w:tcW w:w="1361" w:type="dxa"/>
            <w:shd w:val="clear" w:color="auto" w:fill="D9D9D9"/>
            <w:tcPrChange w:id="1238" w:author="lenovo" w:date="2016-06-22T10:11:00Z">
              <w:tcPr>
                <w:tcW w:w="1985" w:type="dxa"/>
                <w:shd w:val="clear" w:color="auto" w:fill="D9D9D9"/>
              </w:tcPr>
            </w:tcPrChange>
          </w:tcPr>
          <w:p w14:paraId="0BDFB44F" w14:textId="77777777" w:rsidR="00DC1257" w:rsidRDefault="007579A1">
            <w:pPr>
              <w:spacing w:line="360" w:lineRule="atLeast"/>
              <w:rPr>
                <w:szCs w:val="21"/>
              </w:rPr>
            </w:pPr>
            <w:r>
              <w:rPr>
                <w:rFonts w:hint="eastAsia"/>
                <w:szCs w:val="21"/>
              </w:rPr>
              <w:t>页面输入</w:t>
            </w:r>
          </w:p>
        </w:tc>
        <w:tc>
          <w:tcPr>
            <w:tcW w:w="7143" w:type="dxa"/>
            <w:tcPrChange w:id="1239" w:author="lenovo" w:date="2016-06-22T10:11:00Z">
              <w:tcPr>
                <w:tcW w:w="7087" w:type="dxa"/>
              </w:tcPr>
            </w:tcPrChange>
          </w:tcPr>
          <w:p w14:paraId="2014DEE4" w14:textId="77777777" w:rsidR="00DC1257" w:rsidRDefault="007579A1">
            <w:pPr>
              <w:widowControl/>
              <w:overflowPunct w:val="0"/>
              <w:autoSpaceDE w:val="0"/>
              <w:autoSpaceDN w:val="0"/>
              <w:adjustRightInd w:val="0"/>
              <w:spacing w:after="100" w:line="360" w:lineRule="atLeast"/>
              <w:textAlignment w:val="baseline"/>
            </w:pPr>
            <w:r>
              <w:rPr>
                <w:rFonts w:hint="eastAsia"/>
              </w:rPr>
              <w:t>编辑</w:t>
            </w:r>
            <w:del w:id="1240" w:author="lenovo" w:date="2016-06-22T11:04:00Z">
              <w:r>
                <w:rPr>
                  <w:rFonts w:hint="eastAsia"/>
                </w:rPr>
                <w:delText>逾期阶段分类</w:delText>
              </w:r>
            </w:del>
            <w:r>
              <w:rPr>
                <w:rFonts w:hint="eastAsia"/>
              </w:rPr>
              <w:t>信息：</w:t>
            </w:r>
          </w:p>
          <w:p w14:paraId="5BB7A067" w14:textId="77777777" w:rsidR="00DC1257" w:rsidRDefault="007579A1">
            <w:pPr>
              <w:widowControl/>
              <w:overflowPunct w:val="0"/>
              <w:autoSpaceDE w:val="0"/>
              <w:autoSpaceDN w:val="0"/>
              <w:adjustRightInd w:val="0"/>
              <w:spacing w:after="100" w:line="360" w:lineRule="atLeast"/>
              <w:ind w:firstLineChars="200" w:firstLine="420"/>
              <w:textAlignment w:val="baseline"/>
            </w:pPr>
            <w:bookmarkStart w:id="1241" w:name="OLE_LINK5"/>
            <w:r>
              <w:rPr>
                <w:rFonts w:hint="eastAsia"/>
              </w:rPr>
              <w:t>逾期阶段名称</w:t>
            </w:r>
            <w:r>
              <w:rPr>
                <w:rFonts w:hint="eastAsia"/>
              </w:rPr>
              <w:t>[</w:t>
            </w:r>
            <w:r>
              <w:rPr>
                <w:rFonts w:hint="eastAsia"/>
              </w:rPr>
              <w:t>必填输入框</w:t>
            </w:r>
            <w:r>
              <w:rPr>
                <w:rFonts w:hint="eastAsia"/>
              </w:rPr>
              <w:t>]</w:t>
            </w:r>
            <w:bookmarkEnd w:id="1241"/>
            <w:r>
              <w:rPr>
                <w:rFonts w:hint="eastAsia"/>
              </w:rPr>
              <w:t>，逾期阶段类别</w:t>
            </w:r>
            <w:r>
              <w:rPr>
                <w:rFonts w:hint="eastAsia"/>
              </w:rPr>
              <w:t>[</w:t>
            </w:r>
            <w:r>
              <w:rPr>
                <w:rFonts w:hint="eastAsia"/>
              </w:rPr>
              <w:t>下拉框</w:t>
            </w:r>
            <w:r>
              <w:rPr>
                <w:rFonts w:hint="eastAsia"/>
              </w:rPr>
              <w:t>]</w:t>
            </w:r>
            <w:r>
              <w:rPr>
                <w:rFonts w:hint="eastAsia"/>
              </w:rPr>
              <w:t>，逾期阶段描述</w:t>
            </w:r>
            <w:r>
              <w:rPr>
                <w:rFonts w:hint="eastAsia"/>
              </w:rPr>
              <w:t>[</w:t>
            </w:r>
            <w:r>
              <w:rPr>
                <w:rFonts w:hint="eastAsia"/>
              </w:rPr>
              <w:t>文本框</w:t>
            </w:r>
            <w:r>
              <w:rPr>
                <w:rFonts w:hint="eastAsia"/>
              </w:rPr>
              <w:t>]</w:t>
            </w:r>
            <w:r>
              <w:rPr>
                <w:rFonts w:hint="eastAsia"/>
              </w:rPr>
              <w:t>，优先级</w:t>
            </w:r>
            <w:r>
              <w:rPr>
                <w:rFonts w:hint="eastAsia"/>
              </w:rPr>
              <w:t>[</w:t>
            </w:r>
            <w:r>
              <w:rPr>
                <w:rFonts w:hint="eastAsia"/>
              </w:rPr>
              <w:t>输入框</w:t>
            </w:r>
            <w:r>
              <w:rPr>
                <w:rFonts w:hint="eastAsia"/>
              </w:rPr>
              <w:t>]</w:t>
            </w:r>
            <w:r>
              <w:rPr>
                <w:rFonts w:hint="eastAsia"/>
              </w:rPr>
              <w:t>，</w:t>
            </w:r>
            <w:r>
              <w:rPr>
                <w:rFonts w:ascii="Verdana" w:hAnsi="Verdana"/>
              </w:rPr>
              <w:t>最大承诺天数</w:t>
            </w:r>
            <w:r>
              <w:rPr>
                <w:rFonts w:ascii="Verdana" w:hAnsi="Verdana" w:hint="eastAsia"/>
              </w:rPr>
              <w:t>[</w:t>
            </w:r>
            <w:r>
              <w:rPr>
                <w:rFonts w:ascii="Verdana" w:hAnsi="Verdana" w:hint="eastAsia"/>
              </w:rPr>
              <w:t>输入框</w:t>
            </w:r>
            <w:r>
              <w:rPr>
                <w:rFonts w:ascii="Verdana" w:hAnsi="Verdana" w:hint="eastAsia"/>
              </w:rPr>
              <w:t>]</w:t>
            </w:r>
            <w:r>
              <w:rPr>
                <w:rFonts w:ascii="Verdana" w:hAnsi="Verdana" w:hint="eastAsia"/>
              </w:rPr>
              <w:t>，</w:t>
            </w:r>
            <w:r>
              <w:rPr>
                <w:rFonts w:ascii="Verdana" w:hAnsi="Verdana"/>
              </w:rPr>
              <w:t>承诺付款比例</w:t>
            </w:r>
            <w:r>
              <w:rPr>
                <w:rFonts w:ascii="Verdana" w:hAnsi="Verdana" w:hint="eastAsia"/>
              </w:rPr>
              <w:t>[</w:t>
            </w:r>
            <w:r>
              <w:rPr>
                <w:rFonts w:ascii="Verdana" w:hAnsi="Verdana" w:hint="eastAsia"/>
              </w:rPr>
              <w:t>输入框</w:t>
            </w:r>
            <w:r>
              <w:rPr>
                <w:rFonts w:ascii="Verdana" w:hAnsi="Verdana" w:hint="eastAsia"/>
              </w:rPr>
              <w:t>]</w:t>
            </w:r>
            <w:r>
              <w:rPr>
                <w:rFonts w:ascii="Verdana" w:hAnsi="Verdana" w:hint="eastAsia"/>
              </w:rPr>
              <w:t>，</w:t>
            </w:r>
            <w:proofErr w:type="gramStart"/>
            <w:r>
              <w:rPr>
                <w:rFonts w:ascii="Verdana" w:hAnsi="Verdana"/>
              </w:rPr>
              <w:t>最大跟催日</w:t>
            </w:r>
            <w:proofErr w:type="gramEnd"/>
            <w:r>
              <w:rPr>
                <w:rFonts w:ascii="Verdana" w:hAnsi="Verdana" w:hint="eastAsia"/>
              </w:rPr>
              <w:t>[</w:t>
            </w:r>
            <w:r>
              <w:rPr>
                <w:rFonts w:ascii="Verdana" w:hAnsi="Verdana" w:hint="eastAsia"/>
              </w:rPr>
              <w:t>输入框</w:t>
            </w:r>
            <w:r>
              <w:rPr>
                <w:rFonts w:ascii="Verdana" w:hAnsi="Verdana" w:hint="eastAsia"/>
              </w:rPr>
              <w:t>]</w:t>
            </w:r>
            <w:r>
              <w:rPr>
                <w:rFonts w:ascii="Verdana" w:hAnsi="Verdana" w:hint="eastAsia"/>
              </w:rPr>
              <w:t>。</w:t>
            </w:r>
          </w:p>
          <w:p w14:paraId="2E916583"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szCs w:val="21"/>
              </w:rPr>
              <w:t>保存</w:t>
            </w:r>
            <w:r>
              <w:rPr>
                <w:rFonts w:hAnsi="宋体" w:hint="eastAsia"/>
                <w:szCs w:val="21"/>
              </w:rPr>
              <w:t>[</w:t>
            </w:r>
            <w:r>
              <w:rPr>
                <w:rFonts w:hAnsi="宋体" w:hint="eastAsia"/>
                <w:szCs w:val="21"/>
              </w:rPr>
              <w:t>按钮</w:t>
            </w:r>
            <w:r>
              <w:rPr>
                <w:rFonts w:hAnsi="宋体" w:hint="eastAsia"/>
                <w:szCs w:val="21"/>
              </w:rPr>
              <w:t>]</w:t>
            </w:r>
            <w:r>
              <w:rPr>
                <w:rFonts w:hAnsi="宋体"/>
                <w:szCs w:val="21"/>
              </w:rPr>
              <w:t>，</w:t>
            </w:r>
            <w:r>
              <w:rPr>
                <w:rFonts w:hAnsi="宋体" w:hint="eastAsia"/>
                <w:szCs w:val="21"/>
              </w:rPr>
              <w:t>关闭</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w:t>
            </w:r>
          </w:p>
        </w:tc>
      </w:tr>
      <w:tr w:rsidR="00DC1257" w14:paraId="543ABB21" w14:textId="77777777" w:rsidTr="00DC1257">
        <w:trPr>
          <w:trHeight w:val="225"/>
          <w:trPrChange w:id="1242" w:author="lenovo" w:date="2016-06-22T10:11:00Z">
            <w:trPr>
              <w:trHeight w:val="225"/>
            </w:trPr>
          </w:trPrChange>
        </w:trPr>
        <w:tc>
          <w:tcPr>
            <w:tcW w:w="1361" w:type="dxa"/>
            <w:shd w:val="clear" w:color="auto" w:fill="D9D9D9"/>
            <w:tcPrChange w:id="1243" w:author="lenovo" w:date="2016-06-22T10:11:00Z">
              <w:tcPr>
                <w:tcW w:w="1985" w:type="dxa"/>
                <w:shd w:val="clear" w:color="auto" w:fill="D9D9D9"/>
              </w:tcPr>
            </w:tcPrChange>
          </w:tcPr>
          <w:p w14:paraId="09333D2A" w14:textId="77777777" w:rsidR="00DC1257" w:rsidRDefault="007579A1">
            <w:pPr>
              <w:spacing w:line="360" w:lineRule="atLeast"/>
              <w:rPr>
                <w:szCs w:val="21"/>
              </w:rPr>
            </w:pPr>
            <w:r>
              <w:rPr>
                <w:rFonts w:hint="eastAsia"/>
                <w:szCs w:val="21"/>
              </w:rPr>
              <w:t>页面输出</w:t>
            </w:r>
          </w:p>
        </w:tc>
        <w:tc>
          <w:tcPr>
            <w:tcW w:w="7143" w:type="dxa"/>
            <w:tcPrChange w:id="1244" w:author="lenovo" w:date="2016-06-22T10:11:00Z">
              <w:tcPr>
                <w:tcW w:w="7087" w:type="dxa"/>
              </w:tcPr>
            </w:tcPrChange>
          </w:tcPr>
          <w:p w14:paraId="0DBE2FC1" w14:textId="77777777" w:rsidR="00DC1257" w:rsidRDefault="007579A1">
            <w:pPr>
              <w:spacing w:line="360" w:lineRule="atLeast"/>
              <w:ind w:firstLineChars="200" w:firstLine="420"/>
            </w:pPr>
            <w:r>
              <w:rPr>
                <w:rFonts w:hint="eastAsia"/>
              </w:rPr>
              <w:t>逾期阶段代码</w:t>
            </w:r>
            <w:r>
              <w:rPr>
                <w:rFonts w:hint="eastAsia"/>
              </w:rPr>
              <w:t>[</w:t>
            </w:r>
            <w:r>
              <w:rPr>
                <w:rFonts w:hint="eastAsia"/>
              </w:rPr>
              <w:t>只读显示</w:t>
            </w:r>
            <w:r>
              <w:rPr>
                <w:rFonts w:hint="eastAsia"/>
              </w:rPr>
              <w:t>]</w:t>
            </w:r>
          </w:p>
        </w:tc>
      </w:tr>
      <w:tr w:rsidR="00DC1257" w14:paraId="154967BE" w14:textId="77777777" w:rsidTr="00DC1257">
        <w:trPr>
          <w:trHeight w:val="225"/>
          <w:trPrChange w:id="1245" w:author="lenovo" w:date="2016-06-22T10:11:00Z">
            <w:trPr>
              <w:trHeight w:val="225"/>
            </w:trPr>
          </w:trPrChange>
        </w:trPr>
        <w:tc>
          <w:tcPr>
            <w:tcW w:w="1361" w:type="dxa"/>
            <w:shd w:val="clear" w:color="auto" w:fill="D9D9D9"/>
            <w:tcPrChange w:id="1246" w:author="lenovo" w:date="2016-06-22T10:11:00Z">
              <w:tcPr>
                <w:tcW w:w="1985" w:type="dxa"/>
                <w:shd w:val="clear" w:color="auto" w:fill="D9D9D9"/>
              </w:tcPr>
            </w:tcPrChange>
          </w:tcPr>
          <w:p w14:paraId="6C29CDC8" w14:textId="77777777" w:rsidR="00DC1257" w:rsidRDefault="007579A1">
            <w:pPr>
              <w:spacing w:line="360" w:lineRule="atLeast"/>
              <w:rPr>
                <w:szCs w:val="21"/>
              </w:rPr>
            </w:pPr>
            <w:r>
              <w:rPr>
                <w:rFonts w:hint="eastAsia"/>
                <w:szCs w:val="21"/>
              </w:rPr>
              <w:lastRenderedPageBreak/>
              <w:t>参考画面</w:t>
            </w:r>
          </w:p>
        </w:tc>
        <w:tc>
          <w:tcPr>
            <w:tcW w:w="7143" w:type="dxa"/>
            <w:tcPrChange w:id="1247" w:author="lenovo" w:date="2016-06-22T10:11:00Z">
              <w:tcPr>
                <w:tcW w:w="7087" w:type="dxa"/>
              </w:tcPr>
            </w:tcPrChange>
          </w:tcPr>
          <w:p w14:paraId="1AC867F8" w14:textId="77777777" w:rsidR="00DC1257" w:rsidRDefault="0023358B">
            <w:pPr>
              <w:widowControl/>
              <w:overflowPunct w:val="0"/>
              <w:autoSpaceDE w:val="0"/>
              <w:autoSpaceDN w:val="0"/>
              <w:adjustRightInd w:val="0"/>
              <w:spacing w:after="100" w:line="360" w:lineRule="atLeast"/>
              <w:textAlignment w:val="baseline"/>
            </w:pPr>
            <w:ins w:id="1248" w:author="lenovo" w:date="2016-06-22T11:17:00Z">
              <w:r>
                <w:rPr>
                  <w:noProof/>
                </w:rPr>
                <w:drawing>
                  <wp:inline distT="0" distB="0" distL="114300" distR="114300" wp14:anchorId="68416551" wp14:editId="2FD8B35C">
                    <wp:extent cx="4398645" cy="1369060"/>
                    <wp:effectExtent l="0" t="0" r="1905" b="254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55" cstate="print"/>
                            <a:stretch>
                              <a:fillRect/>
                            </a:stretch>
                          </pic:blipFill>
                          <pic:spPr>
                            <a:xfrm>
                              <a:off x="0" y="0"/>
                              <a:ext cx="4398645" cy="1369060"/>
                            </a:xfrm>
                            <a:prstGeom prst="rect">
                              <a:avLst/>
                            </a:prstGeom>
                            <a:noFill/>
                            <a:ln w="9525">
                              <a:noFill/>
                            </a:ln>
                          </pic:spPr>
                        </pic:pic>
                      </a:graphicData>
                    </a:graphic>
                  </wp:inline>
                </w:drawing>
              </w:r>
            </w:ins>
          </w:p>
        </w:tc>
      </w:tr>
      <w:tr w:rsidR="00DC1257" w14:paraId="573623A0" w14:textId="77777777" w:rsidTr="00DC1257">
        <w:trPr>
          <w:trHeight w:val="225"/>
          <w:trPrChange w:id="1249" w:author="lenovo" w:date="2016-06-22T10:11:00Z">
            <w:trPr>
              <w:trHeight w:val="225"/>
            </w:trPr>
          </w:trPrChange>
        </w:trPr>
        <w:tc>
          <w:tcPr>
            <w:tcW w:w="1361" w:type="dxa"/>
            <w:shd w:val="clear" w:color="auto" w:fill="D9D9D9"/>
            <w:tcPrChange w:id="1250" w:author="lenovo" w:date="2016-06-22T10:11:00Z">
              <w:tcPr>
                <w:tcW w:w="1985" w:type="dxa"/>
                <w:shd w:val="clear" w:color="auto" w:fill="D9D9D9"/>
              </w:tcPr>
            </w:tcPrChange>
          </w:tcPr>
          <w:p w14:paraId="3C1DA4E9" w14:textId="77777777" w:rsidR="00DC1257" w:rsidRDefault="007579A1">
            <w:pPr>
              <w:spacing w:line="360" w:lineRule="atLeast"/>
              <w:rPr>
                <w:szCs w:val="21"/>
              </w:rPr>
            </w:pPr>
            <w:r>
              <w:rPr>
                <w:rFonts w:hint="eastAsia"/>
                <w:szCs w:val="21"/>
              </w:rPr>
              <w:t>业务规则</w:t>
            </w:r>
          </w:p>
        </w:tc>
        <w:tc>
          <w:tcPr>
            <w:tcW w:w="7143" w:type="dxa"/>
            <w:tcPrChange w:id="1251" w:author="lenovo" w:date="2016-06-22T10:11:00Z">
              <w:tcPr>
                <w:tcW w:w="7087" w:type="dxa"/>
              </w:tcPr>
            </w:tcPrChange>
          </w:tcPr>
          <w:p w14:paraId="584C6405"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逾期阶段名称唯一且必填</w:t>
            </w:r>
          </w:p>
          <w:p w14:paraId="05A60ACE"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逾期阶段代码只读唯一</w:t>
            </w:r>
          </w:p>
          <w:p w14:paraId="4DF94565"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del w:id="1252" w:author="lenovo" w:date="2016-06-22T11:18:00Z"/>
                <w:rFonts w:hAnsi="宋体"/>
                <w:szCs w:val="21"/>
              </w:rPr>
            </w:pPr>
            <w:r>
              <w:rPr>
                <w:rFonts w:hAnsi="宋体" w:hint="eastAsia"/>
                <w:szCs w:val="21"/>
              </w:rPr>
              <w:t>最大承诺天数</w:t>
            </w:r>
            <w:ins w:id="1253" w:author="lenovo" w:date="2016-06-22T11:18:00Z">
              <w:r>
                <w:rPr>
                  <w:rFonts w:hAnsi="宋体" w:hint="eastAsia"/>
                  <w:szCs w:val="21"/>
                </w:rPr>
                <w:t>、优先级、</w:t>
              </w:r>
              <w:proofErr w:type="gramStart"/>
              <w:r>
                <w:rPr>
                  <w:rFonts w:hAnsi="宋体" w:hint="eastAsia"/>
                  <w:szCs w:val="21"/>
                </w:rPr>
                <w:t>最大跟催日</w:t>
              </w:r>
            </w:ins>
            <w:proofErr w:type="gramEnd"/>
            <w:r>
              <w:rPr>
                <w:rFonts w:hAnsi="宋体" w:hint="eastAsia"/>
                <w:szCs w:val="21"/>
              </w:rPr>
              <w:t>必</w:t>
            </w:r>
            <w:ins w:id="1254" w:author="lenovo" w:date="2016-06-22T11:18:00Z">
              <w:r>
                <w:rPr>
                  <w:rFonts w:hAnsi="宋体" w:hint="eastAsia"/>
                  <w:szCs w:val="21"/>
                </w:rPr>
                <w:t>须</w:t>
              </w:r>
            </w:ins>
            <w:del w:id="1255" w:author="lenovo" w:date="2016-06-22T11:18:00Z">
              <w:r>
                <w:rPr>
                  <w:rFonts w:hAnsi="宋体" w:hint="eastAsia"/>
                  <w:szCs w:val="21"/>
                </w:rPr>
                <w:delText>需</w:delText>
              </w:r>
            </w:del>
            <w:r>
              <w:rPr>
                <w:rFonts w:hAnsi="宋体" w:hint="eastAsia"/>
                <w:szCs w:val="21"/>
              </w:rPr>
              <w:t>为正整数</w:t>
            </w:r>
          </w:p>
          <w:p w14:paraId="6EE8153F"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rFonts w:hAnsi="宋体"/>
                <w:szCs w:val="21"/>
              </w:rPr>
            </w:pPr>
            <w:del w:id="1256" w:author="lenovo" w:date="2016-06-22T11:18:00Z">
              <w:r>
                <w:rPr>
                  <w:rFonts w:hAnsi="宋体" w:hint="eastAsia"/>
                  <w:szCs w:val="21"/>
                </w:rPr>
                <w:delText>优先级、最大跟催日必需为正整数</w:delText>
              </w:r>
            </w:del>
          </w:p>
          <w:p w14:paraId="5883FEC2"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承诺付款比例</w:t>
            </w:r>
            <w:ins w:id="1257" w:author="lenovo" w:date="2016-06-22T11:18:00Z">
              <w:r>
                <w:rPr>
                  <w:rFonts w:hAnsi="宋体" w:hint="eastAsia"/>
                  <w:szCs w:val="21"/>
                </w:rPr>
                <w:t>数值</w:t>
              </w:r>
            </w:ins>
            <w:r>
              <w:rPr>
                <w:rFonts w:hAnsi="宋体" w:hint="eastAsia"/>
                <w:szCs w:val="21"/>
              </w:rPr>
              <w:t>范围</w:t>
            </w:r>
            <w:r>
              <w:rPr>
                <w:rFonts w:hAnsi="宋体" w:hint="eastAsia"/>
                <w:szCs w:val="21"/>
              </w:rPr>
              <w:t>[0.00-100.00]</w:t>
            </w:r>
            <w:r>
              <w:rPr>
                <w:rFonts w:hAnsi="宋体" w:hint="eastAsia"/>
                <w:szCs w:val="21"/>
              </w:rPr>
              <w:t>，保留两位小数四舍五入</w:t>
            </w:r>
          </w:p>
          <w:p w14:paraId="5AD12F78" w14:textId="77777777" w:rsidR="00DC1257" w:rsidRDefault="007579A1">
            <w:pPr>
              <w:widowControl/>
              <w:numPr>
                <w:ilvl w:val="0"/>
                <w:numId w:val="20"/>
              </w:numPr>
              <w:overflowPunct w:val="0"/>
              <w:autoSpaceDE w:val="0"/>
              <w:autoSpaceDN w:val="0"/>
              <w:adjustRightInd w:val="0"/>
              <w:spacing w:after="100" w:line="360" w:lineRule="atLeast"/>
              <w:jc w:val="left"/>
              <w:textAlignment w:val="baseline"/>
              <w:rPr>
                <w:del w:id="1258" w:author="lenovo" w:date="2016-06-22T11:18:00Z"/>
                <w:rFonts w:hAnsi="宋体"/>
                <w:szCs w:val="21"/>
              </w:rPr>
            </w:pPr>
            <w:r>
              <w:rPr>
                <w:rFonts w:hAnsi="宋体" w:hint="eastAsia"/>
                <w:szCs w:val="21"/>
              </w:rPr>
              <w:t>逾期阶段类别中，结案、准逾期、核销的逾期阶段只能有一个，</w:t>
            </w:r>
          </w:p>
          <w:p w14:paraId="2616E404" w14:textId="77777777" w:rsidR="00DC1257" w:rsidRDefault="007579A1">
            <w:pPr>
              <w:widowControl/>
              <w:numPr>
                <w:ilvl w:val="0"/>
                <w:numId w:val="20"/>
                <w:ins w:id="1259" w:author="lenovo" w:date="2016-06-22T11:18:00Z"/>
              </w:numPr>
              <w:overflowPunct w:val="0"/>
              <w:autoSpaceDE w:val="0"/>
              <w:autoSpaceDN w:val="0"/>
              <w:adjustRightInd w:val="0"/>
              <w:spacing w:after="100" w:line="360" w:lineRule="atLeast"/>
              <w:jc w:val="left"/>
              <w:textAlignment w:val="baseline"/>
              <w:rPr>
                <w:rFonts w:hAnsi="宋体"/>
                <w:szCs w:val="21"/>
              </w:rPr>
            </w:pPr>
            <w:del w:id="1260" w:author="lenovo" w:date="2016-06-22T11:18:00Z">
              <w:r>
                <w:rPr>
                  <w:rFonts w:hAnsi="宋体"/>
                  <w:szCs w:val="21"/>
                </w:rPr>
                <w:delText>7</w:delText>
              </w:r>
              <w:r>
                <w:rPr>
                  <w:rFonts w:hAnsi="宋体"/>
                  <w:szCs w:val="21"/>
                </w:rPr>
                <w:delText>、</w:delText>
              </w:r>
            </w:del>
            <w:r>
              <w:rPr>
                <w:rFonts w:hAnsi="宋体" w:hint="eastAsia"/>
                <w:szCs w:val="21"/>
              </w:rPr>
              <w:t>逾期阶段类别为逾期的可以有多个。</w:t>
            </w:r>
          </w:p>
        </w:tc>
      </w:tr>
      <w:tr w:rsidR="00DC1257" w14:paraId="6E233C49" w14:textId="77777777" w:rsidTr="00DC1257">
        <w:trPr>
          <w:trHeight w:val="225"/>
          <w:trPrChange w:id="1261" w:author="lenovo" w:date="2016-06-22T10:11: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1262" w:author="lenovo" w:date="2016-06-22T10:11: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5301977A"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1263" w:author="lenovo" w:date="2016-06-22T10:11:00Z">
              <w:tcPr>
                <w:tcW w:w="7087" w:type="dxa"/>
                <w:tcBorders>
                  <w:top w:val="single" w:sz="6" w:space="0" w:color="auto"/>
                  <w:left w:val="single" w:sz="6" w:space="0" w:color="auto"/>
                  <w:bottom w:val="single" w:sz="12" w:space="0" w:color="auto"/>
                  <w:right w:val="single" w:sz="12" w:space="0" w:color="auto"/>
                </w:tcBorders>
              </w:tcPr>
            </w:tcPrChange>
          </w:tcPr>
          <w:p w14:paraId="7F1D01CD" w14:textId="77777777" w:rsidR="00DC1257" w:rsidRDefault="007579A1">
            <w:pPr>
              <w:widowControl/>
              <w:overflowPunct w:val="0"/>
              <w:autoSpaceDE w:val="0"/>
              <w:autoSpaceDN w:val="0"/>
              <w:adjustRightInd w:val="0"/>
              <w:spacing w:after="100" w:line="360" w:lineRule="atLeast"/>
              <w:ind w:left="105" w:hangingChars="50" w:hanging="105"/>
              <w:jc w:val="left"/>
              <w:textAlignment w:val="baseline"/>
            </w:pPr>
            <w:r>
              <w:rPr>
                <w:rFonts w:hint="eastAsia"/>
              </w:rPr>
              <w:t>1</w:t>
            </w:r>
            <w:r>
              <w:rPr>
                <w:rFonts w:hint="eastAsia"/>
              </w:rPr>
              <w:t>、点击保存</w:t>
            </w:r>
            <w:r>
              <w:rPr>
                <w:rFonts w:hint="eastAsia"/>
              </w:rPr>
              <w:t>[</w:t>
            </w:r>
            <w:r>
              <w:rPr>
                <w:rFonts w:hint="eastAsia"/>
              </w:rPr>
              <w:t>按钮</w:t>
            </w:r>
            <w:r>
              <w:rPr>
                <w:rFonts w:hint="eastAsia"/>
              </w:rPr>
              <w:t>]</w:t>
            </w:r>
            <w:r>
              <w:rPr>
                <w:rFonts w:hint="eastAsia"/>
              </w:rPr>
              <w:t>，系统编辑该条记录并保存到数据库中，跳转到逾期阶段查询页面，参见</w:t>
            </w:r>
            <w:r>
              <w:rPr>
                <w:rFonts w:hint="eastAsia"/>
              </w:rPr>
              <w:t xml:space="preserve"> </w:t>
            </w:r>
            <w:r>
              <w:rPr>
                <w:rFonts w:hint="eastAsia"/>
              </w:rPr>
              <w:t>“</w:t>
            </w:r>
            <w:ins w:id="1264" w:author="lenovo" w:date="2016-06-22T11:21:00Z">
              <w:r w:rsidR="00E21B5E">
                <w:rPr>
                  <w:rFonts w:hint="eastAsia"/>
                </w:rPr>
                <w:fldChar w:fldCharType="begin"/>
              </w:r>
              <w:r>
                <w:rPr>
                  <w:rFonts w:hint="eastAsia"/>
                </w:rPr>
                <w:instrText xml:space="preserve"> REF _Toc24803 \h </w:instrText>
              </w:r>
            </w:ins>
            <w:r w:rsidR="00E21B5E">
              <w:rPr>
                <w:rFonts w:hint="eastAsia"/>
              </w:rPr>
            </w:r>
            <w:ins w:id="1265" w:author="lenovo" w:date="2016-06-22T11:21:00Z">
              <w:r w:rsidR="00E21B5E">
                <w:rPr>
                  <w:rFonts w:hint="eastAsia"/>
                </w:rPr>
                <w:fldChar w:fldCharType="separate"/>
              </w:r>
              <w:r>
                <w:rPr>
                  <w:rFonts w:hint="eastAsia"/>
                </w:rPr>
                <w:t>逾期阶段查询</w:t>
              </w:r>
              <w:r w:rsidR="00E21B5E">
                <w:rPr>
                  <w:rFonts w:hint="eastAsia"/>
                </w:rPr>
                <w:fldChar w:fldCharType="end"/>
              </w:r>
            </w:ins>
            <w:del w:id="1266" w:author="lenovo" w:date="2016-06-22T11:21:00Z">
              <w:r>
                <w:rPr>
                  <w:rFonts w:hint="eastAsia"/>
                </w:rPr>
                <w:delText>章节</w:delText>
              </w:r>
              <w:r>
                <w:rPr>
                  <w:rFonts w:hint="eastAsia"/>
                </w:rPr>
                <w:delText xml:space="preserve"> 4.2.1</w:delText>
              </w:r>
              <w:r>
                <w:rPr>
                  <w:rFonts w:hint="eastAsia"/>
                </w:rPr>
                <w:delText>逾期阶段查询</w:delText>
              </w:r>
            </w:del>
            <w:r>
              <w:rPr>
                <w:rFonts w:hint="eastAsia"/>
              </w:rPr>
              <w:t>”</w:t>
            </w:r>
          </w:p>
          <w:p w14:paraId="16DB178D" w14:textId="77777777" w:rsidR="00DC1257" w:rsidRDefault="007579A1">
            <w:pPr>
              <w:widowControl/>
              <w:overflowPunct w:val="0"/>
              <w:autoSpaceDE w:val="0"/>
              <w:autoSpaceDN w:val="0"/>
              <w:adjustRightInd w:val="0"/>
              <w:spacing w:after="100" w:line="360" w:lineRule="atLeast"/>
              <w:jc w:val="left"/>
              <w:textAlignment w:val="baseline"/>
            </w:pPr>
            <w:r>
              <w:rPr>
                <w:rFonts w:hint="eastAsia"/>
              </w:rPr>
              <w:t>2</w:t>
            </w:r>
            <w:r>
              <w:rPr>
                <w:rFonts w:hint="eastAsia"/>
              </w:rPr>
              <w:t>、点击</w:t>
            </w:r>
            <w:ins w:id="1267" w:author="lenovo" w:date="2016-06-22T11:21:00Z">
              <w:r>
                <w:rPr>
                  <w:rFonts w:hint="eastAsia"/>
                </w:rPr>
                <w:t>关闭</w:t>
              </w:r>
            </w:ins>
            <w:del w:id="1268" w:author="lenovo" w:date="2016-06-22T11:21:00Z">
              <w:r>
                <w:rPr>
                  <w:rFonts w:hint="eastAsia"/>
                </w:rPr>
                <w:delText>取消</w:delText>
              </w:r>
            </w:del>
            <w:r>
              <w:rPr>
                <w:rFonts w:hint="eastAsia"/>
              </w:rPr>
              <w:t>[</w:t>
            </w:r>
            <w:r>
              <w:rPr>
                <w:rFonts w:hint="eastAsia"/>
              </w:rPr>
              <w:t>按钮</w:t>
            </w:r>
            <w:r>
              <w:rPr>
                <w:rFonts w:hint="eastAsia"/>
              </w:rPr>
              <w:t>]</w:t>
            </w:r>
            <w:r>
              <w:rPr>
                <w:rFonts w:hint="eastAsia"/>
              </w:rPr>
              <w:t>，跳转到逾期阶段查询页面，参见</w:t>
            </w:r>
            <w:r>
              <w:rPr>
                <w:rFonts w:hint="eastAsia"/>
              </w:rPr>
              <w:t xml:space="preserve"> </w:t>
            </w:r>
            <w:r>
              <w:rPr>
                <w:rFonts w:hint="eastAsia"/>
              </w:rPr>
              <w:t>“</w:t>
            </w:r>
            <w:ins w:id="1269" w:author="lenovo" w:date="2016-06-22T11:21:00Z">
              <w:r w:rsidR="00E21B5E">
                <w:rPr>
                  <w:rFonts w:hint="eastAsia"/>
                </w:rPr>
                <w:fldChar w:fldCharType="begin"/>
              </w:r>
              <w:r>
                <w:rPr>
                  <w:rFonts w:hint="eastAsia"/>
                </w:rPr>
                <w:instrText xml:space="preserve"> REF _Toc24803 \h </w:instrText>
              </w:r>
            </w:ins>
            <w:r w:rsidR="00E21B5E">
              <w:rPr>
                <w:rFonts w:hint="eastAsia"/>
              </w:rPr>
            </w:r>
            <w:ins w:id="1270" w:author="lenovo" w:date="2016-06-22T11:21:00Z">
              <w:r w:rsidR="00E21B5E">
                <w:rPr>
                  <w:rFonts w:hint="eastAsia"/>
                </w:rPr>
                <w:fldChar w:fldCharType="separate"/>
              </w:r>
              <w:r>
                <w:rPr>
                  <w:rFonts w:hint="eastAsia"/>
                </w:rPr>
                <w:t>逾期阶段查询</w:t>
              </w:r>
              <w:r w:rsidR="00E21B5E">
                <w:rPr>
                  <w:rFonts w:hint="eastAsia"/>
                </w:rPr>
                <w:fldChar w:fldCharType="end"/>
              </w:r>
            </w:ins>
            <w:del w:id="1271" w:author="lenovo" w:date="2016-06-22T11:21:00Z">
              <w:r>
                <w:rPr>
                  <w:rFonts w:hint="eastAsia"/>
                </w:rPr>
                <w:delText>章节</w:delText>
              </w:r>
              <w:r>
                <w:rPr>
                  <w:rFonts w:hint="eastAsia"/>
                </w:rPr>
                <w:delText xml:space="preserve"> 4.2.1 </w:delText>
              </w:r>
              <w:r>
                <w:rPr>
                  <w:rFonts w:hint="eastAsia"/>
                </w:rPr>
                <w:delText>逾期阶段查询</w:delText>
              </w:r>
            </w:del>
            <w:r>
              <w:rPr>
                <w:rFonts w:hint="eastAsia"/>
              </w:rPr>
              <w:t>”</w:t>
            </w:r>
          </w:p>
        </w:tc>
      </w:tr>
    </w:tbl>
    <w:p w14:paraId="58CCA1F9" w14:textId="77777777" w:rsidR="00DC1257" w:rsidRDefault="00DC1257"/>
    <w:p w14:paraId="3D6EA533" w14:textId="77777777" w:rsidR="00DC1257" w:rsidRDefault="007579A1">
      <w:pPr>
        <w:pStyle w:val="2"/>
      </w:pPr>
      <w:bookmarkStart w:id="1272" w:name="_Toc2151"/>
      <w:r>
        <w:rPr>
          <w:rFonts w:hint="eastAsia"/>
        </w:rPr>
        <w:t>风险等级维护</w:t>
      </w:r>
      <w:bookmarkEnd w:id="1272"/>
      <w:ins w:id="1273" w:author="lenovo" w:date="2016-06-21T17:26:00Z">
        <w:r>
          <w:rPr>
            <w:rFonts w:hint="eastAsia"/>
          </w:rPr>
          <w:t>（暂不使用）</w:t>
        </w:r>
      </w:ins>
    </w:p>
    <w:p w14:paraId="58C463E7" w14:textId="77777777" w:rsidR="00DC1257" w:rsidRDefault="007579A1">
      <w:pPr>
        <w:pStyle w:val="3"/>
        <w:numPr>
          <w:ilvl w:val="2"/>
          <w:numId w:val="1"/>
        </w:numPr>
        <w:rPr>
          <w:rFonts w:ascii="黑体" w:eastAsia="黑体"/>
          <w:sz w:val="24"/>
          <w:szCs w:val="24"/>
        </w:rPr>
      </w:pPr>
      <w:bookmarkStart w:id="1274" w:name="_Toc8184"/>
      <w:bookmarkStart w:id="1275" w:name="_Ref262566015"/>
      <w:r>
        <w:rPr>
          <w:rFonts w:ascii="黑体" w:eastAsia="黑体" w:hint="eastAsia"/>
          <w:sz w:val="24"/>
          <w:szCs w:val="24"/>
        </w:rPr>
        <w:t>风险等级查询</w:t>
      </w:r>
      <w:bookmarkEnd w:id="1274"/>
      <w:bookmarkEnd w:id="127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276" w:author="lenovo" w:date="2016-06-22T10:13: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277">
          <w:tblGrid>
            <w:gridCol w:w="1985"/>
            <w:gridCol w:w="7087"/>
          </w:tblGrid>
        </w:tblGridChange>
      </w:tblGrid>
      <w:tr w:rsidR="00DC1257" w14:paraId="42E2E96A" w14:textId="77777777" w:rsidTr="00DC1257">
        <w:trPr>
          <w:trHeight w:val="463"/>
          <w:trPrChange w:id="1278" w:author="lenovo" w:date="2016-06-22T10:13:00Z">
            <w:trPr>
              <w:trHeight w:val="463"/>
            </w:trPr>
          </w:trPrChange>
        </w:trPr>
        <w:tc>
          <w:tcPr>
            <w:tcW w:w="1361" w:type="dxa"/>
            <w:shd w:val="clear" w:color="auto" w:fill="D9D9D9"/>
            <w:tcPrChange w:id="1279" w:author="lenovo" w:date="2016-06-22T10:13:00Z">
              <w:tcPr>
                <w:tcW w:w="1985" w:type="dxa"/>
                <w:shd w:val="clear" w:color="auto" w:fill="D9D9D9"/>
              </w:tcPr>
            </w:tcPrChange>
          </w:tcPr>
          <w:p w14:paraId="01396E9C" w14:textId="77777777" w:rsidR="00DC1257" w:rsidRDefault="007579A1">
            <w:pPr>
              <w:spacing w:line="360" w:lineRule="atLeast"/>
              <w:rPr>
                <w:szCs w:val="21"/>
              </w:rPr>
            </w:pPr>
            <w:r>
              <w:rPr>
                <w:rFonts w:hint="eastAsia"/>
                <w:szCs w:val="21"/>
              </w:rPr>
              <w:t>功能概述</w:t>
            </w:r>
          </w:p>
        </w:tc>
        <w:tc>
          <w:tcPr>
            <w:tcW w:w="7143" w:type="dxa"/>
            <w:tcPrChange w:id="1280" w:author="lenovo" w:date="2016-06-22T10:13:00Z">
              <w:tcPr>
                <w:tcW w:w="7087" w:type="dxa"/>
              </w:tcPr>
            </w:tcPrChange>
          </w:tcPr>
          <w:p w14:paraId="13551A69" w14:textId="77777777" w:rsidR="00DC1257" w:rsidRDefault="007579A1">
            <w:pPr>
              <w:spacing w:line="360" w:lineRule="atLeast"/>
            </w:pPr>
            <w:r>
              <w:rPr>
                <w:rFonts w:hint="eastAsia"/>
              </w:rPr>
              <w:t>风险等级查询</w:t>
            </w:r>
          </w:p>
        </w:tc>
      </w:tr>
      <w:tr w:rsidR="00DC1257" w14:paraId="417FC283" w14:textId="77777777" w:rsidTr="00DC1257">
        <w:trPr>
          <w:trHeight w:val="225"/>
          <w:trPrChange w:id="1281" w:author="lenovo" w:date="2016-06-22T10:13:00Z">
            <w:trPr>
              <w:trHeight w:val="225"/>
            </w:trPr>
          </w:trPrChange>
        </w:trPr>
        <w:tc>
          <w:tcPr>
            <w:tcW w:w="1361" w:type="dxa"/>
            <w:shd w:val="clear" w:color="auto" w:fill="D9D9D9"/>
            <w:tcPrChange w:id="1282" w:author="lenovo" w:date="2016-06-22T10:13:00Z">
              <w:tcPr>
                <w:tcW w:w="1985" w:type="dxa"/>
                <w:shd w:val="clear" w:color="auto" w:fill="D9D9D9"/>
              </w:tcPr>
            </w:tcPrChange>
          </w:tcPr>
          <w:p w14:paraId="1621607D" w14:textId="77777777" w:rsidR="00DC1257" w:rsidRDefault="007579A1">
            <w:pPr>
              <w:spacing w:line="360" w:lineRule="atLeast"/>
              <w:rPr>
                <w:szCs w:val="21"/>
              </w:rPr>
            </w:pPr>
            <w:r>
              <w:rPr>
                <w:rFonts w:hint="eastAsia"/>
                <w:szCs w:val="21"/>
              </w:rPr>
              <w:t>页面输入</w:t>
            </w:r>
          </w:p>
        </w:tc>
        <w:tc>
          <w:tcPr>
            <w:tcW w:w="7143" w:type="dxa"/>
            <w:tcPrChange w:id="1283" w:author="lenovo" w:date="2016-06-22T10:13:00Z">
              <w:tcPr>
                <w:tcW w:w="7087" w:type="dxa"/>
              </w:tcPr>
            </w:tcPrChange>
          </w:tcPr>
          <w:p w14:paraId="197F5675"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45247F13"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风险等级名称</w:t>
            </w:r>
            <w:r>
              <w:rPr>
                <w:rFonts w:hint="eastAsia"/>
              </w:rPr>
              <w:t>[</w:t>
            </w:r>
            <w:r>
              <w:rPr>
                <w:rFonts w:hint="eastAsia"/>
              </w:rPr>
              <w:t>输入框</w:t>
            </w:r>
            <w:r>
              <w:rPr>
                <w:rFonts w:hint="eastAsia"/>
              </w:rPr>
              <w:t>]</w:t>
            </w:r>
            <w:r>
              <w:rPr>
                <w:rFonts w:hint="eastAsia"/>
              </w:rPr>
              <w:t>，风险等级代码</w:t>
            </w:r>
            <w:r>
              <w:rPr>
                <w:rFonts w:hint="eastAsia"/>
              </w:rPr>
              <w:t>[</w:t>
            </w:r>
            <w:r>
              <w:rPr>
                <w:rFonts w:hint="eastAsia"/>
              </w:rPr>
              <w:t>输入框</w:t>
            </w:r>
            <w:r>
              <w:rPr>
                <w:rFonts w:hint="eastAsia"/>
              </w:rPr>
              <w:t>]</w:t>
            </w:r>
            <w:r>
              <w:rPr>
                <w:rFonts w:hint="eastAsia"/>
              </w:rPr>
              <w:t>，风险等级描述</w:t>
            </w:r>
            <w:r>
              <w:rPr>
                <w:rFonts w:hint="eastAsia"/>
              </w:rPr>
              <w:t>[</w:t>
            </w:r>
            <w:r>
              <w:rPr>
                <w:rFonts w:hint="eastAsia"/>
              </w:rPr>
              <w:t>文本框</w:t>
            </w:r>
            <w:r>
              <w:rPr>
                <w:rFonts w:hint="eastAsia"/>
              </w:rPr>
              <w:t>]</w:t>
            </w:r>
            <w:r>
              <w:rPr>
                <w:rFonts w:hint="eastAsia"/>
              </w:rPr>
              <w:t>。</w:t>
            </w:r>
          </w:p>
          <w:p w14:paraId="242BDB1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 xml:space="preserve">] </w:t>
            </w:r>
            <w:r>
              <w:rPr>
                <w:rFonts w:hint="eastAsia"/>
              </w:rPr>
              <w:t>，重置</w:t>
            </w:r>
            <w:r>
              <w:rPr>
                <w:rFonts w:hint="eastAsia"/>
              </w:rPr>
              <w:t>[</w:t>
            </w:r>
            <w:r>
              <w:rPr>
                <w:rFonts w:hint="eastAsia"/>
              </w:rPr>
              <w:t>按钮</w:t>
            </w:r>
            <w:r>
              <w:rPr>
                <w:rFonts w:hint="eastAsia"/>
              </w:rPr>
              <w:t>]</w:t>
            </w:r>
            <w:r>
              <w:rPr>
                <w:rFonts w:hint="eastAsia"/>
              </w:rPr>
              <w:t>。</w:t>
            </w:r>
          </w:p>
        </w:tc>
      </w:tr>
      <w:tr w:rsidR="00DC1257" w14:paraId="683C92C4" w14:textId="77777777" w:rsidTr="00DC1257">
        <w:trPr>
          <w:trHeight w:val="225"/>
          <w:trPrChange w:id="1284" w:author="lenovo" w:date="2016-06-22T10:13:00Z">
            <w:trPr>
              <w:trHeight w:val="225"/>
            </w:trPr>
          </w:trPrChange>
        </w:trPr>
        <w:tc>
          <w:tcPr>
            <w:tcW w:w="1361" w:type="dxa"/>
            <w:shd w:val="clear" w:color="auto" w:fill="D9D9D9"/>
            <w:tcPrChange w:id="1285" w:author="lenovo" w:date="2016-06-22T10:13:00Z">
              <w:tcPr>
                <w:tcW w:w="1985" w:type="dxa"/>
                <w:shd w:val="clear" w:color="auto" w:fill="D9D9D9"/>
              </w:tcPr>
            </w:tcPrChange>
          </w:tcPr>
          <w:p w14:paraId="5D56034A" w14:textId="77777777" w:rsidR="00DC1257" w:rsidRDefault="007579A1">
            <w:pPr>
              <w:spacing w:line="360" w:lineRule="atLeast"/>
              <w:rPr>
                <w:szCs w:val="21"/>
              </w:rPr>
            </w:pPr>
            <w:r>
              <w:rPr>
                <w:rFonts w:hint="eastAsia"/>
                <w:szCs w:val="21"/>
              </w:rPr>
              <w:t>页面输出</w:t>
            </w:r>
          </w:p>
        </w:tc>
        <w:tc>
          <w:tcPr>
            <w:tcW w:w="7143" w:type="dxa"/>
            <w:tcPrChange w:id="1286" w:author="lenovo" w:date="2016-06-22T10:13:00Z">
              <w:tcPr>
                <w:tcW w:w="7087" w:type="dxa"/>
              </w:tcPr>
            </w:tcPrChange>
          </w:tcPr>
          <w:p w14:paraId="47C916B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风险等级信息</w:t>
            </w:r>
            <w:r>
              <w:rPr>
                <w:rFonts w:hint="eastAsia"/>
              </w:rPr>
              <w:t>[</w:t>
            </w:r>
            <w:r>
              <w:rPr>
                <w:rFonts w:hint="eastAsia"/>
              </w:rPr>
              <w:t>列表</w:t>
            </w:r>
            <w:r>
              <w:rPr>
                <w:rFonts w:hint="eastAsia"/>
              </w:rPr>
              <w:t>]</w:t>
            </w:r>
            <w:r>
              <w:rPr>
                <w:rFonts w:hint="eastAsia"/>
              </w:rPr>
              <w:t>：</w:t>
            </w:r>
          </w:p>
          <w:p w14:paraId="0878FC04" w14:textId="77777777" w:rsidR="00DC1257" w:rsidRDefault="007579A1">
            <w:pPr>
              <w:spacing w:line="360" w:lineRule="atLeast"/>
              <w:ind w:firstLineChars="200" w:firstLine="420"/>
            </w:pPr>
            <w:r>
              <w:rPr>
                <w:rFonts w:hint="eastAsia"/>
              </w:rPr>
              <w:t>风险等级名称，风险等级代码，风险等级描述，优先级，新入</w:t>
            </w:r>
            <w:proofErr w:type="gramStart"/>
            <w:r>
              <w:rPr>
                <w:rFonts w:hint="eastAsia"/>
              </w:rPr>
              <w:t>催跟催</w:t>
            </w:r>
            <w:proofErr w:type="gramEnd"/>
            <w:r>
              <w:rPr>
                <w:rFonts w:hint="eastAsia"/>
              </w:rPr>
              <w:t>天数，操作：编辑</w:t>
            </w:r>
            <w:r>
              <w:rPr>
                <w:rFonts w:hint="eastAsia"/>
              </w:rPr>
              <w:t>[</w:t>
            </w:r>
            <w:del w:id="1287" w:author="lenovo" w:date="2016-06-22T11:22:00Z">
              <w:r>
                <w:rPr>
                  <w:rFonts w:hint="eastAsia"/>
                </w:rPr>
                <w:delText>超</w:delText>
              </w:r>
            </w:del>
            <w:r>
              <w:rPr>
                <w:rFonts w:hint="eastAsia"/>
              </w:rPr>
              <w:t>链接</w:t>
            </w:r>
            <w:r>
              <w:rPr>
                <w:rFonts w:hint="eastAsia"/>
              </w:rPr>
              <w:t>]</w:t>
            </w:r>
            <w:r>
              <w:rPr>
                <w:rFonts w:hint="eastAsia"/>
              </w:rPr>
              <w:t>、删除</w:t>
            </w:r>
            <w:r>
              <w:rPr>
                <w:rFonts w:hint="eastAsia"/>
              </w:rPr>
              <w:t>[</w:t>
            </w:r>
            <w:del w:id="1288" w:author="lenovo" w:date="2016-06-22T11:22:00Z">
              <w:r>
                <w:rPr>
                  <w:rFonts w:hint="eastAsia"/>
                </w:rPr>
                <w:delText>超</w:delText>
              </w:r>
            </w:del>
            <w:r>
              <w:rPr>
                <w:rFonts w:hint="eastAsia"/>
              </w:rPr>
              <w:t>链接</w:t>
            </w:r>
            <w:r>
              <w:rPr>
                <w:rFonts w:hint="eastAsia"/>
              </w:rPr>
              <w:t>]</w:t>
            </w:r>
            <w:r>
              <w:rPr>
                <w:rFonts w:hint="eastAsia"/>
              </w:rPr>
              <w:t>。</w:t>
            </w:r>
          </w:p>
          <w:p w14:paraId="2468EC43" w14:textId="77777777" w:rsidR="00DC1257" w:rsidRDefault="007579A1">
            <w:pPr>
              <w:spacing w:line="360" w:lineRule="atLeast"/>
              <w:ind w:firstLineChars="200" w:firstLine="420"/>
            </w:pPr>
            <w:r>
              <w:rPr>
                <w:rFonts w:hint="eastAsia"/>
              </w:rPr>
              <w:t>新增</w:t>
            </w:r>
            <w:r>
              <w:rPr>
                <w:rFonts w:hint="eastAsia"/>
              </w:rPr>
              <w:t>[</w:t>
            </w:r>
            <w:r>
              <w:rPr>
                <w:rFonts w:hint="eastAsia"/>
              </w:rPr>
              <w:t>按钮</w:t>
            </w:r>
            <w:r>
              <w:rPr>
                <w:rFonts w:hint="eastAsia"/>
              </w:rPr>
              <w:t xml:space="preserve">] </w:t>
            </w:r>
          </w:p>
        </w:tc>
      </w:tr>
      <w:tr w:rsidR="00DC1257" w14:paraId="1C0E385B" w14:textId="77777777" w:rsidTr="00DC1257">
        <w:trPr>
          <w:trHeight w:val="225"/>
          <w:trPrChange w:id="1289" w:author="lenovo" w:date="2016-06-22T10:13:00Z">
            <w:trPr>
              <w:trHeight w:val="225"/>
            </w:trPr>
          </w:trPrChange>
        </w:trPr>
        <w:tc>
          <w:tcPr>
            <w:tcW w:w="1361" w:type="dxa"/>
            <w:shd w:val="clear" w:color="auto" w:fill="D9D9D9"/>
            <w:tcPrChange w:id="1290" w:author="lenovo" w:date="2016-06-22T10:13:00Z">
              <w:tcPr>
                <w:tcW w:w="1985" w:type="dxa"/>
                <w:shd w:val="clear" w:color="auto" w:fill="D9D9D9"/>
              </w:tcPr>
            </w:tcPrChange>
          </w:tcPr>
          <w:p w14:paraId="76D74D87" w14:textId="77777777" w:rsidR="00DC1257" w:rsidRDefault="007579A1">
            <w:pPr>
              <w:spacing w:line="360" w:lineRule="atLeast"/>
              <w:rPr>
                <w:szCs w:val="21"/>
              </w:rPr>
            </w:pPr>
            <w:r>
              <w:rPr>
                <w:rFonts w:hint="eastAsia"/>
                <w:szCs w:val="21"/>
              </w:rPr>
              <w:t>参考画面</w:t>
            </w:r>
          </w:p>
        </w:tc>
        <w:tc>
          <w:tcPr>
            <w:tcW w:w="7143" w:type="dxa"/>
            <w:tcPrChange w:id="1291" w:author="lenovo" w:date="2016-06-22T10:13:00Z">
              <w:tcPr>
                <w:tcW w:w="7087" w:type="dxa"/>
              </w:tcPr>
            </w:tcPrChange>
          </w:tcPr>
          <w:p w14:paraId="3CC63C90" w14:textId="77777777" w:rsidR="00DC1257" w:rsidRDefault="0023358B">
            <w:pPr>
              <w:widowControl/>
              <w:overflowPunct w:val="0"/>
              <w:autoSpaceDE w:val="0"/>
              <w:autoSpaceDN w:val="0"/>
              <w:adjustRightInd w:val="0"/>
              <w:spacing w:after="100" w:line="360" w:lineRule="atLeast"/>
              <w:textAlignment w:val="baseline"/>
            </w:pPr>
            <w:ins w:id="1292" w:author="lenovo" w:date="2016-06-22T11:23:00Z">
              <w:r>
                <w:rPr>
                  <w:noProof/>
                </w:rPr>
                <w:drawing>
                  <wp:inline distT="0" distB="0" distL="114300" distR="114300" wp14:anchorId="2765AF95" wp14:editId="030DB4D5">
                    <wp:extent cx="4396740" cy="1162685"/>
                    <wp:effectExtent l="0" t="0" r="3810" b="1841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56" cstate="print"/>
                            <a:stretch>
                              <a:fillRect/>
                            </a:stretch>
                          </pic:blipFill>
                          <pic:spPr>
                            <a:xfrm>
                              <a:off x="0" y="0"/>
                              <a:ext cx="4396740" cy="1162685"/>
                            </a:xfrm>
                            <a:prstGeom prst="rect">
                              <a:avLst/>
                            </a:prstGeom>
                            <a:noFill/>
                            <a:ln w="9525">
                              <a:noFill/>
                            </a:ln>
                          </pic:spPr>
                        </pic:pic>
                      </a:graphicData>
                    </a:graphic>
                  </wp:inline>
                </w:drawing>
              </w:r>
            </w:ins>
          </w:p>
        </w:tc>
      </w:tr>
      <w:tr w:rsidR="00DC1257" w14:paraId="72E0517E" w14:textId="77777777" w:rsidTr="00DC1257">
        <w:trPr>
          <w:trHeight w:val="225"/>
          <w:trPrChange w:id="1293" w:author="lenovo" w:date="2016-06-22T10:13:00Z">
            <w:trPr>
              <w:trHeight w:val="225"/>
            </w:trPr>
          </w:trPrChange>
        </w:trPr>
        <w:tc>
          <w:tcPr>
            <w:tcW w:w="1361" w:type="dxa"/>
            <w:shd w:val="clear" w:color="auto" w:fill="D9D9D9"/>
            <w:tcPrChange w:id="1294" w:author="lenovo" w:date="2016-06-22T10:13:00Z">
              <w:tcPr>
                <w:tcW w:w="1985" w:type="dxa"/>
                <w:shd w:val="clear" w:color="auto" w:fill="D9D9D9"/>
              </w:tcPr>
            </w:tcPrChange>
          </w:tcPr>
          <w:p w14:paraId="6894BEF1" w14:textId="77777777" w:rsidR="00DC1257" w:rsidRDefault="007579A1">
            <w:pPr>
              <w:spacing w:line="360" w:lineRule="atLeast"/>
              <w:rPr>
                <w:szCs w:val="21"/>
              </w:rPr>
            </w:pPr>
            <w:r>
              <w:rPr>
                <w:rFonts w:hint="eastAsia"/>
                <w:szCs w:val="21"/>
              </w:rPr>
              <w:lastRenderedPageBreak/>
              <w:t>业务规则</w:t>
            </w:r>
          </w:p>
        </w:tc>
        <w:tc>
          <w:tcPr>
            <w:tcW w:w="7143" w:type="dxa"/>
            <w:tcPrChange w:id="1295" w:author="lenovo" w:date="2016-06-22T10:13:00Z">
              <w:tcPr>
                <w:tcW w:w="7087" w:type="dxa"/>
              </w:tcPr>
            </w:tcPrChange>
          </w:tcPr>
          <w:p w14:paraId="2D6E131F"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04E67F45" w14:textId="77777777" w:rsidTr="00DC1257">
        <w:trPr>
          <w:trHeight w:val="225"/>
          <w:trPrChange w:id="1296" w:author="lenovo" w:date="2016-06-22T10:13:00Z">
            <w:trPr>
              <w:trHeight w:val="225"/>
            </w:trPr>
          </w:trPrChange>
        </w:trPr>
        <w:tc>
          <w:tcPr>
            <w:tcW w:w="1361" w:type="dxa"/>
            <w:shd w:val="clear" w:color="auto" w:fill="D9D9D9"/>
            <w:tcPrChange w:id="1297" w:author="lenovo" w:date="2016-06-22T10:13:00Z">
              <w:tcPr>
                <w:tcW w:w="1985" w:type="dxa"/>
                <w:shd w:val="clear" w:color="auto" w:fill="D9D9D9"/>
              </w:tcPr>
            </w:tcPrChange>
          </w:tcPr>
          <w:p w14:paraId="22A348AF" w14:textId="77777777" w:rsidR="00DC1257" w:rsidRDefault="007579A1">
            <w:pPr>
              <w:spacing w:line="360" w:lineRule="atLeast"/>
              <w:rPr>
                <w:rFonts w:hAnsi="宋体"/>
                <w:szCs w:val="21"/>
              </w:rPr>
            </w:pPr>
            <w:r>
              <w:rPr>
                <w:rFonts w:hAnsi="宋体" w:hint="eastAsia"/>
                <w:szCs w:val="21"/>
              </w:rPr>
              <w:t>备注</w:t>
            </w:r>
          </w:p>
        </w:tc>
        <w:tc>
          <w:tcPr>
            <w:tcW w:w="7143" w:type="dxa"/>
            <w:tcPrChange w:id="1298" w:author="lenovo" w:date="2016-06-22T10:13:00Z">
              <w:tcPr>
                <w:tcW w:w="7087" w:type="dxa"/>
              </w:tcPr>
            </w:tcPrChange>
          </w:tcPr>
          <w:p w14:paraId="6D28296E" w14:textId="77777777" w:rsidR="00DC1257" w:rsidRDefault="007579A1">
            <w:pPr>
              <w:widowControl/>
              <w:numPr>
                <w:ilvl w:val="0"/>
                <w:numId w:val="21"/>
              </w:numPr>
              <w:overflowPunct w:val="0"/>
              <w:autoSpaceDE w:val="0"/>
              <w:autoSpaceDN w:val="0"/>
              <w:adjustRightInd w:val="0"/>
              <w:spacing w:after="100" w:line="360" w:lineRule="atLeast"/>
              <w:textAlignment w:val="baseline"/>
            </w:pPr>
            <w:r>
              <w:rPr>
                <w:rFonts w:hint="eastAsia"/>
              </w:rPr>
              <w:t>点击查询</w:t>
            </w:r>
            <w:ins w:id="1299" w:author="lenovo" w:date="2016-06-22T11:24:00Z">
              <w:r>
                <w:rPr>
                  <w:rFonts w:hint="eastAsia"/>
                </w:rPr>
                <w:t>[</w:t>
              </w:r>
            </w:ins>
            <w:del w:id="1300" w:author="lenovo" w:date="2016-06-22T11:24:00Z">
              <w:r>
                <w:rPr>
                  <w:rFonts w:hint="eastAsia"/>
                </w:rPr>
                <w:delText>【</w:delText>
              </w:r>
            </w:del>
            <w:r>
              <w:rPr>
                <w:rFonts w:hint="eastAsia"/>
              </w:rPr>
              <w:t>按钮</w:t>
            </w:r>
            <w:ins w:id="1301" w:author="lenovo" w:date="2016-06-22T11:24:00Z">
              <w:r>
                <w:rPr>
                  <w:rFonts w:hint="eastAsia"/>
                </w:rPr>
                <w:t>]</w:t>
              </w:r>
            </w:ins>
            <w:del w:id="1302" w:author="lenovo" w:date="2016-06-22T11:24:00Z">
              <w:r>
                <w:rPr>
                  <w:rFonts w:hint="eastAsia"/>
                </w:rPr>
                <w:delText>】</w:delText>
              </w:r>
            </w:del>
            <w:r>
              <w:rPr>
                <w:rFonts w:hint="eastAsia"/>
              </w:rPr>
              <w:t>，系统根据查询条件查询风险等级信息显示在风险等级信息列表中</w:t>
            </w:r>
          </w:p>
          <w:p w14:paraId="38CA4238" w14:textId="77777777" w:rsidR="00DC1257" w:rsidRDefault="007579A1">
            <w:pPr>
              <w:widowControl/>
              <w:numPr>
                <w:ilvl w:val="0"/>
                <w:numId w:val="21"/>
              </w:numPr>
              <w:overflowPunct w:val="0"/>
              <w:autoSpaceDE w:val="0"/>
              <w:autoSpaceDN w:val="0"/>
              <w:adjustRightInd w:val="0"/>
              <w:spacing w:after="100" w:line="360" w:lineRule="atLeast"/>
              <w:textAlignment w:val="baseline"/>
            </w:pPr>
            <w:r>
              <w:rPr>
                <w:rFonts w:hint="eastAsia"/>
              </w:rPr>
              <w:t>点击</w:t>
            </w:r>
            <w:ins w:id="1303" w:author="lenovo" w:date="2016-06-22T11:24:00Z">
              <w:r>
                <w:rPr>
                  <w:rFonts w:hint="eastAsia"/>
                </w:rPr>
                <w:t>[</w:t>
              </w:r>
            </w:ins>
            <w:del w:id="1304" w:author="lenovo" w:date="2016-06-22T11:24:00Z">
              <w:r>
                <w:rPr>
                  <w:rFonts w:hint="eastAsia"/>
                </w:rPr>
                <w:delText>【</w:delText>
              </w:r>
            </w:del>
            <w:r>
              <w:rPr>
                <w:rFonts w:hint="eastAsia"/>
              </w:rPr>
              <w:t>重置</w:t>
            </w:r>
            <w:ins w:id="1305" w:author="lenovo" w:date="2016-06-22T11:24:00Z">
              <w:r>
                <w:rPr>
                  <w:rFonts w:hint="eastAsia"/>
                </w:rPr>
                <w:t>]</w:t>
              </w:r>
            </w:ins>
            <w:del w:id="1306" w:author="lenovo" w:date="2016-06-22T11:24:00Z">
              <w:r>
                <w:rPr>
                  <w:rFonts w:hint="eastAsia"/>
                </w:rPr>
                <w:delText>】</w:delText>
              </w:r>
            </w:del>
            <w:r>
              <w:rPr>
                <w:rFonts w:hint="eastAsia"/>
              </w:rPr>
              <w:t>按钮，清空查询条件输入信息</w:t>
            </w:r>
          </w:p>
          <w:p w14:paraId="425B2F7E" w14:textId="77777777" w:rsidR="00DC1257" w:rsidRDefault="007579A1">
            <w:pPr>
              <w:widowControl/>
              <w:numPr>
                <w:ilvl w:val="0"/>
                <w:numId w:val="21"/>
              </w:numPr>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del w:id="1307" w:author="lenovo" w:date="2016-06-22T11:24:00Z">
              <w:r>
                <w:rPr>
                  <w:rFonts w:hint="eastAsia"/>
                </w:rPr>
                <w:delText>超</w:delText>
              </w:r>
            </w:del>
            <w:r>
              <w:rPr>
                <w:rFonts w:hint="eastAsia"/>
              </w:rPr>
              <w:t>链接</w:t>
            </w:r>
            <w:r>
              <w:rPr>
                <w:rFonts w:hint="eastAsia"/>
              </w:rPr>
              <w:t>]</w:t>
            </w:r>
            <w:r>
              <w:rPr>
                <w:rFonts w:hint="eastAsia"/>
              </w:rPr>
              <w:t>，页面跳转到风险等级编辑页面，参见</w:t>
            </w:r>
            <w:r>
              <w:rPr>
                <w:rFonts w:hint="eastAsia"/>
              </w:rPr>
              <w:t xml:space="preserve"> </w:t>
            </w:r>
            <w:r>
              <w:rPr>
                <w:rFonts w:hint="eastAsia"/>
              </w:rPr>
              <w:t>“</w:t>
            </w:r>
            <w:ins w:id="1308" w:author="lenovo" w:date="2016-06-22T11:24:00Z">
              <w:r w:rsidR="00E21B5E">
                <w:rPr>
                  <w:rFonts w:hint="eastAsia"/>
                </w:rPr>
                <w:fldChar w:fldCharType="begin"/>
              </w:r>
              <w:r>
                <w:rPr>
                  <w:rFonts w:hint="eastAsia"/>
                </w:rPr>
                <w:instrText xml:space="preserve"> REF _Toc15212 \h </w:instrText>
              </w:r>
            </w:ins>
            <w:r w:rsidR="00E21B5E">
              <w:rPr>
                <w:rFonts w:hint="eastAsia"/>
              </w:rPr>
            </w:r>
            <w:ins w:id="1309" w:author="lenovo" w:date="2016-06-22T11:24:00Z">
              <w:r w:rsidR="00E21B5E">
                <w:rPr>
                  <w:rFonts w:hint="eastAsia"/>
                </w:rPr>
                <w:fldChar w:fldCharType="separate"/>
              </w:r>
              <w:r>
                <w:rPr>
                  <w:rFonts w:hint="eastAsia"/>
                </w:rPr>
                <w:t>风险等级编辑</w:t>
              </w:r>
              <w:r w:rsidR="00E21B5E">
                <w:rPr>
                  <w:rFonts w:hint="eastAsia"/>
                </w:rPr>
                <w:fldChar w:fldCharType="end"/>
              </w:r>
            </w:ins>
            <w:del w:id="1310" w:author="lenovo" w:date="2016-06-22T11:23:00Z">
              <w:r>
                <w:rPr>
                  <w:rFonts w:hint="eastAsia"/>
                </w:rPr>
                <w:delText>章节</w:delText>
              </w:r>
              <w:r>
                <w:rPr>
                  <w:rFonts w:hint="eastAsia"/>
                </w:rPr>
                <w:delText xml:space="preserve"> 4.3.3 </w:delText>
              </w:r>
              <w:r>
                <w:rPr>
                  <w:rFonts w:hint="eastAsia"/>
                </w:rPr>
                <w:delText>风险等级编辑</w:delText>
              </w:r>
            </w:del>
            <w:r>
              <w:rPr>
                <w:rFonts w:hint="eastAsia"/>
              </w:rPr>
              <w:t>”</w:t>
            </w:r>
          </w:p>
          <w:p w14:paraId="3F39C3C0" w14:textId="77777777" w:rsidR="00DC1257" w:rsidRDefault="007579A1">
            <w:pPr>
              <w:widowControl/>
              <w:numPr>
                <w:ilvl w:val="0"/>
                <w:numId w:val="21"/>
              </w:numPr>
              <w:overflowPunct w:val="0"/>
              <w:autoSpaceDE w:val="0"/>
              <w:autoSpaceDN w:val="0"/>
              <w:adjustRightInd w:val="0"/>
              <w:spacing w:after="100" w:line="360" w:lineRule="atLeast"/>
              <w:textAlignment w:val="baseline"/>
              <w:rPr>
                <w:rFonts w:hAnsi="宋体"/>
                <w:szCs w:val="21"/>
              </w:rPr>
            </w:pPr>
            <w:r>
              <w:rPr>
                <w:rFonts w:hint="eastAsia"/>
              </w:rPr>
              <w:t>点击新增</w:t>
            </w:r>
            <w:ins w:id="1311" w:author="lenovo" w:date="2016-06-22T11:24:00Z">
              <w:r>
                <w:rPr>
                  <w:rFonts w:hint="eastAsia"/>
                </w:rPr>
                <w:t>[</w:t>
              </w:r>
            </w:ins>
            <w:del w:id="1312" w:author="lenovo" w:date="2016-06-22T11:24:00Z">
              <w:r>
                <w:rPr>
                  <w:rFonts w:hint="eastAsia"/>
                </w:rPr>
                <w:delText>【</w:delText>
              </w:r>
            </w:del>
            <w:r>
              <w:rPr>
                <w:rFonts w:hint="eastAsia"/>
              </w:rPr>
              <w:t>按钮</w:t>
            </w:r>
            <w:ins w:id="1313" w:author="lenovo" w:date="2016-06-22T11:24:00Z">
              <w:r>
                <w:rPr>
                  <w:rFonts w:hint="eastAsia"/>
                </w:rPr>
                <w:t>]</w:t>
              </w:r>
            </w:ins>
            <w:del w:id="1314" w:author="lenovo" w:date="2016-06-22T11:24:00Z">
              <w:r>
                <w:rPr>
                  <w:rFonts w:hint="eastAsia"/>
                </w:rPr>
                <w:delText>】</w:delText>
              </w:r>
            </w:del>
            <w:r>
              <w:rPr>
                <w:rFonts w:hint="eastAsia"/>
              </w:rPr>
              <w:t>，页面跳转到风险等级新增页面，参见</w:t>
            </w:r>
            <w:r>
              <w:rPr>
                <w:rFonts w:hint="eastAsia"/>
              </w:rPr>
              <w:t xml:space="preserve"> </w:t>
            </w:r>
            <w:r>
              <w:rPr>
                <w:rFonts w:hint="eastAsia"/>
              </w:rPr>
              <w:t>“</w:t>
            </w:r>
            <w:ins w:id="1315" w:author="lenovo" w:date="2016-06-22T11:24:00Z">
              <w:r w:rsidR="00E21B5E">
                <w:rPr>
                  <w:rFonts w:hint="eastAsia"/>
                </w:rPr>
                <w:fldChar w:fldCharType="begin"/>
              </w:r>
              <w:r>
                <w:rPr>
                  <w:rFonts w:hint="eastAsia"/>
                </w:rPr>
                <w:instrText xml:space="preserve"> REF _Toc1164 \h </w:instrText>
              </w:r>
            </w:ins>
            <w:r w:rsidR="00E21B5E">
              <w:rPr>
                <w:rFonts w:hint="eastAsia"/>
              </w:rPr>
            </w:r>
            <w:ins w:id="1316" w:author="lenovo" w:date="2016-06-22T11:24:00Z">
              <w:r w:rsidR="00E21B5E">
                <w:rPr>
                  <w:rFonts w:hint="eastAsia"/>
                </w:rPr>
                <w:fldChar w:fldCharType="separate"/>
              </w:r>
              <w:r>
                <w:rPr>
                  <w:rFonts w:hint="eastAsia"/>
                </w:rPr>
                <w:t>风险等级新增</w:t>
              </w:r>
              <w:r w:rsidR="00E21B5E">
                <w:rPr>
                  <w:rFonts w:hint="eastAsia"/>
                </w:rPr>
                <w:fldChar w:fldCharType="end"/>
              </w:r>
            </w:ins>
            <w:del w:id="1317" w:author="lenovo" w:date="2016-06-22T11:23:00Z">
              <w:r>
                <w:rPr>
                  <w:rFonts w:hint="eastAsia"/>
                </w:rPr>
                <w:delText>章节</w:delText>
              </w:r>
              <w:r>
                <w:rPr>
                  <w:rFonts w:hint="eastAsia"/>
                </w:rPr>
                <w:delText xml:space="preserve"> 4.3.2 </w:delText>
              </w:r>
              <w:r>
                <w:rPr>
                  <w:rFonts w:hint="eastAsia"/>
                </w:rPr>
                <w:delText>风险等级新增</w:delText>
              </w:r>
            </w:del>
            <w:r>
              <w:rPr>
                <w:rFonts w:hint="eastAsia"/>
              </w:rPr>
              <w:t>”</w:t>
            </w:r>
          </w:p>
          <w:p w14:paraId="26176176" w14:textId="77777777" w:rsidR="00DC1257" w:rsidRDefault="007579A1">
            <w:pPr>
              <w:widowControl/>
              <w:numPr>
                <w:ilvl w:val="0"/>
                <w:numId w:val="21"/>
              </w:numPr>
              <w:overflowPunct w:val="0"/>
              <w:autoSpaceDE w:val="0"/>
              <w:autoSpaceDN w:val="0"/>
              <w:adjustRightInd w:val="0"/>
              <w:spacing w:after="100" w:line="360" w:lineRule="atLeast"/>
              <w:textAlignment w:val="baseline"/>
              <w:rPr>
                <w:rFonts w:hAnsi="宋体"/>
                <w:szCs w:val="21"/>
              </w:rPr>
            </w:pPr>
            <w:r>
              <w:rPr>
                <w:rFonts w:hint="eastAsia"/>
              </w:rPr>
              <w:t>点击</w:t>
            </w:r>
            <w:r>
              <w:rPr>
                <w:rFonts w:hint="eastAsia"/>
                <w:u w:val="single"/>
              </w:rPr>
              <w:t>删除</w:t>
            </w:r>
            <w:r>
              <w:rPr>
                <w:rFonts w:hint="eastAsia"/>
              </w:rPr>
              <w:t>[</w:t>
            </w:r>
            <w:del w:id="1318" w:author="lenovo" w:date="2016-06-22T11:24:00Z">
              <w:r>
                <w:rPr>
                  <w:rFonts w:hint="eastAsia"/>
                </w:rPr>
                <w:delText>超</w:delText>
              </w:r>
            </w:del>
            <w:r>
              <w:rPr>
                <w:rFonts w:hint="eastAsia"/>
              </w:rPr>
              <w:t>链接</w:t>
            </w:r>
            <w:r>
              <w:rPr>
                <w:rFonts w:hint="eastAsia"/>
              </w:rPr>
              <w:t>]</w:t>
            </w:r>
            <w:r>
              <w:rPr>
                <w:rFonts w:hint="eastAsia"/>
              </w:rPr>
              <w:t>，系统提示确认后删除该条记录。</w:t>
            </w:r>
          </w:p>
          <w:p w14:paraId="6A02B4FF" w14:textId="77777777" w:rsidR="00DC1257" w:rsidRDefault="007579A1">
            <w:pPr>
              <w:widowControl/>
              <w:numPr>
                <w:ilvl w:val="0"/>
                <w:numId w:val="21"/>
              </w:numPr>
              <w:overflowPunct w:val="0"/>
              <w:autoSpaceDE w:val="0"/>
              <w:autoSpaceDN w:val="0"/>
              <w:adjustRightInd w:val="0"/>
              <w:spacing w:after="100" w:line="360" w:lineRule="atLeast"/>
              <w:textAlignment w:val="baseline"/>
              <w:rPr>
                <w:rFonts w:hAnsi="宋体"/>
                <w:szCs w:val="21"/>
              </w:rPr>
            </w:pPr>
            <w:r>
              <w:rPr>
                <w:rFonts w:hint="eastAsia"/>
              </w:rPr>
              <w:t>各字段长度控制详见数据库设计。</w:t>
            </w:r>
          </w:p>
        </w:tc>
      </w:tr>
    </w:tbl>
    <w:p w14:paraId="19AD2B5F" w14:textId="77777777" w:rsidR="00DC1257" w:rsidRDefault="00DC1257"/>
    <w:p w14:paraId="2365A2EC" w14:textId="77777777" w:rsidR="00DC1257" w:rsidRDefault="007579A1">
      <w:pPr>
        <w:pStyle w:val="3"/>
        <w:numPr>
          <w:ilvl w:val="2"/>
          <w:numId w:val="1"/>
        </w:numPr>
        <w:rPr>
          <w:rFonts w:ascii="黑体" w:eastAsia="黑体"/>
          <w:sz w:val="24"/>
          <w:szCs w:val="24"/>
        </w:rPr>
      </w:pPr>
      <w:bookmarkStart w:id="1319" w:name="_Ref262494882"/>
      <w:bookmarkStart w:id="1320" w:name="_Toc1164"/>
      <w:r>
        <w:rPr>
          <w:rFonts w:ascii="黑体" w:eastAsia="黑体" w:hint="eastAsia"/>
          <w:sz w:val="24"/>
          <w:szCs w:val="24"/>
        </w:rPr>
        <w:t>风险等级</w:t>
      </w:r>
      <w:bookmarkEnd w:id="1319"/>
      <w:r>
        <w:rPr>
          <w:rFonts w:ascii="黑体" w:eastAsia="黑体" w:hint="eastAsia"/>
          <w:sz w:val="24"/>
          <w:szCs w:val="24"/>
        </w:rPr>
        <w:t>新增</w:t>
      </w:r>
      <w:bookmarkEnd w:id="1320"/>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321" w:author="lenovo" w:date="2016-06-22T10:13: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322">
          <w:tblGrid>
            <w:gridCol w:w="1985"/>
            <w:gridCol w:w="7087"/>
          </w:tblGrid>
        </w:tblGridChange>
      </w:tblGrid>
      <w:tr w:rsidR="00DC1257" w14:paraId="02B1047B" w14:textId="77777777" w:rsidTr="00DC1257">
        <w:trPr>
          <w:trHeight w:val="463"/>
          <w:trPrChange w:id="1323" w:author="lenovo" w:date="2016-06-22T10:13:00Z">
            <w:trPr>
              <w:trHeight w:val="463"/>
            </w:trPr>
          </w:trPrChange>
        </w:trPr>
        <w:tc>
          <w:tcPr>
            <w:tcW w:w="1361" w:type="dxa"/>
            <w:shd w:val="clear" w:color="auto" w:fill="D9D9D9"/>
            <w:tcPrChange w:id="1324" w:author="lenovo" w:date="2016-06-22T10:13:00Z">
              <w:tcPr>
                <w:tcW w:w="1985" w:type="dxa"/>
                <w:shd w:val="clear" w:color="auto" w:fill="D9D9D9"/>
              </w:tcPr>
            </w:tcPrChange>
          </w:tcPr>
          <w:p w14:paraId="0D27EF2F" w14:textId="77777777" w:rsidR="00DC1257" w:rsidRDefault="007579A1">
            <w:pPr>
              <w:spacing w:line="360" w:lineRule="atLeast"/>
              <w:rPr>
                <w:szCs w:val="21"/>
              </w:rPr>
            </w:pPr>
            <w:r>
              <w:rPr>
                <w:rFonts w:hint="eastAsia"/>
                <w:szCs w:val="21"/>
              </w:rPr>
              <w:t>功能概述</w:t>
            </w:r>
          </w:p>
        </w:tc>
        <w:tc>
          <w:tcPr>
            <w:tcW w:w="7143" w:type="dxa"/>
            <w:tcPrChange w:id="1325" w:author="lenovo" w:date="2016-06-22T10:13:00Z">
              <w:tcPr>
                <w:tcW w:w="7087" w:type="dxa"/>
              </w:tcPr>
            </w:tcPrChange>
          </w:tcPr>
          <w:p w14:paraId="500FA16F" w14:textId="77777777" w:rsidR="00DC1257" w:rsidRDefault="007579A1">
            <w:pPr>
              <w:spacing w:line="360" w:lineRule="atLeast"/>
            </w:pPr>
            <w:r>
              <w:rPr>
                <w:rFonts w:hint="eastAsia"/>
              </w:rPr>
              <w:t>风险等级新增</w:t>
            </w:r>
          </w:p>
        </w:tc>
      </w:tr>
      <w:tr w:rsidR="00DC1257" w14:paraId="497BEC45" w14:textId="77777777" w:rsidTr="00DC1257">
        <w:trPr>
          <w:trHeight w:val="225"/>
          <w:trPrChange w:id="1326" w:author="lenovo" w:date="2016-06-22T10:13:00Z">
            <w:trPr>
              <w:trHeight w:val="225"/>
            </w:trPr>
          </w:trPrChange>
        </w:trPr>
        <w:tc>
          <w:tcPr>
            <w:tcW w:w="1361" w:type="dxa"/>
            <w:shd w:val="clear" w:color="auto" w:fill="D9D9D9"/>
            <w:tcPrChange w:id="1327" w:author="lenovo" w:date="2016-06-22T10:13:00Z">
              <w:tcPr>
                <w:tcW w:w="1985" w:type="dxa"/>
                <w:shd w:val="clear" w:color="auto" w:fill="D9D9D9"/>
              </w:tcPr>
            </w:tcPrChange>
          </w:tcPr>
          <w:p w14:paraId="5C059E66" w14:textId="77777777" w:rsidR="00DC1257" w:rsidRDefault="007579A1">
            <w:pPr>
              <w:spacing w:line="360" w:lineRule="atLeast"/>
              <w:rPr>
                <w:szCs w:val="21"/>
              </w:rPr>
            </w:pPr>
            <w:r>
              <w:rPr>
                <w:rFonts w:hint="eastAsia"/>
                <w:szCs w:val="21"/>
              </w:rPr>
              <w:t>页面输入</w:t>
            </w:r>
          </w:p>
        </w:tc>
        <w:tc>
          <w:tcPr>
            <w:tcW w:w="7143" w:type="dxa"/>
            <w:tcPrChange w:id="1328" w:author="lenovo" w:date="2016-06-22T10:13:00Z">
              <w:tcPr>
                <w:tcW w:w="7087" w:type="dxa"/>
              </w:tcPr>
            </w:tcPrChange>
          </w:tcPr>
          <w:p w14:paraId="5E9AA657"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6DEC4F0A"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风险等级名称</w:t>
            </w:r>
            <w:r>
              <w:rPr>
                <w:rFonts w:hint="eastAsia"/>
              </w:rPr>
              <w:t>[</w:t>
            </w:r>
            <w:r>
              <w:rPr>
                <w:rFonts w:hint="eastAsia"/>
              </w:rPr>
              <w:t>必填输入框</w:t>
            </w:r>
            <w:r>
              <w:rPr>
                <w:rFonts w:hint="eastAsia"/>
              </w:rPr>
              <w:t>]</w:t>
            </w:r>
            <w:r>
              <w:rPr>
                <w:rFonts w:hint="eastAsia"/>
              </w:rPr>
              <w:t>，风险等级代码</w:t>
            </w:r>
            <w:r>
              <w:rPr>
                <w:rFonts w:hint="eastAsia"/>
              </w:rPr>
              <w:t>[</w:t>
            </w:r>
            <w:r>
              <w:rPr>
                <w:rFonts w:hint="eastAsia"/>
              </w:rPr>
              <w:t>必填输入框</w:t>
            </w:r>
            <w:r>
              <w:rPr>
                <w:rFonts w:hint="eastAsia"/>
              </w:rPr>
              <w:t>]</w:t>
            </w:r>
            <w:r>
              <w:rPr>
                <w:rFonts w:hint="eastAsia"/>
              </w:rPr>
              <w:t>，风险等级描述</w:t>
            </w:r>
            <w:r>
              <w:rPr>
                <w:rFonts w:hint="eastAsia"/>
              </w:rPr>
              <w:t>[</w:t>
            </w:r>
            <w:r>
              <w:rPr>
                <w:rFonts w:hint="eastAsia"/>
              </w:rPr>
              <w:t>文本框</w:t>
            </w:r>
            <w:r>
              <w:rPr>
                <w:rFonts w:hint="eastAsia"/>
              </w:rPr>
              <w:t>]</w:t>
            </w:r>
            <w:r>
              <w:rPr>
                <w:rFonts w:hint="eastAsia"/>
              </w:rPr>
              <w:t>，</w:t>
            </w:r>
            <w:r>
              <w:rPr>
                <w:rFonts w:hint="eastAsia"/>
              </w:rPr>
              <w:t xml:space="preserve"> </w:t>
            </w:r>
            <w:r>
              <w:rPr>
                <w:rFonts w:hint="eastAsia"/>
              </w:rPr>
              <w:t>优先级</w:t>
            </w:r>
            <w:r>
              <w:rPr>
                <w:rFonts w:hint="eastAsia"/>
              </w:rPr>
              <w:t>[</w:t>
            </w:r>
            <w:r>
              <w:rPr>
                <w:rFonts w:hint="eastAsia"/>
              </w:rPr>
              <w:t>输入框</w:t>
            </w:r>
            <w:r>
              <w:rPr>
                <w:rFonts w:hint="eastAsia"/>
              </w:rPr>
              <w:t>]</w:t>
            </w:r>
            <w:r>
              <w:rPr>
                <w:rFonts w:hint="eastAsia"/>
              </w:rPr>
              <w:t>，</w:t>
            </w:r>
            <w:r>
              <w:rPr>
                <w:rFonts w:ascii="Verdana" w:hAnsi="Verdana" w:hint="eastAsia"/>
              </w:rPr>
              <w:t>新入</w:t>
            </w:r>
            <w:proofErr w:type="gramStart"/>
            <w:r>
              <w:rPr>
                <w:rFonts w:ascii="Verdana" w:hAnsi="Verdana" w:hint="eastAsia"/>
              </w:rPr>
              <w:t>催跟催</w:t>
            </w:r>
            <w:proofErr w:type="gramEnd"/>
            <w:r>
              <w:rPr>
                <w:rFonts w:ascii="Verdana" w:hAnsi="Verdana" w:hint="eastAsia"/>
              </w:rPr>
              <w:t>天数</w:t>
            </w:r>
            <w:r>
              <w:rPr>
                <w:rFonts w:ascii="Verdana" w:hAnsi="Verdana" w:hint="eastAsia"/>
              </w:rPr>
              <w:t>[</w:t>
            </w:r>
            <w:r>
              <w:rPr>
                <w:rFonts w:ascii="Verdana" w:hAnsi="Verdana" w:hint="eastAsia"/>
              </w:rPr>
              <w:t>输入框</w:t>
            </w:r>
            <w:r>
              <w:rPr>
                <w:rFonts w:ascii="Verdana" w:hAnsi="Verdana" w:hint="eastAsia"/>
              </w:rPr>
              <w:t>]</w:t>
            </w:r>
            <w:r>
              <w:rPr>
                <w:rFonts w:ascii="Verdana" w:hAnsi="Verdana" w:hint="eastAsia"/>
              </w:rPr>
              <w:t>。</w:t>
            </w:r>
          </w:p>
          <w:p w14:paraId="1DA12101"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1329" w:author="lenovo" w:date="2016-06-22T11:25:00Z">
              <w:r>
                <w:rPr>
                  <w:rFonts w:hint="eastAsia"/>
                </w:rPr>
                <w:t>确定</w:t>
              </w:r>
            </w:ins>
            <w:del w:id="1330" w:author="lenovo" w:date="2016-06-22T11:25:00Z">
              <w:r>
                <w:rPr>
                  <w:rFonts w:hint="eastAsia"/>
                </w:rPr>
                <w:delText>保存</w:delText>
              </w:r>
            </w:del>
            <w:r>
              <w:rPr>
                <w:rFonts w:hint="eastAsia"/>
              </w:rPr>
              <w:t>[</w:t>
            </w:r>
            <w:r>
              <w:rPr>
                <w:rFonts w:hint="eastAsia"/>
              </w:rPr>
              <w:t>按钮</w:t>
            </w:r>
            <w:r>
              <w:rPr>
                <w:rFonts w:hint="eastAsia"/>
              </w:rPr>
              <w:t>]</w:t>
            </w:r>
            <w:r>
              <w:t>、</w:t>
            </w:r>
            <w:r>
              <w:rPr>
                <w:rFonts w:hint="eastAsia"/>
              </w:rPr>
              <w:t>关闭</w:t>
            </w:r>
            <w:r>
              <w:rPr>
                <w:rFonts w:hint="eastAsia"/>
              </w:rPr>
              <w:t>[</w:t>
            </w:r>
            <w:r>
              <w:rPr>
                <w:rFonts w:hint="eastAsia"/>
              </w:rPr>
              <w:t>按钮</w:t>
            </w:r>
            <w:r>
              <w:rPr>
                <w:rFonts w:hint="eastAsia"/>
              </w:rPr>
              <w:t>]</w:t>
            </w:r>
            <w:r>
              <w:rPr>
                <w:rFonts w:hint="eastAsia"/>
              </w:rPr>
              <w:t>。</w:t>
            </w:r>
          </w:p>
        </w:tc>
      </w:tr>
      <w:tr w:rsidR="00DC1257" w14:paraId="5BE6FFCA" w14:textId="77777777" w:rsidTr="00DC1257">
        <w:trPr>
          <w:trHeight w:val="225"/>
          <w:trPrChange w:id="1331" w:author="lenovo" w:date="2016-06-22T10:13:00Z">
            <w:trPr>
              <w:trHeight w:val="225"/>
            </w:trPr>
          </w:trPrChange>
        </w:trPr>
        <w:tc>
          <w:tcPr>
            <w:tcW w:w="1361" w:type="dxa"/>
            <w:shd w:val="clear" w:color="auto" w:fill="D9D9D9"/>
            <w:tcPrChange w:id="1332" w:author="lenovo" w:date="2016-06-22T10:13:00Z">
              <w:tcPr>
                <w:tcW w:w="1985" w:type="dxa"/>
                <w:shd w:val="clear" w:color="auto" w:fill="D9D9D9"/>
              </w:tcPr>
            </w:tcPrChange>
          </w:tcPr>
          <w:p w14:paraId="3223E2CB" w14:textId="77777777" w:rsidR="00DC1257" w:rsidRDefault="007579A1">
            <w:pPr>
              <w:spacing w:line="360" w:lineRule="atLeast"/>
              <w:rPr>
                <w:szCs w:val="21"/>
              </w:rPr>
            </w:pPr>
            <w:r>
              <w:rPr>
                <w:rFonts w:hint="eastAsia"/>
                <w:szCs w:val="21"/>
              </w:rPr>
              <w:t>页面输出</w:t>
            </w:r>
          </w:p>
        </w:tc>
        <w:tc>
          <w:tcPr>
            <w:tcW w:w="7143" w:type="dxa"/>
            <w:tcPrChange w:id="1333" w:author="lenovo" w:date="2016-06-22T10:13:00Z">
              <w:tcPr>
                <w:tcW w:w="7087" w:type="dxa"/>
              </w:tcPr>
            </w:tcPrChange>
          </w:tcPr>
          <w:p w14:paraId="25C0436A" w14:textId="77777777" w:rsidR="00DC1257" w:rsidRDefault="00DC1257">
            <w:pPr>
              <w:spacing w:line="360" w:lineRule="atLeast"/>
            </w:pPr>
          </w:p>
        </w:tc>
      </w:tr>
      <w:tr w:rsidR="00DC1257" w14:paraId="6A5B5F6A" w14:textId="77777777" w:rsidTr="00DC1257">
        <w:trPr>
          <w:trHeight w:val="225"/>
          <w:trPrChange w:id="1334" w:author="lenovo" w:date="2016-06-22T10:13:00Z">
            <w:trPr>
              <w:trHeight w:val="225"/>
            </w:trPr>
          </w:trPrChange>
        </w:trPr>
        <w:tc>
          <w:tcPr>
            <w:tcW w:w="1361" w:type="dxa"/>
            <w:shd w:val="clear" w:color="auto" w:fill="D9D9D9"/>
            <w:tcPrChange w:id="1335" w:author="lenovo" w:date="2016-06-22T10:13:00Z">
              <w:tcPr>
                <w:tcW w:w="1985" w:type="dxa"/>
                <w:shd w:val="clear" w:color="auto" w:fill="D9D9D9"/>
              </w:tcPr>
            </w:tcPrChange>
          </w:tcPr>
          <w:p w14:paraId="47EFD0C2" w14:textId="77777777" w:rsidR="00DC1257" w:rsidRDefault="007579A1">
            <w:pPr>
              <w:spacing w:line="360" w:lineRule="atLeast"/>
              <w:rPr>
                <w:szCs w:val="21"/>
              </w:rPr>
            </w:pPr>
            <w:r>
              <w:rPr>
                <w:rFonts w:hint="eastAsia"/>
                <w:szCs w:val="21"/>
              </w:rPr>
              <w:t>参考画面</w:t>
            </w:r>
          </w:p>
        </w:tc>
        <w:tc>
          <w:tcPr>
            <w:tcW w:w="7143" w:type="dxa"/>
            <w:tcPrChange w:id="1336" w:author="lenovo" w:date="2016-06-22T10:13:00Z">
              <w:tcPr>
                <w:tcW w:w="7087" w:type="dxa"/>
              </w:tcPr>
            </w:tcPrChange>
          </w:tcPr>
          <w:p w14:paraId="56287D4A" w14:textId="77777777" w:rsidR="00DC1257" w:rsidRDefault="0023358B">
            <w:pPr>
              <w:widowControl/>
              <w:overflowPunct w:val="0"/>
              <w:autoSpaceDE w:val="0"/>
              <w:autoSpaceDN w:val="0"/>
              <w:adjustRightInd w:val="0"/>
              <w:spacing w:after="100" w:line="360" w:lineRule="atLeast"/>
              <w:textAlignment w:val="baseline"/>
            </w:pPr>
            <w:ins w:id="1337" w:author="lenovo" w:date="2016-06-22T11:25:00Z">
              <w:r>
                <w:rPr>
                  <w:noProof/>
                </w:rPr>
                <w:drawing>
                  <wp:inline distT="0" distB="0" distL="114300" distR="114300" wp14:anchorId="3FDF10B7" wp14:editId="6B91254E">
                    <wp:extent cx="4392930" cy="1218565"/>
                    <wp:effectExtent l="0" t="0" r="762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7" cstate="print"/>
                            <a:stretch>
                              <a:fillRect/>
                            </a:stretch>
                          </pic:blipFill>
                          <pic:spPr>
                            <a:xfrm>
                              <a:off x="0" y="0"/>
                              <a:ext cx="4392930" cy="1218565"/>
                            </a:xfrm>
                            <a:prstGeom prst="rect">
                              <a:avLst/>
                            </a:prstGeom>
                            <a:noFill/>
                            <a:ln w="9525">
                              <a:noFill/>
                            </a:ln>
                          </pic:spPr>
                        </pic:pic>
                      </a:graphicData>
                    </a:graphic>
                  </wp:inline>
                </w:drawing>
              </w:r>
            </w:ins>
          </w:p>
        </w:tc>
      </w:tr>
      <w:tr w:rsidR="00DC1257" w14:paraId="5CEBBE2A" w14:textId="77777777" w:rsidTr="00DC1257">
        <w:trPr>
          <w:trHeight w:val="225"/>
          <w:trPrChange w:id="1338" w:author="lenovo" w:date="2016-06-22T10:13:00Z">
            <w:trPr>
              <w:trHeight w:val="225"/>
            </w:trPr>
          </w:trPrChange>
        </w:trPr>
        <w:tc>
          <w:tcPr>
            <w:tcW w:w="1361" w:type="dxa"/>
            <w:shd w:val="clear" w:color="auto" w:fill="D9D9D9"/>
            <w:tcPrChange w:id="1339" w:author="lenovo" w:date="2016-06-22T10:13:00Z">
              <w:tcPr>
                <w:tcW w:w="1985" w:type="dxa"/>
                <w:shd w:val="clear" w:color="auto" w:fill="D9D9D9"/>
              </w:tcPr>
            </w:tcPrChange>
          </w:tcPr>
          <w:p w14:paraId="4E68560D" w14:textId="77777777" w:rsidR="00DC1257" w:rsidRDefault="007579A1">
            <w:pPr>
              <w:spacing w:line="360" w:lineRule="atLeast"/>
              <w:rPr>
                <w:szCs w:val="21"/>
              </w:rPr>
            </w:pPr>
            <w:r>
              <w:rPr>
                <w:rFonts w:hint="eastAsia"/>
                <w:szCs w:val="21"/>
              </w:rPr>
              <w:t>业务规则</w:t>
            </w:r>
          </w:p>
        </w:tc>
        <w:tc>
          <w:tcPr>
            <w:tcW w:w="7143" w:type="dxa"/>
            <w:tcPrChange w:id="1340" w:author="lenovo" w:date="2016-06-22T10:13:00Z">
              <w:tcPr>
                <w:tcW w:w="7087" w:type="dxa"/>
              </w:tcPr>
            </w:tcPrChange>
          </w:tcPr>
          <w:p w14:paraId="13BA03D2" w14:textId="77777777" w:rsidR="00DC1257" w:rsidRDefault="007579A1">
            <w:pPr>
              <w:widowControl/>
              <w:numPr>
                <w:ilvl w:val="0"/>
                <w:numId w:val="22"/>
              </w:numPr>
              <w:overflowPunct w:val="0"/>
              <w:autoSpaceDE w:val="0"/>
              <w:autoSpaceDN w:val="0"/>
              <w:adjustRightInd w:val="0"/>
              <w:spacing w:after="100" w:line="360" w:lineRule="atLeast"/>
              <w:jc w:val="left"/>
              <w:textAlignment w:val="baseline"/>
              <w:rPr>
                <w:del w:id="1341" w:author="lenovo" w:date="2016-06-22T11:26:00Z"/>
                <w:rFonts w:hAnsi="宋体"/>
                <w:szCs w:val="21"/>
              </w:rPr>
            </w:pPr>
            <w:r>
              <w:rPr>
                <w:rFonts w:hAnsi="宋体" w:hint="eastAsia"/>
                <w:szCs w:val="21"/>
              </w:rPr>
              <w:t>风险等级名称</w:t>
            </w:r>
            <w:ins w:id="1342" w:author="lenovo" w:date="2016-06-22T11:26:00Z">
              <w:r>
                <w:rPr>
                  <w:rFonts w:hAnsi="宋体" w:hint="eastAsia"/>
                  <w:szCs w:val="21"/>
                </w:rPr>
                <w:t>、风险等级代码</w:t>
              </w:r>
            </w:ins>
            <w:proofErr w:type="gramStart"/>
            <w:r>
              <w:rPr>
                <w:rFonts w:hAnsi="宋体" w:hint="eastAsia"/>
                <w:szCs w:val="21"/>
              </w:rPr>
              <w:t>必填且唯一</w:t>
            </w:r>
            <w:proofErr w:type="gramEnd"/>
          </w:p>
          <w:p w14:paraId="6231539F" w14:textId="77777777" w:rsidR="00DC1257" w:rsidRDefault="007579A1">
            <w:pPr>
              <w:widowControl/>
              <w:numPr>
                <w:ilvl w:val="0"/>
                <w:numId w:val="22"/>
              </w:numPr>
              <w:overflowPunct w:val="0"/>
              <w:autoSpaceDE w:val="0"/>
              <w:autoSpaceDN w:val="0"/>
              <w:adjustRightInd w:val="0"/>
              <w:spacing w:after="100" w:line="360" w:lineRule="atLeast"/>
              <w:jc w:val="left"/>
              <w:textAlignment w:val="baseline"/>
              <w:rPr>
                <w:rFonts w:hAnsi="宋体"/>
                <w:szCs w:val="21"/>
              </w:rPr>
            </w:pPr>
            <w:del w:id="1343" w:author="lenovo" w:date="2016-06-22T11:26:00Z">
              <w:r>
                <w:rPr>
                  <w:rFonts w:hAnsi="宋体" w:hint="eastAsia"/>
                  <w:szCs w:val="21"/>
                </w:rPr>
                <w:delText>风险等级代码必填且唯一</w:delText>
              </w:r>
            </w:del>
          </w:p>
          <w:p w14:paraId="1961EDC8" w14:textId="77777777" w:rsidR="00DC1257" w:rsidRDefault="007579A1">
            <w:pPr>
              <w:widowControl/>
              <w:numPr>
                <w:ilvl w:val="0"/>
                <w:numId w:val="22"/>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优先级和</w:t>
            </w:r>
            <w:proofErr w:type="gramStart"/>
            <w:r>
              <w:rPr>
                <w:rFonts w:hAnsi="宋体" w:hint="eastAsia"/>
                <w:szCs w:val="21"/>
              </w:rPr>
              <w:t>新入催</w:t>
            </w:r>
            <w:ins w:id="1344" w:author="lenovo" w:date="2016-06-22T11:26:00Z">
              <w:r>
                <w:rPr>
                  <w:rFonts w:hAnsi="宋体" w:hint="eastAsia"/>
                  <w:szCs w:val="21"/>
                </w:rPr>
                <w:t>跟</w:t>
              </w:r>
            </w:ins>
            <w:proofErr w:type="gramEnd"/>
            <w:del w:id="1345" w:author="lenovo" w:date="2016-06-22T11:26:00Z">
              <w:r>
                <w:rPr>
                  <w:rFonts w:hAnsi="宋体" w:hint="eastAsia"/>
                  <w:szCs w:val="21"/>
                </w:rPr>
                <w:delText>更</w:delText>
              </w:r>
            </w:del>
            <w:r>
              <w:rPr>
                <w:rFonts w:hAnsi="宋体" w:hint="eastAsia"/>
                <w:szCs w:val="21"/>
              </w:rPr>
              <w:t>催天数必</w:t>
            </w:r>
            <w:ins w:id="1346" w:author="lenovo" w:date="2016-06-22T11:26:00Z">
              <w:r>
                <w:rPr>
                  <w:rFonts w:hAnsi="宋体" w:hint="eastAsia"/>
                  <w:szCs w:val="21"/>
                </w:rPr>
                <w:t>须</w:t>
              </w:r>
            </w:ins>
            <w:del w:id="1347" w:author="lenovo" w:date="2016-06-22T11:26:00Z">
              <w:r>
                <w:rPr>
                  <w:rFonts w:hAnsi="宋体" w:hint="eastAsia"/>
                  <w:szCs w:val="21"/>
                </w:rPr>
                <w:delText>需</w:delText>
              </w:r>
            </w:del>
            <w:r>
              <w:rPr>
                <w:rFonts w:hAnsi="宋体" w:hint="eastAsia"/>
                <w:szCs w:val="21"/>
              </w:rPr>
              <w:t>为正整数</w:t>
            </w:r>
          </w:p>
        </w:tc>
      </w:tr>
      <w:tr w:rsidR="00DC1257" w14:paraId="55F2B023" w14:textId="77777777" w:rsidTr="00DC1257">
        <w:trPr>
          <w:trHeight w:val="225"/>
          <w:trPrChange w:id="1348" w:author="lenovo" w:date="2016-06-22T10:13:00Z">
            <w:trPr>
              <w:trHeight w:val="225"/>
            </w:trPr>
          </w:trPrChange>
        </w:trPr>
        <w:tc>
          <w:tcPr>
            <w:tcW w:w="1361" w:type="dxa"/>
            <w:shd w:val="clear" w:color="auto" w:fill="D9D9D9"/>
            <w:tcPrChange w:id="1349" w:author="lenovo" w:date="2016-06-22T10:13:00Z">
              <w:tcPr>
                <w:tcW w:w="1985" w:type="dxa"/>
                <w:shd w:val="clear" w:color="auto" w:fill="D9D9D9"/>
              </w:tcPr>
            </w:tcPrChange>
          </w:tcPr>
          <w:p w14:paraId="5AEB270D" w14:textId="77777777" w:rsidR="00DC1257" w:rsidRDefault="007579A1">
            <w:pPr>
              <w:spacing w:line="360" w:lineRule="atLeast"/>
              <w:rPr>
                <w:rFonts w:hAnsi="宋体"/>
                <w:szCs w:val="21"/>
              </w:rPr>
            </w:pPr>
            <w:r>
              <w:rPr>
                <w:rFonts w:hAnsi="宋体" w:hint="eastAsia"/>
                <w:szCs w:val="21"/>
              </w:rPr>
              <w:t>备注</w:t>
            </w:r>
          </w:p>
        </w:tc>
        <w:tc>
          <w:tcPr>
            <w:tcW w:w="7143" w:type="dxa"/>
            <w:tcPrChange w:id="1350" w:author="lenovo" w:date="2016-06-22T10:13:00Z">
              <w:tcPr>
                <w:tcW w:w="7087" w:type="dxa"/>
              </w:tcPr>
            </w:tcPrChange>
          </w:tcPr>
          <w:p w14:paraId="0A45F6BE" w14:textId="77777777" w:rsidR="00DC1257" w:rsidRDefault="007579A1">
            <w:pPr>
              <w:numPr>
                <w:ilvl w:val="0"/>
                <w:numId w:val="23"/>
              </w:numPr>
              <w:spacing w:line="360" w:lineRule="atLeast"/>
            </w:pPr>
            <w:r>
              <w:rPr>
                <w:rFonts w:hint="eastAsia"/>
              </w:rPr>
              <w:t>点击</w:t>
            </w:r>
            <w:ins w:id="1351" w:author="lenovo" w:date="2016-06-22T11:27:00Z">
              <w:r>
                <w:rPr>
                  <w:rFonts w:hint="eastAsia"/>
                </w:rPr>
                <w:t>确定</w:t>
              </w:r>
            </w:ins>
            <w:del w:id="1352" w:author="lenovo" w:date="2016-06-22T11:27:00Z">
              <w:r>
                <w:rPr>
                  <w:rFonts w:hint="eastAsia"/>
                </w:rPr>
                <w:delText>保存</w:delText>
              </w:r>
            </w:del>
            <w:ins w:id="1353" w:author="lenovo" w:date="2016-06-22T11:26:00Z">
              <w:r>
                <w:rPr>
                  <w:rFonts w:hint="eastAsia"/>
                </w:rPr>
                <w:t>[</w:t>
              </w:r>
            </w:ins>
            <w:del w:id="1354" w:author="lenovo" w:date="2016-06-22T11:26:00Z">
              <w:r>
                <w:rPr>
                  <w:rFonts w:hint="eastAsia"/>
                </w:rPr>
                <w:delText>【</w:delText>
              </w:r>
            </w:del>
            <w:r>
              <w:rPr>
                <w:rFonts w:hint="eastAsia"/>
              </w:rPr>
              <w:t>按钮</w:t>
            </w:r>
            <w:ins w:id="1355" w:author="lenovo" w:date="2016-06-22T11:26:00Z">
              <w:r>
                <w:rPr>
                  <w:rFonts w:hint="eastAsia"/>
                </w:rPr>
                <w:t>]</w:t>
              </w:r>
            </w:ins>
            <w:del w:id="1356" w:author="lenovo" w:date="2016-06-22T11:26:00Z">
              <w:r>
                <w:rPr>
                  <w:rFonts w:hint="eastAsia"/>
                </w:rPr>
                <w:delText>】</w:delText>
              </w:r>
            </w:del>
            <w:r>
              <w:rPr>
                <w:rFonts w:hint="eastAsia"/>
              </w:rPr>
              <w:t>，保存新增风险等级信息，页面跳转到风险等级查询页面，参见</w:t>
            </w:r>
            <w:r>
              <w:rPr>
                <w:rFonts w:hint="eastAsia"/>
              </w:rPr>
              <w:t xml:space="preserve"> </w:t>
            </w:r>
            <w:r>
              <w:rPr>
                <w:rFonts w:hint="eastAsia"/>
              </w:rPr>
              <w:t>“</w:t>
            </w:r>
            <w:del w:id="1357" w:author="lenovo" w:date="2016-06-22T11:26:00Z">
              <w:r>
                <w:rPr>
                  <w:rFonts w:hint="eastAsia"/>
                </w:rPr>
                <w:delText>章节</w:delText>
              </w:r>
              <w:r>
                <w:rPr>
                  <w:rFonts w:hint="eastAsia"/>
                </w:rPr>
                <w:delText xml:space="preserve"> 4.3.1</w:delText>
              </w:r>
              <w:r>
                <w:rPr>
                  <w:rFonts w:hint="eastAsia"/>
                </w:rPr>
                <w:delText>风险等级查询</w:delText>
              </w:r>
            </w:del>
            <w:ins w:id="1358" w:author="lenovo" w:date="2016-06-22T11:26:00Z">
              <w:r w:rsidR="00E21B5E">
                <w:rPr>
                  <w:rFonts w:hint="eastAsia"/>
                </w:rPr>
                <w:fldChar w:fldCharType="begin"/>
              </w:r>
              <w:r>
                <w:rPr>
                  <w:rFonts w:hint="eastAsia"/>
                </w:rPr>
                <w:instrText xml:space="preserve"> REF _Ref262566015 \h </w:instrText>
              </w:r>
            </w:ins>
            <w:r w:rsidR="00E21B5E">
              <w:rPr>
                <w:rFonts w:hint="eastAsia"/>
              </w:rPr>
            </w:r>
            <w:ins w:id="1359" w:author="lenovo" w:date="2016-06-22T11:26:00Z">
              <w:r w:rsidR="00E21B5E">
                <w:rPr>
                  <w:rFonts w:hint="eastAsia"/>
                </w:rPr>
                <w:fldChar w:fldCharType="separate"/>
              </w:r>
              <w:r>
                <w:rPr>
                  <w:rFonts w:hint="eastAsia"/>
                </w:rPr>
                <w:t>风险等级查询</w:t>
              </w:r>
              <w:r w:rsidR="00E21B5E">
                <w:rPr>
                  <w:rFonts w:hint="eastAsia"/>
                </w:rPr>
                <w:fldChar w:fldCharType="end"/>
              </w:r>
            </w:ins>
            <w:r>
              <w:rPr>
                <w:rFonts w:hint="eastAsia"/>
              </w:rPr>
              <w:t>”</w:t>
            </w:r>
          </w:p>
          <w:p w14:paraId="39178268" w14:textId="77777777" w:rsidR="00DC1257" w:rsidRDefault="007579A1">
            <w:pPr>
              <w:numPr>
                <w:ilvl w:val="0"/>
                <w:numId w:val="23"/>
              </w:numPr>
              <w:spacing w:line="360" w:lineRule="atLeast"/>
            </w:pPr>
            <w:r>
              <w:rPr>
                <w:rFonts w:hint="eastAsia"/>
              </w:rPr>
              <w:t>点击关闭</w:t>
            </w:r>
            <w:ins w:id="1360" w:author="lenovo" w:date="2016-06-22T11:27:00Z">
              <w:r>
                <w:rPr>
                  <w:rFonts w:hint="eastAsia"/>
                </w:rPr>
                <w:t>[</w:t>
              </w:r>
            </w:ins>
            <w:del w:id="1361" w:author="lenovo" w:date="2016-06-22T11:27:00Z">
              <w:r>
                <w:rPr>
                  <w:rFonts w:hint="eastAsia"/>
                </w:rPr>
                <w:delText>【</w:delText>
              </w:r>
            </w:del>
            <w:r>
              <w:rPr>
                <w:rFonts w:hint="eastAsia"/>
              </w:rPr>
              <w:t>按钮</w:t>
            </w:r>
            <w:ins w:id="1362" w:author="lenovo" w:date="2016-06-22T11:27:00Z">
              <w:r>
                <w:rPr>
                  <w:rFonts w:hint="eastAsia"/>
                </w:rPr>
                <w:t>]</w:t>
              </w:r>
            </w:ins>
            <w:del w:id="1363" w:author="lenovo" w:date="2016-06-22T11:27:00Z">
              <w:r>
                <w:rPr>
                  <w:rFonts w:hint="eastAsia"/>
                </w:rPr>
                <w:delText>】</w:delText>
              </w:r>
            </w:del>
            <w:r>
              <w:rPr>
                <w:rFonts w:hint="eastAsia"/>
              </w:rPr>
              <w:t>，页面跳转到风险等级查询页面，参见</w:t>
            </w:r>
            <w:r>
              <w:rPr>
                <w:rFonts w:hint="eastAsia"/>
              </w:rPr>
              <w:t xml:space="preserve"> </w:t>
            </w:r>
            <w:r>
              <w:rPr>
                <w:rFonts w:hint="eastAsia"/>
              </w:rPr>
              <w:t>“</w:t>
            </w:r>
            <w:ins w:id="1364" w:author="lenovo" w:date="2016-06-22T11:27:00Z">
              <w:r w:rsidR="00E21B5E">
                <w:rPr>
                  <w:rFonts w:hint="eastAsia"/>
                </w:rPr>
                <w:fldChar w:fldCharType="begin"/>
              </w:r>
              <w:r>
                <w:rPr>
                  <w:rFonts w:hint="eastAsia"/>
                </w:rPr>
                <w:instrText xml:space="preserve"> REF _Ref262566015 \h </w:instrText>
              </w:r>
            </w:ins>
            <w:r w:rsidR="00E21B5E">
              <w:rPr>
                <w:rFonts w:hint="eastAsia"/>
              </w:rPr>
            </w:r>
            <w:ins w:id="1365" w:author="lenovo" w:date="2016-06-22T11:27:00Z">
              <w:r w:rsidR="00E21B5E">
                <w:rPr>
                  <w:rFonts w:hint="eastAsia"/>
                </w:rPr>
                <w:fldChar w:fldCharType="separate"/>
              </w:r>
              <w:r>
                <w:rPr>
                  <w:rFonts w:hint="eastAsia"/>
                </w:rPr>
                <w:t>风险等级查询</w:t>
              </w:r>
              <w:r w:rsidR="00E21B5E">
                <w:rPr>
                  <w:rFonts w:hint="eastAsia"/>
                </w:rPr>
                <w:fldChar w:fldCharType="end"/>
              </w:r>
            </w:ins>
            <w:del w:id="1366" w:author="lenovo" w:date="2016-06-22T11:27:00Z">
              <w:r>
                <w:rPr>
                  <w:rFonts w:hint="eastAsia"/>
                </w:rPr>
                <w:delText>章节</w:delText>
              </w:r>
              <w:r>
                <w:rPr>
                  <w:rFonts w:hint="eastAsia"/>
                </w:rPr>
                <w:delText xml:space="preserve"> 4.3.1</w:delText>
              </w:r>
              <w:r>
                <w:rPr>
                  <w:rFonts w:hint="eastAsia"/>
                </w:rPr>
                <w:delText>风险等级查询</w:delText>
              </w:r>
            </w:del>
            <w:r>
              <w:rPr>
                <w:rFonts w:hint="eastAsia"/>
              </w:rPr>
              <w:t>”</w:t>
            </w:r>
          </w:p>
        </w:tc>
      </w:tr>
    </w:tbl>
    <w:p w14:paraId="5A5C1F2E" w14:textId="77777777" w:rsidR="00DC1257" w:rsidRDefault="00DC1257"/>
    <w:p w14:paraId="1B251A34" w14:textId="77777777" w:rsidR="00DC1257" w:rsidRDefault="007579A1">
      <w:pPr>
        <w:pStyle w:val="3"/>
        <w:numPr>
          <w:ilvl w:val="2"/>
          <w:numId w:val="1"/>
        </w:numPr>
        <w:rPr>
          <w:rFonts w:ascii="黑体" w:eastAsia="黑体"/>
          <w:sz w:val="24"/>
          <w:szCs w:val="24"/>
        </w:rPr>
      </w:pPr>
      <w:bookmarkStart w:id="1367" w:name="_Ref262494875"/>
      <w:bookmarkStart w:id="1368" w:name="_Toc15212"/>
      <w:r>
        <w:rPr>
          <w:rFonts w:ascii="黑体" w:eastAsia="黑体" w:hint="eastAsia"/>
          <w:sz w:val="24"/>
          <w:szCs w:val="24"/>
        </w:rPr>
        <w:t>风险等级</w:t>
      </w:r>
      <w:bookmarkEnd w:id="1367"/>
      <w:r>
        <w:rPr>
          <w:rFonts w:ascii="黑体" w:eastAsia="黑体" w:hint="eastAsia"/>
          <w:sz w:val="24"/>
          <w:szCs w:val="24"/>
        </w:rPr>
        <w:t>编辑</w:t>
      </w:r>
      <w:bookmarkEnd w:id="1368"/>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369" w:author="lenovo" w:date="2016-06-22T10:13: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370">
          <w:tblGrid>
            <w:gridCol w:w="1985"/>
            <w:gridCol w:w="7087"/>
          </w:tblGrid>
        </w:tblGridChange>
      </w:tblGrid>
      <w:tr w:rsidR="00DC1257" w14:paraId="67667E36" w14:textId="77777777" w:rsidTr="00DC1257">
        <w:trPr>
          <w:trHeight w:val="463"/>
          <w:trPrChange w:id="1371" w:author="lenovo" w:date="2016-06-22T10:13:00Z">
            <w:trPr>
              <w:trHeight w:val="463"/>
            </w:trPr>
          </w:trPrChange>
        </w:trPr>
        <w:tc>
          <w:tcPr>
            <w:tcW w:w="1361" w:type="dxa"/>
            <w:shd w:val="clear" w:color="auto" w:fill="D9D9D9"/>
            <w:tcPrChange w:id="1372" w:author="lenovo" w:date="2016-06-22T10:13:00Z">
              <w:tcPr>
                <w:tcW w:w="1985" w:type="dxa"/>
                <w:shd w:val="clear" w:color="auto" w:fill="D9D9D9"/>
              </w:tcPr>
            </w:tcPrChange>
          </w:tcPr>
          <w:p w14:paraId="796B0558" w14:textId="77777777" w:rsidR="00DC1257" w:rsidRDefault="007579A1">
            <w:pPr>
              <w:spacing w:line="360" w:lineRule="atLeast"/>
              <w:rPr>
                <w:szCs w:val="21"/>
              </w:rPr>
            </w:pPr>
            <w:r>
              <w:rPr>
                <w:rFonts w:hint="eastAsia"/>
                <w:szCs w:val="21"/>
              </w:rPr>
              <w:t>功能概述</w:t>
            </w:r>
          </w:p>
        </w:tc>
        <w:tc>
          <w:tcPr>
            <w:tcW w:w="7143" w:type="dxa"/>
            <w:tcPrChange w:id="1373" w:author="lenovo" w:date="2016-06-22T10:13:00Z">
              <w:tcPr>
                <w:tcW w:w="7087" w:type="dxa"/>
              </w:tcPr>
            </w:tcPrChange>
          </w:tcPr>
          <w:p w14:paraId="19B8F39D" w14:textId="77777777" w:rsidR="00DC1257" w:rsidRDefault="007579A1">
            <w:pPr>
              <w:spacing w:line="360" w:lineRule="atLeast"/>
            </w:pPr>
            <w:r>
              <w:rPr>
                <w:rFonts w:hint="eastAsia"/>
              </w:rPr>
              <w:t>风险等级编辑</w:t>
            </w:r>
          </w:p>
        </w:tc>
      </w:tr>
      <w:tr w:rsidR="00DC1257" w14:paraId="36D48F66" w14:textId="77777777" w:rsidTr="00DC1257">
        <w:trPr>
          <w:trHeight w:val="225"/>
          <w:trPrChange w:id="1374" w:author="lenovo" w:date="2016-06-22T10:13:00Z">
            <w:trPr>
              <w:trHeight w:val="225"/>
            </w:trPr>
          </w:trPrChange>
        </w:trPr>
        <w:tc>
          <w:tcPr>
            <w:tcW w:w="1361" w:type="dxa"/>
            <w:shd w:val="clear" w:color="auto" w:fill="D9D9D9"/>
            <w:tcPrChange w:id="1375" w:author="lenovo" w:date="2016-06-22T10:13:00Z">
              <w:tcPr>
                <w:tcW w:w="1985" w:type="dxa"/>
                <w:shd w:val="clear" w:color="auto" w:fill="D9D9D9"/>
              </w:tcPr>
            </w:tcPrChange>
          </w:tcPr>
          <w:p w14:paraId="6204D5F3" w14:textId="77777777" w:rsidR="00DC1257" w:rsidRDefault="007579A1">
            <w:pPr>
              <w:spacing w:line="360" w:lineRule="atLeast"/>
              <w:rPr>
                <w:szCs w:val="21"/>
              </w:rPr>
            </w:pPr>
            <w:r>
              <w:rPr>
                <w:rFonts w:hint="eastAsia"/>
                <w:szCs w:val="21"/>
              </w:rPr>
              <w:lastRenderedPageBreak/>
              <w:t>页面输入</w:t>
            </w:r>
          </w:p>
        </w:tc>
        <w:tc>
          <w:tcPr>
            <w:tcW w:w="7143" w:type="dxa"/>
            <w:tcPrChange w:id="1376" w:author="lenovo" w:date="2016-06-22T10:13:00Z">
              <w:tcPr>
                <w:tcW w:w="7087" w:type="dxa"/>
              </w:tcPr>
            </w:tcPrChange>
          </w:tcPr>
          <w:p w14:paraId="6E90C08A"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4237523D"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ascii="Verdana" w:hAnsi="Verdana"/>
              </w:rPr>
            </w:pPr>
            <w:r>
              <w:rPr>
                <w:rFonts w:hint="eastAsia"/>
              </w:rPr>
              <w:t>风险等级名称</w:t>
            </w:r>
            <w:r>
              <w:rPr>
                <w:rFonts w:hint="eastAsia"/>
              </w:rPr>
              <w:t>[</w:t>
            </w:r>
            <w:r>
              <w:rPr>
                <w:rFonts w:hint="eastAsia"/>
              </w:rPr>
              <w:t>必填输入框</w:t>
            </w:r>
            <w:r>
              <w:rPr>
                <w:rFonts w:hint="eastAsia"/>
              </w:rPr>
              <w:t>]</w:t>
            </w:r>
            <w:r>
              <w:rPr>
                <w:rFonts w:hint="eastAsia"/>
              </w:rPr>
              <w:t>，</w:t>
            </w:r>
            <w:r>
              <w:rPr>
                <w:rFonts w:hint="eastAsia"/>
              </w:rPr>
              <w:t xml:space="preserve"> </w:t>
            </w:r>
            <w:r>
              <w:rPr>
                <w:rFonts w:hint="eastAsia"/>
              </w:rPr>
              <w:t>风险等级描述</w:t>
            </w:r>
            <w:r>
              <w:rPr>
                <w:rFonts w:hint="eastAsia"/>
              </w:rPr>
              <w:t>[</w:t>
            </w:r>
            <w:r>
              <w:rPr>
                <w:rFonts w:hint="eastAsia"/>
              </w:rPr>
              <w:t>文本框</w:t>
            </w:r>
            <w:r>
              <w:rPr>
                <w:rFonts w:hint="eastAsia"/>
              </w:rPr>
              <w:t>]</w:t>
            </w:r>
            <w:r>
              <w:rPr>
                <w:rFonts w:hint="eastAsia"/>
              </w:rPr>
              <w:t>，</w:t>
            </w:r>
            <w:r>
              <w:rPr>
                <w:rFonts w:hint="eastAsia"/>
              </w:rPr>
              <w:t xml:space="preserve"> </w:t>
            </w:r>
            <w:r>
              <w:rPr>
                <w:rFonts w:hint="eastAsia"/>
              </w:rPr>
              <w:t>优先级</w:t>
            </w:r>
            <w:r>
              <w:rPr>
                <w:rFonts w:hint="eastAsia"/>
              </w:rPr>
              <w:t>[</w:t>
            </w:r>
            <w:r>
              <w:rPr>
                <w:rFonts w:hint="eastAsia"/>
              </w:rPr>
              <w:t>输入框</w:t>
            </w:r>
            <w:r>
              <w:rPr>
                <w:rFonts w:hint="eastAsia"/>
              </w:rPr>
              <w:t>]</w:t>
            </w:r>
            <w:r>
              <w:rPr>
                <w:rFonts w:hint="eastAsia"/>
              </w:rPr>
              <w:t>，</w:t>
            </w:r>
            <w:r>
              <w:rPr>
                <w:rFonts w:ascii="Verdana" w:hAnsi="Verdana" w:hint="eastAsia"/>
              </w:rPr>
              <w:t>新入</w:t>
            </w:r>
            <w:proofErr w:type="gramStart"/>
            <w:r>
              <w:rPr>
                <w:rFonts w:ascii="Verdana" w:hAnsi="Verdana" w:hint="eastAsia"/>
              </w:rPr>
              <w:t>催跟催</w:t>
            </w:r>
            <w:proofErr w:type="gramEnd"/>
            <w:r>
              <w:rPr>
                <w:rFonts w:ascii="Verdana" w:hAnsi="Verdana" w:hint="eastAsia"/>
              </w:rPr>
              <w:t>天数</w:t>
            </w:r>
            <w:r>
              <w:rPr>
                <w:rFonts w:ascii="Verdana" w:hAnsi="Verdana" w:hint="eastAsia"/>
              </w:rPr>
              <w:t>[</w:t>
            </w:r>
            <w:r>
              <w:rPr>
                <w:rFonts w:ascii="Verdana" w:hAnsi="Verdana" w:hint="eastAsia"/>
              </w:rPr>
              <w:t>输入框</w:t>
            </w:r>
            <w:r>
              <w:rPr>
                <w:rFonts w:ascii="Verdana" w:hAnsi="Verdana" w:hint="eastAsia"/>
              </w:rPr>
              <w:t>]</w:t>
            </w:r>
            <w:r>
              <w:rPr>
                <w:rFonts w:ascii="Verdana" w:hAnsi="Verdana" w:hint="eastAsia"/>
              </w:rPr>
              <w:t>。</w:t>
            </w:r>
          </w:p>
          <w:p w14:paraId="5F5ABB69"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ascii="Verdana" w:hAnsi="Verdana"/>
              </w:rPr>
            </w:pPr>
            <w:r>
              <w:rPr>
                <w:rFonts w:ascii="Verdana" w:hAnsi="Verdana" w:hint="eastAsia"/>
              </w:rPr>
              <w:t>保存</w:t>
            </w:r>
            <w:r>
              <w:rPr>
                <w:rFonts w:ascii="Verdana" w:hAnsi="Verdana" w:hint="eastAsia"/>
              </w:rPr>
              <w:t>[</w:t>
            </w:r>
            <w:r>
              <w:rPr>
                <w:rFonts w:ascii="Verdana" w:hAnsi="Verdana" w:hint="eastAsia"/>
              </w:rPr>
              <w:t>按钮</w:t>
            </w:r>
            <w:r>
              <w:rPr>
                <w:rFonts w:ascii="Verdana" w:hAnsi="Verdana" w:hint="eastAsia"/>
              </w:rPr>
              <w:t>]</w:t>
            </w:r>
            <w:r>
              <w:rPr>
                <w:rFonts w:ascii="Verdana" w:hAnsi="Verdana"/>
              </w:rPr>
              <w:t>、</w:t>
            </w:r>
            <w:r>
              <w:rPr>
                <w:rFonts w:ascii="Verdana" w:hAnsi="Verdana" w:hint="eastAsia"/>
              </w:rPr>
              <w:t>关闭</w:t>
            </w:r>
            <w:r>
              <w:rPr>
                <w:rFonts w:ascii="Verdana" w:hAnsi="Verdana" w:hint="eastAsia"/>
              </w:rPr>
              <w:t>[</w:t>
            </w:r>
            <w:r>
              <w:rPr>
                <w:rFonts w:ascii="Verdana" w:hAnsi="Verdana" w:hint="eastAsia"/>
              </w:rPr>
              <w:t>按钮</w:t>
            </w:r>
            <w:r>
              <w:rPr>
                <w:rFonts w:ascii="Verdana" w:hAnsi="Verdana" w:hint="eastAsia"/>
              </w:rPr>
              <w:t>]</w:t>
            </w:r>
            <w:r>
              <w:rPr>
                <w:rFonts w:ascii="Verdana" w:hAnsi="Verdana" w:hint="eastAsia"/>
              </w:rPr>
              <w:t>。</w:t>
            </w:r>
          </w:p>
        </w:tc>
      </w:tr>
      <w:tr w:rsidR="00DC1257" w14:paraId="265C40B5" w14:textId="77777777" w:rsidTr="00DC1257">
        <w:trPr>
          <w:trHeight w:val="225"/>
          <w:trPrChange w:id="1377" w:author="lenovo" w:date="2016-06-22T10:13:00Z">
            <w:trPr>
              <w:trHeight w:val="225"/>
            </w:trPr>
          </w:trPrChange>
        </w:trPr>
        <w:tc>
          <w:tcPr>
            <w:tcW w:w="1361" w:type="dxa"/>
            <w:shd w:val="clear" w:color="auto" w:fill="D9D9D9"/>
            <w:tcPrChange w:id="1378" w:author="lenovo" w:date="2016-06-22T10:13:00Z">
              <w:tcPr>
                <w:tcW w:w="1985" w:type="dxa"/>
                <w:shd w:val="clear" w:color="auto" w:fill="D9D9D9"/>
              </w:tcPr>
            </w:tcPrChange>
          </w:tcPr>
          <w:p w14:paraId="138E173F" w14:textId="77777777" w:rsidR="00DC1257" w:rsidRDefault="007579A1">
            <w:pPr>
              <w:spacing w:line="360" w:lineRule="atLeast"/>
              <w:rPr>
                <w:szCs w:val="21"/>
              </w:rPr>
            </w:pPr>
            <w:r>
              <w:rPr>
                <w:rFonts w:hint="eastAsia"/>
                <w:szCs w:val="21"/>
              </w:rPr>
              <w:t>页面输出</w:t>
            </w:r>
          </w:p>
        </w:tc>
        <w:tc>
          <w:tcPr>
            <w:tcW w:w="7143" w:type="dxa"/>
            <w:tcPrChange w:id="1379" w:author="lenovo" w:date="2016-06-22T10:13:00Z">
              <w:tcPr>
                <w:tcW w:w="7087" w:type="dxa"/>
              </w:tcPr>
            </w:tcPrChange>
          </w:tcPr>
          <w:p w14:paraId="4D1E8189" w14:textId="77777777" w:rsidR="00DC1257" w:rsidRDefault="007579A1">
            <w:pPr>
              <w:spacing w:line="360" w:lineRule="atLeast"/>
              <w:ind w:firstLineChars="200" w:firstLine="420"/>
              <w:rPr>
                <w:color w:val="FF0000"/>
              </w:rPr>
            </w:pPr>
            <w:r>
              <w:rPr>
                <w:rFonts w:hint="eastAsia"/>
              </w:rPr>
              <w:t>风险等级代码</w:t>
            </w:r>
            <w:r>
              <w:rPr>
                <w:rFonts w:hint="eastAsia"/>
              </w:rPr>
              <w:t>[</w:t>
            </w:r>
            <w:r>
              <w:rPr>
                <w:rFonts w:hint="eastAsia"/>
              </w:rPr>
              <w:t>只读显示</w:t>
            </w:r>
            <w:r>
              <w:rPr>
                <w:rFonts w:hint="eastAsia"/>
              </w:rPr>
              <w:t>]</w:t>
            </w:r>
          </w:p>
        </w:tc>
      </w:tr>
      <w:tr w:rsidR="00DC1257" w14:paraId="6DD11A52" w14:textId="77777777" w:rsidTr="00DC1257">
        <w:trPr>
          <w:trHeight w:val="225"/>
          <w:trPrChange w:id="1380" w:author="lenovo" w:date="2016-06-22T10:13:00Z">
            <w:trPr>
              <w:trHeight w:val="225"/>
            </w:trPr>
          </w:trPrChange>
        </w:trPr>
        <w:tc>
          <w:tcPr>
            <w:tcW w:w="1361" w:type="dxa"/>
            <w:shd w:val="clear" w:color="auto" w:fill="D9D9D9"/>
            <w:tcPrChange w:id="1381" w:author="lenovo" w:date="2016-06-22T10:13:00Z">
              <w:tcPr>
                <w:tcW w:w="1985" w:type="dxa"/>
                <w:shd w:val="clear" w:color="auto" w:fill="D9D9D9"/>
              </w:tcPr>
            </w:tcPrChange>
          </w:tcPr>
          <w:p w14:paraId="3C2B34B9" w14:textId="77777777" w:rsidR="00DC1257" w:rsidRDefault="007579A1">
            <w:pPr>
              <w:spacing w:line="360" w:lineRule="atLeast"/>
              <w:rPr>
                <w:szCs w:val="21"/>
              </w:rPr>
            </w:pPr>
            <w:r>
              <w:rPr>
                <w:rFonts w:hint="eastAsia"/>
                <w:szCs w:val="21"/>
              </w:rPr>
              <w:t>参考画面</w:t>
            </w:r>
          </w:p>
        </w:tc>
        <w:tc>
          <w:tcPr>
            <w:tcW w:w="7143" w:type="dxa"/>
            <w:tcPrChange w:id="1382" w:author="lenovo" w:date="2016-06-22T10:13:00Z">
              <w:tcPr>
                <w:tcW w:w="7087" w:type="dxa"/>
              </w:tcPr>
            </w:tcPrChange>
          </w:tcPr>
          <w:p w14:paraId="6092764C" w14:textId="77777777" w:rsidR="00DC1257" w:rsidRDefault="0023358B">
            <w:pPr>
              <w:widowControl/>
              <w:overflowPunct w:val="0"/>
              <w:autoSpaceDE w:val="0"/>
              <w:autoSpaceDN w:val="0"/>
              <w:adjustRightInd w:val="0"/>
              <w:spacing w:after="100" w:line="360" w:lineRule="atLeast"/>
              <w:textAlignment w:val="baseline"/>
            </w:pPr>
            <w:ins w:id="1383" w:author="lenovo" w:date="2016-06-22T14:30:00Z">
              <w:r>
                <w:rPr>
                  <w:noProof/>
                </w:rPr>
                <w:drawing>
                  <wp:inline distT="0" distB="0" distL="114300" distR="114300" wp14:anchorId="3A511699" wp14:editId="53DCCFC3">
                    <wp:extent cx="4398645" cy="1218565"/>
                    <wp:effectExtent l="0" t="0" r="1905" b="6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8" cstate="print"/>
                            <a:stretch>
                              <a:fillRect/>
                            </a:stretch>
                          </pic:blipFill>
                          <pic:spPr>
                            <a:xfrm>
                              <a:off x="0" y="0"/>
                              <a:ext cx="4398645" cy="1218565"/>
                            </a:xfrm>
                            <a:prstGeom prst="rect">
                              <a:avLst/>
                            </a:prstGeom>
                            <a:noFill/>
                            <a:ln w="9525">
                              <a:noFill/>
                            </a:ln>
                          </pic:spPr>
                        </pic:pic>
                      </a:graphicData>
                    </a:graphic>
                  </wp:inline>
                </w:drawing>
              </w:r>
            </w:ins>
          </w:p>
        </w:tc>
      </w:tr>
      <w:tr w:rsidR="00DC1257" w14:paraId="38933714" w14:textId="77777777" w:rsidTr="00DC1257">
        <w:trPr>
          <w:trHeight w:val="225"/>
          <w:trPrChange w:id="1384" w:author="lenovo" w:date="2016-06-22T10:13:00Z">
            <w:trPr>
              <w:trHeight w:val="225"/>
            </w:trPr>
          </w:trPrChange>
        </w:trPr>
        <w:tc>
          <w:tcPr>
            <w:tcW w:w="1361" w:type="dxa"/>
            <w:shd w:val="clear" w:color="auto" w:fill="D9D9D9"/>
            <w:tcPrChange w:id="1385" w:author="lenovo" w:date="2016-06-22T10:13:00Z">
              <w:tcPr>
                <w:tcW w:w="1985" w:type="dxa"/>
                <w:shd w:val="clear" w:color="auto" w:fill="D9D9D9"/>
              </w:tcPr>
            </w:tcPrChange>
          </w:tcPr>
          <w:p w14:paraId="09EBBE65" w14:textId="77777777" w:rsidR="00DC1257" w:rsidRDefault="007579A1">
            <w:pPr>
              <w:spacing w:line="360" w:lineRule="atLeast"/>
              <w:rPr>
                <w:szCs w:val="21"/>
              </w:rPr>
            </w:pPr>
            <w:r>
              <w:rPr>
                <w:rFonts w:hint="eastAsia"/>
                <w:szCs w:val="21"/>
              </w:rPr>
              <w:t>业务规则</w:t>
            </w:r>
          </w:p>
        </w:tc>
        <w:tc>
          <w:tcPr>
            <w:tcW w:w="7143" w:type="dxa"/>
            <w:tcPrChange w:id="1386" w:author="lenovo" w:date="2016-06-22T10:13:00Z">
              <w:tcPr>
                <w:tcW w:w="7087" w:type="dxa"/>
              </w:tcPr>
            </w:tcPrChange>
          </w:tcPr>
          <w:p w14:paraId="33F3CCE2" w14:textId="77777777" w:rsidR="00DC1257" w:rsidRDefault="007579A1">
            <w:pPr>
              <w:widowControl/>
              <w:numPr>
                <w:ilvl w:val="0"/>
                <w:numId w:val="24"/>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风险等级名称</w:t>
            </w:r>
            <w:proofErr w:type="gramStart"/>
            <w:r>
              <w:rPr>
                <w:rFonts w:hAnsi="宋体" w:hint="eastAsia"/>
                <w:szCs w:val="21"/>
              </w:rPr>
              <w:t>必填且唯一</w:t>
            </w:r>
            <w:proofErr w:type="gramEnd"/>
          </w:p>
          <w:p w14:paraId="2B07C9AD" w14:textId="77777777" w:rsidR="00DC1257" w:rsidRDefault="007579A1">
            <w:pPr>
              <w:widowControl/>
              <w:numPr>
                <w:ilvl w:val="0"/>
                <w:numId w:val="24"/>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风险等级代码只读唯一</w:t>
            </w:r>
          </w:p>
          <w:p w14:paraId="64D0C7F0"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w:t>
            </w:r>
            <w:ins w:id="1387" w:author="lenovo" w:date="2016-06-22T14:31:00Z">
              <w:r>
                <w:rPr>
                  <w:rFonts w:hAnsi="宋体" w:hint="eastAsia"/>
                  <w:szCs w:val="21"/>
                </w:rPr>
                <w:t>优先级、</w:t>
              </w:r>
            </w:ins>
            <w:proofErr w:type="gramStart"/>
            <w:r>
              <w:rPr>
                <w:rFonts w:hAnsi="宋体" w:hint="eastAsia"/>
                <w:szCs w:val="21"/>
              </w:rPr>
              <w:t>新入催</w:t>
            </w:r>
            <w:ins w:id="1388" w:author="lenovo" w:date="2016-06-22T14:31:00Z">
              <w:r>
                <w:rPr>
                  <w:rFonts w:hAnsi="宋体" w:hint="eastAsia"/>
                  <w:szCs w:val="21"/>
                </w:rPr>
                <w:t>跟</w:t>
              </w:r>
            </w:ins>
            <w:proofErr w:type="gramEnd"/>
            <w:del w:id="1389" w:author="lenovo" w:date="2016-06-22T14:31:00Z">
              <w:r>
                <w:rPr>
                  <w:rFonts w:hAnsi="宋体" w:hint="eastAsia"/>
                  <w:szCs w:val="21"/>
                </w:rPr>
                <w:delText>更</w:delText>
              </w:r>
            </w:del>
            <w:r>
              <w:rPr>
                <w:rFonts w:hAnsi="宋体" w:hint="eastAsia"/>
                <w:szCs w:val="21"/>
              </w:rPr>
              <w:t>催天数必</w:t>
            </w:r>
            <w:ins w:id="1390" w:author="lenovo" w:date="2016-06-22T14:31:00Z">
              <w:r>
                <w:rPr>
                  <w:rFonts w:hAnsi="宋体" w:hint="eastAsia"/>
                  <w:szCs w:val="21"/>
                </w:rPr>
                <w:t>须</w:t>
              </w:r>
            </w:ins>
            <w:del w:id="1391" w:author="lenovo" w:date="2016-06-22T14:31:00Z">
              <w:r>
                <w:rPr>
                  <w:rFonts w:hAnsi="宋体" w:hint="eastAsia"/>
                  <w:szCs w:val="21"/>
                </w:rPr>
                <w:delText>需</w:delText>
              </w:r>
            </w:del>
            <w:r>
              <w:rPr>
                <w:rFonts w:hAnsi="宋体" w:hint="eastAsia"/>
                <w:szCs w:val="21"/>
              </w:rPr>
              <w:t>为正整数</w:t>
            </w:r>
          </w:p>
        </w:tc>
      </w:tr>
      <w:tr w:rsidR="00DC1257" w14:paraId="05E4CCA1" w14:textId="77777777" w:rsidTr="00DC1257">
        <w:trPr>
          <w:trHeight w:val="225"/>
          <w:trPrChange w:id="1392" w:author="lenovo" w:date="2016-06-22T10:13: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1393" w:author="lenovo" w:date="2016-06-22T10:13: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02B4BB88"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1394" w:author="lenovo" w:date="2016-06-22T10:13:00Z">
              <w:tcPr>
                <w:tcW w:w="7087" w:type="dxa"/>
                <w:tcBorders>
                  <w:top w:val="single" w:sz="6" w:space="0" w:color="auto"/>
                  <w:left w:val="single" w:sz="6" w:space="0" w:color="auto"/>
                  <w:bottom w:val="single" w:sz="12" w:space="0" w:color="auto"/>
                  <w:right w:val="single" w:sz="12" w:space="0" w:color="auto"/>
                </w:tcBorders>
              </w:tcPr>
            </w:tcPrChange>
          </w:tcPr>
          <w:p w14:paraId="6A8B0BE6" w14:textId="77777777" w:rsidR="00DC1257" w:rsidRDefault="007579A1">
            <w:pPr>
              <w:numPr>
                <w:ilvl w:val="0"/>
                <w:numId w:val="25"/>
              </w:numPr>
              <w:spacing w:line="360" w:lineRule="atLeast"/>
              <w:rPr>
                <w:rFonts w:hAnsi="宋体"/>
                <w:szCs w:val="21"/>
              </w:rPr>
            </w:pPr>
            <w:r>
              <w:rPr>
                <w:rFonts w:hAnsi="宋体" w:hint="eastAsia"/>
                <w:szCs w:val="21"/>
              </w:rPr>
              <w:t>点击保存</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，系统编辑该条记录，页面跳转到风险等级查询页面，参见</w:t>
            </w:r>
            <w:r>
              <w:rPr>
                <w:rFonts w:hAnsi="宋体" w:hint="eastAsia"/>
                <w:szCs w:val="21"/>
              </w:rPr>
              <w:t xml:space="preserve"> </w:t>
            </w:r>
            <w:r>
              <w:rPr>
                <w:rFonts w:hAnsi="宋体" w:hint="eastAsia"/>
                <w:szCs w:val="21"/>
              </w:rPr>
              <w:t>“</w:t>
            </w:r>
            <w:ins w:id="1395" w:author="lenovo" w:date="2016-06-22T14:32:00Z">
              <w:r w:rsidR="00E21B5E">
                <w:rPr>
                  <w:rFonts w:hint="eastAsia"/>
                </w:rPr>
                <w:fldChar w:fldCharType="begin"/>
              </w:r>
              <w:r>
                <w:rPr>
                  <w:rFonts w:hint="eastAsia"/>
                </w:rPr>
                <w:instrText xml:space="preserve"> REF _Ref262566015 \h </w:instrText>
              </w:r>
            </w:ins>
            <w:r w:rsidR="00E21B5E">
              <w:rPr>
                <w:rFonts w:hint="eastAsia"/>
              </w:rPr>
            </w:r>
            <w:ins w:id="1396" w:author="lenovo" w:date="2016-06-22T14:32:00Z">
              <w:r w:rsidR="00E21B5E">
                <w:rPr>
                  <w:rFonts w:hint="eastAsia"/>
                </w:rPr>
                <w:fldChar w:fldCharType="separate"/>
              </w:r>
              <w:r>
                <w:rPr>
                  <w:rFonts w:hint="eastAsia"/>
                </w:rPr>
                <w:t>风险等级查询</w:t>
              </w:r>
              <w:r w:rsidR="00E21B5E">
                <w:rPr>
                  <w:rFonts w:hint="eastAsia"/>
                </w:rPr>
                <w:fldChar w:fldCharType="end"/>
              </w:r>
            </w:ins>
            <w:del w:id="1397" w:author="lenovo" w:date="2016-06-22T14:32:00Z">
              <w:r>
                <w:rPr>
                  <w:rFonts w:hAnsi="宋体" w:hint="eastAsia"/>
                  <w:szCs w:val="21"/>
                </w:rPr>
                <w:delText>章节</w:delText>
              </w:r>
              <w:r>
                <w:rPr>
                  <w:rFonts w:hAnsi="宋体" w:hint="eastAsia"/>
                  <w:szCs w:val="21"/>
                </w:rPr>
                <w:delText xml:space="preserve"> 4.3.1</w:delText>
              </w:r>
              <w:r>
                <w:rPr>
                  <w:rFonts w:hAnsi="宋体" w:hint="eastAsia"/>
                  <w:szCs w:val="21"/>
                </w:rPr>
                <w:delText>风险等级查询</w:delText>
              </w:r>
            </w:del>
            <w:r>
              <w:rPr>
                <w:rFonts w:hAnsi="宋体" w:hint="eastAsia"/>
                <w:szCs w:val="21"/>
              </w:rPr>
              <w:t>”</w:t>
            </w:r>
          </w:p>
          <w:p w14:paraId="735458EF" w14:textId="77777777" w:rsidR="00DC1257" w:rsidRDefault="007579A1">
            <w:pPr>
              <w:numPr>
                <w:ilvl w:val="0"/>
                <w:numId w:val="25"/>
              </w:numPr>
              <w:spacing w:line="360" w:lineRule="atLeast"/>
              <w:rPr>
                <w:rFonts w:hAnsi="宋体"/>
                <w:szCs w:val="21"/>
              </w:rPr>
            </w:pPr>
            <w:r>
              <w:rPr>
                <w:rFonts w:hAnsi="宋体" w:hint="eastAsia"/>
                <w:szCs w:val="21"/>
              </w:rPr>
              <w:t>点击关闭</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，页面跳转到风险等级查询页面，参见</w:t>
            </w:r>
            <w:r>
              <w:rPr>
                <w:rFonts w:hAnsi="宋体" w:hint="eastAsia"/>
                <w:szCs w:val="21"/>
              </w:rPr>
              <w:t xml:space="preserve"> </w:t>
            </w:r>
            <w:r>
              <w:rPr>
                <w:rFonts w:hAnsi="宋体" w:hint="eastAsia"/>
                <w:szCs w:val="21"/>
              </w:rPr>
              <w:t>“</w:t>
            </w:r>
            <w:ins w:id="1398" w:author="lenovo" w:date="2016-06-22T14:32:00Z">
              <w:r w:rsidR="00E21B5E">
                <w:rPr>
                  <w:rFonts w:hint="eastAsia"/>
                </w:rPr>
                <w:fldChar w:fldCharType="begin"/>
              </w:r>
              <w:r>
                <w:rPr>
                  <w:rFonts w:hint="eastAsia"/>
                </w:rPr>
                <w:instrText xml:space="preserve"> REF _Ref262566015 \h </w:instrText>
              </w:r>
            </w:ins>
            <w:r w:rsidR="00E21B5E">
              <w:rPr>
                <w:rFonts w:hint="eastAsia"/>
              </w:rPr>
            </w:r>
            <w:ins w:id="1399" w:author="lenovo" w:date="2016-06-22T14:32:00Z">
              <w:r w:rsidR="00E21B5E">
                <w:rPr>
                  <w:rFonts w:hint="eastAsia"/>
                </w:rPr>
                <w:fldChar w:fldCharType="separate"/>
              </w:r>
              <w:r>
                <w:rPr>
                  <w:rFonts w:hint="eastAsia"/>
                </w:rPr>
                <w:t>风险等级查询</w:t>
              </w:r>
              <w:r w:rsidR="00E21B5E">
                <w:rPr>
                  <w:rFonts w:hint="eastAsia"/>
                </w:rPr>
                <w:fldChar w:fldCharType="end"/>
              </w:r>
            </w:ins>
            <w:del w:id="1400" w:author="lenovo" w:date="2016-06-22T14:32:00Z">
              <w:r>
                <w:rPr>
                  <w:rFonts w:hAnsi="宋体" w:hint="eastAsia"/>
                  <w:szCs w:val="21"/>
                </w:rPr>
                <w:delText>章节</w:delText>
              </w:r>
              <w:r>
                <w:rPr>
                  <w:rFonts w:hAnsi="宋体" w:hint="eastAsia"/>
                  <w:szCs w:val="21"/>
                </w:rPr>
                <w:delText xml:space="preserve"> 4.3.1</w:delText>
              </w:r>
              <w:r>
                <w:rPr>
                  <w:rFonts w:hAnsi="宋体" w:hint="eastAsia"/>
                  <w:szCs w:val="21"/>
                </w:rPr>
                <w:delText>风险等级查询</w:delText>
              </w:r>
            </w:del>
            <w:r>
              <w:rPr>
                <w:rFonts w:hAnsi="宋体" w:hint="eastAsia"/>
                <w:szCs w:val="21"/>
              </w:rPr>
              <w:t>”</w:t>
            </w:r>
          </w:p>
        </w:tc>
      </w:tr>
    </w:tbl>
    <w:p w14:paraId="358ADD15" w14:textId="77777777" w:rsidR="00DC1257" w:rsidRDefault="00DC1257"/>
    <w:p w14:paraId="2B5048FE" w14:textId="77777777" w:rsidR="00DC1257" w:rsidRDefault="00DC1257"/>
    <w:p w14:paraId="420D145C" w14:textId="77777777" w:rsidR="00DC1257" w:rsidRDefault="007579A1">
      <w:pPr>
        <w:pStyle w:val="2"/>
      </w:pPr>
      <w:bookmarkStart w:id="1401" w:name="_Toc30121"/>
      <w:r>
        <w:rPr>
          <w:rFonts w:hint="eastAsia"/>
        </w:rPr>
        <w:t>案件状态维护</w:t>
      </w:r>
      <w:bookmarkEnd w:id="1401"/>
    </w:p>
    <w:p w14:paraId="0AD2F055" w14:textId="77777777" w:rsidR="00DC1257" w:rsidRDefault="007579A1">
      <w:pPr>
        <w:pStyle w:val="3"/>
        <w:numPr>
          <w:ilvl w:val="2"/>
          <w:numId w:val="1"/>
        </w:numPr>
        <w:rPr>
          <w:rFonts w:ascii="黑体" w:eastAsia="黑体"/>
          <w:sz w:val="24"/>
          <w:szCs w:val="24"/>
        </w:rPr>
      </w:pPr>
      <w:bookmarkStart w:id="1402" w:name="_Toc17481"/>
      <w:bookmarkStart w:id="1403" w:name="_Ref262567448"/>
      <w:r>
        <w:rPr>
          <w:rFonts w:ascii="黑体" w:eastAsia="黑体" w:hint="eastAsia"/>
          <w:sz w:val="24"/>
          <w:szCs w:val="24"/>
        </w:rPr>
        <w:t>案件状态查询</w:t>
      </w:r>
      <w:bookmarkEnd w:id="1402"/>
      <w:bookmarkEnd w:id="140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404"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405">
          <w:tblGrid>
            <w:gridCol w:w="1985"/>
            <w:gridCol w:w="7087"/>
          </w:tblGrid>
        </w:tblGridChange>
      </w:tblGrid>
      <w:tr w:rsidR="00DC1257" w14:paraId="20430072" w14:textId="77777777" w:rsidTr="00DC1257">
        <w:trPr>
          <w:trHeight w:val="463"/>
          <w:trPrChange w:id="1406" w:author="lenovo" w:date="2016-06-22T10:14:00Z">
            <w:trPr>
              <w:trHeight w:val="463"/>
            </w:trPr>
          </w:trPrChange>
        </w:trPr>
        <w:tc>
          <w:tcPr>
            <w:tcW w:w="1361" w:type="dxa"/>
            <w:shd w:val="clear" w:color="auto" w:fill="D9D9D9"/>
            <w:tcPrChange w:id="1407" w:author="lenovo" w:date="2016-06-22T10:14:00Z">
              <w:tcPr>
                <w:tcW w:w="1985" w:type="dxa"/>
                <w:shd w:val="clear" w:color="auto" w:fill="D9D9D9"/>
              </w:tcPr>
            </w:tcPrChange>
          </w:tcPr>
          <w:p w14:paraId="595A975D" w14:textId="77777777" w:rsidR="00DC1257" w:rsidRDefault="007579A1">
            <w:pPr>
              <w:spacing w:line="360" w:lineRule="atLeast"/>
              <w:rPr>
                <w:szCs w:val="21"/>
              </w:rPr>
            </w:pPr>
            <w:r>
              <w:rPr>
                <w:rFonts w:hint="eastAsia"/>
                <w:szCs w:val="21"/>
              </w:rPr>
              <w:t>功能概述</w:t>
            </w:r>
          </w:p>
        </w:tc>
        <w:tc>
          <w:tcPr>
            <w:tcW w:w="7143" w:type="dxa"/>
            <w:tcPrChange w:id="1408" w:author="lenovo" w:date="2016-06-22T10:14:00Z">
              <w:tcPr>
                <w:tcW w:w="7087" w:type="dxa"/>
              </w:tcPr>
            </w:tcPrChange>
          </w:tcPr>
          <w:p w14:paraId="036DA441" w14:textId="77777777" w:rsidR="00DC1257" w:rsidRDefault="007579A1">
            <w:pPr>
              <w:spacing w:line="360" w:lineRule="atLeast"/>
            </w:pPr>
            <w:r>
              <w:rPr>
                <w:rFonts w:hint="eastAsia"/>
              </w:rPr>
              <w:t>案件状态查询</w:t>
            </w:r>
          </w:p>
        </w:tc>
      </w:tr>
      <w:tr w:rsidR="00DC1257" w14:paraId="706DADEA" w14:textId="77777777" w:rsidTr="00DC1257">
        <w:trPr>
          <w:trHeight w:val="225"/>
          <w:trPrChange w:id="1409" w:author="lenovo" w:date="2016-06-22T10:14:00Z">
            <w:trPr>
              <w:trHeight w:val="225"/>
            </w:trPr>
          </w:trPrChange>
        </w:trPr>
        <w:tc>
          <w:tcPr>
            <w:tcW w:w="1361" w:type="dxa"/>
            <w:shd w:val="clear" w:color="auto" w:fill="D9D9D9"/>
            <w:tcPrChange w:id="1410" w:author="lenovo" w:date="2016-06-22T10:14:00Z">
              <w:tcPr>
                <w:tcW w:w="1985" w:type="dxa"/>
                <w:shd w:val="clear" w:color="auto" w:fill="D9D9D9"/>
              </w:tcPr>
            </w:tcPrChange>
          </w:tcPr>
          <w:p w14:paraId="4574DD0C" w14:textId="77777777" w:rsidR="00DC1257" w:rsidRDefault="007579A1">
            <w:pPr>
              <w:spacing w:line="360" w:lineRule="atLeast"/>
              <w:rPr>
                <w:szCs w:val="21"/>
              </w:rPr>
            </w:pPr>
            <w:r>
              <w:rPr>
                <w:rFonts w:hint="eastAsia"/>
                <w:szCs w:val="21"/>
              </w:rPr>
              <w:t>页面输入</w:t>
            </w:r>
          </w:p>
        </w:tc>
        <w:tc>
          <w:tcPr>
            <w:tcW w:w="7143" w:type="dxa"/>
            <w:tcPrChange w:id="1411" w:author="lenovo" w:date="2016-06-22T10:14:00Z">
              <w:tcPr>
                <w:tcW w:w="7087" w:type="dxa"/>
              </w:tcPr>
            </w:tcPrChange>
          </w:tcPr>
          <w:p w14:paraId="2F50E1B6"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4CEFE07A"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案件状态名称</w:t>
            </w:r>
            <w:r>
              <w:rPr>
                <w:rFonts w:hint="eastAsia"/>
              </w:rPr>
              <w:t>[</w:t>
            </w:r>
            <w:r>
              <w:rPr>
                <w:rFonts w:hint="eastAsia"/>
              </w:rPr>
              <w:t>输入框</w:t>
            </w:r>
            <w:r>
              <w:rPr>
                <w:rFonts w:hint="eastAsia"/>
              </w:rPr>
              <w:t>]</w:t>
            </w:r>
            <w:r>
              <w:rPr>
                <w:rFonts w:hint="eastAsia"/>
              </w:rPr>
              <w:t>，案件状态代码</w:t>
            </w:r>
            <w:r>
              <w:rPr>
                <w:rFonts w:hint="eastAsia"/>
              </w:rPr>
              <w:t>[</w:t>
            </w:r>
            <w:r>
              <w:rPr>
                <w:rFonts w:hint="eastAsia"/>
              </w:rPr>
              <w:t>输入框</w:t>
            </w:r>
            <w:r>
              <w:rPr>
                <w:rFonts w:hint="eastAsia"/>
              </w:rPr>
              <w:t>]</w:t>
            </w:r>
            <w:r>
              <w:rPr>
                <w:rFonts w:hint="eastAsia"/>
              </w:rPr>
              <w:t>，</w:t>
            </w:r>
            <w:r>
              <w:rPr>
                <w:rFonts w:hint="eastAsia"/>
              </w:rPr>
              <w:t xml:space="preserve"> </w:t>
            </w:r>
            <w:r>
              <w:rPr>
                <w:rFonts w:hint="eastAsia"/>
              </w:rPr>
              <w:t>案件状态类别</w:t>
            </w:r>
            <w:r>
              <w:rPr>
                <w:rFonts w:hint="eastAsia"/>
              </w:rPr>
              <w:t>[</w:t>
            </w:r>
            <w:r>
              <w:rPr>
                <w:rFonts w:hint="eastAsia"/>
              </w:rPr>
              <w:t>下拉框</w:t>
            </w:r>
            <w:r>
              <w:rPr>
                <w:rFonts w:hint="eastAsia"/>
              </w:rPr>
              <w:t>]</w:t>
            </w:r>
          </w:p>
          <w:p w14:paraId="29838E99" w14:textId="77777777" w:rsidR="00DC1257" w:rsidRDefault="007579A1">
            <w:pPr>
              <w:widowControl/>
              <w:overflowPunct w:val="0"/>
              <w:autoSpaceDE w:val="0"/>
              <w:autoSpaceDN w:val="0"/>
              <w:adjustRightInd w:val="0"/>
              <w:spacing w:after="100" w:line="360" w:lineRule="atLeast"/>
              <w:textAlignment w:val="baseline"/>
            </w:pPr>
            <w:r>
              <w:rPr>
                <w:rFonts w:hint="eastAsia"/>
              </w:rPr>
              <w:t>，案件状态描述</w:t>
            </w:r>
            <w:r>
              <w:rPr>
                <w:rFonts w:hint="eastAsia"/>
              </w:rPr>
              <w:t>[</w:t>
            </w:r>
            <w:r>
              <w:rPr>
                <w:rFonts w:hint="eastAsia"/>
              </w:rPr>
              <w:t>输入框</w:t>
            </w:r>
            <w:r>
              <w:rPr>
                <w:rFonts w:hint="eastAsia"/>
              </w:rPr>
              <w:t>]</w:t>
            </w:r>
            <w:r>
              <w:rPr>
                <w:rFonts w:hint="eastAsia"/>
              </w:rPr>
              <w:t>，</w:t>
            </w:r>
            <w:proofErr w:type="gramStart"/>
            <w:r>
              <w:rPr>
                <w:rFonts w:hint="eastAsia"/>
              </w:rPr>
              <w:t>是否案调</w:t>
            </w:r>
            <w:proofErr w:type="gramEnd"/>
            <w:r>
              <w:rPr>
                <w:rFonts w:hint="eastAsia"/>
              </w:rPr>
              <w:t>[</w:t>
            </w:r>
            <w:r>
              <w:rPr>
                <w:rFonts w:hint="eastAsia"/>
              </w:rPr>
              <w:t>下拉框</w:t>
            </w:r>
            <w:r>
              <w:rPr>
                <w:rFonts w:hint="eastAsia"/>
              </w:rPr>
              <w:t>]</w:t>
            </w:r>
          </w:p>
          <w:p w14:paraId="37025B19"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t>、</w:t>
            </w:r>
            <w:r>
              <w:rPr>
                <w:rFonts w:hint="eastAsia"/>
              </w:rPr>
              <w:t>重置</w:t>
            </w:r>
            <w:r>
              <w:rPr>
                <w:rFonts w:hint="eastAsia"/>
              </w:rPr>
              <w:t>[</w:t>
            </w:r>
            <w:r>
              <w:rPr>
                <w:rFonts w:hint="eastAsia"/>
              </w:rPr>
              <w:t>按钮</w:t>
            </w:r>
            <w:r>
              <w:rPr>
                <w:rFonts w:hint="eastAsia"/>
              </w:rPr>
              <w:t>]</w:t>
            </w:r>
          </w:p>
        </w:tc>
      </w:tr>
      <w:tr w:rsidR="00DC1257" w14:paraId="2F2D0327" w14:textId="77777777" w:rsidTr="00DC1257">
        <w:trPr>
          <w:trHeight w:val="225"/>
          <w:trPrChange w:id="1412" w:author="lenovo" w:date="2016-06-22T10:14:00Z">
            <w:trPr>
              <w:trHeight w:val="225"/>
            </w:trPr>
          </w:trPrChange>
        </w:trPr>
        <w:tc>
          <w:tcPr>
            <w:tcW w:w="1361" w:type="dxa"/>
            <w:shd w:val="clear" w:color="auto" w:fill="D9D9D9"/>
            <w:tcPrChange w:id="1413" w:author="lenovo" w:date="2016-06-22T10:14:00Z">
              <w:tcPr>
                <w:tcW w:w="1985" w:type="dxa"/>
                <w:shd w:val="clear" w:color="auto" w:fill="D9D9D9"/>
              </w:tcPr>
            </w:tcPrChange>
          </w:tcPr>
          <w:p w14:paraId="3AB5D010" w14:textId="77777777" w:rsidR="00DC1257" w:rsidRDefault="007579A1">
            <w:pPr>
              <w:spacing w:line="360" w:lineRule="atLeast"/>
              <w:rPr>
                <w:szCs w:val="21"/>
              </w:rPr>
            </w:pPr>
            <w:r>
              <w:rPr>
                <w:rFonts w:hint="eastAsia"/>
                <w:szCs w:val="21"/>
              </w:rPr>
              <w:t>页面输出</w:t>
            </w:r>
          </w:p>
        </w:tc>
        <w:tc>
          <w:tcPr>
            <w:tcW w:w="7143" w:type="dxa"/>
            <w:tcPrChange w:id="1414" w:author="lenovo" w:date="2016-06-22T10:14:00Z">
              <w:tcPr>
                <w:tcW w:w="7087" w:type="dxa"/>
              </w:tcPr>
            </w:tcPrChange>
          </w:tcPr>
          <w:p w14:paraId="6BFBB89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案件信息</w:t>
            </w:r>
            <w:del w:id="1415" w:author="lenovo" w:date="2016-06-22T14:33:00Z">
              <w:r>
                <w:rPr>
                  <w:rFonts w:hint="eastAsia"/>
                </w:rPr>
                <w:delText>[</w:delText>
              </w:r>
              <w:r>
                <w:rPr>
                  <w:rFonts w:hint="eastAsia"/>
                </w:rPr>
                <w:delText>列表</w:delText>
              </w:r>
              <w:r>
                <w:rPr>
                  <w:rFonts w:hint="eastAsia"/>
                </w:rPr>
                <w:delText>]</w:delText>
              </w:r>
            </w:del>
            <w:r>
              <w:rPr>
                <w:rFonts w:hint="eastAsia"/>
              </w:rPr>
              <w:t>：</w:t>
            </w:r>
          </w:p>
          <w:p w14:paraId="32E4B32C" w14:textId="77777777" w:rsidR="00DC1257" w:rsidRDefault="007579A1">
            <w:pPr>
              <w:spacing w:line="360" w:lineRule="atLeast"/>
              <w:ind w:firstLineChars="200" w:firstLine="420"/>
            </w:pPr>
            <w:r>
              <w:rPr>
                <w:rFonts w:hint="eastAsia"/>
              </w:rPr>
              <w:t>案件状态名称，案件状态代码，案件状态类别，</w:t>
            </w:r>
            <w:proofErr w:type="gramStart"/>
            <w:r>
              <w:rPr>
                <w:rFonts w:hAnsi="宋体" w:hint="eastAsia"/>
                <w:szCs w:val="21"/>
              </w:rPr>
              <w:t>是否案调</w:t>
            </w:r>
            <w:proofErr w:type="gramEnd"/>
            <w:r>
              <w:rPr>
                <w:rFonts w:hAnsi="宋体" w:hint="eastAsia"/>
                <w:szCs w:val="21"/>
              </w:rPr>
              <w:t>，</w:t>
            </w:r>
            <w:r>
              <w:rPr>
                <w:rFonts w:hint="eastAsia"/>
              </w:rPr>
              <w:t>案件状态描述，优先级，</w:t>
            </w:r>
            <w:r>
              <w:rPr>
                <w:rFonts w:hAnsi="宋体" w:hint="eastAsia"/>
                <w:szCs w:val="21"/>
              </w:rPr>
              <w:t>操作：编辑</w:t>
            </w:r>
            <w:r>
              <w:rPr>
                <w:rFonts w:hAnsi="宋体" w:hint="eastAsia"/>
                <w:szCs w:val="21"/>
              </w:rPr>
              <w:t>[</w:t>
            </w:r>
            <w:del w:id="1416" w:author="lenovo" w:date="2016-06-22T14:34: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、删除</w:t>
            </w:r>
            <w:r>
              <w:rPr>
                <w:rFonts w:hAnsi="宋体" w:hint="eastAsia"/>
                <w:szCs w:val="21"/>
              </w:rPr>
              <w:t>[</w:t>
            </w:r>
            <w:del w:id="1417" w:author="lenovo" w:date="2016-06-22T14:34: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w:t>
            </w:r>
          </w:p>
          <w:p w14:paraId="0ABA7BD3" w14:textId="77777777" w:rsidR="00DC1257" w:rsidRDefault="007579A1">
            <w:pPr>
              <w:spacing w:line="360" w:lineRule="atLeast"/>
              <w:ind w:firstLineChars="200" w:firstLine="420"/>
              <w:rPr>
                <w:color w:val="FF0000"/>
              </w:rPr>
            </w:pPr>
            <w:r>
              <w:rPr>
                <w:rFonts w:hAnsi="宋体" w:hint="eastAsia"/>
                <w:szCs w:val="21"/>
              </w:rPr>
              <w:t>新增</w:t>
            </w:r>
            <w:r>
              <w:rPr>
                <w:rFonts w:hAnsi="宋体" w:hint="eastAsia"/>
                <w:szCs w:val="21"/>
              </w:rPr>
              <w:t>[</w:t>
            </w:r>
            <w:r>
              <w:rPr>
                <w:rFonts w:hAnsi="宋体" w:hint="eastAsia"/>
                <w:szCs w:val="21"/>
              </w:rPr>
              <w:t>按钮</w:t>
            </w:r>
            <w:r>
              <w:rPr>
                <w:rFonts w:hAnsi="宋体" w:hint="eastAsia"/>
                <w:szCs w:val="21"/>
              </w:rPr>
              <w:t>]</w:t>
            </w:r>
          </w:p>
        </w:tc>
      </w:tr>
      <w:tr w:rsidR="00DC1257" w14:paraId="3E2F7EB8" w14:textId="77777777" w:rsidTr="00DC1257">
        <w:trPr>
          <w:trHeight w:val="225"/>
          <w:trPrChange w:id="1418" w:author="lenovo" w:date="2016-06-22T10:14:00Z">
            <w:trPr>
              <w:trHeight w:val="225"/>
            </w:trPr>
          </w:trPrChange>
        </w:trPr>
        <w:tc>
          <w:tcPr>
            <w:tcW w:w="1361" w:type="dxa"/>
            <w:shd w:val="clear" w:color="auto" w:fill="D9D9D9"/>
            <w:tcPrChange w:id="1419" w:author="lenovo" w:date="2016-06-22T10:14:00Z">
              <w:tcPr>
                <w:tcW w:w="1985" w:type="dxa"/>
                <w:shd w:val="clear" w:color="auto" w:fill="D9D9D9"/>
              </w:tcPr>
            </w:tcPrChange>
          </w:tcPr>
          <w:p w14:paraId="6CDEBD2A" w14:textId="77777777" w:rsidR="00DC1257" w:rsidRDefault="007579A1">
            <w:pPr>
              <w:spacing w:line="360" w:lineRule="atLeast"/>
              <w:rPr>
                <w:szCs w:val="21"/>
              </w:rPr>
            </w:pPr>
            <w:r>
              <w:rPr>
                <w:rFonts w:hint="eastAsia"/>
                <w:szCs w:val="21"/>
              </w:rPr>
              <w:lastRenderedPageBreak/>
              <w:t>参考画面</w:t>
            </w:r>
          </w:p>
        </w:tc>
        <w:tc>
          <w:tcPr>
            <w:tcW w:w="7143" w:type="dxa"/>
            <w:tcPrChange w:id="1420" w:author="lenovo" w:date="2016-06-22T10:14:00Z">
              <w:tcPr>
                <w:tcW w:w="7087" w:type="dxa"/>
              </w:tcPr>
            </w:tcPrChange>
          </w:tcPr>
          <w:p w14:paraId="380BF7D5" w14:textId="77777777" w:rsidR="00DC1257" w:rsidRDefault="0023358B">
            <w:pPr>
              <w:widowControl/>
              <w:overflowPunct w:val="0"/>
              <w:autoSpaceDE w:val="0"/>
              <w:autoSpaceDN w:val="0"/>
              <w:adjustRightInd w:val="0"/>
              <w:spacing w:after="100" w:line="360" w:lineRule="atLeast"/>
              <w:textAlignment w:val="baseline"/>
            </w:pPr>
            <w:ins w:id="1421" w:author="lenovo" w:date="2016-06-22T14:34:00Z">
              <w:r>
                <w:rPr>
                  <w:noProof/>
                </w:rPr>
                <w:drawing>
                  <wp:inline distT="0" distB="0" distL="114300" distR="114300" wp14:anchorId="591B400F" wp14:editId="05755F96">
                    <wp:extent cx="4387215" cy="1494155"/>
                    <wp:effectExtent l="0" t="0" r="13335" b="1079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9" cstate="print"/>
                            <a:stretch>
                              <a:fillRect/>
                            </a:stretch>
                          </pic:blipFill>
                          <pic:spPr>
                            <a:xfrm>
                              <a:off x="0" y="0"/>
                              <a:ext cx="4387215" cy="1494155"/>
                            </a:xfrm>
                            <a:prstGeom prst="rect">
                              <a:avLst/>
                            </a:prstGeom>
                            <a:noFill/>
                            <a:ln w="9525">
                              <a:noFill/>
                            </a:ln>
                          </pic:spPr>
                        </pic:pic>
                      </a:graphicData>
                    </a:graphic>
                  </wp:inline>
                </w:drawing>
              </w:r>
            </w:ins>
          </w:p>
        </w:tc>
      </w:tr>
      <w:tr w:rsidR="00DC1257" w14:paraId="357838A4" w14:textId="77777777" w:rsidTr="00DC1257">
        <w:trPr>
          <w:trHeight w:val="225"/>
          <w:trPrChange w:id="1422" w:author="lenovo" w:date="2016-06-22T10:14:00Z">
            <w:trPr>
              <w:trHeight w:val="225"/>
            </w:trPr>
          </w:trPrChange>
        </w:trPr>
        <w:tc>
          <w:tcPr>
            <w:tcW w:w="1361" w:type="dxa"/>
            <w:shd w:val="clear" w:color="auto" w:fill="D9D9D9"/>
            <w:tcPrChange w:id="1423" w:author="lenovo" w:date="2016-06-22T10:14:00Z">
              <w:tcPr>
                <w:tcW w:w="1985" w:type="dxa"/>
                <w:shd w:val="clear" w:color="auto" w:fill="D9D9D9"/>
              </w:tcPr>
            </w:tcPrChange>
          </w:tcPr>
          <w:p w14:paraId="3F1D389A" w14:textId="77777777" w:rsidR="00DC1257" w:rsidRDefault="007579A1">
            <w:pPr>
              <w:spacing w:line="360" w:lineRule="atLeast"/>
              <w:rPr>
                <w:szCs w:val="21"/>
              </w:rPr>
            </w:pPr>
            <w:r>
              <w:rPr>
                <w:rFonts w:hint="eastAsia"/>
                <w:szCs w:val="21"/>
              </w:rPr>
              <w:t>业务规则</w:t>
            </w:r>
          </w:p>
        </w:tc>
        <w:tc>
          <w:tcPr>
            <w:tcW w:w="7143" w:type="dxa"/>
            <w:tcPrChange w:id="1424" w:author="lenovo" w:date="2016-06-22T10:14:00Z">
              <w:tcPr>
                <w:tcW w:w="7087" w:type="dxa"/>
              </w:tcPr>
            </w:tcPrChange>
          </w:tcPr>
          <w:p w14:paraId="5F114B07" w14:textId="77777777" w:rsidR="00DC1257" w:rsidRDefault="00DC1257">
            <w:pPr>
              <w:widowControl/>
              <w:overflowPunct w:val="0"/>
              <w:autoSpaceDE w:val="0"/>
              <w:autoSpaceDN w:val="0"/>
              <w:adjustRightInd w:val="0"/>
              <w:spacing w:after="100" w:line="360" w:lineRule="atLeast"/>
              <w:jc w:val="left"/>
              <w:textAlignment w:val="baseline"/>
              <w:rPr>
                <w:rFonts w:hAnsi="宋体"/>
                <w:szCs w:val="21"/>
              </w:rPr>
            </w:pPr>
          </w:p>
        </w:tc>
      </w:tr>
      <w:tr w:rsidR="00DC1257" w14:paraId="4079A919" w14:textId="77777777" w:rsidTr="00DC1257">
        <w:trPr>
          <w:trHeight w:val="225"/>
          <w:trPrChange w:id="1425" w:author="lenovo" w:date="2016-06-22T10:14:00Z">
            <w:trPr>
              <w:trHeight w:val="225"/>
            </w:trPr>
          </w:trPrChange>
        </w:trPr>
        <w:tc>
          <w:tcPr>
            <w:tcW w:w="1361" w:type="dxa"/>
            <w:shd w:val="clear" w:color="auto" w:fill="D9D9D9"/>
            <w:tcPrChange w:id="1426" w:author="lenovo" w:date="2016-06-22T10:14:00Z">
              <w:tcPr>
                <w:tcW w:w="1985" w:type="dxa"/>
                <w:shd w:val="clear" w:color="auto" w:fill="D9D9D9"/>
              </w:tcPr>
            </w:tcPrChange>
          </w:tcPr>
          <w:p w14:paraId="6021B109" w14:textId="77777777" w:rsidR="00DC1257" w:rsidRDefault="007579A1">
            <w:pPr>
              <w:spacing w:line="360" w:lineRule="atLeast"/>
              <w:rPr>
                <w:rFonts w:hAnsi="宋体"/>
                <w:szCs w:val="21"/>
              </w:rPr>
            </w:pPr>
            <w:r>
              <w:rPr>
                <w:rFonts w:hAnsi="宋体" w:hint="eastAsia"/>
                <w:szCs w:val="21"/>
              </w:rPr>
              <w:t>备注</w:t>
            </w:r>
          </w:p>
        </w:tc>
        <w:tc>
          <w:tcPr>
            <w:tcW w:w="7143" w:type="dxa"/>
            <w:tcPrChange w:id="1427" w:author="lenovo" w:date="2016-06-22T10:14:00Z">
              <w:tcPr>
                <w:tcW w:w="7087" w:type="dxa"/>
              </w:tcPr>
            </w:tcPrChange>
          </w:tcPr>
          <w:p w14:paraId="07918EB9" w14:textId="77777777" w:rsidR="00DC1257" w:rsidRDefault="007579A1">
            <w:pPr>
              <w:widowControl/>
              <w:numPr>
                <w:ilvl w:val="0"/>
                <w:numId w:val="26"/>
              </w:numPr>
              <w:overflowPunct w:val="0"/>
              <w:autoSpaceDE w:val="0"/>
              <w:autoSpaceDN w:val="0"/>
              <w:adjustRightInd w:val="0"/>
              <w:spacing w:after="100" w:line="360" w:lineRule="atLeast"/>
              <w:textAlignment w:val="baseline"/>
              <w:rPr>
                <w:ins w:id="1428" w:author="lenovo" w:date="2016-06-22T14:35:00Z"/>
              </w:rPr>
            </w:pPr>
            <w:r>
              <w:rPr>
                <w:rFonts w:hint="eastAsia"/>
              </w:rPr>
              <w:t>点击查询</w:t>
            </w:r>
            <w:ins w:id="1429" w:author="lenovo" w:date="2016-06-22T14:35:00Z">
              <w:r>
                <w:rPr>
                  <w:rFonts w:hint="eastAsia"/>
                </w:rPr>
                <w:t>[</w:t>
              </w:r>
            </w:ins>
            <w:del w:id="1430" w:author="lenovo" w:date="2016-06-22T14:35:00Z">
              <w:r>
                <w:rPr>
                  <w:rFonts w:hint="eastAsia"/>
                </w:rPr>
                <w:delText>【</w:delText>
              </w:r>
            </w:del>
            <w:r>
              <w:rPr>
                <w:rFonts w:hint="eastAsia"/>
              </w:rPr>
              <w:t>按钮</w:t>
            </w:r>
            <w:ins w:id="1431" w:author="lenovo" w:date="2016-06-22T14:35:00Z">
              <w:r>
                <w:rPr>
                  <w:rFonts w:hint="eastAsia"/>
                </w:rPr>
                <w:t>]</w:t>
              </w:r>
            </w:ins>
            <w:del w:id="1432" w:author="lenovo" w:date="2016-06-22T14:35:00Z">
              <w:r>
                <w:rPr>
                  <w:rFonts w:hint="eastAsia"/>
                </w:rPr>
                <w:delText>】</w:delText>
              </w:r>
            </w:del>
            <w:r>
              <w:rPr>
                <w:rFonts w:hint="eastAsia"/>
              </w:rPr>
              <w:t>，系统根据查询条件查询案件状态信息，显示在结果列表中；</w:t>
            </w:r>
          </w:p>
          <w:p w14:paraId="761D0A9F" w14:textId="77777777" w:rsidR="00DC1257" w:rsidRDefault="007579A1">
            <w:pPr>
              <w:widowControl/>
              <w:numPr>
                <w:ilvl w:val="0"/>
                <w:numId w:val="26"/>
              </w:numPr>
              <w:overflowPunct w:val="0"/>
              <w:autoSpaceDE w:val="0"/>
              <w:autoSpaceDN w:val="0"/>
              <w:adjustRightInd w:val="0"/>
              <w:spacing w:after="100" w:line="360" w:lineRule="atLeast"/>
              <w:textAlignment w:val="baseline"/>
            </w:pPr>
            <w:r>
              <w:rPr>
                <w:rFonts w:hint="eastAsia"/>
              </w:rPr>
              <w:t>点击重置</w:t>
            </w:r>
            <w:ins w:id="1433" w:author="lenovo" w:date="2016-06-22T14:35:00Z">
              <w:r>
                <w:rPr>
                  <w:rFonts w:hint="eastAsia"/>
                </w:rPr>
                <w:t>[</w:t>
              </w:r>
            </w:ins>
            <w:del w:id="1434" w:author="lenovo" w:date="2016-06-22T14:35:00Z">
              <w:r>
                <w:rPr>
                  <w:rFonts w:hint="eastAsia"/>
                </w:rPr>
                <w:delText>【</w:delText>
              </w:r>
            </w:del>
            <w:r>
              <w:rPr>
                <w:rFonts w:hint="eastAsia"/>
              </w:rPr>
              <w:t>按钮</w:t>
            </w:r>
            <w:ins w:id="1435" w:author="lenovo" w:date="2016-06-22T14:35:00Z">
              <w:r>
                <w:rPr>
                  <w:rFonts w:hint="eastAsia"/>
                </w:rPr>
                <w:t>]</w:t>
              </w:r>
            </w:ins>
            <w:del w:id="1436" w:author="lenovo" w:date="2016-06-22T14:35:00Z">
              <w:r>
                <w:rPr>
                  <w:rFonts w:hint="eastAsia"/>
                </w:rPr>
                <w:delText>】</w:delText>
              </w:r>
            </w:del>
            <w:r>
              <w:rPr>
                <w:rFonts w:hint="eastAsia"/>
              </w:rPr>
              <w:t>，清空查询条件输入信息</w:t>
            </w:r>
          </w:p>
          <w:p w14:paraId="532D7789" w14:textId="77777777" w:rsidR="00DC1257" w:rsidRDefault="007579A1">
            <w:pPr>
              <w:widowControl/>
              <w:numPr>
                <w:ilvl w:val="0"/>
                <w:numId w:val="26"/>
              </w:numPr>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del w:id="1437" w:author="lenovo" w:date="2016-06-22T14:35:00Z">
              <w:r>
                <w:rPr>
                  <w:rFonts w:hint="eastAsia"/>
                </w:rPr>
                <w:delText>超</w:delText>
              </w:r>
            </w:del>
            <w:r>
              <w:rPr>
                <w:rFonts w:hint="eastAsia"/>
              </w:rPr>
              <w:t>链接</w:t>
            </w:r>
            <w:r>
              <w:rPr>
                <w:rFonts w:hint="eastAsia"/>
              </w:rPr>
              <w:t>]</w:t>
            </w:r>
            <w:r>
              <w:rPr>
                <w:rFonts w:hint="eastAsia"/>
              </w:rPr>
              <w:t>，页面跳转到案件状态编辑页面，参见</w:t>
            </w:r>
            <w:r>
              <w:rPr>
                <w:rFonts w:hint="eastAsia"/>
              </w:rPr>
              <w:t xml:space="preserve"> </w:t>
            </w:r>
            <w:r>
              <w:rPr>
                <w:rFonts w:hint="eastAsia"/>
              </w:rPr>
              <w:t>“</w:t>
            </w:r>
            <w:ins w:id="1438" w:author="lenovo" w:date="2016-06-22T14:36:00Z">
              <w:r w:rsidR="00E21B5E">
                <w:rPr>
                  <w:rFonts w:hint="eastAsia"/>
                </w:rPr>
                <w:fldChar w:fldCharType="begin"/>
              </w:r>
              <w:r>
                <w:rPr>
                  <w:rFonts w:hint="eastAsia"/>
                </w:rPr>
                <w:instrText xml:space="preserve"> REF _Toc15212 \h </w:instrText>
              </w:r>
            </w:ins>
            <w:r w:rsidR="00E21B5E">
              <w:rPr>
                <w:rFonts w:hint="eastAsia"/>
              </w:rPr>
            </w:r>
            <w:ins w:id="1439" w:author="lenovo" w:date="2016-06-22T14:36:00Z">
              <w:r w:rsidR="00E21B5E">
                <w:rPr>
                  <w:rFonts w:hint="eastAsia"/>
                </w:rPr>
                <w:fldChar w:fldCharType="separate"/>
              </w:r>
              <w:r>
                <w:rPr>
                  <w:rFonts w:hint="eastAsia"/>
                </w:rPr>
                <w:t>风险等级编辑</w:t>
              </w:r>
              <w:r w:rsidR="00E21B5E">
                <w:rPr>
                  <w:rFonts w:hint="eastAsia"/>
                </w:rPr>
                <w:fldChar w:fldCharType="end"/>
              </w:r>
            </w:ins>
            <w:del w:id="1440" w:author="lenovo" w:date="2016-06-22T14:36:00Z">
              <w:r>
                <w:rPr>
                  <w:rFonts w:hint="eastAsia"/>
                </w:rPr>
                <w:delText>章节</w:delText>
              </w:r>
              <w:r>
                <w:rPr>
                  <w:rFonts w:hint="eastAsia"/>
                </w:rPr>
                <w:delText xml:space="preserve"> 4.4.3 </w:delText>
              </w:r>
              <w:r>
                <w:rPr>
                  <w:rFonts w:hint="eastAsia"/>
                </w:rPr>
                <w:delText>案件状态编辑</w:delText>
              </w:r>
            </w:del>
            <w:r>
              <w:rPr>
                <w:rFonts w:hint="eastAsia"/>
              </w:rPr>
              <w:t>”</w:t>
            </w:r>
          </w:p>
          <w:p w14:paraId="124FB3B1" w14:textId="77777777" w:rsidR="00DC1257" w:rsidRDefault="007579A1">
            <w:pPr>
              <w:widowControl/>
              <w:numPr>
                <w:ilvl w:val="0"/>
                <w:numId w:val="26"/>
              </w:numPr>
              <w:overflowPunct w:val="0"/>
              <w:autoSpaceDE w:val="0"/>
              <w:autoSpaceDN w:val="0"/>
              <w:adjustRightInd w:val="0"/>
              <w:spacing w:after="100" w:line="360" w:lineRule="atLeast"/>
              <w:textAlignment w:val="baseline"/>
              <w:rPr>
                <w:rFonts w:hAnsi="宋体"/>
                <w:szCs w:val="21"/>
              </w:rPr>
            </w:pPr>
            <w:r>
              <w:rPr>
                <w:rFonts w:hint="eastAsia"/>
              </w:rPr>
              <w:t>点击新增</w:t>
            </w:r>
            <w:ins w:id="1441" w:author="lenovo" w:date="2016-06-22T14:35:00Z">
              <w:r>
                <w:rPr>
                  <w:rFonts w:hint="eastAsia"/>
                </w:rPr>
                <w:t>[</w:t>
              </w:r>
            </w:ins>
            <w:del w:id="1442" w:author="lenovo" w:date="2016-06-22T14:35:00Z">
              <w:r>
                <w:rPr>
                  <w:rFonts w:hint="eastAsia"/>
                </w:rPr>
                <w:delText>【</w:delText>
              </w:r>
            </w:del>
            <w:r>
              <w:rPr>
                <w:rFonts w:hint="eastAsia"/>
              </w:rPr>
              <w:t>按钮</w:t>
            </w:r>
            <w:ins w:id="1443" w:author="lenovo" w:date="2016-06-22T14:35:00Z">
              <w:r>
                <w:rPr>
                  <w:rFonts w:hint="eastAsia"/>
                </w:rPr>
                <w:t>]</w:t>
              </w:r>
            </w:ins>
            <w:del w:id="1444" w:author="lenovo" w:date="2016-06-22T14:35:00Z">
              <w:r>
                <w:rPr>
                  <w:rFonts w:hint="eastAsia"/>
                </w:rPr>
                <w:delText>】</w:delText>
              </w:r>
            </w:del>
            <w:r>
              <w:rPr>
                <w:rFonts w:hint="eastAsia"/>
              </w:rPr>
              <w:t>，页面跳转到案件状态新增页面，参见</w:t>
            </w:r>
            <w:r>
              <w:rPr>
                <w:rFonts w:hint="eastAsia"/>
              </w:rPr>
              <w:t xml:space="preserve"> </w:t>
            </w:r>
            <w:r>
              <w:rPr>
                <w:rFonts w:hint="eastAsia"/>
              </w:rPr>
              <w:t>“</w:t>
            </w:r>
            <w:ins w:id="1445" w:author="lenovo" w:date="2016-06-22T14:36:00Z">
              <w:r w:rsidR="00E21B5E">
                <w:rPr>
                  <w:rFonts w:hint="eastAsia"/>
                </w:rPr>
                <w:fldChar w:fldCharType="begin"/>
              </w:r>
              <w:r>
                <w:rPr>
                  <w:rFonts w:hint="eastAsia"/>
                </w:rPr>
                <w:instrText xml:space="preserve"> REF _Toc1164 \h </w:instrText>
              </w:r>
            </w:ins>
            <w:r w:rsidR="00E21B5E">
              <w:rPr>
                <w:rFonts w:hint="eastAsia"/>
              </w:rPr>
            </w:r>
            <w:ins w:id="1446" w:author="lenovo" w:date="2016-06-22T14:36:00Z">
              <w:r w:rsidR="00E21B5E">
                <w:rPr>
                  <w:rFonts w:hint="eastAsia"/>
                </w:rPr>
                <w:fldChar w:fldCharType="separate"/>
              </w:r>
              <w:r>
                <w:rPr>
                  <w:rFonts w:hint="eastAsia"/>
                </w:rPr>
                <w:t>风险等级新增</w:t>
              </w:r>
              <w:r w:rsidR="00E21B5E">
                <w:rPr>
                  <w:rFonts w:hint="eastAsia"/>
                </w:rPr>
                <w:fldChar w:fldCharType="end"/>
              </w:r>
            </w:ins>
            <w:del w:id="1447" w:author="lenovo" w:date="2016-06-22T14:36:00Z">
              <w:r>
                <w:rPr>
                  <w:rFonts w:hint="eastAsia"/>
                </w:rPr>
                <w:delText>章节</w:delText>
              </w:r>
              <w:r>
                <w:rPr>
                  <w:rFonts w:hint="eastAsia"/>
                </w:rPr>
                <w:delText xml:space="preserve"> 4.4.2 </w:delText>
              </w:r>
              <w:r>
                <w:rPr>
                  <w:rFonts w:hint="eastAsia"/>
                </w:rPr>
                <w:delText>案件状态新增</w:delText>
              </w:r>
            </w:del>
            <w:r>
              <w:rPr>
                <w:rFonts w:hint="eastAsia"/>
              </w:rPr>
              <w:t>”</w:t>
            </w:r>
          </w:p>
          <w:p w14:paraId="16AD3684" w14:textId="77777777" w:rsidR="00DC1257" w:rsidRDefault="007579A1">
            <w:pPr>
              <w:widowControl/>
              <w:numPr>
                <w:ilvl w:val="0"/>
                <w:numId w:val="26"/>
              </w:numPr>
              <w:overflowPunct w:val="0"/>
              <w:autoSpaceDE w:val="0"/>
              <w:autoSpaceDN w:val="0"/>
              <w:adjustRightInd w:val="0"/>
              <w:spacing w:after="100" w:line="360" w:lineRule="atLeast"/>
              <w:textAlignment w:val="baseline"/>
              <w:rPr>
                <w:rFonts w:hAnsi="宋体"/>
                <w:szCs w:val="21"/>
              </w:rPr>
            </w:pPr>
            <w:r>
              <w:rPr>
                <w:rFonts w:hint="eastAsia"/>
              </w:rPr>
              <w:t>点击</w:t>
            </w:r>
            <w:r>
              <w:rPr>
                <w:rFonts w:hint="eastAsia"/>
                <w:u w:val="single"/>
              </w:rPr>
              <w:t>删除</w:t>
            </w:r>
            <w:r>
              <w:rPr>
                <w:rFonts w:hint="eastAsia"/>
              </w:rPr>
              <w:t>[</w:t>
            </w:r>
            <w:del w:id="1448" w:author="lenovo" w:date="2016-06-22T14:35:00Z">
              <w:r>
                <w:rPr>
                  <w:rFonts w:hint="eastAsia"/>
                </w:rPr>
                <w:delText>超</w:delText>
              </w:r>
            </w:del>
            <w:r>
              <w:rPr>
                <w:rFonts w:hint="eastAsia"/>
              </w:rPr>
              <w:t>链接</w:t>
            </w:r>
            <w:r>
              <w:rPr>
                <w:rFonts w:hint="eastAsia"/>
              </w:rPr>
              <w:t>]</w:t>
            </w:r>
            <w:r>
              <w:rPr>
                <w:rFonts w:hint="eastAsia"/>
              </w:rPr>
              <w:t>，系统提示确认后删除该条记录。</w:t>
            </w:r>
          </w:p>
          <w:p w14:paraId="0E1115B0" w14:textId="77777777" w:rsidR="00DC1257" w:rsidRDefault="007579A1">
            <w:pPr>
              <w:widowControl/>
              <w:numPr>
                <w:ilvl w:val="0"/>
                <w:numId w:val="26"/>
              </w:numPr>
              <w:overflowPunct w:val="0"/>
              <w:autoSpaceDE w:val="0"/>
              <w:autoSpaceDN w:val="0"/>
              <w:adjustRightInd w:val="0"/>
              <w:spacing w:after="100" w:line="360" w:lineRule="atLeast"/>
              <w:textAlignment w:val="baseline"/>
              <w:rPr>
                <w:rFonts w:hAnsi="宋体"/>
                <w:szCs w:val="21"/>
              </w:rPr>
            </w:pPr>
            <w:r>
              <w:rPr>
                <w:rFonts w:hint="eastAsia"/>
              </w:rPr>
              <w:t>各字段长度控制详见数据库设计。</w:t>
            </w:r>
          </w:p>
        </w:tc>
      </w:tr>
    </w:tbl>
    <w:p w14:paraId="16590BB6" w14:textId="77777777" w:rsidR="00DC1257" w:rsidRDefault="00DC1257"/>
    <w:p w14:paraId="7123009C" w14:textId="77777777" w:rsidR="00DC1257" w:rsidRDefault="007579A1">
      <w:pPr>
        <w:pStyle w:val="3"/>
        <w:numPr>
          <w:ilvl w:val="2"/>
          <w:numId w:val="1"/>
        </w:numPr>
        <w:rPr>
          <w:rFonts w:ascii="黑体" w:eastAsia="黑体"/>
          <w:sz w:val="24"/>
          <w:szCs w:val="24"/>
        </w:rPr>
      </w:pPr>
      <w:bookmarkStart w:id="1449" w:name="_Ref262495544"/>
      <w:bookmarkStart w:id="1450" w:name="_Toc21140"/>
      <w:r>
        <w:rPr>
          <w:rFonts w:ascii="黑体" w:eastAsia="黑体" w:hint="eastAsia"/>
          <w:sz w:val="24"/>
          <w:szCs w:val="24"/>
        </w:rPr>
        <w:t>案件状态</w:t>
      </w:r>
      <w:bookmarkEnd w:id="1449"/>
      <w:r>
        <w:rPr>
          <w:rFonts w:ascii="黑体" w:eastAsia="黑体" w:hint="eastAsia"/>
          <w:sz w:val="24"/>
          <w:szCs w:val="24"/>
        </w:rPr>
        <w:t>新增</w:t>
      </w:r>
      <w:bookmarkEnd w:id="1450"/>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451"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452">
          <w:tblGrid>
            <w:gridCol w:w="1985"/>
            <w:gridCol w:w="7087"/>
          </w:tblGrid>
        </w:tblGridChange>
      </w:tblGrid>
      <w:tr w:rsidR="00DC1257" w14:paraId="44433C23" w14:textId="77777777" w:rsidTr="00DC1257">
        <w:trPr>
          <w:trHeight w:val="463"/>
          <w:trPrChange w:id="1453" w:author="lenovo" w:date="2016-06-22T10:14:00Z">
            <w:trPr>
              <w:trHeight w:val="463"/>
            </w:trPr>
          </w:trPrChange>
        </w:trPr>
        <w:tc>
          <w:tcPr>
            <w:tcW w:w="1361" w:type="dxa"/>
            <w:shd w:val="clear" w:color="auto" w:fill="D9D9D9"/>
            <w:tcPrChange w:id="1454" w:author="lenovo" w:date="2016-06-22T10:14:00Z">
              <w:tcPr>
                <w:tcW w:w="1985" w:type="dxa"/>
                <w:shd w:val="clear" w:color="auto" w:fill="D9D9D9"/>
              </w:tcPr>
            </w:tcPrChange>
          </w:tcPr>
          <w:p w14:paraId="66DB430D" w14:textId="77777777" w:rsidR="00DC1257" w:rsidRDefault="007579A1">
            <w:pPr>
              <w:spacing w:line="360" w:lineRule="atLeast"/>
              <w:rPr>
                <w:szCs w:val="21"/>
              </w:rPr>
            </w:pPr>
            <w:r>
              <w:rPr>
                <w:rFonts w:hint="eastAsia"/>
                <w:szCs w:val="21"/>
              </w:rPr>
              <w:t>功能概述</w:t>
            </w:r>
          </w:p>
        </w:tc>
        <w:tc>
          <w:tcPr>
            <w:tcW w:w="7143" w:type="dxa"/>
            <w:tcPrChange w:id="1455" w:author="lenovo" w:date="2016-06-22T10:14:00Z">
              <w:tcPr>
                <w:tcW w:w="7087" w:type="dxa"/>
              </w:tcPr>
            </w:tcPrChange>
          </w:tcPr>
          <w:p w14:paraId="04A83699" w14:textId="77777777" w:rsidR="00DC1257" w:rsidRDefault="007579A1">
            <w:pPr>
              <w:spacing w:line="360" w:lineRule="atLeast"/>
            </w:pPr>
            <w:r>
              <w:rPr>
                <w:rFonts w:hint="eastAsia"/>
              </w:rPr>
              <w:t>案件状态新增</w:t>
            </w:r>
          </w:p>
        </w:tc>
      </w:tr>
      <w:tr w:rsidR="00DC1257" w14:paraId="158A288B" w14:textId="77777777" w:rsidTr="00DC1257">
        <w:trPr>
          <w:trHeight w:val="463"/>
          <w:trPrChange w:id="1456" w:author="lenovo" w:date="2016-06-22T10:14:00Z">
            <w:trPr>
              <w:trHeight w:val="463"/>
            </w:trPr>
          </w:trPrChange>
        </w:trPr>
        <w:tc>
          <w:tcPr>
            <w:tcW w:w="1361" w:type="dxa"/>
            <w:shd w:val="clear" w:color="auto" w:fill="D9D9D9"/>
            <w:tcPrChange w:id="1457" w:author="lenovo" w:date="2016-06-22T10:14:00Z">
              <w:tcPr>
                <w:tcW w:w="1985" w:type="dxa"/>
                <w:shd w:val="clear" w:color="auto" w:fill="D9D9D9"/>
              </w:tcPr>
            </w:tcPrChange>
          </w:tcPr>
          <w:p w14:paraId="6266D92A" w14:textId="77777777" w:rsidR="00DC1257" w:rsidRDefault="007579A1">
            <w:pPr>
              <w:spacing w:line="360" w:lineRule="atLeast"/>
              <w:rPr>
                <w:szCs w:val="21"/>
              </w:rPr>
            </w:pPr>
            <w:r>
              <w:rPr>
                <w:rFonts w:hint="eastAsia"/>
                <w:szCs w:val="21"/>
              </w:rPr>
              <w:t>页面输入</w:t>
            </w:r>
          </w:p>
        </w:tc>
        <w:tc>
          <w:tcPr>
            <w:tcW w:w="7143" w:type="dxa"/>
            <w:tcPrChange w:id="1458" w:author="lenovo" w:date="2016-06-22T10:14:00Z">
              <w:tcPr>
                <w:tcW w:w="7087" w:type="dxa"/>
              </w:tcPr>
            </w:tcPrChange>
          </w:tcPr>
          <w:p w14:paraId="1EA600EB"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617DF6FC"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案件状态名称</w:t>
            </w:r>
            <w:r>
              <w:rPr>
                <w:rFonts w:hint="eastAsia"/>
              </w:rPr>
              <w:t>[</w:t>
            </w:r>
            <w:r>
              <w:rPr>
                <w:rFonts w:hint="eastAsia"/>
              </w:rPr>
              <w:t>必填输入框</w:t>
            </w:r>
            <w:r>
              <w:rPr>
                <w:rFonts w:hint="eastAsia"/>
              </w:rPr>
              <w:t>]</w:t>
            </w:r>
            <w:r>
              <w:rPr>
                <w:rFonts w:hint="eastAsia"/>
              </w:rPr>
              <w:t>，案件状态代码</w:t>
            </w:r>
            <w:r>
              <w:rPr>
                <w:rFonts w:hint="eastAsia"/>
              </w:rPr>
              <w:t>[</w:t>
            </w:r>
            <w:r>
              <w:rPr>
                <w:rFonts w:hint="eastAsia"/>
              </w:rPr>
              <w:t>必填输入框</w:t>
            </w:r>
            <w:r>
              <w:rPr>
                <w:rFonts w:hint="eastAsia"/>
              </w:rPr>
              <w:t>]</w:t>
            </w:r>
            <w:r>
              <w:rPr>
                <w:rFonts w:hint="eastAsia"/>
              </w:rPr>
              <w:t>，案件状态类别</w:t>
            </w:r>
            <w:r>
              <w:rPr>
                <w:rFonts w:hint="eastAsia"/>
              </w:rPr>
              <w:t>[</w:t>
            </w:r>
            <w:r>
              <w:rPr>
                <w:rFonts w:hint="eastAsia"/>
              </w:rPr>
              <w:t>下拉框</w:t>
            </w:r>
            <w:r>
              <w:rPr>
                <w:rFonts w:hint="eastAsia"/>
              </w:rPr>
              <w:t>]</w:t>
            </w:r>
            <w:r>
              <w:rPr>
                <w:rFonts w:hint="eastAsia"/>
              </w:rPr>
              <w:t>、</w:t>
            </w:r>
            <w:proofErr w:type="gramStart"/>
            <w:r>
              <w:rPr>
                <w:rFonts w:hint="eastAsia"/>
              </w:rPr>
              <w:t>是否案调</w:t>
            </w:r>
            <w:proofErr w:type="gramEnd"/>
            <w:r>
              <w:rPr>
                <w:rFonts w:hint="eastAsia"/>
              </w:rPr>
              <w:t>[</w:t>
            </w:r>
            <w:r>
              <w:rPr>
                <w:rFonts w:hint="eastAsia"/>
              </w:rPr>
              <w:t>下拉框</w:t>
            </w:r>
            <w:r>
              <w:rPr>
                <w:rFonts w:hint="eastAsia"/>
              </w:rPr>
              <w:t>]</w:t>
            </w:r>
            <w:r>
              <w:t>，</w:t>
            </w:r>
            <w:r>
              <w:rPr>
                <w:rFonts w:hint="eastAsia"/>
              </w:rPr>
              <w:t>案件状态描述</w:t>
            </w:r>
            <w:r>
              <w:rPr>
                <w:rFonts w:hint="eastAsia"/>
              </w:rPr>
              <w:t>[</w:t>
            </w:r>
            <w:r>
              <w:rPr>
                <w:rFonts w:hint="eastAsia"/>
              </w:rPr>
              <w:t>文本框</w:t>
            </w:r>
            <w:r>
              <w:rPr>
                <w:rFonts w:hint="eastAsia"/>
              </w:rPr>
              <w:t>]</w:t>
            </w:r>
            <w:r>
              <w:rPr>
                <w:rFonts w:hint="eastAsia"/>
              </w:rPr>
              <w:t>，优先级</w:t>
            </w:r>
            <w:r>
              <w:rPr>
                <w:rFonts w:hint="eastAsia"/>
              </w:rPr>
              <w:t>[</w:t>
            </w:r>
            <w:r>
              <w:rPr>
                <w:rFonts w:hint="eastAsia"/>
              </w:rPr>
              <w:t>输入框</w:t>
            </w:r>
            <w:r>
              <w:rPr>
                <w:rFonts w:hint="eastAsia"/>
              </w:rPr>
              <w:t>]</w:t>
            </w:r>
            <w:r>
              <w:rPr>
                <w:rFonts w:hint="eastAsia"/>
              </w:rPr>
              <w:t>。</w:t>
            </w:r>
            <w:r>
              <w:rPr>
                <w:rFonts w:hint="eastAsia"/>
              </w:rPr>
              <w:t xml:space="preserve">  </w:t>
            </w:r>
            <w:r>
              <w:t xml:space="preserve">      </w:t>
            </w:r>
          </w:p>
          <w:p w14:paraId="3879038E"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1459" w:author="lenovo" w:date="2016-06-22T14:46:00Z">
              <w:r>
                <w:rPr>
                  <w:rFonts w:hint="eastAsia"/>
                </w:rPr>
                <w:t>确定</w:t>
              </w:r>
            </w:ins>
            <w:del w:id="1460" w:author="lenovo" w:date="2016-06-22T14:46:00Z">
              <w:r>
                <w:rPr>
                  <w:rFonts w:hint="eastAsia"/>
                </w:rPr>
                <w:delText>保存</w:delText>
              </w:r>
            </w:del>
            <w:r>
              <w:rPr>
                <w:rFonts w:hint="eastAsia"/>
              </w:rPr>
              <w:t>[</w:t>
            </w:r>
            <w:r>
              <w:rPr>
                <w:rFonts w:hint="eastAsia"/>
              </w:rPr>
              <w:t>按钮</w:t>
            </w:r>
            <w:r>
              <w:rPr>
                <w:rFonts w:hint="eastAsia"/>
              </w:rPr>
              <w:t>]</w:t>
            </w:r>
            <w:r>
              <w:t>，</w:t>
            </w:r>
            <w:r>
              <w:rPr>
                <w:rFonts w:hint="eastAsia"/>
              </w:rPr>
              <w:t>关闭</w:t>
            </w:r>
            <w:r>
              <w:rPr>
                <w:rFonts w:hint="eastAsia"/>
              </w:rPr>
              <w:t>[</w:t>
            </w:r>
            <w:r>
              <w:rPr>
                <w:rFonts w:hint="eastAsia"/>
              </w:rPr>
              <w:t>按钮</w:t>
            </w:r>
            <w:r>
              <w:rPr>
                <w:rFonts w:hint="eastAsia"/>
              </w:rPr>
              <w:t>]</w:t>
            </w:r>
            <w:r>
              <w:rPr>
                <w:rFonts w:hint="eastAsia"/>
              </w:rPr>
              <w:t>。</w:t>
            </w:r>
          </w:p>
        </w:tc>
      </w:tr>
      <w:tr w:rsidR="00DC1257" w14:paraId="209A12D2" w14:textId="77777777" w:rsidTr="00DC1257">
        <w:trPr>
          <w:trHeight w:val="225"/>
          <w:trPrChange w:id="1461" w:author="lenovo" w:date="2016-06-22T10:14:00Z">
            <w:trPr>
              <w:trHeight w:val="225"/>
            </w:trPr>
          </w:trPrChange>
        </w:trPr>
        <w:tc>
          <w:tcPr>
            <w:tcW w:w="1361" w:type="dxa"/>
            <w:shd w:val="clear" w:color="auto" w:fill="D9D9D9"/>
            <w:tcPrChange w:id="1462" w:author="lenovo" w:date="2016-06-22T10:14:00Z">
              <w:tcPr>
                <w:tcW w:w="1985" w:type="dxa"/>
                <w:shd w:val="clear" w:color="auto" w:fill="D9D9D9"/>
              </w:tcPr>
            </w:tcPrChange>
          </w:tcPr>
          <w:p w14:paraId="70421AAF" w14:textId="77777777" w:rsidR="00DC1257" w:rsidRDefault="007579A1">
            <w:pPr>
              <w:spacing w:line="360" w:lineRule="atLeast"/>
              <w:rPr>
                <w:szCs w:val="21"/>
              </w:rPr>
            </w:pPr>
            <w:r>
              <w:rPr>
                <w:rFonts w:hint="eastAsia"/>
                <w:szCs w:val="21"/>
              </w:rPr>
              <w:t>页面输出</w:t>
            </w:r>
          </w:p>
        </w:tc>
        <w:tc>
          <w:tcPr>
            <w:tcW w:w="7143" w:type="dxa"/>
            <w:tcPrChange w:id="1463" w:author="lenovo" w:date="2016-06-22T10:14:00Z">
              <w:tcPr>
                <w:tcW w:w="7087" w:type="dxa"/>
              </w:tcPr>
            </w:tcPrChange>
          </w:tcPr>
          <w:p w14:paraId="3306A2A3" w14:textId="77777777" w:rsidR="00DC1257" w:rsidRDefault="00DC1257">
            <w:pPr>
              <w:spacing w:line="360" w:lineRule="atLeast"/>
            </w:pPr>
          </w:p>
        </w:tc>
      </w:tr>
      <w:tr w:rsidR="00DC1257" w14:paraId="56E94A59" w14:textId="77777777" w:rsidTr="00DC1257">
        <w:trPr>
          <w:trHeight w:val="225"/>
          <w:trPrChange w:id="1464" w:author="lenovo" w:date="2016-06-22T10:14:00Z">
            <w:trPr>
              <w:trHeight w:val="225"/>
            </w:trPr>
          </w:trPrChange>
        </w:trPr>
        <w:tc>
          <w:tcPr>
            <w:tcW w:w="1361" w:type="dxa"/>
            <w:shd w:val="clear" w:color="auto" w:fill="D9D9D9"/>
            <w:tcPrChange w:id="1465" w:author="lenovo" w:date="2016-06-22T10:14:00Z">
              <w:tcPr>
                <w:tcW w:w="1985" w:type="dxa"/>
                <w:shd w:val="clear" w:color="auto" w:fill="D9D9D9"/>
              </w:tcPr>
            </w:tcPrChange>
          </w:tcPr>
          <w:p w14:paraId="51D0C054" w14:textId="77777777" w:rsidR="00DC1257" w:rsidRDefault="007579A1">
            <w:pPr>
              <w:spacing w:line="360" w:lineRule="atLeast"/>
              <w:rPr>
                <w:szCs w:val="21"/>
              </w:rPr>
            </w:pPr>
            <w:r>
              <w:rPr>
                <w:rFonts w:hint="eastAsia"/>
                <w:szCs w:val="21"/>
              </w:rPr>
              <w:t>参考画面</w:t>
            </w:r>
          </w:p>
        </w:tc>
        <w:tc>
          <w:tcPr>
            <w:tcW w:w="7143" w:type="dxa"/>
            <w:tcPrChange w:id="1466" w:author="lenovo" w:date="2016-06-22T10:14:00Z">
              <w:tcPr>
                <w:tcW w:w="7087" w:type="dxa"/>
              </w:tcPr>
            </w:tcPrChange>
          </w:tcPr>
          <w:p w14:paraId="506F3FA4" w14:textId="77777777" w:rsidR="00DC1257" w:rsidRDefault="0023358B">
            <w:pPr>
              <w:widowControl/>
              <w:overflowPunct w:val="0"/>
              <w:autoSpaceDE w:val="0"/>
              <w:autoSpaceDN w:val="0"/>
              <w:adjustRightInd w:val="0"/>
              <w:spacing w:after="100" w:line="360" w:lineRule="atLeast"/>
              <w:textAlignment w:val="baseline"/>
            </w:pPr>
            <w:ins w:id="1467" w:author="lenovo" w:date="2016-06-22T14:45:00Z">
              <w:r>
                <w:rPr>
                  <w:noProof/>
                </w:rPr>
                <w:drawing>
                  <wp:inline distT="0" distB="0" distL="114300" distR="114300" wp14:anchorId="02E0B2B2" wp14:editId="013408CC">
                    <wp:extent cx="4396105" cy="1662430"/>
                    <wp:effectExtent l="0" t="0" r="4445" b="1397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0" cstate="print"/>
                            <a:stretch>
                              <a:fillRect/>
                            </a:stretch>
                          </pic:blipFill>
                          <pic:spPr>
                            <a:xfrm>
                              <a:off x="0" y="0"/>
                              <a:ext cx="4396105" cy="1662430"/>
                            </a:xfrm>
                            <a:prstGeom prst="rect">
                              <a:avLst/>
                            </a:prstGeom>
                            <a:noFill/>
                            <a:ln w="9525">
                              <a:noFill/>
                            </a:ln>
                          </pic:spPr>
                        </pic:pic>
                      </a:graphicData>
                    </a:graphic>
                  </wp:inline>
                </w:drawing>
              </w:r>
            </w:ins>
          </w:p>
        </w:tc>
      </w:tr>
      <w:tr w:rsidR="00DC1257" w14:paraId="15C8D0A5" w14:textId="77777777" w:rsidTr="00DC1257">
        <w:trPr>
          <w:trHeight w:val="225"/>
          <w:trPrChange w:id="1468" w:author="lenovo" w:date="2016-06-22T10:14:00Z">
            <w:trPr>
              <w:trHeight w:val="225"/>
            </w:trPr>
          </w:trPrChange>
        </w:trPr>
        <w:tc>
          <w:tcPr>
            <w:tcW w:w="1361" w:type="dxa"/>
            <w:shd w:val="clear" w:color="auto" w:fill="D9D9D9"/>
            <w:tcPrChange w:id="1469" w:author="lenovo" w:date="2016-06-22T10:14:00Z">
              <w:tcPr>
                <w:tcW w:w="1985" w:type="dxa"/>
                <w:shd w:val="clear" w:color="auto" w:fill="D9D9D9"/>
              </w:tcPr>
            </w:tcPrChange>
          </w:tcPr>
          <w:p w14:paraId="4ED61505" w14:textId="77777777" w:rsidR="00DC1257" w:rsidRDefault="007579A1">
            <w:pPr>
              <w:spacing w:line="360" w:lineRule="atLeast"/>
              <w:rPr>
                <w:szCs w:val="21"/>
              </w:rPr>
            </w:pPr>
            <w:r>
              <w:rPr>
                <w:rFonts w:hint="eastAsia"/>
                <w:szCs w:val="21"/>
              </w:rPr>
              <w:t>业务规则</w:t>
            </w:r>
          </w:p>
        </w:tc>
        <w:tc>
          <w:tcPr>
            <w:tcW w:w="7143" w:type="dxa"/>
            <w:tcPrChange w:id="1470" w:author="lenovo" w:date="2016-06-22T10:14:00Z">
              <w:tcPr>
                <w:tcW w:w="7087" w:type="dxa"/>
              </w:tcPr>
            </w:tcPrChange>
          </w:tcPr>
          <w:p w14:paraId="05F12EBF" w14:textId="77777777" w:rsidR="00DC1257" w:rsidRDefault="007579A1">
            <w:pPr>
              <w:widowControl/>
              <w:numPr>
                <w:ilvl w:val="0"/>
                <w:numId w:val="27"/>
              </w:numPr>
              <w:overflowPunct w:val="0"/>
              <w:autoSpaceDE w:val="0"/>
              <w:autoSpaceDN w:val="0"/>
              <w:adjustRightInd w:val="0"/>
              <w:spacing w:after="100" w:line="360" w:lineRule="atLeast"/>
              <w:jc w:val="left"/>
              <w:textAlignment w:val="baseline"/>
              <w:rPr>
                <w:del w:id="1471" w:author="lenovo" w:date="2016-06-22T14:45:00Z"/>
                <w:rFonts w:hAnsi="宋体"/>
                <w:szCs w:val="21"/>
              </w:rPr>
            </w:pPr>
            <w:r>
              <w:rPr>
                <w:rFonts w:hAnsi="宋体" w:hint="eastAsia"/>
                <w:szCs w:val="21"/>
              </w:rPr>
              <w:t>案件状态名称</w:t>
            </w:r>
            <w:ins w:id="1472" w:author="lenovo" w:date="2016-06-22T14:45:00Z">
              <w:r>
                <w:rPr>
                  <w:rFonts w:hAnsi="宋体" w:hint="eastAsia"/>
                  <w:szCs w:val="21"/>
                </w:rPr>
                <w:t>、案件状态代码</w:t>
              </w:r>
            </w:ins>
            <w:proofErr w:type="gramStart"/>
            <w:r>
              <w:rPr>
                <w:rFonts w:hAnsi="宋体" w:hint="eastAsia"/>
                <w:szCs w:val="21"/>
              </w:rPr>
              <w:t>必填且唯一</w:t>
            </w:r>
            <w:proofErr w:type="gramEnd"/>
          </w:p>
          <w:p w14:paraId="109B0545" w14:textId="77777777" w:rsidR="00DC1257" w:rsidRDefault="007579A1">
            <w:pPr>
              <w:widowControl/>
              <w:numPr>
                <w:ilvl w:val="0"/>
                <w:numId w:val="27"/>
              </w:numPr>
              <w:overflowPunct w:val="0"/>
              <w:autoSpaceDE w:val="0"/>
              <w:autoSpaceDN w:val="0"/>
              <w:adjustRightInd w:val="0"/>
              <w:spacing w:after="100" w:line="360" w:lineRule="atLeast"/>
              <w:jc w:val="left"/>
              <w:textAlignment w:val="baseline"/>
              <w:rPr>
                <w:rFonts w:hAnsi="宋体"/>
                <w:szCs w:val="21"/>
              </w:rPr>
            </w:pPr>
            <w:del w:id="1473" w:author="lenovo" w:date="2016-06-22T14:45:00Z">
              <w:r>
                <w:rPr>
                  <w:rFonts w:hAnsi="宋体" w:hint="eastAsia"/>
                  <w:szCs w:val="21"/>
                </w:rPr>
                <w:delText>案件状态代码必填且唯一</w:delText>
              </w:r>
            </w:del>
          </w:p>
          <w:p w14:paraId="2625DE2B" w14:textId="77777777" w:rsidR="00DC1257" w:rsidRDefault="007579A1">
            <w:pPr>
              <w:widowControl/>
              <w:numPr>
                <w:ilvl w:val="0"/>
                <w:numId w:val="27"/>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lastRenderedPageBreak/>
              <w:t>优先级必</w:t>
            </w:r>
            <w:ins w:id="1474" w:author="lenovo" w:date="2016-06-22T14:45:00Z">
              <w:r>
                <w:rPr>
                  <w:rFonts w:hAnsi="宋体" w:hint="eastAsia"/>
                  <w:szCs w:val="21"/>
                </w:rPr>
                <w:t>须</w:t>
              </w:r>
            </w:ins>
            <w:del w:id="1475" w:author="lenovo" w:date="2016-06-22T14:45:00Z">
              <w:r>
                <w:rPr>
                  <w:rFonts w:hAnsi="宋体" w:hint="eastAsia"/>
                  <w:szCs w:val="21"/>
                </w:rPr>
                <w:delText>需</w:delText>
              </w:r>
            </w:del>
            <w:r>
              <w:rPr>
                <w:rFonts w:hAnsi="宋体" w:hint="eastAsia"/>
                <w:szCs w:val="21"/>
              </w:rPr>
              <w:t>为正整数</w:t>
            </w:r>
          </w:p>
        </w:tc>
      </w:tr>
      <w:tr w:rsidR="00DC1257" w14:paraId="65176E69" w14:textId="77777777" w:rsidTr="00DC1257">
        <w:trPr>
          <w:trHeight w:val="225"/>
          <w:trPrChange w:id="1476" w:author="lenovo" w:date="2016-06-22T10:14:00Z">
            <w:trPr>
              <w:trHeight w:val="225"/>
            </w:trPr>
          </w:trPrChange>
        </w:trPr>
        <w:tc>
          <w:tcPr>
            <w:tcW w:w="1361" w:type="dxa"/>
            <w:shd w:val="clear" w:color="auto" w:fill="D9D9D9"/>
            <w:tcPrChange w:id="1477" w:author="lenovo" w:date="2016-06-22T10:14:00Z">
              <w:tcPr>
                <w:tcW w:w="1985" w:type="dxa"/>
                <w:shd w:val="clear" w:color="auto" w:fill="D9D9D9"/>
              </w:tcPr>
            </w:tcPrChange>
          </w:tcPr>
          <w:p w14:paraId="53F9062F" w14:textId="77777777" w:rsidR="00DC1257" w:rsidRDefault="007579A1">
            <w:pPr>
              <w:spacing w:line="360" w:lineRule="atLeast"/>
              <w:rPr>
                <w:rFonts w:hAnsi="宋体"/>
                <w:szCs w:val="21"/>
              </w:rPr>
            </w:pPr>
            <w:r>
              <w:rPr>
                <w:rFonts w:hAnsi="宋体" w:hint="eastAsia"/>
                <w:szCs w:val="21"/>
              </w:rPr>
              <w:lastRenderedPageBreak/>
              <w:t>备注</w:t>
            </w:r>
          </w:p>
        </w:tc>
        <w:tc>
          <w:tcPr>
            <w:tcW w:w="7143" w:type="dxa"/>
            <w:tcPrChange w:id="1478" w:author="lenovo" w:date="2016-06-22T10:14:00Z">
              <w:tcPr>
                <w:tcW w:w="7087" w:type="dxa"/>
              </w:tcPr>
            </w:tcPrChange>
          </w:tcPr>
          <w:p w14:paraId="136F146A" w14:textId="77777777" w:rsidR="00DC1257" w:rsidRDefault="007579A1">
            <w:pPr>
              <w:numPr>
                <w:ilvl w:val="0"/>
                <w:numId w:val="28"/>
              </w:numPr>
              <w:spacing w:line="360" w:lineRule="atLeast"/>
            </w:pPr>
            <w:r>
              <w:rPr>
                <w:rFonts w:hint="eastAsia"/>
              </w:rPr>
              <w:t>点击</w:t>
            </w:r>
            <w:ins w:id="1479" w:author="lenovo" w:date="2016-06-22T14:46:00Z">
              <w:r>
                <w:rPr>
                  <w:rFonts w:hint="eastAsia"/>
                </w:rPr>
                <w:t>确定</w:t>
              </w:r>
            </w:ins>
            <w:del w:id="1480" w:author="lenovo" w:date="2016-06-22T14:46:00Z">
              <w:r>
                <w:rPr>
                  <w:rFonts w:hint="eastAsia"/>
                </w:rPr>
                <w:delText>保存</w:delText>
              </w:r>
            </w:del>
            <w:ins w:id="1481" w:author="lenovo" w:date="2016-06-22T14:46:00Z">
              <w:r>
                <w:rPr>
                  <w:rFonts w:hint="eastAsia"/>
                </w:rPr>
                <w:t>[</w:t>
              </w:r>
            </w:ins>
            <w:del w:id="1482" w:author="lenovo" w:date="2016-06-22T14:46:00Z">
              <w:r>
                <w:rPr>
                  <w:rFonts w:hint="eastAsia"/>
                </w:rPr>
                <w:delText>【</w:delText>
              </w:r>
            </w:del>
            <w:r>
              <w:rPr>
                <w:rFonts w:hint="eastAsia"/>
              </w:rPr>
              <w:t>按钮</w:t>
            </w:r>
            <w:ins w:id="1483" w:author="lenovo" w:date="2016-06-22T14:46:00Z">
              <w:r>
                <w:rPr>
                  <w:rFonts w:hint="eastAsia"/>
                </w:rPr>
                <w:t>]</w:t>
              </w:r>
            </w:ins>
            <w:del w:id="1484" w:author="lenovo" w:date="2016-06-22T14:46:00Z">
              <w:r>
                <w:rPr>
                  <w:rFonts w:hint="eastAsia"/>
                </w:rPr>
                <w:delText>】</w:delText>
              </w:r>
            </w:del>
            <w:r>
              <w:rPr>
                <w:rFonts w:hint="eastAsia"/>
              </w:rPr>
              <w:t>，系统新增一条案件状态信息，跳转到案件状态查询页面，参见</w:t>
            </w:r>
            <w:r>
              <w:rPr>
                <w:rFonts w:hint="eastAsia"/>
              </w:rPr>
              <w:t xml:space="preserve"> </w:t>
            </w:r>
            <w:r>
              <w:rPr>
                <w:rFonts w:hint="eastAsia"/>
              </w:rPr>
              <w:t>“</w:t>
            </w:r>
            <w:ins w:id="1485" w:author="lenovo" w:date="2016-06-22T14:47:00Z">
              <w:r w:rsidR="00E21B5E">
                <w:rPr>
                  <w:rFonts w:hint="eastAsia"/>
                </w:rPr>
                <w:fldChar w:fldCharType="begin"/>
              </w:r>
              <w:r>
                <w:rPr>
                  <w:rFonts w:hint="eastAsia"/>
                </w:rPr>
                <w:instrText xml:space="preserve"> REF _Ref262567448 \h </w:instrText>
              </w:r>
            </w:ins>
            <w:r w:rsidR="00E21B5E">
              <w:rPr>
                <w:rFonts w:hint="eastAsia"/>
              </w:rPr>
            </w:r>
            <w:ins w:id="1486" w:author="lenovo" w:date="2016-06-22T14:47:00Z">
              <w:r w:rsidR="00E21B5E">
                <w:rPr>
                  <w:rFonts w:hint="eastAsia"/>
                </w:rPr>
                <w:fldChar w:fldCharType="separate"/>
              </w:r>
              <w:r w:rsidR="00E21B5E" w:rsidRPr="00E21B5E">
                <w:rPr>
                  <w:rFonts w:hint="eastAsia"/>
                  <w:rPrChange w:id="1487" w:author="lenovo" w:date="2016-06-22T14:47:00Z">
                    <w:rPr>
                      <w:rFonts w:ascii="黑体" w:eastAsia="黑体" w:hint="eastAsia"/>
                      <w:sz w:val="24"/>
                    </w:rPr>
                  </w:rPrChange>
                </w:rPr>
                <w:t>案件状态查询</w:t>
              </w:r>
              <w:r w:rsidR="00E21B5E">
                <w:rPr>
                  <w:rFonts w:hint="eastAsia"/>
                </w:rPr>
                <w:fldChar w:fldCharType="end"/>
              </w:r>
            </w:ins>
            <w:del w:id="1488" w:author="lenovo" w:date="2016-06-22T14:46:00Z">
              <w:r>
                <w:rPr>
                  <w:rFonts w:hint="eastAsia"/>
                </w:rPr>
                <w:delText>章节</w:delText>
              </w:r>
              <w:r>
                <w:rPr>
                  <w:rFonts w:hint="eastAsia"/>
                </w:rPr>
                <w:delText>4.4.1</w:delText>
              </w:r>
              <w:r>
                <w:rPr>
                  <w:rFonts w:hint="eastAsia"/>
                </w:rPr>
                <w:delText>案件状态查询</w:delText>
              </w:r>
            </w:del>
            <w:r>
              <w:rPr>
                <w:rFonts w:hint="eastAsia"/>
              </w:rPr>
              <w:t>”</w:t>
            </w:r>
          </w:p>
          <w:p w14:paraId="276EEA18" w14:textId="77777777" w:rsidR="00DC1257" w:rsidRDefault="007579A1">
            <w:pPr>
              <w:numPr>
                <w:ilvl w:val="0"/>
                <w:numId w:val="28"/>
              </w:numPr>
              <w:spacing w:line="360" w:lineRule="atLeast"/>
              <w:rPr>
                <w:rFonts w:hAnsi="宋体"/>
                <w:szCs w:val="21"/>
              </w:rPr>
            </w:pPr>
            <w:r>
              <w:rPr>
                <w:rFonts w:hint="eastAsia"/>
              </w:rPr>
              <w:t>点击关闭</w:t>
            </w:r>
            <w:ins w:id="1489" w:author="lenovo" w:date="2016-06-22T14:46:00Z">
              <w:r>
                <w:rPr>
                  <w:rFonts w:hint="eastAsia"/>
                </w:rPr>
                <w:t>[</w:t>
              </w:r>
            </w:ins>
            <w:del w:id="1490" w:author="lenovo" w:date="2016-06-22T14:46:00Z">
              <w:r>
                <w:rPr>
                  <w:rFonts w:hint="eastAsia"/>
                </w:rPr>
                <w:delText>【</w:delText>
              </w:r>
            </w:del>
            <w:r>
              <w:rPr>
                <w:rFonts w:hint="eastAsia"/>
              </w:rPr>
              <w:t>按钮</w:t>
            </w:r>
            <w:ins w:id="1491" w:author="lenovo" w:date="2016-06-22T14:46:00Z">
              <w:r>
                <w:rPr>
                  <w:rFonts w:hint="eastAsia"/>
                </w:rPr>
                <w:t>]</w:t>
              </w:r>
            </w:ins>
            <w:del w:id="1492" w:author="lenovo" w:date="2016-06-22T14:46:00Z">
              <w:r>
                <w:rPr>
                  <w:rFonts w:hint="eastAsia"/>
                </w:rPr>
                <w:delText>】</w:delText>
              </w:r>
            </w:del>
            <w:r>
              <w:rPr>
                <w:rFonts w:hint="eastAsia"/>
              </w:rPr>
              <w:t>，跳转到案件状态查询页面，参见</w:t>
            </w:r>
            <w:r>
              <w:rPr>
                <w:rFonts w:hint="eastAsia"/>
              </w:rPr>
              <w:t xml:space="preserve"> </w:t>
            </w:r>
            <w:r>
              <w:rPr>
                <w:rFonts w:hint="eastAsia"/>
              </w:rPr>
              <w:t>“</w:t>
            </w:r>
            <w:ins w:id="1493" w:author="lenovo" w:date="2016-06-22T14:47:00Z">
              <w:r w:rsidR="00E21B5E">
                <w:rPr>
                  <w:rFonts w:hint="eastAsia"/>
                </w:rPr>
                <w:fldChar w:fldCharType="begin"/>
              </w:r>
              <w:r>
                <w:rPr>
                  <w:rFonts w:hint="eastAsia"/>
                </w:rPr>
                <w:instrText xml:space="preserve"> REF _Ref262567448 \h </w:instrText>
              </w:r>
            </w:ins>
            <w:r w:rsidR="00E21B5E">
              <w:rPr>
                <w:rFonts w:hint="eastAsia"/>
              </w:rPr>
            </w:r>
            <w:ins w:id="1494" w:author="lenovo" w:date="2016-06-22T14:47:00Z">
              <w:r w:rsidR="00E21B5E">
                <w:rPr>
                  <w:rFonts w:hint="eastAsia"/>
                </w:rPr>
                <w:fldChar w:fldCharType="separate"/>
              </w:r>
              <w:r>
                <w:rPr>
                  <w:rFonts w:hint="eastAsia"/>
                </w:rPr>
                <w:t>案件状态查询</w:t>
              </w:r>
              <w:r w:rsidR="00E21B5E">
                <w:rPr>
                  <w:rFonts w:hint="eastAsia"/>
                </w:rPr>
                <w:fldChar w:fldCharType="end"/>
              </w:r>
            </w:ins>
            <w:del w:id="1495" w:author="lenovo" w:date="2016-06-22T14:47:00Z">
              <w:r>
                <w:rPr>
                  <w:rFonts w:hint="eastAsia"/>
                </w:rPr>
                <w:delText>章节</w:delText>
              </w:r>
              <w:r>
                <w:rPr>
                  <w:rFonts w:hint="eastAsia"/>
                </w:rPr>
                <w:delText xml:space="preserve"> 4.4.1</w:delText>
              </w:r>
              <w:r>
                <w:rPr>
                  <w:rFonts w:hint="eastAsia"/>
                </w:rPr>
                <w:delText>案件状态查询</w:delText>
              </w:r>
            </w:del>
            <w:r>
              <w:rPr>
                <w:rFonts w:hint="eastAsia"/>
              </w:rPr>
              <w:t>”</w:t>
            </w:r>
          </w:p>
        </w:tc>
      </w:tr>
    </w:tbl>
    <w:p w14:paraId="4EF3AE3A" w14:textId="77777777" w:rsidR="00DC1257" w:rsidRDefault="00DC1257"/>
    <w:p w14:paraId="756FB91D" w14:textId="77777777" w:rsidR="00DC1257" w:rsidRDefault="007579A1">
      <w:pPr>
        <w:pStyle w:val="3"/>
        <w:numPr>
          <w:ilvl w:val="2"/>
          <w:numId w:val="1"/>
        </w:numPr>
        <w:rPr>
          <w:rFonts w:ascii="黑体" w:eastAsia="黑体"/>
          <w:sz w:val="24"/>
          <w:szCs w:val="24"/>
        </w:rPr>
      </w:pPr>
      <w:bookmarkStart w:id="1496" w:name="_Ref262495535"/>
      <w:bookmarkStart w:id="1497" w:name="_Toc8863"/>
      <w:r>
        <w:rPr>
          <w:rFonts w:ascii="黑体" w:eastAsia="黑体" w:hint="eastAsia"/>
          <w:sz w:val="24"/>
          <w:szCs w:val="24"/>
        </w:rPr>
        <w:t>案件状态</w:t>
      </w:r>
      <w:bookmarkEnd w:id="1496"/>
      <w:r>
        <w:rPr>
          <w:rFonts w:ascii="黑体" w:eastAsia="黑体" w:hint="eastAsia"/>
          <w:sz w:val="24"/>
          <w:szCs w:val="24"/>
        </w:rPr>
        <w:t>编辑</w:t>
      </w:r>
      <w:bookmarkEnd w:id="1497"/>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498"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499">
          <w:tblGrid>
            <w:gridCol w:w="1985"/>
            <w:gridCol w:w="7087"/>
          </w:tblGrid>
        </w:tblGridChange>
      </w:tblGrid>
      <w:tr w:rsidR="00DC1257" w14:paraId="052232CF" w14:textId="77777777" w:rsidTr="00DC1257">
        <w:trPr>
          <w:trHeight w:val="463"/>
          <w:trPrChange w:id="1500" w:author="lenovo" w:date="2016-06-22T10:14:00Z">
            <w:trPr>
              <w:trHeight w:val="463"/>
            </w:trPr>
          </w:trPrChange>
        </w:trPr>
        <w:tc>
          <w:tcPr>
            <w:tcW w:w="1361" w:type="dxa"/>
            <w:shd w:val="clear" w:color="auto" w:fill="D9D9D9"/>
            <w:tcPrChange w:id="1501" w:author="lenovo" w:date="2016-06-22T10:14:00Z">
              <w:tcPr>
                <w:tcW w:w="1985" w:type="dxa"/>
                <w:shd w:val="clear" w:color="auto" w:fill="D9D9D9"/>
              </w:tcPr>
            </w:tcPrChange>
          </w:tcPr>
          <w:p w14:paraId="5A1D89C4" w14:textId="77777777" w:rsidR="00DC1257" w:rsidRDefault="007579A1">
            <w:pPr>
              <w:spacing w:line="360" w:lineRule="atLeast"/>
              <w:rPr>
                <w:szCs w:val="21"/>
              </w:rPr>
            </w:pPr>
            <w:r>
              <w:rPr>
                <w:rFonts w:hint="eastAsia"/>
                <w:szCs w:val="21"/>
              </w:rPr>
              <w:t>功能概述</w:t>
            </w:r>
          </w:p>
        </w:tc>
        <w:tc>
          <w:tcPr>
            <w:tcW w:w="7143" w:type="dxa"/>
            <w:tcPrChange w:id="1502" w:author="lenovo" w:date="2016-06-22T10:14:00Z">
              <w:tcPr>
                <w:tcW w:w="7087" w:type="dxa"/>
              </w:tcPr>
            </w:tcPrChange>
          </w:tcPr>
          <w:p w14:paraId="3A3B0456" w14:textId="77777777" w:rsidR="00DC1257" w:rsidRDefault="007579A1">
            <w:pPr>
              <w:spacing w:line="360" w:lineRule="atLeast"/>
            </w:pPr>
            <w:r>
              <w:rPr>
                <w:rFonts w:hint="eastAsia"/>
              </w:rPr>
              <w:t>案件状态编辑</w:t>
            </w:r>
          </w:p>
        </w:tc>
      </w:tr>
      <w:tr w:rsidR="00DC1257" w14:paraId="6C84D44B" w14:textId="77777777" w:rsidTr="00DC1257">
        <w:trPr>
          <w:trHeight w:val="225"/>
          <w:trPrChange w:id="1503" w:author="lenovo" w:date="2016-06-22T10:14:00Z">
            <w:trPr>
              <w:trHeight w:val="225"/>
            </w:trPr>
          </w:trPrChange>
        </w:trPr>
        <w:tc>
          <w:tcPr>
            <w:tcW w:w="1361" w:type="dxa"/>
            <w:shd w:val="clear" w:color="auto" w:fill="D9D9D9"/>
            <w:tcPrChange w:id="1504" w:author="lenovo" w:date="2016-06-22T10:14:00Z">
              <w:tcPr>
                <w:tcW w:w="1985" w:type="dxa"/>
                <w:shd w:val="clear" w:color="auto" w:fill="D9D9D9"/>
              </w:tcPr>
            </w:tcPrChange>
          </w:tcPr>
          <w:p w14:paraId="0C03E154" w14:textId="77777777" w:rsidR="00DC1257" w:rsidRDefault="007579A1">
            <w:pPr>
              <w:spacing w:line="360" w:lineRule="atLeast"/>
              <w:rPr>
                <w:szCs w:val="21"/>
              </w:rPr>
            </w:pPr>
            <w:r>
              <w:rPr>
                <w:rFonts w:hint="eastAsia"/>
                <w:szCs w:val="21"/>
              </w:rPr>
              <w:t>页面输入</w:t>
            </w:r>
          </w:p>
        </w:tc>
        <w:tc>
          <w:tcPr>
            <w:tcW w:w="7143" w:type="dxa"/>
            <w:tcPrChange w:id="1505" w:author="lenovo" w:date="2016-06-22T10:14:00Z">
              <w:tcPr>
                <w:tcW w:w="7087" w:type="dxa"/>
              </w:tcPr>
            </w:tcPrChange>
          </w:tcPr>
          <w:p w14:paraId="0BE81ADA"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625ACDAC"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案件状态名称</w:t>
            </w:r>
            <w:r>
              <w:rPr>
                <w:rFonts w:hint="eastAsia"/>
              </w:rPr>
              <w:t>[</w:t>
            </w:r>
            <w:r>
              <w:rPr>
                <w:rFonts w:hint="eastAsia"/>
              </w:rPr>
              <w:t>必填输入框</w:t>
            </w:r>
            <w:r>
              <w:rPr>
                <w:rFonts w:hint="eastAsia"/>
              </w:rPr>
              <w:t>]</w:t>
            </w:r>
            <w:r>
              <w:rPr>
                <w:rFonts w:hint="eastAsia"/>
              </w:rPr>
              <w:t>，案件状态类别</w:t>
            </w:r>
            <w:r>
              <w:rPr>
                <w:rFonts w:hint="eastAsia"/>
              </w:rPr>
              <w:t>[</w:t>
            </w:r>
            <w:r>
              <w:rPr>
                <w:rFonts w:hint="eastAsia"/>
              </w:rPr>
              <w:t>下拉框</w:t>
            </w:r>
            <w:r>
              <w:rPr>
                <w:rFonts w:hint="eastAsia"/>
              </w:rPr>
              <w:t>]</w:t>
            </w:r>
            <w:r>
              <w:rPr>
                <w:rFonts w:hint="eastAsia"/>
              </w:rPr>
              <w:t>，</w:t>
            </w:r>
            <w:proofErr w:type="gramStart"/>
            <w:r>
              <w:rPr>
                <w:rFonts w:hint="eastAsia"/>
              </w:rPr>
              <w:t>是否案调</w:t>
            </w:r>
            <w:proofErr w:type="gramEnd"/>
            <w:r>
              <w:rPr>
                <w:rFonts w:hint="eastAsia"/>
              </w:rPr>
              <w:t>[</w:t>
            </w:r>
            <w:r>
              <w:rPr>
                <w:rFonts w:hint="eastAsia"/>
              </w:rPr>
              <w:t>下拉框</w:t>
            </w:r>
            <w:r>
              <w:rPr>
                <w:rFonts w:hint="eastAsia"/>
              </w:rPr>
              <w:t>]</w:t>
            </w:r>
            <w:r>
              <w:rPr>
                <w:rFonts w:hint="eastAsia"/>
              </w:rPr>
              <w:t>，案件状态描述</w:t>
            </w:r>
            <w:r>
              <w:rPr>
                <w:rFonts w:hint="eastAsia"/>
              </w:rPr>
              <w:t>[</w:t>
            </w:r>
            <w:r>
              <w:rPr>
                <w:rFonts w:hint="eastAsia"/>
              </w:rPr>
              <w:t>文本框</w:t>
            </w:r>
            <w:r>
              <w:rPr>
                <w:rFonts w:hint="eastAsia"/>
              </w:rPr>
              <w:t>]</w:t>
            </w:r>
            <w:r>
              <w:rPr>
                <w:rFonts w:hint="eastAsia"/>
              </w:rPr>
              <w:t>，优先级</w:t>
            </w:r>
            <w:r>
              <w:rPr>
                <w:rFonts w:hint="eastAsia"/>
              </w:rPr>
              <w:t>[</w:t>
            </w:r>
            <w:r>
              <w:rPr>
                <w:rFonts w:hint="eastAsia"/>
              </w:rPr>
              <w:t>输入框</w:t>
            </w:r>
            <w:r>
              <w:rPr>
                <w:rFonts w:hint="eastAsia"/>
              </w:rPr>
              <w:t>]</w:t>
            </w:r>
            <w:r>
              <w:rPr>
                <w:rFonts w:hint="eastAsia"/>
              </w:rPr>
              <w:t>。</w:t>
            </w:r>
          </w:p>
          <w:p w14:paraId="50912D5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保存</w:t>
            </w:r>
            <w:r>
              <w:rPr>
                <w:rFonts w:hint="eastAsia"/>
              </w:rPr>
              <w:t>[</w:t>
            </w:r>
            <w:r>
              <w:rPr>
                <w:rFonts w:hint="eastAsia"/>
              </w:rPr>
              <w:t>按钮</w:t>
            </w:r>
            <w:r>
              <w:rPr>
                <w:rFonts w:hint="eastAsia"/>
              </w:rPr>
              <w:t>]</w:t>
            </w:r>
            <w:r>
              <w:t>，</w:t>
            </w:r>
            <w:r>
              <w:rPr>
                <w:rFonts w:hint="eastAsia"/>
              </w:rPr>
              <w:t>关闭</w:t>
            </w:r>
            <w:r>
              <w:rPr>
                <w:rFonts w:hint="eastAsia"/>
              </w:rPr>
              <w:t>[</w:t>
            </w:r>
            <w:r>
              <w:rPr>
                <w:rFonts w:hint="eastAsia"/>
              </w:rPr>
              <w:t>按钮</w:t>
            </w:r>
            <w:r>
              <w:rPr>
                <w:rFonts w:hint="eastAsia"/>
              </w:rPr>
              <w:t>]</w:t>
            </w:r>
            <w:r>
              <w:rPr>
                <w:rFonts w:hint="eastAsia"/>
              </w:rPr>
              <w:t>。</w:t>
            </w:r>
          </w:p>
        </w:tc>
      </w:tr>
      <w:tr w:rsidR="00DC1257" w14:paraId="4D9AFFFB" w14:textId="77777777" w:rsidTr="00DC1257">
        <w:trPr>
          <w:trHeight w:val="225"/>
          <w:trPrChange w:id="1506" w:author="lenovo" w:date="2016-06-22T10:14:00Z">
            <w:trPr>
              <w:trHeight w:val="225"/>
            </w:trPr>
          </w:trPrChange>
        </w:trPr>
        <w:tc>
          <w:tcPr>
            <w:tcW w:w="1361" w:type="dxa"/>
            <w:shd w:val="clear" w:color="auto" w:fill="D9D9D9"/>
            <w:tcPrChange w:id="1507" w:author="lenovo" w:date="2016-06-22T10:14:00Z">
              <w:tcPr>
                <w:tcW w:w="1985" w:type="dxa"/>
                <w:shd w:val="clear" w:color="auto" w:fill="D9D9D9"/>
              </w:tcPr>
            </w:tcPrChange>
          </w:tcPr>
          <w:p w14:paraId="3ED126D9" w14:textId="77777777" w:rsidR="00DC1257" w:rsidRDefault="007579A1">
            <w:pPr>
              <w:spacing w:line="360" w:lineRule="atLeast"/>
              <w:rPr>
                <w:szCs w:val="21"/>
              </w:rPr>
            </w:pPr>
            <w:r>
              <w:rPr>
                <w:rFonts w:hint="eastAsia"/>
                <w:szCs w:val="21"/>
              </w:rPr>
              <w:t>页面输出</w:t>
            </w:r>
          </w:p>
        </w:tc>
        <w:tc>
          <w:tcPr>
            <w:tcW w:w="7143" w:type="dxa"/>
            <w:tcPrChange w:id="1508" w:author="lenovo" w:date="2016-06-22T10:14:00Z">
              <w:tcPr>
                <w:tcW w:w="7087" w:type="dxa"/>
              </w:tcPr>
            </w:tcPrChange>
          </w:tcPr>
          <w:p w14:paraId="78CC385B" w14:textId="77777777" w:rsidR="00DC1257" w:rsidRDefault="007579A1">
            <w:pPr>
              <w:spacing w:line="360" w:lineRule="atLeast"/>
              <w:ind w:firstLineChars="200" w:firstLine="420"/>
              <w:rPr>
                <w:color w:val="FF0000"/>
              </w:rPr>
            </w:pPr>
            <w:r>
              <w:rPr>
                <w:rFonts w:hint="eastAsia"/>
              </w:rPr>
              <w:t>案件状态代码</w:t>
            </w:r>
            <w:r>
              <w:rPr>
                <w:rFonts w:hint="eastAsia"/>
              </w:rPr>
              <w:t>[</w:t>
            </w:r>
            <w:r>
              <w:rPr>
                <w:rFonts w:hint="eastAsia"/>
              </w:rPr>
              <w:t>只读显示</w:t>
            </w:r>
            <w:r>
              <w:rPr>
                <w:rFonts w:hint="eastAsia"/>
              </w:rPr>
              <w:t>]</w:t>
            </w:r>
          </w:p>
        </w:tc>
      </w:tr>
      <w:tr w:rsidR="00DC1257" w14:paraId="570E0C77" w14:textId="77777777" w:rsidTr="00DC1257">
        <w:trPr>
          <w:trHeight w:val="225"/>
          <w:trPrChange w:id="1509" w:author="lenovo" w:date="2016-06-22T10:14:00Z">
            <w:trPr>
              <w:trHeight w:val="225"/>
            </w:trPr>
          </w:trPrChange>
        </w:trPr>
        <w:tc>
          <w:tcPr>
            <w:tcW w:w="1361" w:type="dxa"/>
            <w:shd w:val="clear" w:color="auto" w:fill="D9D9D9"/>
            <w:tcPrChange w:id="1510" w:author="lenovo" w:date="2016-06-22T10:14:00Z">
              <w:tcPr>
                <w:tcW w:w="1985" w:type="dxa"/>
                <w:shd w:val="clear" w:color="auto" w:fill="D9D9D9"/>
              </w:tcPr>
            </w:tcPrChange>
          </w:tcPr>
          <w:p w14:paraId="4E5B2303" w14:textId="77777777" w:rsidR="00DC1257" w:rsidRDefault="007579A1">
            <w:pPr>
              <w:spacing w:line="360" w:lineRule="atLeast"/>
              <w:rPr>
                <w:szCs w:val="21"/>
              </w:rPr>
            </w:pPr>
            <w:r>
              <w:rPr>
                <w:rFonts w:hint="eastAsia"/>
                <w:szCs w:val="21"/>
              </w:rPr>
              <w:t>参考画面</w:t>
            </w:r>
          </w:p>
        </w:tc>
        <w:tc>
          <w:tcPr>
            <w:tcW w:w="7143" w:type="dxa"/>
            <w:tcPrChange w:id="1511" w:author="lenovo" w:date="2016-06-22T10:14:00Z">
              <w:tcPr>
                <w:tcW w:w="7087" w:type="dxa"/>
              </w:tcPr>
            </w:tcPrChange>
          </w:tcPr>
          <w:p w14:paraId="195B1A56" w14:textId="77777777" w:rsidR="00DC1257" w:rsidRDefault="0023358B">
            <w:pPr>
              <w:widowControl/>
              <w:overflowPunct w:val="0"/>
              <w:autoSpaceDE w:val="0"/>
              <w:autoSpaceDN w:val="0"/>
              <w:adjustRightInd w:val="0"/>
              <w:spacing w:after="100" w:line="360" w:lineRule="atLeast"/>
              <w:jc w:val="left"/>
              <w:textAlignment w:val="baseline"/>
              <w:rPr>
                <w:rFonts w:hAnsi="宋体"/>
                <w:szCs w:val="21"/>
              </w:rPr>
            </w:pPr>
            <w:ins w:id="1512" w:author="lenovo" w:date="2016-06-22T14:48:00Z">
              <w:r>
                <w:rPr>
                  <w:noProof/>
                </w:rPr>
                <w:drawing>
                  <wp:inline distT="0" distB="0" distL="114300" distR="114300" wp14:anchorId="44421B15" wp14:editId="3715BC1B">
                    <wp:extent cx="4398645" cy="1670685"/>
                    <wp:effectExtent l="0" t="0" r="1905" b="571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61" cstate="print"/>
                            <a:stretch>
                              <a:fillRect/>
                            </a:stretch>
                          </pic:blipFill>
                          <pic:spPr>
                            <a:xfrm>
                              <a:off x="0" y="0"/>
                              <a:ext cx="4398645" cy="1670685"/>
                            </a:xfrm>
                            <a:prstGeom prst="rect">
                              <a:avLst/>
                            </a:prstGeom>
                            <a:noFill/>
                            <a:ln w="9525">
                              <a:noFill/>
                            </a:ln>
                          </pic:spPr>
                        </pic:pic>
                      </a:graphicData>
                    </a:graphic>
                  </wp:inline>
                </w:drawing>
              </w:r>
            </w:ins>
          </w:p>
        </w:tc>
      </w:tr>
      <w:tr w:rsidR="00DC1257" w14:paraId="0CCA38C0" w14:textId="77777777" w:rsidTr="00DC1257">
        <w:trPr>
          <w:trHeight w:val="225"/>
          <w:trPrChange w:id="1513" w:author="lenovo" w:date="2016-06-22T10:14:00Z">
            <w:trPr>
              <w:trHeight w:val="225"/>
            </w:trPr>
          </w:trPrChange>
        </w:trPr>
        <w:tc>
          <w:tcPr>
            <w:tcW w:w="1361" w:type="dxa"/>
            <w:shd w:val="clear" w:color="auto" w:fill="D9D9D9"/>
            <w:tcPrChange w:id="1514" w:author="lenovo" w:date="2016-06-22T10:14:00Z">
              <w:tcPr>
                <w:tcW w:w="1985" w:type="dxa"/>
                <w:shd w:val="clear" w:color="auto" w:fill="D9D9D9"/>
              </w:tcPr>
            </w:tcPrChange>
          </w:tcPr>
          <w:p w14:paraId="5101060C" w14:textId="77777777" w:rsidR="00DC1257" w:rsidRDefault="007579A1">
            <w:pPr>
              <w:spacing w:line="360" w:lineRule="atLeast"/>
              <w:rPr>
                <w:szCs w:val="21"/>
              </w:rPr>
            </w:pPr>
            <w:r>
              <w:rPr>
                <w:rFonts w:hint="eastAsia"/>
                <w:szCs w:val="21"/>
              </w:rPr>
              <w:t>业务规则</w:t>
            </w:r>
          </w:p>
        </w:tc>
        <w:tc>
          <w:tcPr>
            <w:tcW w:w="7143" w:type="dxa"/>
            <w:tcPrChange w:id="1515" w:author="lenovo" w:date="2016-06-22T10:14:00Z">
              <w:tcPr>
                <w:tcW w:w="7087" w:type="dxa"/>
              </w:tcPr>
            </w:tcPrChange>
          </w:tcPr>
          <w:p w14:paraId="2F51EBE1"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w:t>
            </w:r>
            <w:del w:id="1516" w:author="lenovo" w:date="2016-06-22T14:48:00Z">
              <w:r>
                <w:rPr>
                  <w:rFonts w:hAnsi="宋体" w:hint="eastAsia"/>
                  <w:szCs w:val="21"/>
                </w:rPr>
                <w:delText xml:space="preserve"> </w:delText>
              </w:r>
            </w:del>
            <w:r>
              <w:rPr>
                <w:rFonts w:hAnsi="宋体" w:hint="eastAsia"/>
                <w:szCs w:val="21"/>
              </w:rPr>
              <w:t>优先级必</w:t>
            </w:r>
            <w:ins w:id="1517" w:author="lenovo" w:date="2016-06-22T14:48:00Z">
              <w:r>
                <w:rPr>
                  <w:rFonts w:hAnsi="宋体" w:hint="eastAsia"/>
                  <w:szCs w:val="21"/>
                </w:rPr>
                <w:t>须</w:t>
              </w:r>
            </w:ins>
            <w:del w:id="1518" w:author="lenovo" w:date="2016-06-22T14:48:00Z">
              <w:r>
                <w:rPr>
                  <w:rFonts w:hAnsi="宋体" w:hint="eastAsia"/>
                  <w:szCs w:val="21"/>
                </w:rPr>
                <w:delText>需</w:delText>
              </w:r>
            </w:del>
            <w:r>
              <w:rPr>
                <w:rFonts w:hAnsi="宋体" w:hint="eastAsia"/>
                <w:szCs w:val="21"/>
              </w:rPr>
              <w:t>为正整数</w:t>
            </w:r>
          </w:p>
          <w:p w14:paraId="74D2D154"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、案件状态代码只读唯一</w:t>
            </w:r>
          </w:p>
          <w:p w14:paraId="56B5855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、案件状态名称必输且唯一</w:t>
            </w:r>
          </w:p>
        </w:tc>
      </w:tr>
      <w:tr w:rsidR="00DC1257" w14:paraId="6E9C9DA8" w14:textId="77777777" w:rsidTr="00DC1257">
        <w:trPr>
          <w:trHeight w:val="225"/>
          <w:trPrChange w:id="1519" w:author="lenovo" w:date="2016-06-22T10:14: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1520" w:author="lenovo" w:date="2016-06-22T10:14: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44EFC9CF" w14:textId="77777777" w:rsidR="00DC1257" w:rsidRDefault="007579A1">
            <w:pPr>
              <w:spacing w:line="360" w:lineRule="atLeast"/>
              <w:rPr>
                <w:szCs w:val="21"/>
              </w:rPr>
            </w:pPr>
            <w:r>
              <w:rPr>
                <w:rFonts w:hint="eastAsia"/>
                <w:szCs w:val="21"/>
              </w:rPr>
              <w:t>备注</w:t>
            </w:r>
          </w:p>
        </w:tc>
        <w:tc>
          <w:tcPr>
            <w:tcW w:w="7143" w:type="dxa"/>
            <w:tcBorders>
              <w:top w:val="single" w:sz="6" w:space="0" w:color="auto"/>
              <w:left w:val="single" w:sz="6" w:space="0" w:color="auto"/>
              <w:bottom w:val="single" w:sz="12" w:space="0" w:color="auto"/>
              <w:right w:val="single" w:sz="12" w:space="0" w:color="auto"/>
            </w:tcBorders>
            <w:tcPrChange w:id="1521" w:author="lenovo" w:date="2016-06-22T10:14:00Z">
              <w:tcPr>
                <w:tcW w:w="7087" w:type="dxa"/>
                <w:tcBorders>
                  <w:top w:val="single" w:sz="6" w:space="0" w:color="auto"/>
                  <w:left w:val="single" w:sz="6" w:space="0" w:color="auto"/>
                  <w:bottom w:val="single" w:sz="12" w:space="0" w:color="auto"/>
                  <w:right w:val="single" w:sz="12" w:space="0" w:color="auto"/>
                </w:tcBorders>
              </w:tcPr>
            </w:tcPrChange>
          </w:tcPr>
          <w:p w14:paraId="3E1DDC8C" w14:textId="77777777" w:rsidR="00DC1257" w:rsidRDefault="007579A1">
            <w:pPr>
              <w:numPr>
                <w:ilvl w:val="0"/>
                <w:numId w:val="29"/>
              </w:numPr>
              <w:spacing w:line="360" w:lineRule="atLeast"/>
              <w:rPr>
                <w:rFonts w:hAnsi="宋体"/>
                <w:szCs w:val="21"/>
              </w:rPr>
            </w:pPr>
            <w:r>
              <w:rPr>
                <w:rFonts w:hAnsi="宋体" w:hint="eastAsia"/>
                <w:szCs w:val="21"/>
              </w:rPr>
              <w:t>点击</w:t>
            </w:r>
            <w:ins w:id="1522" w:author="lenovo" w:date="2016-06-22T14:49:00Z">
              <w:r>
                <w:rPr>
                  <w:rFonts w:hAnsi="宋体" w:hint="eastAsia"/>
                  <w:szCs w:val="21"/>
                </w:rPr>
                <w:t>保存</w:t>
              </w:r>
            </w:ins>
            <w:del w:id="1523" w:author="lenovo" w:date="2016-06-22T14:49:00Z">
              <w:r>
                <w:rPr>
                  <w:rFonts w:hAnsi="宋体" w:hint="eastAsia"/>
                  <w:szCs w:val="21"/>
                </w:rPr>
                <w:delText>编辑</w:delText>
              </w:r>
            </w:del>
            <w:ins w:id="1524" w:author="lenovo" w:date="2016-06-22T14:49:00Z">
              <w:r>
                <w:rPr>
                  <w:rFonts w:hAnsi="宋体" w:hint="eastAsia"/>
                  <w:szCs w:val="21"/>
                </w:rPr>
                <w:t>[</w:t>
              </w:r>
            </w:ins>
            <w:del w:id="1525" w:author="lenovo" w:date="2016-06-22T14:49:00Z">
              <w:r>
                <w:rPr>
                  <w:rFonts w:hAnsi="宋体" w:hint="eastAsia"/>
                  <w:szCs w:val="21"/>
                </w:rPr>
                <w:delText>【</w:delText>
              </w:r>
            </w:del>
            <w:r>
              <w:rPr>
                <w:rFonts w:hAnsi="宋体" w:hint="eastAsia"/>
                <w:szCs w:val="21"/>
              </w:rPr>
              <w:t>按钮</w:t>
            </w:r>
            <w:ins w:id="1526" w:author="lenovo" w:date="2016-06-22T14:49:00Z">
              <w:r>
                <w:rPr>
                  <w:rFonts w:hAnsi="宋体" w:hint="eastAsia"/>
                  <w:szCs w:val="21"/>
                </w:rPr>
                <w:t>]</w:t>
              </w:r>
            </w:ins>
            <w:del w:id="1527" w:author="lenovo" w:date="2016-06-22T14:49:00Z">
              <w:r>
                <w:rPr>
                  <w:rFonts w:hAnsi="宋体" w:hint="eastAsia"/>
                  <w:szCs w:val="21"/>
                </w:rPr>
                <w:delText>】</w:delText>
              </w:r>
            </w:del>
            <w:r>
              <w:rPr>
                <w:rFonts w:hAnsi="宋体" w:hint="eastAsia"/>
                <w:szCs w:val="21"/>
              </w:rPr>
              <w:t>，系统编辑该条信息，跳转到案件状态查询页面，参见</w:t>
            </w:r>
            <w:r>
              <w:rPr>
                <w:rFonts w:hAnsi="宋体" w:hint="eastAsia"/>
                <w:szCs w:val="21"/>
              </w:rPr>
              <w:t xml:space="preserve"> </w:t>
            </w:r>
            <w:r>
              <w:rPr>
                <w:rFonts w:hAnsi="宋体" w:hint="eastAsia"/>
                <w:szCs w:val="21"/>
              </w:rPr>
              <w:t>“</w:t>
            </w:r>
            <w:ins w:id="1528" w:author="lenovo" w:date="2016-06-22T14:49:00Z">
              <w:r w:rsidR="00E21B5E">
                <w:rPr>
                  <w:rFonts w:hint="eastAsia"/>
                </w:rPr>
                <w:fldChar w:fldCharType="begin"/>
              </w:r>
              <w:r>
                <w:rPr>
                  <w:rFonts w:hint="eastAsia"/>
                </w:rPr>
                <w:instrText xml:space="preserve"> REF _Ref262567448 \h </w:instrText>
              </w:r>
            </w:ins>
            <w:r w:rsidR="00E21B5E">
              <w:rPr>
                <w:rFonts w:hint="eastAsia"/>
              </w:rPr>
            </w:r>
            <w:ins w:id="1529" w:author="lenovo" w:date="2016-06-22T14:49:00Z">
              <w:r w:rsidR="00E21B5E">
                <w:rPr>
                  <w:rFonts w:hint="eastAsia"/>
                </w:rPr>
                <w:fldChar w:fldCharType="separate"/>
              </w:r>
              <w:r>
                <w:rPr>
                  <w:rFonts w:hint="eastAsia"/>
                </w:rPr>
                <w:t>案件状态查询</w:t>
              </w:r>
              <w:r w:rsidR="00E21B5E">
                <w:rPr>
                  <w:rFonts w:hint="eastAsia"/>
                </w:rPr>
                <w:fldChar w:fldCharType="end"/>
              </w:r>
            </w:ins>
            <w:del w:id="1530" w:author="lenovo" w:date="2016-06-22T14:49:00Z">
              <w:r>
                <w:rPr>
                  <w:rFonts w:hAnsi="宋体" w:hint="eastAsia"/>
                  <w:szCs w:val="21"/>
                </w:rPr>
                <w:delText>章节</w:delText>
              </w:r>
              <w:r>
                <w:rPr>
                  <w:rFonts w:hAnsi="宋体" w:hint="eastAsia"/>
                  <w:szCs w:val="21"/>
                </w:rPr>
                <w:delText>4.4.1</w:delText>
              </w:r>
              <w:r>
                <w:rPr>
                  <w:rFonts w:hAnsi="宋体" w:hint="eastAsia"/>
                  <w:szCs w:val="21"/>
                </w:rPr>
                <w:delText>案件状态查询</w:delText>
              </w:r>
            </w:del>
            <w:r>
              <w:rPr>
                <w:rFonts w:hAnsi="宋体"/>
                <w:szCs w:val="21"/>
              </w:rPr>
              <w:t>”</w:t>
            </w:r>
          </w:p>
          <w:p w14:paraId="1AA2B23D" w14:textId="77777777" w:rsidR="00DC1257" w:rsidRDefault="007579A1">
            <w:pPr>
              <w:numPr>
                <w:ilvl w:val="0"/>
                <w:numId w:val="29"/>
              </w:numPr>
              <w:spacing w:line="360" w:lineRule="atLeast"/>
              <w:rPr>
                <w:rFonts w:hAnsi="宋体"/>
                <w:szCs w:val="21"/>
              </w:rPr>
            </w:pPr>
            <w:r>
              <w:rPr>
                <w:rFonts w:hAnsi="宋体" w:hint="eastAsia"/>
                <w:szCs w:val="21"/>
              </w:rPr>
              <w:t>点击关闭</w:t>
            </w:r>
            <w:ins w:id="1531" w:author="lenovo" w:date="2016-06-22T14:49:00Z">
              <w:r>
                <w:rPr>
                  <w:rFonts w:hAnsi="宋体" w:hint="eastAsia"/>
                  <w:szCs w:val="21"/>
                </w:rPr>
                <w:t>[</w:t>
              </w:r>
            </w:ins>
            <w:del w:id="1532" w:author="lenovo" w:date="2016-06-22T14:49:00Z">
              <w:r>
                <w:rPr>
                  <w:rFonts w:hAnsi="宋体" w:hint="eastAsia"/>
                  <w:szCs w:val="21"/>
                </w:rPr>
                <w:delText>【</w:delText>
              </w:r>
            </w:del>
            <w:r>
              <w:rPr>
                <w:rFonts w:hAnsi="宋体" w:hint="eastAsia"/>
                <w:szCs w:val="21"/>
              </w:rPr>
              <w:t>按钮</w:t>
            </w:r>
            <w:ins w:id="1533" w:author="lenovo" w:date="2016-06-22T14:49:00Z">
              <w:r>
                <w:rPr>
                  <w:rFonts w:hAnsi="宋体" w:hint="eastAsia"/>
                  <w:szCs w:val="21"/>
                </w:rPr>
                <w:t>]</w:t>
              </w:r>
            </w:ins>
            <w:del w:id="1534" w:author="lenovo" w:date="2016-06-22T14:49:00Z">
              <w:r>
                <w:rPr>
                  <w:rFonts w:hAnsi="宋体" w:hint="eastAsia"/>
                  <w:szCs w:val="21"/>
                </w:rPr>
                <w:delText>】</w:delText>
              </w:r>
            </w:del>
            <w:r>
              <w:rPr>
                <w:rFonts w:hAnsi="宋体" w:hint="eastAsia"/>
                <w:szCs w:val="21"/>
              </w:rPr>
              <w:t>，跳转到案件状态查询页面，参见</w:t>
            </w:r>
            <w:r>
              <w:rPr>
                <w:rFonts w:hAnsi="宋体" w:hint="eastAsia"/>
                <w:szCs w:val="21"/>
              </w:rPr>
              <w:t xml:space="preserve"> </w:t>
            </w:r>
            <w:r>
              <w:rPr>
                <w:rFonts w:hAnsi="宋体" w:hint="eastAsia"/>
                <w:szCs w:val="21"/>
              </w:rPr>
              <w:t>“</w:t>
            </w:r>
            <w:ins w:id="1535" w:author="lenovo" w:date="2016-06-22T14:49:00Z">
              <w:r w:rsidR="00E21B5E">
                <w:rPr>
                  <w:rFonts w:hint="eastAsia"/>
                </w:rPr>
                <w:fldChar w:fldCharType="begin"/>
              </w:r>
              <w:r>
                <w:rPr>
                  <w:rFonts w:hint="eastAsia"/>
                </w:rPr>
                <w:instrText xml:space="preserve"> REF _Ref262567448 \h </w:instrText>
              </w:r>
            </w:ins>
            <w:r w:rsidR="00E21B5E">
              <w:rPr>
                <w:rFonts w:hint="eastAsia"/>
              </w:rPr>
            </w:r>
            <w:ins w:id="1536" w:author="lenovo" w:date="2016-06-22T14:49:00Z">
              <w:r w:rsidR="00E21B5E">
                <w:rPr>
                  <w:rFonts w:hint="eastAsia"/>
                </w:rPr>
                <w:fldChar w:fldCharType="separate"/>
              </w:r>
              <w:r>
                <w:rPr>
                  <w:rFonts w:hint="eastAsia"/>
                </w:rPr>
                <w:t>案件状态查询</w:t>
              </w:r>
              <w:r w:rsidR="00E21B5E">
                <w:rPr>
                  <w:rFonts w:hint="eastAsia"/>
                </w:rPr>
                <w:fldChar w:fldCharType="end"/>
              </w:r>
            </w:ins>
            <w:del w:id="1537" w:author="lenovo" w:date="2016-06-22T14:49:00Z">
              <w:r>
                <w:rPr>
                  <w:rFonts w:hAnsi="宋体" w:hint="eastAsia"/>
                  <w:szCs w:val="21"/>
                </w:rPr>
                <w:delText>章节</w:delText>
              </w:r>
              <w:r>
                <w:rPr>
                  <w:rFonts w:hAnsi="宋体" w:hint="eastAsia"/>
                  <w:szCs w:val="21"/>
                </w:rPr>
                <w:delText>4.4.1</w:delText>
              </w:r>
              <w:r>
                <w:rPr>
                  <w:rFonts w:hAnsi="宋体" w:hint="eastAsia"/>
                  <w:szCs w:val="21"/>
                </w:rPr>
                <w:delText>案件状态查询</w:delText>
              </w:r>
            </w:del>
            <w:r>
              <w:rPr>
                <w:rFonts w:hAnsi="宋体"/>
                <w:szCs w:val="21"/>
              </w:rPr>
              <w:t>”</w:t>
            </w:r>
          </w:p>
        </w:tc>
      </w:tr>
    </w:tbl>
    <w:p w14:paraId="09592B86" w14:textId="77777777" w:rsidR="00DC1257" w:rsidRDefault="00DC1257"/>
    <w:p w14:paraId="3CE75FF6" w14:textId="77777777" w:rsidR="00DC1257" w:rsidRDefault="007579A1">
      <w:pPr>
        <w:pStyle w:val="2"/>
      </w:pPr>
      <w:bookmarkStart w:id="1538" w:name="_Toc17768"/>
      <w:r>
        <w:rPr>
          <w:rFonts w:hint="eastAsia"/>
        </w:rPr>
        <w:t>短信模板维护</w:t>
      </w:r>
      <w:bookmarkEnd w:id="1538"/>
    </w:p>
    <w:p w14:paraId="1359479F" w14:textId="77777777" w:rsidR="00DC1257" w:rsidRDefault="007579A1">
      <w:pPr>
        <w:pStyle w:val="3"/>
        <w:numPr>
          <w:ilvl w:val="2"/>
          <w:numId w:val="1"/>
        </w:numPr>
        <w:rPr>
          <w:rFonts w:ascii="黑体" w:eastAsia="黑体"/>
          <w:sz w:val="24"/>
          <w:szCs w:val="24"/>
        </w:rPr>
      </w:pPr>
      <w:bookmarkStart w:id="1539" w:name="_Ref262806938"/>
      <w:bookmarkStart w:id="1540" w:name="_Toc22850"/>
      <w:r>
        <w:rPr>
          <w:rFonts w:ascii="黑体" w:eastAsia="黑体" w:hint="eastAsia"/>
          <w:sz w:val="24"/>
          <w:szCs w:val="24"/>
        </w:rPr>
        <w:t>短信模板查询</w:t>
      </w:r>
      <w:bookmarkEnd w:id="1539"/>
      <w:bookmarkEnd w:id="1540"/>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541"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542">
          <w:tblGrid>
            <w:gridCol w:w="1985"/>
            <w:gridCol w:w="7087"/>
          </w:tblGrid>
        </w:tblGridChange>
      </w:tblGrid>
      <w:tr w:rsidR="00DC1257" w14:paraId="306FDAEF" w14:textId="77777777" w:rsidTr="00DC1257">
        <w:trPr>
          <w:trHeight w:val="463"/>
          <w:trPrChange w:id="1543" w:author="lenovo" w:date="2016-06-22T10:14:00Z">
            <w:trPr>
              <w:trHeight w:val="463"/>
            </w:trPr>
          </w:trPrChange>
        </w:trPr>
        <w:tc>
          <w:tcPr>
            <w:tcW w:w="1361" w:type="dxa"/>
            <w:shd w:val="clear" w:color="auto" w:fill="D9D9D9"/>
            <w:tcPrChange w:id="1544" w:author="lenovo" w:date="2016-06-22T10:14:00Z">
              <w:tcPr>
                <w:tcW w:w="1985" w:type="dxa"/>
                <w:shd w:val="clear" w:color="auto" w:fill="D9D9D9"/>
              </w:tcPr>
            </w:tcPrChange>
          </w:tcPr>
          <w:p w14:paraId="631D5DC6" w14:textId="77777777" w:rsidR="00DC1257" w:rsidRDefault="007579A1">
            <w:pPr>
              <w:spacing w:line="360" w:lineRule="atLeast"/>
              <w:rPr>
                <w:szCs w:val="21"/>
              </w:rPr>
            </w:pPr>
            <w:r>
              <w:rPr>
                <w:rFonts w:hint="eastAsia"/>
                <w:szCs w:val="21"/>
              </w:rPr>
              <w:t>功能概述</w:t>
            </w:r>
          </w:p>
        </w:tc>
        <w:tc>
          <w:tcPr>
            <w:tcW w:w="7143" w:type="dxa"/>
            <w:tcPrChange w:id="1545" w:author="lenovo" w:date="2016-06-22T10:14:00Z">
              <w:tcPr>
                <w:tcW w:w="7087" w:type="dxa"/>
              </w:tcPr>
            </w:tcPrChange>
          </w:tcPr>
          <w:p w14:paraId="78A36BEA" w14:textId="77777777" w:rsidR="00DC1257" w:rsidRDefault="007579A1">
            <w:pPr>
              <w:spacing w:line="360" w:lineRule="atLeast"/>
            </w:pPr>
            <w:r>
              <w:rPr>
                <w:rFonts w:hint="eastAsia"/>
              </w:rPr>
              <w:t>查询短信模板信息</w:t>
            </w:r>
          </w:p>
        </w:tc>
      </w:tr>
      <w:tr w:rsidR="00DC1257" w14:paraId="194A7CCF" w14:textId="77777777" w:rsidTr="00DC1257">
        <w:trPr>
          <w:trHeight w:val="225"/>
          <w:trPrChange w:id="1546" w:author="lenovo" w:date="2016-06-22T10:14:00Z">
            <w:trPr>
              <w:trHeight w:val="225"/>
            </w:trPr>
          </w:trPrChange>
        </w:trPr>
        <w:tc>
          <w:tcPr>
            <w:tcW w:w="1361" w:type="dxa"/>
            <w:shd w:val="clear" w:color="auto" w:fill="D9D9D9"/>
            <w:tcPrChange w:id="1547" w:author="lenovo" w:date="2016-06-22T10:14:00Z">
              <w:tcPr>
                <w:tcW w:w="1985" w:type="dxa"/>
                <w:shd w:val="clear" w:color="auto" w:fill="D9D9D9"/>
              </w:tcPr>
            </w:tcPrChange>
          </w:tcPr>
          <w:p w14:paraId="4E2EBE18" w14:textId="77777777" w:rsidR="00DC1257" w:rsidRDefault="007579A1">
            <w:pPr>
              <w:spacing w:line="360" w:lineRule="atLeast"/>
              <w:rPr>
                <w:szCs w:val="21"/>
              </w:rPr>
            </w:pPr>
            <w:r>
              <w:rPr>
                <w:rFonts w:hint="eastAsia"/>
                <w:szCs w:val="21"/>
              </w:rPr>
              <w:lastRenderedPageBreak/>
              <w:t>页面输入</w:t>
            </w:r>
          </w:p>
        </w:tc>
        <w:tc>
          <w:tcPr>
            <w:tcW w:w="7143" w:type="dxa"/>
            <w:tcPrChange w:id="1548" w:author="lenovo" w:date="2016-06-22T10:14:00Z">
              <w:tcPr>
                <w:tcW w:w="7087" w:type="dxa"/>
              </w:tcPr>
            </w:tcPrChange>
          </w:tcPr>
          <w:p w14:paraId="723F6C31"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06268CF7"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模版代码</w:t>
            </w:r>
            <w:r>
              <w:rPr>
                <w:rFonts w:hint="eastAsia"/>
              </w:rPr>
              <w:t>[</w:t>
            </w:r>
            <w:r>
              <w:rPr>
                <w:rFonts w:hint="eastAsia"/>
              </w:rPr>
              <w:t>输入框</w:t>
            </w:r>
            <w:r>
              <w:rPr>
                <w:rFonts w:hint="eastAsia"/>
              </w:rPr>
              <w:t>]</w:t>
            </w:r>
            <w:r>
              <w:rPr>
                <w:rFonts w:hint="eastAsia"/>
              </w:rPr>
              <w:t>、模板名称</w:t>
            </w:r>
            <w:r>
              <w:rPr>
                <w:rFonts w:hint="eastAsia"/>
              </w:rPr>
              <w:t>[</w:t>
            </w:r>
            <w:r>
              <w:rPr>
                <w:rFonts w:hint="eastAsia"/>
              </w:rPr>
              <w:t>输入框</w:t>
            </w:r>
            <w:r>
              <w:rPr>
                <w:rFonts w:hint="eastAsia"/>
              </w:rPr>
              <w:t>]</w:t>
            </w:r>
            <w:r>
              <w:rPr>
                <w:rFonts w:hint="eastAsia"/>
              </w:rPr>
              <w:t>、审批标志</w:t>
            </w:r>
            <w:r>
              <w:rPr>
                <w:rFonts w:hint="eastAsia"/>
              </w:rPr>
              <w:t>[</w:t>
            </w:r>
            <w:r>
              <w:rPr>
                <w:rFonts w:hint="eastAsia"/>
              </w:rPr>
              <w:t>下拉框</w:t>
            </w:r>
            <w:del w:id="1549" w:author="lenovo" w:date="2016-06-22T15:23:00Z">
              <w:r>
                <w:rPr>
                  <w:rFonts w:hint="eastAsia"/>
                </w:rPr>
                <w:delText>：自动审批</w:delText>
              </w:r>
              <w:r>
                <w:rPr>
                  <w:rFonts w:hint="eastAsia"/>
                </w:rPr>
                <w:delText>/</w:delText>
              </w:r>
              <w:r>
                <w:rPr>
                  <w:rFonts w:hint="eastAsia"/>
                </w:rPr>
                <w:delText>人工审批</w:delText>
              </w:r>
            </w:del>
            <w:r>
              <w:rPr>
                <w:rFonts w:hint="eastAsia"/>
              </w:rPr>
              <w:t>]</w:t>
            </w:r>
          </w:p>
          <w:p w14:paraId="0FFA8845"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tc>
      </w:tr>
      <w:tr w:rsidR="00DC1257" w14:paraId="5799E1DF" w14:textId="77777777" w:rsidTr="00DC1257">
        <w:trPr>
          <w:trHeight w:val="225"/>
          <w:trPrChange w:id="1550" w:author="lenovo" w:date="2016-06-22T10:14:00Z">
            <w:trPr>
              <w:trHeight w:val="225"/>
            </w:trPr>
          </w:trPrChange>
        </w:trPr>
        <w:tc>
          <w:tcPr>
            <w:tcW w:w="1361" w:type="dxa"/>
            <w:shd w:val="clear" w:color="auto" w:fill="D9D9D9"/>
            <w:tcPrChange w:id="1551" w:author="lenovo" w:date="2016-06-22T10:14:00Z">
              <w:tcPr>
                <w:tcW w:w="1985" w:type="dxa"/>
                <w:shd w:val="clear" w:color="auto" w:fill="D9D9D9"/>
              </w:tcPr>
            </w:tcPrChange>
          </w:tcPr>
          <w:p w14:paraId="59A2DE73" w14:textId="77777777" w:rsidR="00DC1257" w:rsidRDefault="007579A1">
            <w:pPr>
              <w:spacing w:line="360" w:lineRule="atLeast"/>
              <w:rPr>
                <w:szCs w:val="21"/>
              </w:rPr>
            </w:pPr>
            <w:r>
              <w:rPr>
                <w:rFonts w:hint="eastAsia"/>
                <w:szCs w:val="21"/>
              </w:rPr>
              <w:t>页面输出</w:t>
            </w:r>
          </w:p>
        </w:tc>
        <w:tc>
          <w:tcPr>
            <w:tcW w:w="7143" w:type="dxa"/>
            <w:tcPrChange w:id="1552" w:author="lenovo" w:date="2016-06-22T10:14:00Z">
              <w:tcPr>
                <w:tcW w:w="7087" w:type="dxa"/>
              </w:tcPr>
            </w:tcPrChange>
          </w:tcPr>
          <w:p w14:paraId="583CC60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短信模板信息</w:t>
            </w:r>
            <w:del w:id="1553" w:author="lenovo" w:date="2016-06-22T15:23:00Z">
              <w:r>
                <w:rPr>
                  <w:rFonts w:hint="eastAsia"/>
                </w:rPr>
                <w:delText>[</w:delText>
              </w:r>
              <w:r>
                <w:rPr>
                  <w:rFonts w:hint="eastAsia"/>
                </w:rPr>
                <w:delText>列表</w:delText>
              </w:r>
              <w:r>
                <w:rPr>
                  <w:rFonts w:hint="eastAsia"/>
                </w:rPr>
                <w:delText>]</w:delText>
              </w:r>
            </w:del>
            <w:r>
              <w:rPr>
                <w:rFonts w:hint="eastAsia"/>
              </w:rPr>
              <w:t>：</w:t>
            </w:r>
          </w:p>
          <w:p w14:paraId="2E85FC18" w14:textId="77777777" w:rsidR="00DC1257" w:rsidRDefault="007579A1">
            <w:pPr>
              <w:spacing w:line="360" w:lineRule="atLeast"/>
              <w:ind w:firstLineChars="200" w:firstLine="420"/>
            </w:pPr>
            <w:r>
              <w:rPr>
                <w:rFonts w:hint="eastAsia"/>
              </w:rPr>
              <w:t>模版代码、模板名称，审批标志，创建用户，创建时间，操作：删除</w:t>
            </w:r>
            <w:r>
              <w:rPr>
                <w:rFonts w:hint="eastAsia"/>
              </w:rPr>
              <w:t>[</w:t>
            </w:r>
            <w:del w:id="1554" w:author="lenovo" w:date="2016-06-22T15:23:00Z">
              <w:r>
                <w:rPr>
                  <w:rFonts w:hint="eastAsia"/>
                </w:rPr>
                <w:delText>超</w:delText>
              </w:r>
            </w:del>
            <w:r>
              <w:rPr>
                <w:rFonts w:hint="eastAsia"/>
              </w:rPr>
              <w:t>链接</w:t>
            </w:r>
            <w:r>
              <w:rPr>
                <w:rFonts w:hint="eastAsia"/>
              </w:rPr>
              <w:t>]</w:t>
            </w:r>
            <w:r>
              <w:rPr>
                <w:rFonts w:hint="eastAsia"/>
              </w:rPr>
              <w:t>、</w:t>
            </w:r>
            <w:r>
              <w:rPr>
                <w:rFonts w:hAnsi="宋体" w:hint="eastAsia"/>
                <w:szCs w:val="21"/>
              </w:rPr>
              <w:t>编辑</w:t>
            </w:r>
            <w:r>
              <w:rPr>
                <w:rFonts w:hAnsi="宋体" w:hint="eastAsia"/>
                <w:szCs w:val="21"/>
              </w:rPr>
              <w:t>[</w:t>
            </w:r>
            <w:del w:id="1555" w:author="lenovo" w:date="2016-06-22T15:23: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w:t>
            </w:r>
          </w:p>
          <w:p w14:paraId="652500BB" w14:textId="77777777" w:rsidR="00DC1257" w:rsidRDefault="007579A1">
            <w:pPr>
              <w:spacing w:line="360" w:lineRule="atLeast"/>
              <w:ind w:firstLineChars="200" w:firstLine="420"/>
              <w:rPr>
                <w:color w:val="FF0000"/>
              </w:rPr>
            </w:pPr>
            <w:r>
              <w:rPr>
                <w:rFonts w:hAnsi="宋体" w:hint="eastAsia"/>
                <w:szCs w:val="21"/>
              </w:rPr>
              <w:t>新</w:t>
            </w:r>
            <w:ins w:id="1556" w:author="lenovo" w:date="2016-06-22T15:28:00Z">
              <w:r>
                <w:rPr>
                  <w:rFonts w:hAnsi="宋体" w:hint="eastAsia"/>
                  <w:szCs w:val="21"/>
                </w:rPr>
                <w:t>建</w:t>
              </w:r>
            </w:ins>
            <w:del w:id="1557" w:author="lenovo" w:date="2016-06-22T15:28:00Z">
              <w:r>
                <w:rPr>
                  <w:rFonts w:hAnsi="宋体" w:hint="eastAsia"/>
                  <w:szCs w:val="21"/>
                </w:rPr>
                <w:delText>增</w:delText>
              </w:r>
            </w:del>
            <w:r>
              <w:rPr>
                <w:rFonts w:hAnsi="宋体" w:hint="eastAsia"/>
                <w:szCs w:val="21"/>
              </w:rPr>
              <w:t>短信模版</w:t>
            </w:r>
            <w:r>
              <w:rPr>
                <w:rFonts w:hAnsi="宋体" w:hint="eastAsia"/>
                <w:szCs w:val="21"/>
              </w:rPr>
              <w:t>[</w:t>
            </w:r>
            <w:r>
              <w:rPr>
                <w:rFonts w:hAnsi="宋体" w:hint="eastAsia"/>
                <w:szCs w:val="21"/>
              </w:rPr>
              <w:t>按钮</w:t>
            </w:r>
            <w:r>
              <w:rPr>
                <w:rFonts w:hAnsi="宋体" w:hint="eastAsia"/>
                <w:szCs w:val="21"/>
              </w:rPr>
              <w:t>]</w:t>
            </w:r>
          </w:p>
        </w:tc>
      </w:tr>
      <w:tr w:rsidR="00DC1257" w14:paraId="578C1025" w14:textId="77777777" w:rsidTr="00DC1257">
        <w:trPr>
          <w:trHeight w:val="225"/>
          <w:trPrChange w:id="1558" w:author="lenovo" w:date="2016-06-22T10:14:00Z">
            <w:trPr>
              <w:trHeight w:val="225"/>
            </w:trPr>
          </w:trPrChange>
        </w:trPr>
        <w:tc>
          <w:tcPr>
            <w:tcW w:w="1361" w:type="dxa"/>
            <w:shd w:val="clear" w:color="auto" w:fill="D9D9D9"/>
            <w:tcPrChange w:id="1559" w:author="lenovo" w:date="2016-06-22T10:14:00Z">
              <w:tcPr>
                <w:tcW w:w="1985" w:type="dxa"/>
                <w:shd w:val="clear" w:color="auto" w:fill="D9D9D9"/>
              </w:tcPr>
            </w:tcPrChange>
          </w:tcPr>
          <w:p w14:paraId="457AFCFB" w14:textId="77777777" w:rsidR="00DC1257" w:rsidRDefault="007579A1">
            <w:pPr>
              <w:spacing w:line="360" w:lineRule="atLeast"/>
              <w:rPr>
                <w:szCs w:val="21"/>
              </w:rPr>
            </w:pPr>
            <w:r>
              <w:rPr>
                <w:rFonts w:hint="eastAsia"/>
                <w:szCs w:val="21"/>
              </w:rPr>
              <w:t>参考画面</w:t>
            </w:r>
          </w:p>
        </w:tc>
        <w:tc>
          <w:tcPr>
            <w:tcW w:w="7143" w:type="dxa"/>
            <w:tcPrChange w:id="1560" w:author="lenovo" w:date="2016-06-22T10:14:00Z">
              <w:tcPr>
                <w:tcW w:w="7087" w:type="dxa"/>
              </w:tcPr>
            </w:tcPrChange>
          </w:tcPr>
          <w:p w14:paraId="1A480247" w14:textId="77777777" w:rsidR="00DC1257" w:rsidRDefault="0023358B">
            <w:pPr>
              <w:widowControl/>
              <w:overflowPunct w:val="0"/>
              <w:autoSpaceDE w:val="0"/>
              <w:autoSpaceDN w:val="0"/>
              <w:adjustRightInd w:val="0"/>
              <w:spacing w:after="100" w:line="360" w:lineRule="atLeast"/>
              <w:textAlignment w:val="baseline"/>
            </w:pPr>
            <w:ins w:id="1561" w:author="lenovo" w:date="2016-06-22T14:54:00Z">
              <w:r>
                <w:rPr>
                  <w:noProof/>
                </w:rPr>
                <w:drawing>
                  <wp:inline distT="0" distB="0" distL="114300" distR="114300" wp14:anchorId="57DE297B" wp14:editId="00EA2D14">
                    <wp:extent cx="4397375" cy="984885"/>
                    <wp:effectExtent l="0" t="0" r="3175" b="571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2" cstate="print"/>
                            <a:stretch>
                              <a:fillRect/>
                            </a:stretch>
                          </pic:blipFill>
                          <pic:spPr>
                            <a:xfrm>
                              <a:off x="0" y="0"/>
                              <a:ext cx="4397375" cy="984885"/>
                            </a:xfrm>
                            <a:prstGeom prst="rect">
                              <a:avLst/>
                            </a:prstGeom>
                            <a:noFill/>
                            <a:ln w="9525">
                              <a:noFill/>
                            </a:ln>
                          </pic:spPr>
                        </pic:pic>
                      </a:graphicData>
                    </a:graphic>
                  </wp:inline>
                </w:drawing>
              </w:r>
            </w:ins>
          </w:p>
        </w:tc>
      </w:tr>
      <w:tr w:rsidR="00DC1257" w14:paraId="3FCDC6E8" w14:textId="77777777" w:rsidTr="00DC1257">
        <w:trPr>
          <w:trHeight w:val="225"/>
          <w:trPrChange w:id="1562" w:author="lenovo" w:date="2016-06-22T10:14:00Z">
            <w:trPr>
              <w:trHeight w:val="225"/>
            </w:trPr>
          </w:trPrChange>
        </w:trPr>
        <w:tc>
          <w:tcPr>
            <w:tcW w:w="1361" w:type="dxa"/>
            <w:shd w:val="clear" w:color="auto" w:fill="D9D9D9"/>
            <w:tcPrChange w:id="1563" w:author="lenovo" w:date="2016-06-22T10:14:00Z">
              <w:tcPr>
                <w:tcW w:w="1985" w:type="dxa"/>
                <w:shd w:val="clear" w:color="auto" w:fill="D9D9D9"/>
              </w:tcPr>
            </w:tcPrChange>
          </w:tcPr>
          <w:p w14:paraId="335437AE" w14:textId="77777777" w:rsidR="00DC1257" w:rsidRDefault="007579A1">
            <w:pPr>
              <w:spacing w:line="360" w:lineRule="atLeast"/>
              <w:rPr>
                <w:szCs w:val="21"/>
              </w:rPr>
            </w:pPr>
            <w:r>
              <w:rPr>
                <w:rFonts w:hint="eastAsia"/>
                <w:szCs w:val="21"/>
              </w:rPr>
              <w:t>业务规则</w:t>
            </w:r>
          </w:p>
        </w:tc>
        <w:tc>
          <w:tcPr>
            <w:tcW w:w="7143" w:type="dxa"/>
            <w:tcPrChange w:id="1564" w:author="lenovo" w:date="2016-06-22T10:14:00Z">
              <w:tcPr>
                <w:tcW w:w="7087" w:type="dxa"/>
              </w:tcPr>
            </w:tcPrChange>
          </w:tcPr>
          <w:p w14:paraId="40E8D8B1"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59EB9D90" w14:textId="77777777" w:rsidTr="00DC1257">
        <w:trPr>
          <w:trHeight w:val="225"/>
          <w:trPrChange w:id="1565" w:author="lenovo" w:date="2016-06-22T10:14:00Z">
            <w:trPr>
              <w:trHeight w:val="225"/>
            </w:trPr>
          </w:trPrChange>
        </w:trPr>
        <w:tc>
          <w:tcPr>
            <w:tcW w:w="1361" w:type="dxa"/>
            <w:shd w:val="clear" w:color="auto" w:fill="D9D9D9"/>
            <w:tcPrChange w:id="1566" w:author="lenovo" w:date="2016-06-22T10:14:00Z">
              <w:tcPr>
                <w:tcW w:w="1985" w:type="dxa"/>
                <w:shd w:val="clear" w:color="auto" w:fill="D9D9D9"/>
              </w:tcPr>
            </w:tcPrChange>
          </w:tcPr>
          <w:p w14:paraId="54548C7E" w14:textId="77777777" w:rsidR="00DC1257" w:rsidRDefault="007579A1">
            <w:pPr>
              <w:spacing w:line="360" w:lineRule="atLeast"/>
              <w:rPr>
                <w:rFonts w:hAnsi="宋体"/>
                <w:szCs w:val="21"/>
              </w:rPr>
            </w:pPr>
            <w:r>
              <w:rPr>
                <w:rFonts w:hAnsi="宋体" w:hint="eastAsia"/>
                <w:szCs w:val="21"/>
              </w:rPr>
              <w:t>备注</w:t>
            </w:r>
          </w:p>
        </w:tc>
        <w:tc>
          <w:tcPr>
            <w:tcW w:w="7143" w:type="dxa"/>
            <w:tcPrChange w:id="1567" w:author="lenovo" w:date="2016-06-22T10:14:00Z">
              <w:tcPr>
                <w:tcW w:w="7087" w:type="dxa"/>
              </w:tcPr>
            </w:tcPrChange>
          </w:tcPr>
          <w:p w14:paraId="4A9EB249" w14:textId="77777777" w:rsidR="00DC1257" w:rsidRDefault="007579A1">
            <w:pPr>
              <w:widowControl/>
              <w:numPr>
                <w:ilvl w:val="0"/>
                <w:numId w:val="30"/>
              </w:numPr>
              <w:overflowPunct w:val="0"/>
              <w:autoSpaceDE w:val="0"/>
              <w:autoSpaceDN w:val="0"/>
              <w:adjustRightInd w:val="0"/>
              <w:spacing w:after="100" w:line="360" w:lineRule="atLeast"/>
              <w:textAlignment w:val="baseline"/>
              <w:rPr>
                <w:ins w:id="1568" w:author="lenovo" w:date="2016-06-22T15:28:00Z"/>
              </w:rPr>
            </w:pPr>
            <w:r>
              <w:rPr>
                <w:rFonts w:hint="eastAsia"/>
              </w:rPr>
              <w:t>点击查询</w:t>
            </w:r>
            <w:ins w:id="1569" w:author="lenovo" w:date="2016-06-22T15:28:00Z">
              <w:r>
                <w:rPr>
                  <w:rFonts w:hint="eastAsia"/>
                </w:rPr>
                <w:t>[</w:t>
              </w:r>
            </w:ins>
            <w:del w:id="1570" w:author="lenovo" w:date="2016-06-22T15:28:00Z">
              <w:r>
                <w:rPr>
                  <w:rFonts w:hint="eastAsia"/>
                </w:rPr>
                <w:delText>【</w:delText>
              </w:r>
            </w:del>
            <w:r>
              <w:rPr>
                <w:rFonts w:hint="eastAsia"/>
              </w:rPr>
              <w:t>按钮</w:t>
            </w:r>
            <w:ins w:id="1571" w:author="lenovo" w:date="2016-06-22T15:28:00Z">
              <w:r>
                <w:rPr>
                  <w:rFonts w:hint="eastAsia"/>
                </w:rPr>
                <w:t>]</w:t>
              </w:r>
            </w:ins>
            <w:del w:id="1572" w:author="lenovo" w:date="2016-06-22T15:28:00Z">
              <w:r>
                <w:rPr>
                  <w:rFonts w:hint="eastAsia"/>
                </w:rPr>
                <w:delText>】</w:delText>
              </w:r>
            </w:del>
            <w:r>
              <w:rPr>
                <w:rFonts w:hint="eastAsia"/>
              </w:rPr>
              <w:t>，系统根据查询条件查询短信模板信息，显示在结果列表中；</w:t>
            </w:r>
          </w:p>
          <w:p w14:paraId="452A85AB" w14:textId="77777777" w:rsidR="00DC1257" w:rsidRDefault="007579A1">
            <w:pPr>
              <w:widowControl/>
              <w:numPr>
                <w:ilvl w:val="0"/>
                <w:numId w:val="30"/>
              </w:numPr>
              <w:overflowPunct w:val="0"/>
              <w:autoSpaceDE w:val="0"/>
              <w:autoSpaceDN w:val="0"/>
              <w:adjustRightInd w:val="0"/>
              <w:spacing w:after="100" w:line="360" w:lineRule="atLeast"/>
              <w:textAlignment w:val="baseline"/>
            </w:pPr>
            <w:r>
              <w:rPr>
                <w:rFonts w:hint="eastAsia"/>
              </w:rPr>
              <w:t>点击重置</w:t>
            </w:r>
            <w:ins w:id="1573" w:author="lenovo" w:date="2016-06-22T15:28:00Z">
              <w:r>
                <w:rPr>
                  <w:rFonts w:hint="eastAsia"/>
                </w:rPr>
                <w:t>[</w:t>
              </w:r>
            </w:ins>
            <w:del w:id="1574" w:author="lenovo" w:date="2016-06-22T15:28:00Z">
              <w:r>
                <w:rPr>
                  <w:rFonts w:hint="eastAsia"/>
                </w:rPr>
                <w:delText>【</w:delText>
              </w:r>
            </w:del>
            <w:r>
              <w:rPr>
                <w:rFonts w:hint="eastAsia"/>
              </w:rPr>
              <w:t>按钮</w:t>
            </w:r>
            <w:ins w:id="1575" w:author="lenovo" w:date="2016-06-22T15:28:00Z">
              <w:r>
                <w:rPr>
                  <w:rFonts w:hint="eastAsia"/>
                </w:rPr>
                <w:t>]</w:t>
              </w:r>
            </w:ins>
            <w:del w:id="1576" w:author="lenovo" w:date="2016-06-22T15:28:00Z">
              <w:r>
                <w:rPr>
                  <w:rFonts w:hint="eastAsia"/>
                </w:rPr>
                <w:delText>】</w:delText>
              </w:r>
            </w:del>
            <w:r>
              <w:rPr>
                <w:rFonts w:hint="eastAsia"/>
              </w:rPr>
              <w:t>，清空查询条件输入信息</w:t>
            </w:r>
          </w:p>
          <w:p w14:paraId="0B56C139" w14:textId="77777777" w:rsidR="00DC1257" w:rsidRDefault="007579A1">
            <w:pPr>
              <w:widowControl/>
              <w:numPr>
                <w:ilvl w:val="0"/>
                <w:numId w:val="30"/>
              </w:numPr>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del w:id="1577" w:author="lenovo" w:date="2016-06-22T15:28:00Z">
              <w:r>
                <w:rPr>
                  <w:rFonts w:hint="eastAsia"/>
                </w:rPr>
                <w:delText>超</w:delText>
              </w:r>
            </w:del>
            <w:r>
              <w:rPr>
                <w:rFonts w:hint="eastAsia"/>
              </w:rPr>
              <w:t>链接</w:t>
            </w:r>
            <w:r>
              <w:rPr>
                <w:rFonts w:hint="eastAsia"/>
              </w:rPr>
              <w:t>]</w:t>
            </w:r>
            <w:r>
              <w:rPr>
                <w:rFonts w:hint="eastAsia"/>
              </w:rPr>
              <w:t>，页面跳转到短信模板编辑页面，参见</w:t>
            </w:r>
            <w:r>
              <w:rPr>
                <w:rFonts w:hint="eastAsia"/>
              </w:rPr>
              <w:t xml:space="preserve"> </w:t>
            </w:r>
            <w:r>
              <w:rPr>
                <w:rFonts w:hint="eastAsia"/>
              </w:rPr>
              <w:t>“</w:t>
            </w:r>
            <w:ins w:id="1578" w:author="lenovo" w:date="2016-06-22T15:29:00Z">
              <w:r w:rsidR="00E21B5E">
                <w:rPr>
                  <w:rFonts w:hint="eastAsia"/>
                </w:rPr>
                <w:fldChar w:fldCharType="begin"/>
              </w:r>
              <w:r>
                <w:rPr>
                  <w:rFonts w:hint="eastAsia"/>
                </w:rPr>
                <w:instrText xml:space="preserve"> REF _Toc19982 \h </w:instrText>
              </w:r>
            </w:ins>
            <w:r w:rsidR="00E21B5E">
              <w:rPr>
                <w:rFonts w:hint="eastAsia"/>
              </w:rPr>
            </w:r>
            <w:ins w:id="1579" w:author="lenovo" w:date="2016-06-22T15:29:00Z">
              <w:r w:rsidR="00E21B5E">
                <w:rPr>
                  <w:rFonts w:hint="eastAsia"/>
                </w:rPr>
                <w:fldChar w:fldCharType="separate"/>
              </w:r>
              <w:r>
                <w:rPr>
                  <w:rFonts w:hint="eastAsia"/>
                </w:rPr>
                <w:t>短信模板编辑</w:t>
              </w:r>
              <w:r w:rsidR="00E21B5E">
                <w:rPr>
                  <w:rFonts w:hint="eastAsia"/>
                </w:rPr>
                <w:fldChar w:fldCharType="end"/>
              </w:r>
            </w:ins>
            <w:del w:id="1580" w:author="lenovo" w:date="2016-06-22T15:29:00Z">
              <w:r>
                <w:rPr>
                  <w:rFonts w:hint="eastAsia"/>
                </w:rPr>
                <w:delText>章节</w:delText>
              </w:r>
              <w:r>
                <w:rPr>
                  <w:rFonts w:hint="eastAsia"/>
                </w:rPr>
                <w:delText xml:space="preserve">4.5.3 </w:delText>
              </w:r>
              <w:r>
                <w:rPr>
                  <w:rFonts w:hint="eastAsia"/>
                </w:rPr>
                <w:delText>短信模板编辑</w:delText>
              </w:r>
            </w:del>
            <w:r>
              <w:rPr>
                <w:rFonts w:hint="eastAsia"/>
              </w:rPr>
              <w:t>”</w:t>
            </w:r>
          </w:p>
          <w:p w14:paraId="1A3F61DB" w14:textId="77777777" w:rsidR="00DC1257" w:rsidRDefault="007579A1">
            <w:pPr>
              <w:widowControl/>
              <w:numPr>
                <w:ilvl w:val="0"/>
                <w:numId w:val="30"/>
              </w:numPr>
              <w:overflowPunct w:val="0"/>
              <w:autoSpaceDE w:val="0"/>
              <w:autoSpaceDN w:val="0"/>
              <w:adjustRightInd w:val="0"/>
              <w:spacing w:after="100" w:line="360" w:lineRule="atLeast"/>
              <w:textAlignment w:val="baseline"/>
            </w:pPr>
            <w:r>
              <w:rPr>
                <w:rFonts w:hint="eastAsia"/>
              </w:rPr>
              <w:t>点击新增</w:t>
            </w:r>
            <w:ins w:id="1581" w:author="lenovo" w:date="2016-06-22T15:28:00Z">
              <w:r>
                <w:rPr>
                  <w:rFonts w:hint="eastAsia"/>
                </w:rPr>
                <w:t>[</w:t>
              </w:r>
            </w:ins>
            <w:del w:id="1582" w:author="lenovo" w:date="2016-06-22T15:28:00Z">
              <w:r>
                <w:rPr>
                  <w:rFonts w:hint="eastAsia"/>
                </w:rPr>
                <w:delText>【</w:delText>
              </w:r>
            </w:del>
            <w:r>
              <w:rPr>
                <w:rFonts w:hint="eastAsia"/>
              </w:rPr>
              <w:t>按钮</w:t>
            </w:r>
            <w:ins w:id="1583" w:author="lenovo" w:date="2016-06-22T15:28:00Z">
              <w:r>
                <w:rPr>
                  <w:rFonts w:hint="eastAsia"/>
                </w:rPr>
                <w:t>]</w:t>
              </w:r>
            </w:ins>
            <w:del w:id="1584" w:author="lenovo" w:date="2016-06-22T15:28:00Z">
              <w:r>
                <w:rPr>
                  <w:rFonts w:hint="eastAsia"/>
                </w:rPr>
                <w:delText>】</w:delText>
              </w:r>
            </w:del>
            <w:r>
              <w:rPr>
                <w:rFonts w:hint="eastAsia"/>
              </w:rPr>
              <w:t>，页面跳转到短信模板新增页面，参见</w:t>
            </w:r>
            <w:r>
              <w:rPr>
                <w:rFonts w:hint="eastAsia"/>
              </w:rPr>
              <w:t xml:space="preserve"> </w:t>
            </w:r>
            <w:r>
              <w:rPr>
                <w:rFonts w:hint="eastAsia"/>
              </w:rPr>
              <w:t>“</w:t>
            </w:r>
            <w:ins w:id="1585" w:author="lenovo" w:date="2016-06-22T15:29:00Z">
              <w:r w:rsidR="00E21B5E">
                <w:rPr>
                  <w:rFonts w:hint="eastAsia"/>
                </w:rPr>
                <w:fldChar w:fldCharType="begin"/>
              </w:r>
              <w:r>
                <w:rPr>
                  <w:rFonts w:hint="eastAsia"/>
                </w:rPr>
                <w:instrText xml:space="preserve"> REF _Toc19009 \h </w:instrText>
              </w:r>
            </w:ins>
            <w:r w:rsidR="00E21B5E">
              <w:rPr>
                <w:rFonts w:hint="eastAsia"/>
              </w:rPr>
            </w:r>
            <w:ins w:id="1586" w:author="lenovo" w:date="2016-06-22T15:29:00Z">
              <w:r w:rsidR="00E21B5E">
                <w:rPr>
                  <w:rFonts w:hint="eastAsia"/>
                </w:rPr>
                <w:fldChar w:fldCharType="separate"/>
              </w:r>
              <w:r>
                <w:rPr>
                  <w:rFonts w:hint="eastAsia"/>
                </w:rPr>
                <w:t>短信模板新增</w:t>
              </w:r>
              <w:r w:rsidR="00E21B5E">
                <w:rPr>
                  <w:rFonts w:hint="eastAsia"/>
                </w:rPr>
                <w:fldChar w:fldCharType="end"/>
              </w:r>
            </w:ins>
            <w:del w:id="1587" w:author="lenovo" w:date="2016-06-22T15:29:00Z">
              <w:r>
                <w:rPr>
                  <w:rFonts w:hint="eastAsia"/>
                </w:rPr>
                <w:delText>章节</w:delText>
              </w:r>
              <w:r>
                <w:rPr>
                  <w:rFonts w:hint="eastAsia"/>
                </w:rPr>
                <w:delText xml:space="preserve">4.5.2 </w:delText>
              </w:r>
              <w:r>
                <w:rPr>
                  <w:rFonts w:hint="eastAsia"/>
                </w:rPr>
                <w:delText>短信模板新增</w:delText>
              </w:r>
            </w:del>
            <w:r>
              <w:rPr>
                <w:rFonts w:hint="eastAsia"/>
              </w:rPr>
              <w:t>”</w:t>
            </w:r>
          </w:p>
          <w:p w14:paraId="0C99C03D" w14:textId="77777777" w:rsidR="00DC1257" w:rsidRDefault="007579A1">
            <w:pPr>
              <w:widowControl/>
              <w:numPr>
                <w:ilvl w:val="0"/>
                <w:numId w:val="30"/>
              </w:numPr>
              <w:overflowPunct w:val="0"/>
              <w:autoSpaceDE w:val="0"/>
              <w:autoSpaceDN w:val="0"/>
              <w:adjustRightInd w:val="0"/>
              <w:spacing w:after="100" w:line="360" w:lineRule="atLeast"/>
              <w:textAlignment w:val="baseline"/>
            </w:pPr>
            <w:r>
              <w:rPr>
                <w:rFonts w:hint="eastAsia"/>
              </w:rPr>
              <w:t>点击</w:t>
            </w:r>
            <w:r>
              <w:rPr>
                <w:rFonts w:hint="eastAsia"/>
                <w:u w:val="single"/>
              </w:rPr>
              <w:t>删除</w:t>
            </w:r>
            <w:r>
              <w:rPr>
                <w:rFonts w:hint="eastAsia"/>
              </w:rPr>
              <w:t>[</w:t>
            </w:r>
            <w:del w:id="1588" w:author="lenovo" w:date="2016-06-22T15:28:00Z">
              <w:r>
                <w:rPr>
                  <w:rFonts w:hint="eastAsia"/>
                </w:rPr>
                <w:delText>超</w:delText>
              </w:r>
            </w:del>
            <w:r>
              <w:rPr>
                <w:rFonts w:hint="eastAsia"/>
              </w:rPr>
              <w:t>链接</w:t>
            </w:r>
            <w:r>
              <w:rPr>
                <w:rFonts w:hint="eastAsia"/>
              </w:rPr>
              <w:t>]</w:t>
            </w:r>
            <w:r>
              <w:rPr>
                <w:rFonts w:hint="eastAsia"/>
              </w:rPr>
              <w:t>，系统提示确认后删除该条记录。</w:t>
            </w:r>
          </w:p>
          <w:p w14:paraId="0170A80D" w14:textId="77777777" w:rsidR="00DC1257" w:rsidRDefault="007579A1">
            <w:pPr>
              <w:widowControl/>
              <w:numPr>
                <w:ilvl w:val="0"/>
                <w:numId w:val="30"/>
              </w:numPr>
              <w:overflowPunct w:val="0"/>
              <w:autoSpaceDE w:val="0"/>
              <w:autoSpaceDN w:val="0"/>
              <w:adjustRightInd w:val="0"/>
              <w:spacing w:after="100" w:line="360" w:lineRule="atLeast"/>
              <w:textAlignment w:val="baseline"/>
            </w:pPr>
            <w:r>
              <w:rPr>
                <w:rFonts w:hint="eastAsia"/>
              </w:rPr>
              <w:t>各字段长度控制详见数据库设计。</w:t>
            </w:r>
          </w:p>
        </w:tc>
      </w:tr>
    </w:tbl>
    <w:p w14:paraId="3F0888E9" w14:textId="77777777" w:rsidR="00DC1257" w:rsidRDefault="00DC1257"/>
    <w:p w14:paraId="457931A7" w14:textId="77777777" w:rsidR="00DC1257" w:rsidRDefault="007579A1">
      <w:pPr>
        <w:pStyle w:val="3"/>
        <w:numPr>
          <w:ilvl w:val="2"/>
          <w:numId w:val="1"/>
        </w:numPr>
        <w:rPr>
          <w:rFonts w:ascii="黑体" w:eastAsia="黑体"/>
          <w:sz w:val="24"/>
          <w:szCs w:val="24"/>
        </w:rPr>
      </w:pPr>
      <w:bookmarkStart w:id="1589" w:name="_Ref262806903"/>
      <w:bookmarkStart w:id="1590" w:name="_Toc19009"/>
      <w:r>
        <w:rPr>
          <w:rFonts w:ascii="黑体" w:eastAsia="黑体" w:hint="eastAsia"/>
          <w:sz w:val="24"/>
          <w:szCs w:val="24"/>
        </w:rPr>
        <w:t>短信模板</w:t>
      </w:r>
      <w:bookmarkEnd w:id="1589"/>
      <w:r>
        <w:rPr>
          <w:rFonts w:ascii="黑体" w:eastAsia="黑体" w:hint="eastAsia"/>
          <w:sz w:val="24"/>
          <w:szCs w:val="24"/>
        </w:rPr>
        <w:t>新增</w:t>
      </w:r>
      <w:bookmarkEnd w:id="1590"/>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591"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592">
          <w:tblGrid>
            <w:gridCol w:w="1985"/>
            <w:gridCol w:w="7087"/>
          </w:tblGrid>
        </w:tblGridChange>
      </w:tblGrid>
      <w:tr w:rsidR="00DC1257" w14:paraId="3A119803" w14:textId="77777777" w:rsidTr="00DC1257">
        <w:trPr>
          <w:trHeight w:val="463"/>
          <w:trPrChange w:id="1593" w:author="lenovo" w:date="2016-06-22T10:14:00Z">
            <w:trPr>
              <w:trHeight w:val="463"/>
            </w:trPr>
          </w:trPrChange>
        </w:trPr>
        <w:tc>
          <w:tcPr>
            <w:tcW w:w="1361" w:type="dxa"/>
            <w:shd w:val="clear" w:color="auto" w:fill="D9D9D9"/>
            <w:tcPrChange w:id="1594" w:author="lenovo" w:date="2016-06-22T10:14:00Z">
              <w:tcPr>
                <w:tcW w:w="1985" w:type="dxa"/>
                <w:shd w:val="clear" w:color="auto" w:fill="D9D9D9"/>
              </w:tcPr>
            </w:tcPrChange>
          </w:tcPr>
          <w:p w14:paraId="5572B9CB" w14:textId="77777777" w:rsidR="00DC1257" w:rsidRDefault="007579A1">
            <w:pPr>
              <w:spacing w:line="360" w:lineRule="atLeast"/>
              <w:rPr>
                <w:szCs w:val="21"/>
              </w:rPr>
            </w:pPr>
            <w:r>
              <w:rPr>
                <w:rFonts w:hint="eastAsia"/>
                <w:szCs w:val="21"/>
              </w:rPr>
              <w:t>功能概述</w:t>
            </w:r>
          </w:p>
        </w:tc>
        <w:tc>
          <w:tcPr>
            <w:tcW w:w="7143" w:type="dxa"/>
            <w:tcPrChange w:id="1595" w:author="lenovo" w:date="2016-06-22T10:14:00Z">
              <w:tcPr>
                <w:tcW w:w="7087" w:type="dxa"/>
              </w:tcPr>
            </w:tcPrChange>
          </w:tcPr>
          <w:p w14:paraId="2D4E90B1" w14:textId="77777777" w:rsidR="00DC1257" w:rsidRDefault="007579A1">
            <w:pPr>
              <w:spacing w:line="360" w:lineRule="atLeast"/>
            </w:pPr>
            <w:r>
              <w:rPr>
                <w:rFonts w:hint="eastAsia"/>
              </w:rPr>
              <w:t>新增短信模板信息</w:t>
            </w:r>
          </w:p>
        </w:tc>
      </w:tr>
      <w:tr w:rsidR="00DC1257" w14:paraId="68EE4E76" w14:textId="77777777" w:rsidTr="00DC1257">
        <w:trPr>
          <w:trHeight w:val="225"/>
          <w:trPrChange w:id="1596" w:author="lenovo" w:date="2016-06-22T10:14:00Z">
            <w:trPr>
              <w:trHeight w:val="225"/>
            </w:trPr>
          </w:trPrChange>
        </w:trPr>
        <w:tc>
          <w:tcPr>
            <w:tcW w:w="1361" w:type="dxa"/>
            <w:shd w:val="clear" w:color="auto" w:fill="D9D9D9"/>
            <w:tcPrChange w:id="1597" w:author="lenovo" w:date="2016-06-22T10:14:00Z">
              <w:tcPr>
                <w:tcW w:w="1985" w:type="dxa"/>
                <w:shd w:val="clear" w:color="auto" w:fill="D9D9D9"/>
              </w:tcPr>
            </w:tcPrChange>
          </w:tcPr>
          <w:p w14:paraId="50019064" w14:textId="77777777" w:rsidR="00DC1257" w:rsidRDefault="007579A1">
            <w:pPr>
              <w:spacing w:line="360" w:lineRule="atLeast"/>
              <w:rPr>
                <w:szCs w:val="21"/>
              </w:rPr>
            </w:pPr>
            <w:r>
              <w:rPr>
                <w:rFonts w:hint="eastAsia"/>
                <w:szCs w:val="21"/>
              </w:rPr>
              <w:t>页面输入</w:t>
            </w:r>
          </w:p>
        </w:tc>
        <w:tc>
          <w:tcPr>
            <w:tcW w:w="7143" w:type="dxa"/>
            <w:tcPrChange w:id="1598" w:author="lenovo" w:date="2016-06-22T10:14:00Z">
              <w:tcPr>
                <w:tcW w:w="7087" w:type="dxa"/>
              </w:tcPr>
            </w:tcPrChange>
          </w:tcPr>
          <w:p w14:paraId="670D3C58"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01D0EB0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模版代码</w:t>
            </w:r>
            <w:r>
              <w:rPr>
                <w:rFonts w:hint="eastAsia"/>
              </w:rPr>
              <w:t>[</w:t>
            </w:r>
            <w:r>
              <w:rPr>
                <w:rFonts w:hint="eastAsia"/>
              </w:rPr>
              <w:t>必填输入框</w:t>
            </w:r>
            <w:r>
              <w:rPr>
                <w:rFonts w:hint="eastAsia"/>
              </w:rPr>
              <w:t>]</w:t>
            </w:r>
            <w:r>
              <w:rPr>
                <w:rFonts w:hint="eastAsia"/>
              </w:rPr>
              <w:t>、模板名称</w:t>
            </w:r>
            <w:r>
              <w:rPr>
                <w:rFonts w:hint="eastAsia"/>
              </w:rPr>
              <w:t>[</w:t>
            </w:r>
            <w:r>
              <w:rPr>
                <w:rFonts w:hint="eastAsia"/>
              </w:rPr>
              <w:t>必填输入框</w:t>
            </w:r>
            <w:r>
              <w:rPr>
                <w:rFonts w:hint="eastAsia"/>
              </w:rPr>
              <w:t>]</w:t>
            </w:r>
            <w:r>
              <w:rPr>
                <w:rFonts w:hint="eastAsia"/>
              </w:rPr>
              <w:t>，模板描述</w:t>
            </w:r>
            <w:r>
              <w:rPr>
                <w:rFonts w:hint="eastAsia"/>
              </w:rPr>
              <w:t>[</w:t>
            </w:r>
            <w:r>
              <w:rPr>
                <w:rFonts w:hint="eastAsia"/>
              </w:rPr>
              <w:t>必填文本框</w:t>
            </w:r>
            <w:r>
              <w:rPr>
                <w:rFonts w:hint="eastAsia"/>
              </w:rPr>
              <w:t>]</w:t>
            </w:r>
            <w:r>
              <w:rPr>
                <w:rFonts w:hint="eastAsia"/>
              </w:rPr>
              <w:t>，模板内容</w:t>
            </w:r>
            <w:r>
              <w:rPr>
                <w:rFonts w:hint="eastAsia"/>
              </w:rPr>
              <w:t>[</w:t>
            </w:r>
            <w:r>
              <w:rPr>
                <w:rFonts w:hint="eastAsia"/>
              </w:rPr>
              <w:t>文本框</w:t>
            </w:r>
            <w:r>
              <w:rPr>
                <w:rFonts w:hint="eastAsia"/>
              </w:rPr>
              <w:t>]</w:t>
            </w:r>
            <w:r>
              <w:rPr>
                <w:rFonts w:hint="eastAsia"/>
              </w:rPr>
              <w:t>，审批标志</w:t>
            </w:r>
            <w:r>
              <w:rPr>
                <w:rFonts w:hint="eastAsia"/>
              </w:rPr>
              <w:t>[</w:t>
            </w:r>
            <w:r>
              <w:rPr>
                <w:rFonts w:hint="eastAsia"/>
              </w:rPr>
              <w:t>必填下拉框</w:t>
            </w:r>
            <w:del w:id="1599" w:author="lenovo" w:date="2016-06-22T15:37:00Z">
              <w:r>
                <w:rPr>
                  <w:rFonts w:hint="eastAsia"/>
                </w:rPr>
                <w:delText>：自动审批</w:delText>
              </w:r>
              <w:r>
                <w:rPr>
                  <w:rFonts w:hint="eastAsia"/>
                </w:rPr>
                <w:delText>/</w:delText>
              </w:r>
              <w:r>
                <w:rPr>
                  <w:rFonts w:hint="eastAsia"/>
                </w:rPr>
                <w:delText>人工审批</w:delText>
              </w:r>
            </w:del>
            <w:r>
              <w:rPr>
                <w:rFonts w:hint="eastAsia"/>
              </w:rPr>
              <w:t>]</w:t>
            </w:r>
            <w:r>
              <w:rPr>
                <w:rFonts w:hint="eastAsia"/>
              </w:rPr>
              <w:t>。</w:t>
            </w:r>
          </w:p>
          <w:p w14:paraId="46D4B346"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1600" w:author="lenovo" w:date="2016-06-22T16:03:00Z">
              <w:r>
                <w:rPr>
                  <w:rFonts w:hint="eastAsia"/>
                </w:rPr>
                <w:t>确定</w:t>
              </w:r>
            </w:ins>
            <w:del w:id="1601" w:author="lenovo" w:date="2016-06-22T16:03:00Z">
              <w:r>
                <w:rPr>
                  <w:rFonts w:hint="eastAsia"/>
                </w:rPr>
                <w:delText>保存</w:delText>
              </w:r>
            </w:del>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r>
              <w:rPr>
                <w:rFonts w:hint="eastAsia"/>
              </w:rPr>
              <w:t>。</w:t>
            </w:r>
          </w:p>
        </w:tc>
      </w:tr>
      <w:tr w:rsidR="00DC1257" w14:paraId="11E4DC9A" w14:textId="77777777" w:rsidTr="00DC1257">
        <w:trPr>
          <w:trHeight w:val="225"/>
          <w:trPrChange w:id="1602" w:author="lenovo" w:date="2016-06-22T10:14:00Z">
            <w:trPr>
              <w:trHeight w:val="225"/>
            </w:trPr>
          </w:trPrChange>
        </w:trPr>
        <w:tc>
          <w:tcPr>
            <w:tcW w:w="1361" w:type="dxa"/>
            <w:shd w:val="clear" w:color="auto" w:fill="D9D9D9"/>
            <w:tcPrChange w:id="1603" w:author="lenovo" w:date="2016-06-22T10:14:00Z">
              <w:tcPr>
                <w:tcW w:w="1985" w:type="dxa"/>
                <w:shd w:val="clear" w:color="auto" w:fill="D9D9D9"/>
              </w:tcPr>
            </w:tcPrChange>
          </w:tcPr>
          <w:p w14:paraId="1944E108" w14:textId="77777777" w:rsidR="00DC1257" w:rsidRDefault="007579A1">
            <w:pPr>
              <w:spacing w:line="360" w:lineRule="atLeast"/>
              <w:rPr>
                <w:szCs w:val="21"/>
              </w:rPr>
            </w:pPr>
            <w:r>
              <w:rPr>
                <w:rFonts w:hint="eastAsia"/>
                <w:szCs w:val="21"/>
              </w:rPr>
              <w:t>页面输出</w:t>
            </w:r>
          </w:p>
        </w:tc>
        <w:tc>
          <w:tcPr>
            <w:tcW w:w="7143" w:type="dxa"/>
            <w:tcPrChange w:id="1604" w:author="lenovo" w:date="2016-06-22T10:14:00Z">
              <w:tcPr>
                <w:tcW w:w="7087" w:type="dxa"/>
              </w:tcPr>
            </w:tcPrChange>
          </w:tcPr>
          <w:p w14:paraId="0279B36C" w14:textId="77777777" w:rsidR="00DC1257" w:rsidRDefault="00DC1257">
            <w:pPr>
              <w:spacing w:line="360" w:lineRule="atLeast"/>
              <w:rPr>
                <w:color w:val="FF0000"/>
              </w:rPr>
            </w:pPr>
          </w:p>
        </w:tc>
      </w:tr>
      <w:tr w:rsidR="00DC1257" w14:paraId="7185A0F7" w14:textId="77777777" w:rsidTr="00DC1257">
        <w:trPr>
          <w:trHeight w:val="225"/>
          <w:trPrChange w:id="1605" w:author="lenovo" w:date="2016-06-22T10:14:00Z">
            <w:trPr>
              <w:trHeight w:val="225"/>
            </w:trPr>
          </w:trPrChange>
        </w:trPr>
        <w:tc>
          <w:tcPr>
            <w:tcW w:w="1361" w:type="dxa"/>
            <w:shd w:val="clear" w:color="auto" w:fill="D9D9D9"/>
            <w:tcPrChange w:id="1606" w:author="lenovo" w:date="2016-06-22T10:14:00Z">
              <w:tcPr>
                <w:tcW w:w="1985" w:type="dxa"/>
                <w:shd w:val="clear" w:color="auto" w:fill="D9D9D9"/>
              </w:tcPr>
            </w:tcPrChange>
          </w:tcPr>
          <w:p w14:paraId="13EFB36D" w14:textId="77777777" w:rsidR="00DC1257" w:rsidRDefault="007579A1">
            <w:pPr>
              <w:spacing w:line="360" w:lineRule="atLeast"/>
              <w:rPr>
                <w:szCs w:val="21"/>
              </w:rPr>
            </w:pPr>
            <w:r>
              <w:rPr>
                <w:rFonts w:hint="eastAsia"/>
                <w:szCs w:val="21"/>
              </w:rPr>
              <w:lastRenderedPageBreak/>
              <w:t>参考画面</w:t>
            </w:r>
          </w:p>
        </w:tc>
        <w:tc>
          <w:tcPr>
            <w:tcW w:w="7143" w:type="dxa"/>
            <w:tcPrChange w:id="1607" w:author="lenovo" w:date="2016-06-22T10:14:00Z">
              <w:tcPr>
                <w:tcW w:w="7087" w:type="dxa"/>
              </w:tcPr>
            </w:tcPrChange>
          </w:tcPr>
          <w:p w14:paraId="6DC31EE8" w14:textId="77777777" w:rsidR="00DC1257" w:rsidRDefault="0023358B">
            <w:pPr>
              <w:widowControl/>
              <w:overflowPunct w:val="0"/>
              <w:autoSpaceDE w:val="0"/>
              <w:autoSpaceDN w:val="0"/>
              <w:adjustRightInd w:val="0"/>
              <w:spacing w:after="100" w:line="360" w:lineRule="atLeast"/>
              <w:textAlignment w:val="baseline"/>
            </w:pPr>
            <w:ins w:id="1608" w:author="lenovo" w:date="2016-06-22T15:48:00Z">
              <w:r>
                <w:rPr>
                  <w:noProof/>
                </w:rPr>
                <w:drawing>
                  <wp:inline distT="0" distB="0" distL="114300" distR="114300" wp14:anchorId="32D00021" wp14:editId="70A1BDBD">
                    <wp:extent cx="4397375" cy="1758315"/>
                    <wp:effectExtent l="0" t="0" r="3175" b="1333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63" cstate="print"/>
                            <a:stretch>
                              <a:fillRect/>
                            </a:stretch>
                          </pic:blipFill>
                          <pic:spPr>
                            <a:xfrm>
                              <a:off x="0" y="0"/>
                              <a:ext cx="4397375" cy="1758315"/>
                            </a:xfrm>
                            <a:prstGeom prst="rect">
                              <a:avLst/>
                            </a:prstGeom>
                            <a:noFill/>
                            <a:ln w="9525">
                              <a:noFill/>
                            </a:ln>
                          </pic:spPr>
                        </pic:pic>
                      </a:graphicData>
                    </a:graphic>
                  </wp:inline>
                </w:drawing>
              </w:r>
            </w:ins>
          </w:p>
        </w:tc>
      </w:tr>
      <w:tr w:rsidR="00DC1257" w14:paraId="3626F21C" w14:textId="77777777" w:rsidTr="00DC1257">
        <w:trPr>
          <w:trHeight w:val="225"/>
          <w:trPrChange w:id="1609" w:author="lenovo" w:date="2016-06-22T10:14:00Z">
            <w:trPr>
              <w:trHeight w:val="225"/>
            </w:trPr>
          </w:trPrChange>
        </w:trPr>
        <w:tc>
          <w:tcPr>
            <w:tcW w:w="1361" w:type="dxa"/>
            <w:shd w:val="clear" w:color="auto" w:fill="D9D9D9"/>
            <w:tcPrChange w:id="1610" w:author="lenovo" w:date="2016-06-22T10:14:00Z">
              <w:tcPr>
                <w:tcW w:w="1985" w:type="dxa"/>
                <w:shd w:val="clear" w:color="auto" w:fill="D9D9D9"/>
              </w:tcPr>
            </w:tcPrChange>
          </w:tcPr>
          <w:p w14:paraId="2E7D1925" w14:textId="77777777" w:rsidR="00DC1257" w:rsidRDefault="007579A1">
            <w:pPr>
              <w:spacing w:line="360" w:lineRule="atLeast"/>
              <w:rPr>
                <w:szCs w:val="21"/>
              </w:rPr>
            </w:pPr>
            <w:r>
              <w:rPr>
                <w:rFonts w:hint="eastAsia"/>
                <w:szCs w:val="21"/>
              </w:rPr>
              <w:t>业务规则</w:t>
            </w:r>
          </w:p>
        </w:tc>
        <w:tc>
          <w:tcPr>
            <w:tcW w:w="7143" w:type="dxa"/>
            <w:tcPrChange w:id="1611" w:author="lenovo" w:date="2016-06-22T10:14:00Z">
              <w:tcPr>
                <w:tcW w:w="7087" w:type="dxa"/>
              </w:tcPr>
            </w:tcPrChange>
          </w:tcPr>
          <w:p w14:paraId="103A6C32" w14:textId="77777777" w:rsidR="00DC1257" w:rsidRDefault="007579A1">
            <w:pPr>
              <w:widowControl/>
              <w:numPr>
                <w:ilvl w:val="0"/>
                <w:numId w:val="31"/>
                <w:ins w:id="1612" w:author="lenovo" w:date="2016-06-22T16:18:00Z"/>
              </w:numPr>
              <w:overflowPunct w:val="0"/>
              <w:autoSpaceDE w:val="0"/>
              <w:autoSpaceDN w:val="0"/>
              <w:adjustRightInd w:val="0"/>
              <w:spacing w:after="100" w:line="360" w:lineRule="atLeast"/>
              <w:jc w:val="left"/>
              <w:textAlignment w:val="baseline"/>
              <w:rPr>
                <w:del w:id="1613" w:author="lenovo" w:date="2016-06-22T16:01:00Z"/>
                <w:rFonts w:hAnsi="宋体"/>
                <w:szCs w:val="21"/>
              </w:rPr>
            </w:pPr>
            <w:del w:id="1614" w:author="lenovo" w:date="2016-06-22T16:18:00Z">
              <w:r>
                <w:rPr>
                  <w:rFonts w:hAnsi="宋体" w:hint="eastAsia"/>
                  <w:szCs w:val="21"/>
                </w:rPr>
                <w:delText>1</w:delText>
              </w:r>
              <w:r>
                <w:rPr>
                  <w:rFonts w:hAnsi="宋体" w:hint="eastAsia"/>
                  <w:szCs w:val="21"/>
                </w:rPr>
                <w:delText>、</w:delText>
              </w:r>
            </w:del>
            <w:r>
              <w:rPr>
                <w:rFonts w:hAnsi="宋体" w:hint="eastAsia"/>
                <w:szCs w:val="21"/>
              </w:rPr>
              <w:t>模板名称</w:t>
            </w:r>
            <w:ins w:id="1615" w:author="lenovo" w:date="2016-06-22T16:01:00Z">
              <w:r>
                <w:rPr>
                  <w:rFonts w:hAnsi="宋体" w:hint="eastAsia"/>
                  <w:szCs w:val="21"/>
                </w:rPr>
                <w:t>、模板代码</w:t>
              </w:r>
            </w:ins>
            <w:proofErr w:type="gramStart"/>
            <w:r>
              <w:rPr>
                <w:rFonts w:hAnsi="宋体" w:hint="eastAsia"/>
                <w:szCs w:val="21"/>
              </w:rPr>
              <w:t>必填且唯一</w:t>
            </w:r>
            <w:proofErr w:type="gramEnd"/>
          </w:p>
          <w:p w14:paraId="2C558625" w14:textId="77777777" w:rsidR="00DC1257" w:rsidRDefault="007579A1">
            <w:pPr>
              <w:widowControl/>
              <w:numPr>
                <w:ilvl w:val="0"/>
                <w:numId w:val="31"/>
                <w:ins w:id="1616" w:author="lenovo" w:date="2016-06-22T16:18:00Z"/>
              </w:numPr>
              <w:overflowPunct w:val="0"/>
              <w:autoSpaceDE w:val="0"/>
              <w:autoSpaceDN w:val="0"/>
              <w:adjustRightInd w:val="0"/>
              <w:spacing w:after="100" w:line="360" w:lineRule="atLeast"/>
              <w:jc w:val="left"/>
              <w:textAlignment w:val="baseline"/>
              <w:rPr>
                <w:rFonts w:hAnsi="宋体"/>
                <w:szCs w:val="21"/>
              </w:rPr>
            </w:pPr>
            <w:del w:id="1617" w:author="lenovo" w:date="2016-06-22T16:01:00Z">
              <w:r>
                <w:rPr>
                  <w:rFonts w:hAnsi="宋体" w:hint="eastAsia"/>
                  <w:szCs w:val="21"/>
                </w:rPr>
                <w:delText>2</w:delText>
              </w:r>
              <w:r>
                <w:rPr>
                  <w:rFonts w:hAnsi="宋体" w:hint="eastAsia"/>
                  <w:szCs w:val="21"/>
                </w:rPr>
                <w:delText>、模板代码必填且唯一</w:delText>
              </w:r>
            </w:del>
          </w:p>
          <w:p w14:paraId="6807F3F5" w14:textId="77777777" w:rsidR="00DC1257" w:rsidRDefault="007579A1">
            <w:pPr>
              <w:widowControl/>
              <w:numPr>
                <w:ilvl w:val="0"/>
                <w:numId w:val="31"/>
                <w:ins w:id="1618" w:author="lenovo" w:date="2016-06-22T16:18:00Z"/>
              </w:numPr>
              <w:overflowPunct w:val="0"/>
              <w:autoSpaceDE w:val="0"/>
              <w:autoSpaceDN w:val="0"/>
              <w:adjustRightInd w:val="0"/>
              <w:spacing w:after="100" w:line="360" w:lineRule="atLeast"/>
              <w:jc w:val="left"/>
              <w:textAlignment w:val="baseline"/>
              <w:rPr>
                <w:rFonts w:hAnsi="宋体"/>
                <w:szCs w:val="21"/>
              </w:rPr>
            </w:pPr>
            <w:del w:id="1619" w:author="lenovo" w:date="2016-06-22T16:18:00Z">
              <w:r>
                <w:rPr>
                  <w:rFonts w:hAnsi="宋体" w:hint="eastAsia"/>
                  <w:szCs w:val="21"/>
                </w:rPr>
                <w:delText>3</w:delText>
              </w:r>
              <w:r>
                <w:rPr>
                  <w:rFonts w:hAnsi="宋体" w:hint="eastAsia"/>
                  <w:szCs w:val="21"/>
                </w:rPr>
                <w:delText>、</w:delText>
              </w:r>
            </w:del>
            <w:r>
              <w:rPr>
                <w:rFonts w:hAnsi="宋体" w:hint="eastAsia"/>
                <w:szCs w:val="21"/>
              </w:rPr>
              <w:t>模板描述和审批标志为必填项。</w:t>
            </w:r>
          </w:p>
          <w:p w14:paraId="1426F8E4" w14:textId="77777777" w:rsidR="00DC1257" w:rsidRDefault="007579A1">
            <w:pPr>
              <w:widowControl/>
              <w:numPr>
                <w:ilvl w:val="0"/>
                <w:numId w:val="31"/>
                <w:ins w:id="1620" w:author="lenovo" w:date="2016-06-22T16:18:00Z"/>
              </w:numPr>
              <w:overflowPunct w:val="0"/>
              <w:autoSpaceDE w:val="0"/>
              <w:autoSpaceDN w:val="0"/>
              <w:adjustRightInd w:val="0"/>
              <w:spacing w:after="100" w:line="360" w:lineRule="atLeast"/>
              <w:jc w:val="left"/>
              <w:textAlignment w:val="baseline"/>
              <w:rPr>
                <w:rFonts w:hAnsi="宋体"/>
                <w:szCs w:val="21"/>
              </w:rPr>
            </w:pPr>
            <w:del w:id="1621" w:author="lenovo" w:date="2016-06-22T16:18:00Z">
              <w:r>
                <w:rPr>
                  <w:rFonts w:hAnsi="宋体" w:hint="eastAsia"/>
                  <w:szCs w:val="21"/>
                </w:rPr>
                <w:delText>4</w:delText>
              </w:r>
              <w:r>
                <w:rPr>
                  <w:rFonts w:hAnsi="宋体" w:hint="eastAsia"/>
                  <w:szCs w:val="21"/>
                </w:rPr>
                <w:delText>、</w:delText>
              </w:r>
            </w:del>
            <w:r>
              <w:rPr>
                <w:rFonts w:hAnsi="宋体" w:hint="eastAsia"/>
                <w:szCs w:val="21"/>
              </w:rPr>
              <w:t>审批标志控制短信申请是否需要主管审核后才能作业</w:t>
            </w:r>
          </w:p>
        </w:tc>
      </w:tr>
      <w:tr w:rsidR="00DC1257" w14:paraId="50CDA9B7" w14:textId="77777777" w:rsidTr="00DC1257">
        <w:trPr>
          <w:trHeight w:val="225"/>
          <w:trPrChange w:id="1622" w:author="lenovo" w:date="2016-06-22T10:14:00Z">
            <w:trPr>
              <w:trHeight w:val="225"/>
            </w:trPr>
          </w:trPrChange>
        </w:trPr>
        <w:tc>
          <w:tcPr>
            <w:tcW w:w="1361" w:type="dxa"/>
            <w:shd w:val="clear" w:color="auto" w:fill="D9D9D9"/>
            <w:tcPrChange w:id="1623" w:author="lenovo" w:date="2016-06-22T10:14:00Z">
              <w:tcPr>
                <w:tcW w:w="1985" w:type="dxa"/>
                <w:shd w:val="clear" w:color="auto" w:fill="D9D9D9"/>
              </w:tcPr>
            </w:tcPrChange>
          </w:tcPr>
          <w:p w14:paraId="0F22E741" w14:textId="77777777" w:rsidR="00DC1257" w:rsidRDefault="007579A1">
            <w:pPr>
              <w:spacing w:line="360" w:lineRule="atLeast"/>
              <w:rPr>
                <w:rFonts w:hAnsi="宋体"/>
                <w:szCs w:val="21"/>
              </w:rPr>
            </w:pPr>
            <w:r>
              <w:rPr>
                <w:rFonts w:hAnsi="宋体" w:hint="eastAsia"/>
                <w:szCs w:val="21"/>
              </w:rPr>
              <w:t>备注</w:t>
            </w:r>
          </w:p>
        </w:tc>
        <w:tc>
          <w:tcPr>
            <w:tcW w:w="7143" w:type="dxa"/>
            <w:tcPrChange w:id="1624" w:author="lenovo" w:date="2016-06-22T10:14:00Z">
              <w:tcPr>
                <w:tcW w:w="7087" w:type="dxa"/>
              </w:tcPr>
            </w:tcPrChange>
          </w:tcPr>
          <w:p w14:paraId="490E5C3D" w14:textId="77777777" w:rsidR="00DC1257" w:rsidRDefault="007579A1">
            <w:pPr>
              <w:widowControl/>
              <w:numPr>
                <w:ilvl w:val="0"/>
                <w:numId w:val="32"/>
              </w:numPr>
              <w:overflowPunct w:val="0"/>
              <w:autoSpaceDE w:val="0"/>
              <w:autoSpaceDN w:val="0"/>
              <w:adjustRightInd w:val="0"/>
              <w:spacing w:after="100" w:line="360" w:lineRule="atLeast"/>
              <w:textAlignment w:val="baseline"/>
            </w:pPr>
            <w:r>
              <w:rPr>
                <w:rFonts w:hint="eastAsia"/>
              </w:rPr>
              <w:t>点击</w:t>
            </w:r>
            <w:ins w:id="1625" w:author="lenovo" w:date="2016-06-22T16:03:00Z">
              <w:r>
                <w:rPr>
                  <w:rFonts w:hint="eastAsia"/>
                </w:rPr>
                <w:t>确定</w:t>
              </w:r>
            </w:ins>
            <w:del w:id="1626" w:author="lenovo" w:date="2016-06-22T16:03:00Z">
              <w:r>
                <w:rPr>
                  <w:rFonts w:hint="eastAsia"/>
                </w:rPr>
                <w:delText>保存</w:delText>
              </w:r>
            </w:del>
            <w:ins w:id="1627" w:author="lenovo" w:date="2016-06-22T16:02:00Z">
              <w:r>
                <w:rPr>
                  <w:rFonts w:hint="eastAsia"/>
                </w:rPr>
                <w:t>[</w:t>
              </w:r>
            </w:ins>
            <w:del w:id="1628" w:author="lenovo" w:date="2016-06-22T16:02:00Z">
              <w:r>
                <w:rPr>
                  <w:rFonts w:hint="eastAsia"/>
                </w:rPr>
                <w:delText>【</w:delText>
              </w:r>
            </w:del>
            <w:r>
              <w:rPr>
                <w:rFonts w:hint="eastAsia"/>
              </w:rPr>
              <w:t>按钮</w:t>
            </w:r>
            <w:ins w:id="1629" w:author="lenovo" w:date="2016-06-22T16:02:00Z">
              <w:r>
                <w:rPr>
                  <w:rFonts w:hint="eastAsia"/>
                </w:rPr>
                <w:t>]</w:t>
              </w:r>
            </w:ins>
            <w:del w:id="1630" w:author="lenovo" w:date="2016-06-22T16:02:00Z">
              <w:r>
                <w:rPr>
                  <w:rFonts w:hint="eastAsia"/>
                </w:rPr>
                <w:delText>】</w:delText>
              </w:r>
            </w:del>
            <w:r>
              <w:rPr>
                <w:rFonts w:hint="eastAsia"/>
              </w:rPr>
              <w:t>，系统保存短信模板信息，页面跳转到短信模板查询页面，参见</w:t>
            </w:r>
            <w:r>
              <w:rPr>
                <w:rFonts w:hint="eastAsia"/>
              </w:rPr>
              <w:t xml:space="preserve"> </w:t>
            </w:r>
            <w:r>
              <w:rPr>
                <w:rFonts w:hint="eastAsia"/>
              </w:rPr>
              <w:t>“</w:t>
            </w:r>
            <w:del w:id="1631" w:author="lenovo" w:date="2016-06-22T16:02:00Z">
              <w:r>
                <w:rPr>
                  <w:rFonts w:hint="eastAsia"/>
                </w:rPr>
                <w:delText>章节</w:delText>
              </w:r>
              <w:r>
                <w:rPr>
                  <w:rFonts w:hint="eastAsia"/>
                </w:rPr>
                <w:delText xml:space="preserve"> 4.5.1 </w:delText>
              </w:r>
              <w:r>
                <w:rPr>
                  <w:rFonts w:hint="eastAsia"/>
                </w:rPr>
                <w:delText>短信模板查询</w:delText>
              </w:r>
            </w:del>
            <w:ins w:id="1632" w:author="lenovo" w:date="2016-06-22T16:02:00Z">
              <w:r w:rsidR="00E21B5E">
                <w:rPr>
                  <w:rFonts w:hint="eastAsia"/>
                </w:rPr>
                <w:fldChar w:fldCharType="begin"/>
              </w:r>
              <w:r>
                <w:rPr>
                  <w:rFonts w:hint="eastAsia"/>
                </w:rPr>
                <w:instrText xml:space="preserve"> REF _Toc22850 \h </w:instrText>
              </w:r>
            </w:ins>
            <w:r w:rsidR="00E21B5E">
              <w:rPr>
                <w:rFonts w:hint="eastAsia"/>
              </w:rPr>
            </w:r>
            <w:ins w:id="1633" w:author="lenovo" w:date="2016-06-22T16:02:00Z">
              <w:r w:rsidR="00E21B5E">
                <w:rPr>
                  <w:rFonts w:hint="eastAsia"/>
                </w:rPr>
                <w:fldChar w:fldCharType="separate"/>
              </w:r>
              <w:r>
                <w:rPr>
                  <w:rFonts w:hint="eastAsia"/>
                </w:rPr>
                <w:t>短信模板查询</w:t>
              </w:r>
              <w:r w:rsidR="00E21B5E">
                <w:rPr>
                  <w:rFonts w:hint="eastAsia"/>
                </w:rPr>
                <w:fldChar w:fldCharType="end"/>
              </w:r>
            </w:ins>
            <w:r>
              <w:rPr>
                <w:rFonts w:hint="eastAsia"/>
              </w:rPr>
              <w:t>”</w:t>
            </w:r>
          </w:p>
          <w:p w14:paraId="46F56FC5" w14:textId="77777777" w:rsidR="00DC1257" w:rsidRDefault="007579A1">
            <w:pPr>
              <w:widowControl/>
              <w:numPr>
                <w:ilvl w:val="0"/>
                <w:numId w:val="32"/>
              </w:numPr>
              <w:overflowPunct w:val="0"/>
              <w:autoSpaceDE w:val="0"/>
              <w:autoSpaceDN w:val="0"/>
              <w:adjustRightInd w:val="0"/>
              <w:spacing w:after="100" w:line="360" w:lineRule="atLeast"/>
              <w:textAlignment w:val="baseline"/>
            </w:pPr>
            <w:r>
              <w:rPr>
                <w:rFonts w:hint="eastAsia"/>
              </w:rPr>
              <w:t>点击取消</w:t>
            </w:r>
            <w:ins w:id="1634" w:author="lenovo" w:date="2016-06-22T16:02:00Z">
              <w:r>
                <w:rPr>
                  <w:rFonts w:hint="eastAsia"/>
                </w:rPr>
                <w:t>[</w:t>
              </w:r>
            </w:ins>
            <w:del w:id="1635" w:author="lenovo" w:date="2016-06-22T16:02:00Z">
              <w:r>
                <w:rPr>
                  <w:rFonts w:hint="eastAsia"/>
                </w:rPr>
                <w:delText>【</w:delText>
              </w:r>
            </w:del>
            <w:r>
              <w:rPr>
                <w:rFonts w:hint="eastAsia"/>
              </w:rPr>
              <w:t>按钮</w:t>
            </w:r>
            <w:ins w:id="1636" w:author="lenovo" w:date="2016-06-22T16:02:00Z">
              <w:r>
                <w:rPr>
                  <w:rFonts w:hint="eastAsia"/>
                </w:rPr>
                <w:t>]</w:t>
              </w:r>
            </w:ins>
            <w:del w:id="1637" w:author="lenovo" w:date="2016-06-22T16:02:00Z">
              <w:r>
                <w:rPr>
                  <w:rFonts w:hint="eastAsia"/>
                </w:rPr>
                <w:delText>】</w:delText>
              </w:r>
            </w:del>
            <w:r>
              <w:rPr>
                <w:rFonts w:hint="eastAsia"/>
              </w:rPr>
              <w:t>，页面跳转到短信模板查询页面，参见</w:t>
            </w:r>
            <w:r>
              <w:rPr>
                <w:rFonts w:hint="eastAsia"/>
              </w:rPr>
              <w:t xml:space="preserve"> </w:t>
            </w:r>
            <w:r>
              <w:rPr>
                <w:rFonts w:hint="eastAsia"/>
              </w:rPr>
              <w:t>“</w:t>
            </w:r>
            <w:ins w:id="1638" w:author="lenovo" w:date="2016-06-22T16:02:00Z">
              <w:r w:rsidR="00E21B5E">
                <w:rPr>
                  <w:rFonts w:hint="eastAsia"/>
                </w:rPr>
                <w:fldChar w:fldCharType="begin"/>
              </w:r>
              <w:r>
                <w:rPr>
                  <w:rFonts w:hint="eastAsia"/>
                </w:rPr>
                <w:instrText xml:space="preserve"> REF _Toc22850 \h </w:instrText>
              </w:r>
            </w:ins>
            <w:r w:rsidR="00E21B5E">
              <w:rPr>
                <w:rFonts w:hint="eastAsia"/>
              </w:rPr>
            </w:r>
            <w:ins w:id="1639" w:author="lenovo" w:date="2016-06-22T16:02:00Z">
              <w:r w:rsidR="00E21B5E">
                <w:rPr>
                  <w:rFonts w:hint="eastAsia"/>
                </w:rPr>
                <w:fldChar w:fldCharType="separate"/>
              </w:r>
              <w:r>
                <w:rPr>
                  <w:rFonts w:hint="eastAsia"/>
                </w:rPr>
                <w:t>短信模板查询</w:t>
              </w:r>
              <w:r w:rsidR="00E21B5E">
                <w:rPr>
                  <w:rFonts w:hint="eastAsia"/>
                </w:rPr>
                <w:fldChar w:fldCharType="end"/>
              </w:r>
            </w:ins>
            <w:del w:id="1640" w:author="lenovo" w:date="2016-06-22T16:02:00Z">
              <w:r>
                <w:rPr>
                  <w:rFonts w:hint="eastAsia"/>
                </w:rPr>
                <w:delText>章节</w:delText>
              </w:r>
              <w:r>
                <w:rPr>
                  <w:rFonts w:hint="eastAsia"/>
                </w:rPr>
                <w:delText xml:space="preserve"> 4.5.1 </w:delText>
              </w:r>
              <w:r>
                <w:rPr>
                  <w:rFonts w:hint="eastAsia"/>
                </w:rPr>
                <w:delText>短信模板查询</w:delText>
              </w:r>
            </w:del>
            <w:r>
              <w:rPr>
                <w:rFonts w:hint="eastAsia"/>
              </w:rPr>
              <w:t>”</w:t>
            </w:r>
          </w:p>
        </w:tc>
      </w:tr>
    </w:tbl>
    <w:p w14:paraId="7CF4A074" w14:textId="77777777" w:rsidR="00DC1257" w:rsidRDefault="00DC1257"/>
    <w:p w14:paraId="4FBC6D36" w14:textId="77777777" w:rsidR="00DC1257" w:rsidRDefault="007579A1">
      <w:pPr>
        <w:pStyle w:val="3"/>
        <w:numPr>
          <w:ilvl w:val="2"/>
          <w:numId w:val="1"/>
        </w:numPr>
        <w:rPr>
          <w:rFonts w:ascii="黑体" w:eastAsia="黑体"/>
          <w:sz w:val="24"/>
          <w:szCs w:val="24"/>
        </w:rPr>
      </w:pPr>
      <w:bookmarkStart w:id="1641" w:name="_Ref262806871"/>
      <w:bookmarkStart w:id="1642" w:name="_Toc19982"/>
      <w:r>
        <w:rPr>
          <w:rFonts w:ascii="黑体" w:eastAsia="黑体" w:hint="eastAsia"/>
          <w:sz w:val="24"/>
          <w:szCs w:val="24"/>
        </w:rPr>
        <w:t>短信模板</w:t>
      </w:r>
      <w:bookmarkEnd w:id="1641"/>
      <w:r>
        <w:rPr>
          <w:rFonts w:ascii="黑体" w:eastAsia="黑体" w:hint="eastAsia"/>
          <w:sz w:val="24"/>
          <w:szCs w:val="24"/>
        </w:rPr>
        <w:t>编辑</w:t>
      </w:r>
      <w:bookmarkEnd w:id="164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643" w:author="lenovo" w:date="2016-06-22T10:14: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644">
          <w:tblGrid>
            <w:gridCol w:w="1985"/>
            <w:gridCol w:w="7087"/>
          </w:tblGrid>
        </w:tblGridChange>
      </w:tblGrid>
      <w:tr w:rsidR="00DC1257" w14:paraId="056E9809" w14:textId="77777777" w:rsidTr="00DC1257">
        <w:trPr>
          <w:trHeight w:val="463"/>
          <w:trPrChange w:id="1645" w:author="lenovo" w:date="2016-06-22T10:14:00Z">
            <w:trPr>
              <w:trHeight w:val="463"/>
            </w:trPr>
          </w:trPrChange>
        </w:trPr>
        <w:tc>
          <w:tcPr>
            <w:tcW w:w="1361" w:type="dxa"/>
            <w:shd w:val="clear" w:color="auto" w:fill="D9D9D9"/>
            <w:tcPrChange w:id="1646" w:author="lenovo" w:date="2016-06-22T10:14:00Z">
              <w:tcPr>
                <w:tcW w:w="1985" w:type="dxa"/>
                <w:shd w:val="clear" w:color="auto" w:fill="D9D9D9"/>
              </w:tcPr>
            </w:tcPrChange>
          </w:tcPr>
          <w:p w14:paraId="0AB6A030" w14:textId="77777777" w:rsidR="00DC1257" w:rsidRDefault="007579A1">
            <w:pPr>
              <w:spacing w:line="360" w:lineRule="atLeast"/>
              <w:rPr>
                <w:szCs w:val="21"/>
              </w:rPr>
            </w:pPr>
            <w:r>
              <w:rPr>
                <w:rFonts w:hint="eastAsia"/>
                <w:szCs w:val="21"/>
              </w:rPr>
              <w:t>功能概述</w:t>
            </w:r>
          </w:p>
        </w:tc>
        <w:tc>
          <w:tcPr>
            <w:tcW w:w="7143" w:type="dxa"/>
            <w:tcPrChange w:id="1647" w:author="lenovo" w:date="2016-06-22T10:14:00Z">
              <w:tcPr>
                <w:tcW w:w="7087" w:type="dxa"/>
              </w:tcPr>
            </w:tcPrChange>
          </w:tcPr>
          <w:p w14:paraId="1B2C16AC" w14:textId="77777777" w:rsidR="00DC1257" w:rsidRDefault="007579A1">
            <w:pPr>
              <w:spacing w:line="360" w:lineRule="atLeast"/>
            </w:pPr>
            <w:r>
              <w:rPr>
                <w:rFonts w:hint="eastAsia"/>
              </w:rPr>
              <w:t>编辑短信模板信息</w:t>
            </w:r>
          </w:p>
        </w:tc>
      </w:tr>
      <w:tr w:rsidR="00DC1257" w14:paraId="48DAE131" w14:textId="77777777" w:rsidTr="00DC1257">
        <w:trPr>
          <w:trHeight w:val="225"/>
          <w:trPrChange w:id="1648" w:author="lenovo" w:date="2016-06-22T10:14:00Z">
            <w:trPr>
              <w:trHeight w:val="225"/>
            </w:trPr>
          </w:trPrChange>
        </w:trPr>
        <w:tc>
          <w:tcPr>
            <w:tcW w:w="1361" w:type="dxa"/>
            <w:shd w:val="clear" w:color="auto" w:fill="D9D9D9"/>
            <w:tcPrChange w:id="1649" w:author="lenovo" w:date="2016-06-22T10:14:00Z">
              <w:tcPr>
                <w:tcW w:w="1985" w:type="dxa"/>
                <w:shd w:val="clear" w:color="auto" w:fill="D9D9D9"/>
              </w:tcPr>
            </w:tcPrChange>
          </w:tcPr>
          <w:p w14:paraId="7ECB32AF" w14:textId="77777777" w:rsidR="00DC1257" w:rsidRDefault="007579A1">
            <w:pPr>
              <w:spacing w:line="360" w:lineRule="atLeast"/>
              <w:rPr>
                <w:szCs w:val="21"/>
              </w:rPr>
            </w:pPr>
            <w:r>
              <w:rPr>
                <w:rFonts w:hint="eastAsia"/>
                <w:szCs w:val="21"/>
              </w:rPr>
              <w:t>页面输入</w:t>
            </w:r>
          </w:p>
        </w:tc>
        <w:tc>
          <w:tcPr>
            <w:tcW w:w="7143" w:type="dxa"/>
            <w:tcPrChange w:id="1650" w:author="lenovo" w:date="2016-06-22T10:14:00Z">
              <w:tcPr>
                <w:tcW w:w="7087" w:type="dxa"/>
              </w:tcPr>
            </w:tcPrChange>
          </w:tcPr>
          <w:p w14:paraId="5464643A"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2A65DA44" w14:textId="77777777" w:rsidR="00DC1257" w:rsidRDefault="007579A1">
            <w:pPr>
              <w:widowControl/>
              <w:overflowPunct w:val="0"/>
              <w:autoSpaceDE w:val="0"/>
              <w:autoSpaceDN w:val="0"/>
              <w:adjustRightInd w:val="0"/>
              <w:spacing w:after="100" w:line="360" w:lineRule="atLeast"/>
              <w:ind w:leftChars="200" w:left="420"/>
              <w:textAlignment w:val="baseline"/>
              <w:rPr>
                <w:ins w:id="1651" w:author="lenovo" w:date="2016-06-22T16:09:00Z"/>
              </w:rPr>
            </w:pPr>
            <w:del w:id="1652" w:author="lenovo" w:date="2016-06-22T16:08:00Z">
              <w:r>
                <w:rPr>
                  <w:rFonts w:hint="eastAsia"/>
                </w:rPr>
                <w:delText>模版代码</w:delText>
              </w:r>
              <w:r>
                <w:rPr>
                  <w:rFonts w:hint="eastAsia"/>
                </w:rPr>
                <w:delText>[</w:delText>
              </w:r>
              <w:r>
                <w:rPr>
                  <w:rFonts w:hint="eastAsia"/>
                </w:rPr>
                <w:delText>输入框，只读</w:delText>
              </w:r>
              <w:r>
                <w:rPr>
                  <w:rFonts w:hint="eastAsia"/>
                </w:rPr>
                <w:delText>]</w:delText>
              </w:r>
              <w:r>
                <w:rPr>
                  <w:rFonts w:hint="eastAsia"/>
                </w:rPr>
                <w:delText>、</w:delText>
              </w:r>
            </w:del>
            <w:r>
              <w:rPr>
                <w:rFonts w:hint="eastAsia"/>
              </w:rPr>
              <w:t>模板名称</w:t>
            </w:r>
            <w:r>
              <w:rPr>
                <w:rFonts w:hint="eastAsia"/>
              </w:rPr>
              <w:t>[</w:t>
            </w:r>
            <w:ins w:id="1653" w:author="lenovo" w:date="2016-06-22T16:08:00Z">
              <w:r>
                <w:rPr>
                  <w:rFonts w:hint="eastAsia"/>
                </w:rPr>
                <w:t>文本</w:t>
              </w:r>
            </w:ins>
            <w:del w:id="1654" w:author="lenovo" w:date="2016-06-22T16:08:00Z">
              <w:r>
                <w:rPr>
                  <w:rFonts w:hint="eastAsia"/>
                </w:rPr>
                <w:delText>输入</w:delText>
              </w:r>
            </w:del>
            <w:r>
              <w:rPr>
                <w:rFonts w:hint="eastAsia"/>
              </w:rPr>
              <w:t>框</w:t>
            </w:r>
            <w:r>
              <w:rPr>
                <w:rFonts w:hint="eastAsia"/>
              </w:rPr>
              <w:t>]</w:t>
            </w:r>
            <w:r>
              <w:rPr>
                <w:rFonts w:hint="eastAsia"/>
              </w:rPr>
              <w:t>，模板描述</w:t>
            </w:r>
            <w:r>
              <w:rPr>
                <w:rFonts w:hint="eastAsia"/>
              </w:rPr>
              <w:t>[</w:t>
            </w:r>
            <w:r>
              <w:rPr>
                <w:rFonts w:hint="eastAsia"/>
              </w:rPr>
              <w:t>文本框</w:t>
            </w:r>
            <w:r>
              <w:rPr>
                <w:rFonts w:hint="eastAsia"/>
              </w:rPr>
              <w:t>]</w:t>
            </w:r>
            <w:r>
              <w:rPr>
                <w:rFonts w:hint="eastAsia"/>
              </w:rPr>
              <w:t>，审批标志</w:t>
            </w:r>
            <w:r>
              <w:rPr>
                <w:rFonts w:hint="eastAsia"/>
              </w:rPr>
              <w:t>[</w:t>
            </w:r>
            <w:r>
              <w:rPr>
                <w:rFonts w:hint="eastAsia"/>
              </w:rPr>
              <w:t>下拉框</w:t>
            </w:r>
            <w:del w:id="1655" w:author="lenovo" w:date="2016-06-22T16:08:00Z">
              <w:r>
                <w:rPr>
                  <w:rFonts w:hint="eastAsia"/>
                </w:rPr>
                <w:delText>：自动审批</w:delText>
              </w:r>
              <w:r>
                <w:rPr>
                  <w:rFonts w:hint="eastAsia"/>
                </w:rPr>
                <w:delText>/</w:delText>
              </w:r>
              <w:r>
                <w:rPr>
                  <w:rFonts w:hint="eastAsia"/>
                </w:rPr>
                <w:delText>人工审批</w:delText>
              </w:r>
            </w:del>
            <w:r>
              <w:rPr>
                <w:rFonts w:hint="eastAsia"/>
              </w:rPr>
              <w:t>]</w:t>
            </w:r>
            <w:r>
              <w:rPr>
                <w:rFonts w:hint="eastAsia"/>
              </w:rPr>
              <w:t>，模板内容</w:t>
            </w:r>
            <w:r>
              <w:rPr>
                <w:rFonts w:hint="eastAsia"/>
              </w:rPr>
              <w:t>[</w:t>
            </w:r>
            <w:r>
              <w:rPr>
                <w:rFonts w:hint="eastAsia"/>
              </w:rPr>
              <w:t>文本框</w:t>
            </w:r>
            <w:r>
              <w:rPr>
                <w:rFonts w:hint="eastAsia"/>
              </w:rPr>
              <w:t>]</w:t>
            </w:r>
          </w:p>
          <w:p w14:paraId="20732A56" w14:textId="77777777" w:rsidR="00DC1257" w:rsidRDefault="00DC1257">
            <w:pPr>
              <w:widowControl/>
              <w:overflowPunct w:val="0"/>
              <w:autoSpaceDE w:val="0"/>
              <w:autoSpaceDN w:val="0"/>
              <w:adjustRightInd w:val="0"/>
              <w:spacing w:after="100" w:line="360" w:lineRule="atLeast"/>
              <w:ind w:leftChars="200" w:left="420"/>
              <w:textAlignment w:val="baseline"/>
              <w:rPr>
                <w:del w:id="1656" w:author="lenovo" w:date="2016-06-22T16:09:00Z"/>
              </w:rPr>
            </w:pPr>
          </w:p>
          <w:p w14:paraId="7D2BF197" w14:textId="77777777" w:rsidR="00DC1257" w:rsidRDefault="007579A1">
            <w:pPr>
              <w:widowControl/>
              <w:overflowPunct w:val="0"/>
              <w:autoSpaceDE w:val="0"/>
              <w:autoSpaceDN w:val="0"/>
              <w:adjustRightInd w:val="0"/>
              <w:spacing w:after="100" w:line="360" w:lineRule="atLeast"/>
              <w:ind w:leftChars="200" w:left="420"/>
              <w:textAlignment w:val="baseline"/>
              <w:rPr>
                <w:del w:id="1657" w:author="lenovo" w:date="2016-06-22T16:08:00Z"/>
              </w:rPr>
            </w:pPr>
            <w:ins w:id="1658" w:author="lenovo" w:date="2016-06-22T16:09:00Z">
              <w:r>
                <w:rPr>
                  <w:rFonts w:hint="eastAsia"/>
                </w:rPr>
                <w:t>保存</w:t>
              </w:r>
            </w:ins>
            <w:del w:id="1659" w:author="lenovo" w:date="2016-06-22T16:09:00Z">
              <w:r>
                <w:rPr>
                  <w:rFonts w:hint="eastAsia"/>
                </w:rPr>
                <w:delText>编辑</w:delText>
              </w:r>
            </w:del>
            <w:r>
              <w:rPr>
                <w:rFonts w:hint="eastAsia"/>
              </w:rPr>
              <w:t>[</w:t>
            </w:r>
            <w:r>
              <w:rPr>
                <w:rFonts w:hint="eastAsia"/>
              </w:rPr>
              <w:t>按钮</w:t>
            </w:r>
            <w:r>
              <w:rPr>
                <w:rFonts w:hint="eastAsia"/>
              </w:rPr>
              <w:t>]</w:t>
            </w:r>
          </w:p>
          <w:p w14:paraId="19E03195" w14:textId="77777777" w:rsidR="00DC1257" w:rsidRDefault="007579A1">
            <w:pPr>
              <w:widowControl/>
              <w:overflowPunct w:val="0"/>
              <w:autoSpaceDE w:val="0"/>
              <w:autoSpaceDN w:val="0"/>
              <w:adjustRightInd w:val="0"/>
              <w:spacing w:after="100" w:line="360" w:lineRule="atLeast"/>
              <w:ind w:leftChars="200" w:left="420"/>
              <w:textAlignment w:val="baseline"/>
              <w:rPr>
                <w:rFonts w:hAnsi="宋体"/>
                <w:szCs w:val="21"/>
              </w:rPr>
            </w:pPr>
            <w:ins w:id="1660" w:author="lenovo" w:date="2016-06-22T16:08:00Z">
              <w:r>
                <w:rPr>
                  <w:rFonts w:hint="eastAsia"/>
                </w:rPr>
                <w:t>，</w:t>
              </w:r>
            </w:ins>
            <w:r>
              <w:rPr>
                <w:rFonts w:hint="eastAsia"/>
              </w:rPr>
              <w:t>取消</w:t>
            </w:r>
            <w:r>
              <w:rPr>
                <w:rFonts w:hint="eastAsia"/>
              </w:rPr>
              <w:t>[</w:t>
            </w:r>
            <w:r>
              <w:rPr>
                <w:rFonts w:hint="eastAsia"/>
              </w:rPr>
              <w:t>按钮</w:t>
            </w:r>
            <w:r>
              <w:rPr>
                <w:rFonts w:hint="eastAsia"/>
              </w:rPr>
              <w:t>]</w:t>
            </w:r>
          </w:p>
        </w:tc>
      </w:tr>
      <w:tr w:rsidR="00DC1257" w14:paraId="68F3943B" w14:textId="77777777" w:rsidTr="00DC1257">
        <w:trPr>
          <w:trHeight w:val="225"/>
          <w:trPrChange w:id="1661" w:author="lenovo" w:date="2016-06-22T10:14:00Z">
            <w:trPr>
              <w:trHeight w:val="225"/>
            </w:trPr>
          </w:trPrChange>
        </w:trPr>
        <w:tc>
          <w:tcPr>
            <w:tcW w:w="1361" w:type="dxa"/>
            <w:shd w:val="clear" w:color="auto" w:fill="D9D9D9"/>
            <w:tcPrChange w:id="1662" w:author="lenovo" w:date="2016-06-22T10:14:00Z">
              <w:tcPr>
                <w:tcW w:w="1985" w:type="dxa"/>
                <w:shd w:val="clear" w:color="auto" w:fill="D9D9D9"/>
              </w:tcPr>
            </w:tcPrChange>
          </w:tcPr>
          <w:p w14:paraId="0FFDFA42" w14:textId="77777777" w:rsidR="00DC1257" w:rsidRDefault="007579A1">
            <w:pPr>
              <w:spacing w:line="360" w:lineRule="atLeast"/>
              <w:rPr>
                <w:szCs w:val="21"/>
              </w:rPr>
            </w:pPr>
            <w:r>
              <w:rPr>
                <w:rFonts w:hint="eastAsia"/>
                <w:szCs w:val="21"/>
              </w:rPr>
              <w:t>页面输出</w:t>
            </w:r>
          </w:p>
        </w:tc>
        <w:tc>
          <w:tcPr>
            <w:tcW w:w="7143" w:type="dxa"/>
            <w:tcPrChange w:id="1663" w:author="lenovo" w:date="2016-06-22T10:14:00Z">
              <w:tcPr>
                <w:tcW w:w="7087" w:type="dxa"/>
              </w:tcPr>
            </w:tcPrChange>
          </w:tcPr>
          <w:p w14:paraId="1D766735" w14:textId="77777777" w:rsidR="00DC1257" w:rsidRDefault="007579A1">
            <w:pPr>
              <w:spacing w:line="360" w:lineRule="atLeast"/>
            </w:pPr>
            <w:r>
              <w:t>短信模板编辑</w:t>
            </w:r>
            <w:r>
              <w:rPr>
                <w:rFonts w:hint="eastAsia"/>
              </w:rPr>
              <w:t>：</w:t>
            </w:r>
          </w:p>
          <w:p w14:paraId="62621CB1"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 xml:space="preserve"> </w:t>
            </w:r>
            <w:r>
              <w:rPr>
                <w:rFonts w:hint="eastAsia"/>
              </w:rPr>
              <w:t>模版代</w:t>
            </w:r>
            <w:ins w:id="1664" w:author="lenovo" w:date="2016-06-22T16:08:00Z">
              <w:r>
                <w:rPr>
                  <w:rFonts w:hint="eastAsia"/>
                </w:rPr>
                <w:t>码</w:t>
              </w:r>
            </w:ins>
            <w:ins w:id="1665" w:author="lenovo" w:date="2016-06-22T16:09:00Z">
              <w:r>
                <w:rPr>
                  <w:rFonts w:hint="eastAsia"/>
                </w:rPr>
                <w:t>[</w:t>
              </w:r>
              <w:r>
                <w:rPr>
                  <w:rFonts w:hint="eastAsia"/>
                </w:rPr>
                <w:t>只读文本框</w:t>
              </w:r>
              <w:r>
                <w:rPr>
                  <w:rFonts w:hint="eastAsia"/>
                </w:rPr>
                <w:t>]</w:t>
              </w:r>
            </w:ins>
            <w:del w:id="1666" w:author="lenovo" w:date="2016-06-22T16:09:00Z">
              <w:r>
                <w:rPr>
                  <w:rFonts w:hint="eastAsia"/>
                </w:rPr>
                <w:delText>，模板名称，模板描述，模板内容，审批标志。</w:delText>
              </w:r>
              <w:r>
                <w:delText xml:space="preserve"> </w:delText>
              </w:r>
            </w:del>
          </w:p>
        </w:tc>
      </w:tr>
      <w:tr w:rsidR="00DC1257" w14:paraId="3E48EE34" w14:textId="77777777" w:rsidTr="00DC1257">
        <w:trPr>
          <w:trHeight w:val="225"/>
          <w:trPrChange w:id="1667" w:author="lenovo" w:date="2016-06-22T10:14:00Z">
            <w:trPr>
              <w:trHeight w:val="225"/>
            </w:trPr>
          </w:trPrChange>
        </w:trPr>
        <w:tc>
          <w:tcPr>
            <w:tcW w:w="1361" w:type="dxa"/>
            <w:shd w:val="clear" w:color="auto" w:fill="D9D9D9"/>
            <w:tcPrChange w:id="1668" w:author="lenovo" w:date="2016-06-22T10:14:00Z">
              <w:tcPr>
                <w:tcW w:w="1985" w:type="dxa"/>
                <w:shd w:val="clear" w:color="auto" w:fill="D9D9D9"/>
              </w:tcPr>
            </w:tcPrChange>
          </w:tcPr>
          <w:p w14:paraId="638A84C8" w14:textId="77777777" w:rsidR="00DC1257" w:rsidRDefault="007579A1">
            <w:pPr>
              <w:spacing w:line="360" w:lineRule="atLeast"/>
              <w:rPr>
                <w:szCs w:val="21"/>
              </w:rPr>
            </w:pPr>
            <w:r>
              <w:rPr>
                <w:rFonts w:hint="eastAsia"/>
                <w:szCs w:val="21"/>
              </w:rPr>
              <w:t>参考画面</w:t>
            </w:r>
          </w:p>
        </w:tc>
        <w:tc>
          <w:tcPr>
            <w:tcW w:w="7143" w:type="dxa"/>
            <w:tcPrChange w:id="1669" w:author="lenovo" w:date="2016-06-22T10:14:00Z">
              <w:tcPr>
                <w:tcW w:w="7087" w:type="dxa"/>
              </w:tcPr>
            </w:tcPrChange>
          </w:tcPr>
          <w:p w14:paraId="5414D555" w14:textId="77777777" w:rsidR="00DC1257" w:rsidRDefault="0023358B">
            <w:pPr>
              <w:widowControl/>
              <w:overflowPunct w:val="0"/>
              <w:autoSpaceDE w:val="0"/>
              <w:autoSpaceDN w:val="0"/>
              <w:adjustRightInd w:val="0"/>
              <w:spacing w:after="100" w:line="360" w:lineRule="atLeast"/>
              <w:textAlignment w:val="baseline"/>
            </w:pPr>
            <w:ins w:id="1670" w:author="lenovo" w:date="2016-06-22T16:07:00Z">
              <w:r>
                <w:rPr>
                  <w:noProof/>
                </w:rPr>
                <w:drawing>
                  <wp:inline distT="0" distB="0" distL="114300" distR="114300" wp14:anchorId="07F8F982" wp14:editId="75889311">
                    <wp:extent cx="4391025" cy="1746885"/>
                    <wp:effectExtent l="0" t="0" r="9525" b="571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64" cstate="print"/>
                            <a:stretch>
                              <a:fillRect/>
                            </a:stretch>
                          </pic:blipFill>
                          <pic:spPr>
                            <a:xfrm>
                              <a:off x="0" y="0"/>
                              <a:ext cx="4391025" cy="1746885"/>
                            </a:xfrm>
                            <a:prstGeom prst="rect">
                              <a:avLst/>
                            </a:prstGeom>
                            <a:noFill/>
                            <a:ln w="9525">
                              <a:noFill/>
                            </a:ln>
                          </pic:spPr>
                        </pic:pic>
                      </a:graphicData>
                    </a:graphic>
                  </wp:inline>
                </w:drawing>
              </w:r>
            </w:ins>
          </w:p>
        </w:tc>
      </w:tr>
      <w:tr w:rsidR="00DC1257" w14:paraId="4D856599" w14:textId="77777777" w:rsidTr="00DC1257">
        <w:trPr>
          <w:trHeight w:val="225"/>
          <w:trPrChange w:id="1671" w:author="lenovo" w:date="2016-06-22T10:14:00Z">
            <w:trPr>
              <w:trHeight w:val="225"/>
            </w:trPr>
          </w:trPrChange>
        </w:trPr>
        <w:tc>
          <w:tcPr>
            <w:tcW w:w="1361" w:type="dxa"/>
            <w:shd w:val="clear" w:color="auto" w:fill="D9D9D9"/>
            <w:tcPrChange w:id="1672" w:author="lenovo" w:date="2016-06-22T10:14:00Z">
              <w:tcPr>
                <w:tcW w:w="1985" w:type="dxa"/>
                <w:shd w:val="clear" w:color="auto" w:fill="D9D9D9"/>
              </w:tcPr>
            </w:tcPrChange>
          </w:tcPr>
          <w:p w14:paraId="0EE70FF1" w14:textId="77777777" w:rsidR="00DC1257" w:rsidRDefault="007579A1">
            <w:pPr>
              <w:spacing w:line="360" w:lineRule="atLeast"/>
              <w:rPr>
                <w:szCs w:val="21"/>
              </w:rPr>
            </w:pPr>
            <w:r>
              <w:rPr>
                <w:rFonts w:hint="eastAsia"/>
                <w:szCs w:val="21"/>
              </w:rPr>
              <w:t>业务规则</w:t>
            </w:r>
          </w:p>
        </w:tc>
        <w:tc>
          <w:tcPr>
            <w:tcW w:w="7143" w:type="dxa"/>
            <w:tcPrChange w:id="1673" w:author="lenovo" w:date="2016-06-22T10:14:00Z">
              <w:tcPr>
                <w:tcW w:w="7087" w:type="dxa"/>
              </w:tcPr>
            </w:tcPrChange>
          </w:tcPr>
          <w:p w14:paraId="515B5C3A"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、模板名称</w:t>
            </w:r>
            <w:proofErr w:type="gramStart"/>
            <w:r>
              <w:rPr>
                <w:rFonts w:hAnsi="宋体" w:hint="eastAsia"/>
                <w:szCs w:val="21"/>
              </w:rPr>
              <w:t>必填且唯一</w:t>
            </w:r>
            <w:proofErr w:type="gramEnd"/>
          </w:p>
          <w:p w14:paraId="38EE0871"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lastRenderedPageBreak/>
              <w:t>2</w:t>
            </w:r>
            <w:r>
              <w:rPr>
                <w:rFonts w:hAnsi="宋体" w:hint="eastAsia"/>
                <w:szCs w:val="21"/>
              </w:rPr>
              <w:t>、模板代码</w:t>
            </w:r>
            <w:proofErr w:type="gramStart"/>
            <w:r>
              <w:rPr>
                <w:rFonts w:hAnsi="宋体" w:hint="eastAsia"/>
                <w:szCs w:val="21"/>
              </w:rPr>
              <w:t>只读且</w:t>
            </w:r>
            <w:proofErr w:type="gramEnd"/>
            <w:r>
              <w:rPr>
                <w:rFonts w:hAnsi="宋体" w:hint="eastAsia"/>
                <w:szCs w:val="21"/>
              </w:rPr>
              <w:t>唯一</w:t>
            </w:r>
          </w:p>
          <w:p w14:paraId="1EC6BC0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、模板描述和审批标志为必填项。</w:t>
            </w:r>
          </w:p>
          <w:p w14:paraId="4929393B"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4</w:t>
            </w:r>
            <w:r>
              <w:rPr>
                <w:rFonts w:hAnsi="宋体" w:hint="eastAsia"/>
                <w:szCs w:val="21"/>
              </w:rPr>
              <w:t>、审批标志控制短信申请是否需要主管审核后才能作业</w:t>
            </w:r>
          </w:p>
        </w:tc>
      </w:tr>
      <w:tr w:rsidR="00DC1257" w14:paraId="567B6599" w14:textId="77777777" w:rsidTr="00DC1257">
        <w:trPr>
          <w:trHeight w:val="225"/>
          <w:trPrChange w:id="1674" w:author="lenovo" w:date="2016-06-22T10:14:00Z">
            <w:trPr>
              <w:trHeight w:val="225"/>
            </w:trPr>
          </w:trPrChange>
        </w:trPr>
        <w:tc>
          <w:tcPr>
            <w:tcW w:w="1361" w:type="dxa"/>
            <w:shd w:val="clear" w:color="auto" w:fill="D9D9D9"/>
            <w:tcPrChange w:id="1675" w:author="lenovo" w:date="2016-06-22T10:14:00Z">
              <w:tcPr>
                <w:tcW w:w="1985" w:type="dxa"/>
                <w:shd w:val="clear" w:color="auto" w:fill="D9D9D9"/>
              </w:tcPr>
            </w:tcPrChange>
          </w:tcPr>
          <w:p w14:paraId="11977E45" w14:textId="77777777" w:rsidR="00DC1257" w:rsidRDefault="007579A1">
            <w:pPr>
              <w:spacing w:line="360" w:lineRule="atLeast"/>
              <w:rPr>
                <w:rFonts w:hAnsi="宋体"/>
                <w:szCs w:val="21"/>
              </w:rPr>
            </w:pPr>
            <w:r>
              <w:rPr>
                <w:rFonts w:hAnsi="宋体" w:hint="eastAsia"/>
                <w:szCs w:val="21"/>
              </w:rPr>
              <w:lastRenderedPageBreak/>
              <w:t>备注</w:t>
            </w:r>
          </w:p>
        </w:tc>
        <w:tc>
          <w:tcPr>
            <w:tcW w:w="7143" w:type="dxa"/>
            <w:tcPrChange w:id="1676" w:author="lenovo" w:date="2016-06-22T10:14:00Z">
              <w:tcPr>
                <w:tcW w:w="7087" w:type="dxa"/>
              </w:tcPr>
            </w:tcPrChange>
          </w:tcPr>
          <w:p w14:paraId="7BD3CED1" w14:textId="77777777" w:rsidR="00DC1257" w:rsidRDefault="007579A1">
            <w:pPr>
              <w:widowControl/>
              <w:numPr>
                <w:ilvl w:val="0"/>
                <w:numId w:val="33"/>
              </w:numPr>
              <w:overflowPunct w:val="0"/>
              <w:autoSpaceDE w:val="0"/>
              <w:autoSpaceDN w:val="0"/>
              <w:adjustRightInd w:val="0"/>
              <w:spacing w:after="100" w:line="360" w:lineRule="atLeast"/>
              <w:textAlignment w:val="baseline"/>
            </w:pPr>
            <w:r>
              <w:rPr>
                <w:rFonts w:hint="eastAsia"/>
              </w:rPr>
              <w:t>点击保存</w:t>
            </w:r>
            <w:ins w:id="1677" w:author="lenovo" w:date="2016-06-22T16:10:00Z">
              <w:r>
                <w:rPr>
                  <w:rFonts w:hint="eastAsia"/>
                </w:rPr>
                <w:t>[</w:t>
              </w:r>
            </w:ins>
            <w:del w:id="1678" w:author="lenovo" w:date="2016-06-22T16:10:00Z">
              <w:r>
                <w:rPr>
                  <w:rFonts w:hint="eastAsia"/>
                </w:rPr>
                <w:delText>【</w:delText>
              </w:r>
            </w:del>
            <w:r>
              <w:rPr>
                <w:rFonts w:hint="eastAsia"/>
              </w:rPr>
              <w:t>按钮</w:t>
            </w:r>
            <w:ins w:id="1679" w:author="lenovo" w:date="2016-06-22T16:10:00Z">
              <w:r>
                <w:rPr>
                  <w:rFonts w:hint="eastAsia"/>
                </w:rPr>
                <w:t>]</w:t>
              </w:r>
            </w:ins>
            <w:del w:id="1680" w:author="lenovo" w:date="2016-06-22T16:10:00Z">
              <w:r>
                <w:rPr>
                  <w:rFonts w:hint="eastAsia"/>
                </w:rPr>
                <w:delText>】</w:delText>
              </w:r>
            </w:del>
            <w:r>
              <w:rPr>
                <w:rFonts w:hint="eastAsia"/>
              </w:rPr>
              <w:t>，系统编辑短信模板信息，页面跳转到短信模板查询页面，参见</w:t>
            </w:r>
            <w:r>
              <w:rPr>
                <w:rFonts w:hint="eastAsia"/>
              </w:rPr>
              <w:t xml:space="preserve"> </w:t>
            </w:r>
            <w:r>
              <w:rPr>
                <w:rFonts w:hint="eastAsia"/>
              </w:rPr>
              <w:t>“</w:t>
            </w:r>
            <w:ins w:id="1681" w:author="lenovo" w:date="2016-06-22T16:03:00Z">
              <w:r w:rsidR="00E21B5E">
                <w:rPr>
                  <w:rFonts w:hint="eastAsia"/>
                </w:rPr>
                <w:fldChar w:fldCharType="begin"/>
              </w:r>
              <w:r>
                <w:rPr>
                  <w:rFonts w:hint="eastAsia"/>
                </w:rPr>
                <w:instrText xml:space="preserve"> REF _Toc22850 \h </w:instrText>
              </w:r>
            </w:ins>
            <w:r w:rsidR="00E21B5E">
              <w:rPr>
                <w:rFonts w:hint="eastAsia"/>
              </w:rPr>
            </w:r>
            <w:ins w:id="1682" w:author="lenovo" w:date="2016-06-22T16:03:00Z">
              <w:r w:rsidR="00E21B5E">
                <w:rPr>
                  <w:rFonts w:hint="eastAsia"/>
                </w:rPr>
                <w:fldChar w:fldCharType="separate"/>
              </w:r>
              <w:r>
                <w:rPr>
                  <w:rFonts w:hint="eastAsia"/>
                </w:rPr>
                <w:t>短信模板查询</w:t>
              </w:r>
              <w:r w:rsidR="00E21B5E">
                <w:rPr>
                  <w:rFonts w:hint="eastAsia"/>
                </w:rPr>
                <w:fldChar w:fldCharType="end"/>
              </w:r>
            </w:ins>
            <w:del w:id="1683" w:author="lenovo" w:date="2016-06-22T16:03:00Z">
              <w:r>
                <w:rPr>
                  <w:rFonts w:hint="eastAsia"/>
                </w:rPr>
                <w:delText>章节</w:delText>
              </w:r>
              <w:r>
                <w:rPr>
                  <w:rFonts w:hint="eastAsia"/>
                </w:rPr>
                <w:delText xml:space="preserve"> 4.5.1 </w:delText>
              </w:r>
              <w:r>
                <w:rPr>
                  <w:rFonts w:hint="eastAsia"/>
                </w:rPr>
                <w:delText>短信模板查询</w:delText>
              </w:r>
            </w:del>
            <w:r>
              <w:rPr>
                <w:rFonts w:hint="eastAsia"/>
              </w:rPr>
              <w:t>”</w:t>
            </w:r>
          </w:p>
          <w:p w14:paraId="07B21925" w14:textId="77777777" w:rsidR="00DC1257" w:rsidRDefault="007579A1">
            <w:pPr>
              <w:widowControl/>
              <w:numPr>
                <w:ilvl w:val="0"/>
                <w:numId w:val="33"/>
              </w:numPr>
              <w:overflowPunct w:val="0"/>
              <w:autoSpaceDE w:val="0"/>
              <w:autoSpaceDN w:val="0"/>
              <w:adjustRightInd w:val="0"/>
              <w:spacing w:after="100" w:line="360" w:lineRule="atLeast"/>
              <w:textAlignment w:val="baseline"/>
            </w:pPr>
            <w:r>
              <w:rPr>
                <w:rFonts w:hint="eastAsia"/>
              </w:rPr>
              <w:t>点击取消</w:t>
            </w:r>
            <w:ins w:id="1684" w:author="lenovo" w:date="2016-06-22T16:10:00Z">
              <w:r>
                <w:rPr>
                  <w:rFonts w:hint="eastAsia"/>
                </w:rPr>
                <w:t>[</w:t>
              </w:r>
            </w:ins>
            <w:del w:id="1685" w:author="lenovo" w:date="2016-06-22T16:10:00Z">
              <w:r>
                <w:rPr>
                  <w:rFonts w:hint="eastAsia"/>
                </w:rPr>
                <w:delText>【</w:delText>
              </w:r>
            </w:del>
            <w:r>
              <w:rPr>
                <w:rFonts w:hint="eastAsia"/>
              </w:rPr>
              <w:t>按钮</w:t>
            </w:r>
            <w:ins w:id="1686" w:author="lenovo" w:date="2016-06-22T16:10:00Z">
              <w:r>
                <w:rPr>
                  <w:rFonts w:hint="eastAsia"/>
                </w:rPr>
                <w:t>]</w:t>
              </w:r>
            </w:ins>
            <w:del w:id="1687" w:author="lenovo" w:date="2016-06-22T16:10:00Z">
              <w:r>
                <w:rPr>
                  <w:rFonts w:hint="eastAsia"/>
                </w:rPr>
                <w:delText>】</w:delText>
              </w:r>
            </w:del>
            <w:r>
              <w:rPr>
                <w:rFonts w:hint="eastAsia"/>
              </w:rPr>
              <w:t>，页面跳转到短信模板查询页面，参见</w:t>
            </w:r>
            <w:r>
              <w:rPr>
                <w:rFonts w:hint="eastAsia"/>
              </w:rPr>
              <w:t xml:space="preserve"> </w:t>
            </w:r>
            <w:r>
              <w:rPr>
                <w:rFonts w:hint="eastAsia"/>
              </w:rPr>
              <w:t>“</w:t>
            </w:r>
            <w:ins w:id="1688" w:author="lenovo" w:date="2016-06-22T16:03:00Z">
              <w:r w:rsidR="00E21B5E">
                <w:rPr>
                  <w:rFonts w:hint="eastAsia"/>
                </w:rPr>
                <w:fldChar w:fldCharType="begin"/>
              </w:r>
              <w:r>
                <w:rPr>
                  <w:rFonts w:hint="eastAsia"/>
                </w:rPr>
                <w:instrText xml:space="preserve"> REF _Toc22850 \h </w:instrText>
              </w:r>
            </w:ins>
            <w:r w:rsidR="00E21B5E">
              <w:rPr>
                <w:rFonts w:hint="eastAsia"/>
              </w:rPr>
            </w:r>
            <w:ins w:id="1689" w:author="lenovo" w:date="2016-06-22T16:03:00Z">
              <w:r w:rsidR="00E21B5E">
                <w:rPr>
                  <w:rFonts w:hint="eastAsia"/>
                </w:rPr>
                <w:fldChar w:fldCharType="separate"/>
              </w:r>
              <w:r>
                <w:rPr>
                  <w:rFonts w:hint="eastAsia"/>
                </w:rPr>
                <w:t>短信模板查询</w:t>
              </w:r>
              <w:r w:rsidR="00E21B5E">
                <w:rPr>
                  <w:rFonts w:hint="eastAsia"/>
                </w:rPr>
                <w:fldChar w:fldCharType="end"/>
              </w:r>
            </w:ins>
            <w:del w:id="1690" w:author="lenovo" w:date="2016-06-22T16:03:00Z">
              <w:r>
                <w:rPr>
                  <w:rFonts w:hint="eastAsia"/>
                </w:rPr>
                <w:delText>章节</w:delText>
              </w:r>
              <w:r>
                <w:rPr>
                  <w:rFonts w:hint="eastAsia"/>
                </w:rPr>
                <w:delText xml:space="preserve"> 4.5.1 </w:delText>
              </w:r>
              <w:r>
                <w:rPr>
                  <w:rFonts w:hint="eastAsia"/>
                </w:rPr>
                <w:delText>短信模板查询</w:delText>
              </w:r>
            </w:del>
            <w:r>
              <w:rPr>
                <w:rFonts w:hint="eastAsia"/>
              </w:rPr>
              <w:t>”</w:t>
            </w:r>
          </w:p>
        </w:tc>
      </w:tr>
    </w:tbl>
    <w:p w14:paraId="56F59185" w14:textId="77777777" w:rsidR="00DC1257" w:rsidRDefault="00DC1257"/>
    <w:p w14:paraId="25DC8D95" w14:textId="77777777" w:rsidR="00DC1257" w:rsidRDefault="007579A1">
      <w:pPr>
        <w:pStyle w:val="2"/>
      </w:pPr>
      <w:bookmarkStart w:id="1691" w:name="_Toc26872"/>
      <w:r>
        <w:rPr>
          <w:rFonts w:hint="eastAsia"/>
        </w:rPr>
        <w:t>信函模板维护</w:t>
      </w:r>
      <w:bookmarkEnd w:id="1691"/>
    </w:p>
    <w:p w14:paraId="1930670C" w14:textId="77777777" w:rsidR="00DC1257" w:rsidRDefault="007579A1">
      <w:pPr>
        <w:pStyle w:val="3"/>
        <w:numPr>
          <w:ilvl w:val="2"/>
          <w:numId w:val="1"/>
        </w:numPr>
        <w:rPr>
          <w:rFonts w:ascii="黑体" w:eastAsia="黑体"/>
          <w:sz w:val="24"/>
          <w:szCs w:val="24"/>
        </w:rPr>
      </w:pPr>
      <w:bookmarkStart w:id="1692" w:name="_Ref262807153"/>
      <w:bookmarkStart w:id="1693" w:name="_Toc25916"/>
      <w:r>
        <w:rPr>
          <w:rFonts w:ascii="黑体" w:eastAsia="黑体" w:hint="eastAsia"/>
          <w:sz w:val="24"/>
          <w:szCs w:val="24"/>
        </w:rPr>
        <w:t>信函模板查询</w:t>
      </w:r>
      <w:bookmarkEnd w:id="1692"/>
      <w:bookmarkEnd w:id="169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694"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695">
          <w:tblGrid>
            <w:gridCol w:w="1985"/>
            <w:gridCol w:w="7087"/>
          </w:tblGrid>
        </w:tblGridChange>
      </w:tblGrid>
      <w:tr w:rsidR="00DC1257" w14:paraId="26454ECC" w14:textId="77777777" w:rsidTr="00DC1257">
        <w:trPr>
          <w:trHeight w:val="463"/>
          <w:trPrChange w:id="1696" w:author="lenovo" w:date="2016-06-22T10:15:00Z">
            <w:trPr>
              <w:trHeight w:val="463"/>
            </w:trPr>
          </w:trPrChange>
        </w:trPr>
        <w:tc>
          <w:tcPr>
            <w:tcW w:w="1361" w:type="dxa"/>
            <w:shd w:val="clear" w:color="auto" w:fill="D9D9D9"/>
            <w:tcPrChange w:id="1697" w:author="lenovo" w:date="2016-06-22T10:15:00Z">
              <w:tcPr>
                <w:tcW w:w="1985" w:type="dxa"/>
                <w:shd w:val="clear" w:color="auto" w:fill="D9D9D9"/>
              </w:tcPr>
            </w:tcPrChange>
          </w:tcPr>
          <w:p w14:paraId="70EDE9A2" w14:textId="77777777" w:rsidR="00DC1257" w:rsidRDefault="007579A1">
            <w:pPr>
              <w:spacing w:line="360" w:lineRule="atLeast"/>
              <w:rPr>
                <w:szCs w:val="21"/>
              </w:rPr>
            </w:pPr>
            <w:r>
              <w:rPr>
                <w:rFonts w:hint="eastAsia"/>
                <w:szCs w:val="21"/>
              </w:rPr>
              <w:t>功能概述</w:t>
            </w:r>
          </w:p>
        </w:tc>
        <w:tc>
          <w:tcPr>
            <w:tcW w:w="7143" w:type="dxa"/>
            <w:tcPrChange w:id="1698" w:author="lenovo" w:date="2016-06-22T10:15:00Z">
              <w:tcPr>
                <w:tcW w:w="7087" w:type="dxa"/>
              </w:tcPr>
            </w:tcPrChange>
          </w:tcPr>
          <w:p w14:paraId="7228E77B" w14:textId="77777777" w:rsidR="00DC1257" w:rsidRDefault="007579A1">
            <w:pPr>
              <w:spacing w:line="360" w:lineRule="atLeast"/>
            </w:pPr>
            <w:r>
              <w:rPr>
                <w:rFonts w:hint="eastAsia"/>
              </w:rPr>
              <w:t>查询信函模板信息</w:t>
            </w:r>
          </w:p>
        </w:tc>
      </w:tr>
      <w:tr w:rsidR="00DC1257" w14:paraId="205F0960" w14:textId="77777777" w:rsidTr="00DC1257">
        <w:trPr>
          <w:trHeight w:val="225"/>
          <w:trPrChange w:id="1699" w:author="lenovo" w:date="2016-06-22T10:15:00Z">
            <w:trPr>
              <w:trHeight w:val="225"/>
            </w:trPr>
          </w:trPrChange>
        </w:trPr>
        <w:tc>
          <w:tcPr>
            <w:tcW w:w="1361" w:type="dxa"/>
            <w:shd w:val="clear" w:color="auto" w:fill="D9D9D9"/>
            <w:tcPrChange w:id="1700" w:author="lenovo" w:date="2016-06-22T10:15:00Z">
              <w:tcPr>
                <w:tcW w:w="1985" w:type="dxa"/>
                <w:shd w:val="clear" w:color="auto" w:fill="D9D9D9"/>
              </w:tcPr>
            </w:tcPrChange>
          </w:tcPr>
          <w:p w14:paraId="4BECBE5A" w14:textId="77777777" w:rsidR="00DC1257" w:rsidRDefault="007579A1">
            <w:pPr>
              <w:spacing w:line="360" w:lineRule="atLeast"/>
              <w:rPr>
                <w:szCs w:val="21"/>
              </w:rPr>
            </w:pPr>
            <w:r>
              <w:rPr>
                <w:rFonts w:hint="eastAsia"/>
                <w:szCs w:val="21"/>
              </w:rPr>
              <w:t>页面输入</w:t>
            </w:r>
          </w:p>
        </w:tc>
        <w:tc>
          <w:tcPr>
            <w:tcW w:w="7143" w:type="dxa"/>
            <w:tcPrChange w:id="1701" w:author="lenovo" w:date="2016-06-22T10:15:00Z">
              <w:tcPr>
                <w:tcW w:w="7087" w:type="dxa"/>
              </w:tcPr>
            </w:tcPrChange>
          </w:tcPr>
          <w:p w14:paraId="544F5F28"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040260EB"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模板名称</w:t>
            </w:r>
            <w:r>
              <w:rPr>
                <w:rFonts w:hint="eastAsia"/>
              </w:rPr>
              <w:t>[</w:t>
            </w:r>
            <w:r>
              <w:rPr>
                <w:rFonts w:hint="eastAsia"/>
              </w:rPr>
              <w:t>输入框</w:t>
            </w:r>
            <w:r>
              <w:rPr>
                <w:rFonts w:hint="eastAsia"/>
              </w:rPr>
              <w:t>]</w:t>
            </w:r>
          </w:p>
          <w:p w14:paraId="6A4CD39C"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tc>
      </w:tr>
      <w:tr w:rsidR="00DC1257" w14:paraId="6FA26366" w14:textId="77777777" w:rsidTr="00DC1257">
        <w:trPr>
          <w:trHeight w:val="225"/>
          <w:trPrChange w:id="1702" w:author="lenovo" w:date="2016-06-22T10:15:00Z">
            <w:trPr>
              <w:trHeight w:val="225"/>
            </w:trPr>
          </w:trPrChange>
        </w:trPr>
        <w:tc>
          <w:tcPr>
            <w:tcW w:w="1361" w:type="dxa"/>
            <w:shd w:val="clear" w:color="auto" w:fill="D9D9D9"/>
            <w:tcPrChange w:id="1703" w:author="lenovo" w:date="2016-06-22T10:15:00Z">
              <w:tcPr>
                <w:tcW w:w="1985" w:type="dxa"/>
                <w:shd w:val="clear" w:color="auto" w:fill="D9D9D9"/>
              </w:tcPr>
            </w:tcPrChange>
          </w:tcPr>
          <w:p w14:paraId="78F76B75" w14:textId="77777777" w:rsidR="00DC1257" w:rsidRDefault="007579A1">
            <w:pPr>
              <w:spacing w:line="360" w:lineRule="atLeast"/>
              <w:rPr>
                <w:szCs w:val="21"/>
              </w:rPr>
            </w:pPr>
            <w:r>
              <w:rPr>
                <w:rFonts w:hint="eastAsia"/>
                <w:szCs w:val="21"/>
              </w:rPr>
              <w:t>页面输出</w:t>
            </w:r>
          </w:p>
        </w:tc>
        <w:tc>
          <w:tcPr>
            <w:tcW w:w="7143" w:type="dxa"/>
            <w:tcPrChange w:id="1704" w:author="lenovo" w:date="2016-06-22T10:15:00Z">
              <w:tcPr>
                <w:tcW w:w="7087" w:type="dxa"/>
              </w:tcPr>
            </w:tcPrChange>
          </w:tcPr>
          <w:p w14:paraId="46E2619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信函模板信息</w:t>
            </w:r>
            <w:del w:id="1705" w:author="lenovo" w:date="2016-06-22T16:12:00Z">
              <w:r>
                <w:rPr>
                  <w:rFonts w:hint="eastAsia"/>
                </w:rPr>
                <w:delText>[</w:delText>
              </w:r>
              <w:r>
                <w:rPr>
                  <w:rFonts w:hint="eastAsia"/>
                </w:rPr>
                <w:delText>列表</w:delText>
              </w:r>
              <w:r>
                <w:rPr>
                  <w:rFonts w:hint="eastAsia"/>
                </w:rPr>
                <w:delText>]</w:delText>
              </w:r>
            </w:del>
            <w:r>
              <w:rPr>
                <w:rFonts w:hint="eastAsia"/>
              </w:rPr>
              <w:t>：</w:t>
            </w:r>
          </w:p>
          <w:p w14:paraId="75C5A71A" w14:textId="77777777" w:rsidR="00DC1257" w:rsidRDefault="007579A1">
            <w:pPr>
              <w:spacing w:line="360" w:lineRule="atLeast"/>
              <w:ind w:firstLineChars="200" w:firstLine="420"/>
            </w:pPr>
            <w:r>
              <w:rPr>
                <w:rFonts w:hint="eastAsia"/>
              </w:rPr>
              <w:t>模版代码，模板名称，模板描述，操作：删除</w:t>
            </w:r>
            <w:r>
              <w:rPr>
                <w:rFonts w:hint="eastAsia"/>
              </w:rPr>
              <w:t>[</w:t>
            </w:r>
            <w:del w:id="1706" w:author="lenovo" w:date="2016-06-22T16:12:00Z">
              <w:r>
                <w:rPr>
                  <w:rFonts w:hint="eastAsia"/>
                </w:rPr>
                <w:delText>超</w:delText>
              </w:r>
            </w:del>
            <w:r>
              <w:rPr>
                <w:rFonts w:hint="eastAsia"/>
              </w:rPr>
              <w:t>链接</w:t>
            </w:r>
            <w:r>
              <w:rPr>
                <w:rFonts w:hint="eastAsia"/>
              </w:rPr>
              <w:t>]</w:t>
            </w:r>
            <w:r>
              <w:rPr>
                <w:rFonts w:hint="eastAsia"/>
              </w:rPr>
              <w:t>、</w:t>
            </w:r>
            <w:r>
              <w:rPr>
                <w:rFonts w:hAnsi="宋体" w:hint="eastAsia"/>
                <w:szCs w:val="21"/>
              </w:rPr>
              <w:t>编辑</w:t>
            </w:r>
            <w:r>
              <w:rPr>
                <w:rFonts w:hAnsi="宋体" w:hint="eastAsia"/>
                <w:szCs w:val="21"/>
              </w:rPr>
              <w:t>[</w:t>
            </w:r>
            <w:del w:id="1707" w:author="lenovo" w:date="2016-06-22T16:12: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w:t>
            </w:r>
          </w:p>
          <w:p w14:paraId="3AA88FD3" w14:textId="77777777" w:rsidR="00DC1257" w:rsidRDefault="007579A1">
            <w:pPr>
              <w:spacing w:line="360" w:lineRule="atLeast"/>
              <w:ind w:firstLineChars="200" w:firstLine="420"/>
              <w:rPr>
                <w:color w:val="FF0000"/>
              </w:rPr>
            </w:pPr>
            <w:r>
              <w:rPr>
                <w:rFonts w:hAnsi="宋体" w:hint="eastAsia"/>
                <w:szCs w:val="21"/>
              </w:rPr>
              <w:t>新建信函模板</w:t>
            </w:r>
            <w:r>
              <w:rPr>
                <w:rFonts w:hAnsi="宋体" w:hint="eastAsia"/>
                <w:szCs w:val="21"/>
              </w:rPr>
              <w:t>[</w:t>
            </w:r>
            <w:r>
              <w:rPr>
                <w:rFonts w:hAnsi="宋体" w:hint="eastAsia"/>
                <w:szCs w:val="21"/>
              </w:rPr>
              <w:t>按钮</w:t>
            </w:r>
            <w:r>
              <w:rPr>
                <w:rFonts w:hAnsi="宋体" w:hint="eastAsia"/>
                <w:szCs w:val="21"/>
              </w:rPr>
              <w:t>]</w:t>
            </w:r>
            <w:del w:id="1708" w:author="lenovo" w:date="2016-06-22T16:11:00Z">
              <w:r>
                <w:rPr>
                  <w:rFonts w:hAnsi="宋体" w:hint="eastAsia"/>
                  <w:szCs w:val="21"/>
                </w:rPr>
                <w:delText>，</w:delText>
              </w:r>
            </w:del>
          </w:p>
        </w:tc>
      </w:tr>
      <w:tr w:rsidR="00DC1257" w14:paraId="0501AEE8" w14:textId="77777777" w:rsidTr="00DC1257">
        <w:trPr>
          <w:trHeight w:val="225"/>
          <w:trPrChange w:id="1709" w:author="lenovo" w:date="2016-06-22T10:15:00Z">
            <w:trPr>
              <w:trHeight w:val="225"/>
            </w:trPr>
          </w:trPrChange>
        </w:trPr>
        <w:tc>
          <w:tcPr>
            <w:tcW w:w="1361" w:type="dxa"/>
            <w:shd w:val="clear" w:color="auto" w:fill="D9D9D9"/>
            <w:tcPrChange w:id="1710" w:author="lenovo" w:date="2016-06-22T10:15:00Z">
              <w:tcPr>
                <w:tcW w:w="1985" w:type="dxa"/>
                <w:shd w:val="clear" w:color="auto" w:fill="D9D9D9"/>
              </w:tcPr>
            </w:tcPrChange>
          </w:tcPr>
          <w:p w14:paraId="43CC206A" w14:textId="77777777" w:rsidR="00DC1257" w:rsidRDefault="007579A1">
            <w:pPr>
              <w:spacing w:line="360" w:lineRule="atLeast"/>
              <w:rPr>
                <w:szCs w:val="21"/>
              </w:rPr>
            </w:pPr>
            <w:r>
              <w:rPr>
                <w:rFonts w:hint="eastAsia"/>
                <w:szCs w:val="21"/>
              </w:rPr>
              <w:t>参考画面</w:t>
            </w:r>
          </w:p>
        </w:tc>
        <w:tc>
          <w:tcPr>
            <w:tcW w:w="7143" w:type="dxa"/>
            <w:tcPrChange w:id="1711" w:author="lenovo" w:date="2016-06-22T10:15:00Z">
              <w:tcPr>
                <w:tcW w:w="7087" w:type="dxa"/>
              </w:tcPr>
            </w:tcPrChange>
          </w:tcPr>
          <w:p w14:paraId="09044CC4" w14:textId="77777777" w:rsidR="00DC1257" w:rsidRDefault="0023358B">
            <w:pPr>
              <w:widowControl/>
              <w:overflowPunct w:val="0"/>
              <w:autoSpaceDE w:val="0"/>
              <w:autoSpaceDN w:val="0"/>
              <w:adjustRightInd w:val="0"/>
              <w:spacing w:after="100" w:line="360" w:lineRule="atLeast"/>
              <w:textAlignment w:val="baseline"/>
            </w:pPr>
            <w:ins w:id="1712" w:author="lenovo" w:date="2016-06-22T16:11:00Z">
              <w:r>
                <w:rPr>
                  <w:noProof/>
                </w:rPr>
                <w:drawing>
                  <wp:inline distT="0" distB="0" distL="114300" distR="114300" wp14:anchorId="137EDEC7" wp14:editId="0535257B">
                    <wp:extent cx="4397375" cy="727710"/>
                    <wp:effectExtent l="0" t="0" r="3175" b="1524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65" cstate="print"/>
                            <a:stretch>
                              <a:fillRect/>
                            </a:stretch>
                          </pic:blipFill>
                          <pic:spPr>
                            <a:xfrm>
                              <a:off x="0" y="0"/>
                              <a:ext cx="4397375" cy="727710"/>
                            </a:xfrm>
                            <a:prstGeom prst="rect">
                              <a:avLst/>
                            </a:prstGeom>
                            <a:noFill/>
                            <a:ln w="9525">
                              <a:noFill/>
                            </a:ln>
                          </pic:spPr>
                        </pic:pic>
                      </a:graphicData>
                    </a:graphic>
                  </wp:inline>
                </w:drawing>
              </w:r>
            </w:ins>
          </w:p>
        </w:tc>
      </w:tr>
      <w:tr w:rsidR="00DC1257" w14:paraId="6AFC859B" w14:textId="77777777" w:rsidTr="00DC1257">
        <w:trPr>
          <w:trHeight w:val="225"/>
          <w:trPrChange w:id="1713" w:author="lenovo" w:date="2016-06-22T10:15:00Z">
            <w:trPr>
              <w:trHeight w:val="225"/>
            </w:trPr>
          </w:trPrChange>
        </w:trPr>
        <w:tc>
          <w:tcPr>
            <w:tcW w:w="1361" w:type="dxa"/>
            <w:shd w:val="clear" w:color="auto" w:fill="D9D9D9"/>
            <w:tcPrChange w:id="1714" w:author="lenovo" w:date="2016-06-22T10:15:00Z">
              <w:tcPr>
                <w:tcW w:w="1985" w:type="dxa"/>
                <w:shd w:val="clear" w:color="auto" w:fill="D9D9D9"/>
              </w:tcPr>
            </w:tcPrChange>
          </w:tcPr>
          <w:p w14:paraId="2C9FBA7F" w14:textId="77777777" w:rsidR="00DC1257" w:rsidRDefault="007579A1">
            <w:pPr>
              <w:spacing w:line="360" w:lineRule="atLeast"/>
              <w:rPr>
                <w:szCs w:val="21"/>
              </w:rPr>
            </w:pPr>
            <w:r>
              <w:rPr>
                <w:rFonts w:hint="eastAsia"/>
                <w:szCs w:val="21"/>
              </w:rPr>
              <w:t>业务规则</w:t>
            </w:r>
          </w:p>
        </w:tc>
        <w:tc>
          <w:tcPr>
            <w:tcW w:w="7143" w:type="dxa"/>
            <w:tcPrChange w:id="1715" w:author="lenovo" w:date="2016-06-22T10:15:00Z">
              <w:tcPr>
                <w:tcW w:w="7087" w:type="dxa"/>
              </w:tcPr>
            </w:tcPrChange>
          </w:tcPr>
          <w:p w14:paraId="06C2672B"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628A6B09" w14:textId="77777777" w:rsidTr="00DC1257">
        <w:trPr>
          <w:trHeight w:val="225"/>
          <w:trPrChange w:id="1716" w:author="lenovo" w:date="2016-06-22T10:15:00Z">
            <w:trPr>
              <w:trHeight w:val="225"/>
            </w:trPr>
          </w:trPrChange>
        </w:trPr>
        <w:tc>
          <w:tcPr>
            <w:tcW w:w="1361" w:type="dxa"/>
            <w:shd w:val="clear" w:color="auto" w:fill="D9D9D9"/>
            <w:tcPrChange w:id="1717" w:author="lenovo" w:date="2016-06-22T10:15:00Z">
              <w:tcPr>
                <w:tcW w:w="1985" w:type="dxa"/>
                <w:shd w:val="clear" w:color="auto" w:fill="D9D9D9"/>
              </w:tcPr>
            </w:tcPrChange>
          </w:tcPr>
          <w:p w14:paraId="749E72DB" w14:textId="77777777" w:rsidR="00DC1257" w:rsidRDefault="007579A1">
            <w:pPr>
              <w:spacing w:line="360" w:lineRule="atLeast"/>
              <w:rPr>
                <w:rFonts w:hAnsi="宋体"/>
                <w:szCs w:val="21"/>
              </w:rPr>
            </w:pPr>
            <w:r>
              <w:rPr>
                <w:rFonts w:hAnsi="宋体" w:hint="eastAsia"/>
                <w:szCs w:val="21"/>
              </w:rPr>
              <w:t>备注</w:t>
            </w:r>
          </w:p>
        </w:tc>
        <w:tc>
          <w:tcPr>
            <w:tcW w:w="7143" w:type="dxa"/>
            <w:tcPrChange w:id="1718" w:author="lenovo" w:date="2016-06-22T10:15:00Z">
              <w:tcPr>
                <w:tcW w:w="7087" w:type="dxa"/>
              </w:tcPr>
            </w:tcPrChange>
          </w:tcPr>
          <w:p w14:paraId="7DA93CF5" w14:textId="77777777" w:rsidR="00DC1257" w:rsidRDefault="007579A1">
            <w:pPr>
              <w:widowControl/>
              <w:numPr>
                <w:ilvl w:val="0"/>
                <w:numId w:val="34"/>
              </w:numPr>
              <w:overflowPunct w:val="0"/>
              <w:autoSpaceDE w:val="0"/>
              <w:autoSpaceDN w:val="0"/>
              <w:adjustRightInd w:val="0"/>
              <w:spacing w:after="100" w:line="360" w:lineRule="atLeast"/>
              <w:textAlignment w:val="baseline"/>
              <w:rPr>
                <w:ins w:id="1719" w:author="lenovo" w:date="2016-06-22T16:12:00Z"/>
              </w:rPr>
            </w:pPr>
            <w:r>
              <w:rPr>
                <w:rFonts w:hint="eastAsia"/>
              </w:rPr>
              <w:t>点击查询</w:t>
            </w:r>
            <w:ins w:id="1720" w:author="lenovo" w:date="2016-06-22T16:12:00Z">
              <w:r>
                <w:rPr>
                  <w:rFonts w:hint="eastAsia"/>
                </w:rPr>
                <w:t>[</w:t>
              </w:r>
            </w:ins>
            <w:del w:id="1721" w:author="lenovo" w:date="2016-06-22T16:12:00Z">
              <w:r>
                <w:rPr>
                  <w:rFonts w:hint="eastAsia"/>
                </w:rPr>
                <w:delText>【</w:delText>
              </w:r>
            </w:del>
            <w:r>
              <w:rPr>
                <w:rFonts w:hint="eastAsia"/>
              </w:rPr>
              <w:t>按钮</w:t>
            </w:r>
            <w:ins w:id="1722" w:author="lenovo" w:date="2016-06-22T16:12:00Z">
              <w:r>
                <w:rPr>
                  <w:rFonts w:hint="eastAsia"/>
                </w:rPr>
                <w:t>]</w:t>
              </w:r>
            </w:ins>
            <w:del w:id="1723" w:author="lenovo" w:date="2016-06-22T16:12:00Z">
              <w:r>
                <w:rPr>
                  <w:rFonts w:hint="eastAsia"/>
                </w:rPr>
                <w:delText>】</w:delText>
              </w:r>
            </w:del>
            <w:r>
              <w:rPr>
                <w:rFonts w:hint="eastAsia"/>
              </w:rPr>
              <w:t>，系统根据查询条件查询信函模板信息，显示在结果列表中；</w:t>
            </w:r>
          </w:p>
          <w:p w14:paraId="60947784" w14:textId="77777777" w:rsidR="00DC1257" w:rsidRDefault="007579A1">
            <w:pPr>
              <w:widowControl/>
              <w:numPr>
                <w:ilvl w:val="0"/>
                <w:numId w:val="34"/>
              </w:numPr>
              <w:overflowPunct w:val="0"/>
              <w:autoSpaceDE w:val="0"/>
              <w:autoSpaceDN w:val="0"/>
              <w:adjustRightInd w:val="0"/>
              <w:spacing w:after="100" w:line="360" w:lineRule="atLeast"/>
              <w:textAlignment w:val="baseline"/>
            </w:pPr>
            <w:r>
              <w:rPr>
                <w:rFonts w:hint="eastAsia"/>
              </w:rPr>
              <w:t>点击重置</w:t>
            </w:r>
            <w:ins w:id="1724" w:author="lenovo" w:date="2016-06-22T16:12:00Z">
              <w:r>
                <w:rPr>
                  <w:rFonts w:hint="eastAsia"/>
                </w:rPr>
                <w:t>[</w:t>
              </w:r>
            </w:ins>
            <w:del w:id="1725" w:author="lenovo" w:date="2016-06-22T16:12:00Z">
              <w:r>
                <w:rPr>
                  <w:rFonts w:hint="eastAsia"/>
                </w:rPr>
                <w:delText>【</w:delText>
              </w:r>
            </w:del>
            <w:r>
              <w:rPr>
                <w:rFonts w:hint="eastAsia"/>
              </w:rPr>
              <w:t>按钮</w:t>
            </w:r>
            <w:ins w:id="1726" w:author="lenovo" w:date="2016-06-22T16:12:00Z">
              <w:r>
                <w:rPr>
                  <w:rFonts w:hint="eastAsia"/>
                </w:rPr>
                <w:t>]</w:t>
              </w:r>
            </w:ins>
            <w:del w:id="1727" w:author="lenovo" w:date="2016-06-22T16:12:00Z">
              <w:r>
                <w:rPr>
                  <w:rFonts w:hint="eastAsia"/>
                </w:rPr>
                <w:delText>】</w:delText>
              </w:r>
            </w:del>
            <w:r>
              <w:rPr>
                <w:rFonts w:hint="eastAsia"/>
              </w:rPr>
              <w:t>，清空查询条件输入信息</w:t>
            </w:r>
          </w:p>
          <w:p w14:paraId="3AB9EE2D" w14:textId="77777777" w:rsidR="00DC1257" w:rsidRDefault="007579A1">
            <w:pPr>
              <w:widowControl/>
              <w:numPr>
                <w:ilvl w:val="0"/>
                <w:numId w:val="34"/>
              </w:numPr>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del w:id="1728" w:author="lenovo" w:date="2016-06-22T16:12:00Z">
              <w:r>
                <w:rPr>
                  <w:rFonts w:hint="eastAsia"/>
                </w:rPr>
                <w:delText>超</w:delText>
              </w:r>
            </w:del>
            <w:r>
              <w:rPr>
                <w:rFonts w:hint="eastAsia"/>
              </w:rPr>
              <w:t>链接</w:t>
            </w:r>
            <w:r>
              <w:rPr>
                <w:rFonts w:hint="eastAsia"/>
              </w:rPr>
              <w:t>]</w:t>
            </w:r>
            <w:r>
              <w:rPr>
                <w:rFonts w:hint="eastAsia"/>
              </w:rPr>
              <w:t>，页面跳转到信函模板编辑页面，参见</w:t>
            </w:r>
            <w:r>
              <w:rPr>
                <w:rFonts w:hint="eastAsia"/>
              </w:rPr>
              <w:t xml:space="preserve"> </w:t>
            </w:r>
            <w:r>
              <w:rPr>
                <w:rFonts w:hint="eastAsia"/>
              </w:rPr>
              <w:t>“</w:t>
            </w:r>
            <w:ins w:id="1729" w:author="lenovo" w:date="2016-06-22T16:12:00Z">
              <w:r w:rsidR="00E21B5E">
                <w:rPr>
                  <w:rFonts w:hint="eastAsia"/>
                </w:rPr>
                <w:fldChar w:fldCharType="begin"/>
              </w:r>
              <w:r>
                <w:rPr>
                  <w:rFonts w:hint="eastAsia"/>
                </w:rPr>
                <w:instrText xml:space="preserve"> REF _Toc4219 \h </w:instrText>
              </w:r>
            </w:ins>
            <w:r w:rsidR="00E21B5E">
              <w:rPr>
                <w:rFonts w:hint="eastAsia"/>
              </w:rPr>
            </w:r>
            <w:ins w:id="1730" w:author="lenovo" w:date="2016-06-22T16:12:00Z">
              <w:r w:rsidR="00E21B5E">
                <w:rPr>
                  <w:rFonts w:hint="eastAsia"/>
                </w:rPr>
                <w:fldChar w:fldCharType="separate"/>
              </w:r>
              <w:r>
                <w:rPr>
                  <w:rFonts w:hint="eastAsia"/>
                </w:rPr>
                <w:t>信函模板编辑</w:t>
              </w:r>
              <w:r w:rsidR="00E21B5E">
                <w:rPr>
                  <w:rFonts w:hint="eastAsia"/>
                </w:rPr>
                <w:fldChar w:fldCharType="end"/>
              </w:r>
            </w:ins>
            <w:del w:id="1731" w:author="lenovo" w:date="2016-06-22T16:12:00Z">
              <w:r>
                <w:rPr>
                  <w:rFonts w:hint="eastAsia"/>
                </w:rPr>
                <w:delText>章节</w:delText>
              </w:r>
              <w:r>
                <w:rPr>
                  <w:rFonts w:hint="eastAsia"/>
                </w:rPr>
                <w:delText xml:space="preserve"> 4.6.3 </w:delText>
              </w:r>
              <w:r>
                <w:rPr>
                  <w:rFonts w:hint="eastAsia"/>
                </w:rPr>
                <w:delText>信函模板编辑</w:delText>
              </w:r>
            </w:del>
            <w:r>
              <w:rPr>
                <w:rFonts w:hint="eastAsia"/>
              </w:rPr>
              <w:t>”</w:t>
            </w:r>
          </w:p>
          <w:p w14:paraId="09F30B6B" w14:textId="77777777" w:rsidR="00DC1257" w:rsidRDefault="007579A1">
            <w:pPr>
              <w:widowControl/>
              <w:numPr>
                <w:ilvl w:val="0"/>
                <w:numId w:val="34"/>
              </w:numPr>
              <w:overflowPunct w:val="0"/>
              <w:autoSpaceDE w:val="0"/>
              <w:autoSpaceDN w:val="0"/>
              <w:adjustRightInd w:val="0"/>
              <w:spacing w:after="100" w:line="360" w:lineRule="atLeast"/>
              <w:textAlignment w:val="baseline"/>
              <w:rPr>
                <w:rFonts w:hAnsi="宋体"/>
                <w:szCs w:val="21"/>
              </w:rPr>
            </w:pPr>
            <w:r>
              <w:rPr>
                <w:rFonts w:hint="eastAsia"/>
              </w:rPr>
              <w:t>点击新增</w:t>
            </w:r>
            <w:ins w:id="1732" w:author="lenovo" w:date="2016-06-22T16:12:00Z">
              <w:r>
                <w:rPr>
                  <w:rFonts w:hint="eastAsia"/>
                </w:rPr>
                <w:t>[</w:t>
              </w:r>
            </w:ins>
            <w:del w:id="1733" w:author="lenovo" w:date="2016-06-22T16:12:00Z">
              <w:r>
                <w:rPr>
                  <w:rFonts w:hint="eastAsia"/>
                </w:rPr>
                <w:delText>【</w:delText>
              </w:r>
            </w:del>
            <w:r>
              <w:rPr>
                <w:rFonts w:hint="eastAsia"/>
              </w:rPr>
              <w:t>按钮</w:t>
            </w:r>
            <w:ins w:id="1734" w:author="lenovo" w:date="2016-06-22T16:12:00Z">
              <w:r>
                <w:rPr>
                  <w:rFonts w:hint="eastAsia"/>
                </w:rPr>
                <w:t>]</w:t>
              </w:r>
            </w:ins>
            <w:del w:id="1735" w:author="lenovo" w:date="2016-06-22T16:12:00Z">
              <w:r>
                <w:rPr>
                  <w:rFonts w:hint="eastAsia"/>
                </w:rPr>
                <w:delText>】</w:delText>
              </w:r>
            </w:del>
            <w:r>
              <w:rPr>
                <w:rFonts w:hint="eastAsia"/>
              </w:rPr>
              <w:t>，页面跳转到信函模板新增页面，参见</w:t>
            </w:r>
            <w:r>
              <w:rPr>
                <w:rFonts w:hint="eastAsia"/>
              </w:rPr>
              <w:t xml:space="preserve"> </w:t>
            </w:r>
            <w:r>
              <w:rPr>
                <w:rFonts w:hint="eastAsia"/>
              </w:rPr>
              <w:t>“</w:t>
            </w:r>
            <w:ins w:id="1736" w:author="lenovo" w:date="2016-06-22T16:13:00Z">
              <w:r w:rsidR="00E21B5E">
                <w:rPr>
                  <w:rFonts w:hint="eastAsia"/>
                </w:rPr>
                <w:fldChar w:fldCharType="begin"/>
              </w:r>
              <w:r>
                <w:rPr>
                  <w:rFonts w:hint="eastAsia"/>
                </w:rPr>
                <w:instrText xml:space="preserve"> REF _Toc2456 \h </w:instrText>
              </w:r>
            </w:ins>
            <w:r w:rsidR="00E21B5E">
              <w:rPr>
                <w:rFonts w:hint="eastAsia"/>
              </w:rPr>
            </w:r>
            <w:ins w:id="1737" w:author="lenovo" w:date="2016-06-22T16:13:00Z">
              <w:r w:rsidR="00E21B5E">
                <w:rPr>
                  <w:rFonts w:hint="eastAsia"/>
                </w:rPr>
                <w:fldChar w:fldCharType="separate"/>
              </w:r>
              <w:r>
                <w:rPr>
                  <w:rFonts w:hint="eastAsia"/>
                </w:rPr>
                <w:t>信函模板新建</w:t>
              </w:r>
              <w:r w:rsidR="00E21B5E">
                <w:rPr>
                  <w:rFonts w:hint="eastAsia"/>
                </w:rPr>
                <w:fldChar w:fldCharType="end"/>
              </w:r>
            </w:ins>
            <w:del w:id="1738" w:author="lenovo" w:date="2016-06-22T16:12:00Z">
              <w:r>
                <w:rPr>
                  <w:rFonts w:hint="eastAsia"/>
                </w:rPr>
                <w:delText>章节</w:delText>
              </w:r>
              <w:r>
                <w:rPr>
                  <w:rFonts w:hint="eastAsia"/>
                </w:rPr>
                <w:delText xml:space="preserve"> 4.6.2 </w:delText>
              </w:r>
              <w:r>
                <w:rPr>
                  <w:rFonts w:hint="eastAsia"/>
                </w:rPr>
                <w:delText>信函模板新增</w:delText>
              </w:r>
            </w:del>
            <w:r>
              <w:rPr>
                <w:rFonts w:hint="eastAsia"/>
              </w:rPr>
              <w:t>”</w:t>
            </w:r>
          </w:p>
          <w:p w14:paraId="4C09BDE5" w14:textId="77777777" w:rsidR="00DC1257" w:rsidRDefault="007579A1">
            <w:pPr>
              <w:widowControl/>
              <w:numPr>
                <w:ilvl w:val="0"/>
                <w:numId w:val="34"/>
              </w:numPr>
              <w:overflowPunct w:val="0"/>
              <w:autoSpaceDE w:val="0"/>
              <w:autoSpaceDN w:val="0"/>
              <w:adjustRightInd w:val="0"/>
              <w:spacing w:after="100" w:line="360" w:lineRule="atLeast"/>
              <w:textAlignment w:val="baseline"/>
              <w:rPr>
                <w:rFonts w:hAnsi="宋体"/>
                <w:szCs w:val="21"/>
              </w:rPr>
            </w:pPr>
            <w:r>
              <w:rPr>
                <w:rFonts w:hint="eastAsia"/>
              </w:rPr>
              <w:t>点击</w:t>
            </w:r>
            <w:r>
              <w:rPr>
                <w:rFonts w:hint="eastAsia"/>
                <w:u w:val="single"/>
              </w:rPr>
              <w:t>删除</w:t>
            </w:r>
            <w:r>
              <w:rPr>
                <w:rFonts w:hint="eastAsia"/>
              </w:rPr>
              <w:t>[</w:t>
            </w:r>
            <w:del w:id="1739" w:author="lenovo" w:date="2016-06-22T16:12:00Z">
              <w:r>
                <w:rPr>
                  <w:rFonts w:hint="eastAsia"/>
                </w:rPr>
                <w:delText>超</w:delText>
              </w:r>
            </w:del>
            <w:r>
              <w:rPr>
                <w:rFonts w:hint="eastAsia"/>
              </w:rPr>
              <w:t>链接</w:t>
            </w:r>
            <w:r>
              <w:rPr>
                <w:rFonts w:hint="eastAsia"/>
              </w:rPr>
              <w:t>]</w:t>
            </w:r>
            <w:r>
              <w:rPr>
                <w:rFonts w:hint="eastAsia"/>
              </w:rPr>
              <w:t>，系统提示确认后删除该条记录。</w:t>
            </w:r>
          </w:p>
          <w:p w14:paraId="2CC6D29C" w14:textId="77777777" w:rsidR="00DC1257" w:rsidRDefault="007579A1">
            <w:pPr>
              <w:widowControl/>
              <w:numPr>
                <w:ilvl w:val="0"/>
                <w:numId w:val="34"/>
              </w:numPr>
              <w:overflowPunct w:val="0"/>
              <w:autoSpaceDE w:val="0"/>
              <w:autoSpaceDN w:val="0"/>
              <w:adjustRightInd w:val="0"/>
              <w:spacing w:after="100" w:line="360" w:lineRule="atLeast"/>
              <w:textAlignment w:val="baseline"/>
              <w:rPr>
                <w:rFonts w:hAnsi="宋体"/>
                <w:szCs w:val="21"/>
              </w:rPr>
            </w:pPr>
            <w:r>
              <w:rPr>
                <w:rFonts w:hint="eastAsia"/>
              </w:rPr>
              <w:t>各字段长度控制详见数据库设计。</w:t>
            </w:r>
          </w:p>
        </w:tc>
      </w:tr>
    </w:tbl>
    <w:p w14:paraId="7339133B" w14:textId="77777777" w:rsidR="00DC1257" w:rsidRDefault="00DC1257"/>
    <w:p w14:paraId="6FA3ABE7" w14:textId="77777777" w:rsidR="00DC1257" w:rsidRDefault="007579A1">
      <w:pPr>
        <w:pStyle w:val="3"/>
        <w:numPr>
          <w:ilvl w:val="2"/>
          <w:numId w:val="1"/>
        </w:numPr>
        <w:rPr>
          <w:rFonts w:ascii="黑体" w:eastAsia="黑体"/>
          <w:sz w:val="24"/>
          <w:szCs w:val="24"/>
        </w:rPr>
      </w:pPr>
      <w:bookmarkStart w:id="1740" w:name="_Ref262807133"/>
      <w:bookmarkStart w:id="1741" w:name="_Toc2456"/>
      <w:r>
        <w:rPr>
          <w:rFonts w:ascii="黑体" w:eastAsia="黑体" w:hint="eastAsia"/>
          <w:sz w:val="24"/>
          <w:szCs w:val="24"/>
        </w:rPr>
        <w:lastRenderedPageBreak/>
        <w:t>信函模板</w:t>
      </w:r>
      <w:bookmarkEnd w:id="1740"/>
      <w:r>
        <w:rPr>
          <w:rFonts w:ascii="黑体" w:eastAsia="黑体" w:hint="eastAsia"/>
          <w:sz w:val="24"/>
          <w:szCs w:val="24"/>
        </w:rPr>
        <w:t>新建</w:t>
      </w:r>
      <w:bookmarkEnd w:id="174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742"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743">
          <w:tblGrid>
            <w:gridCol w:w="1985"/>
            <w:gridCol w:w="7087"/>
          </w:tblGrid>
        </w:tblGridChange>
      </w:tblGrid>
      <w:tr w:rsidR="00DC1257" w14:paraId="6B6B43ED" w14:textId="77777777" w:rsidTr="00DC1257">
        <w:trPr>
          <w:trHeight w:val="463"/>
          <w:trPrChange w:id="1744" w:author="lenovo" w:date="2016-06-22T10:15:00Z">
            <w:trPr>
              <w:trHeight w:val="463"/>
            </w:trPr>
          </w:trPrChange>
        </w:trPr>
        <w:tc>
          <w:tcPr>
            <w:tcW w:w="1361" w:type="dxa"/>
            <w:shd w:val="clear" w:color="auto" w:fill="D9D9D9"/>
            <w:tcPrChange w:id="1745" w:author="lenovo" w:date="2016-06-22T10:15:00Z">
              <w:tcPr>
                <w:tcW w:w="1985" w:type="dxa"/>
                <w:shd w:val="clear" w:color="auto" w:fill="D9D9D9"/>
              </w:tcPr>
            </w:tcPrChange>
          </w:tcPr>
          <w:p w14:paraId="7506A54A" w14:textId="77777777" w:rsidR="00DC1257" w:rsidRDefault="007579A1">
            <w:pPr>
              <w:spacing w:line="360" w:lineRule="atLeast"/>
              <w:rPr>
                <w:szCs w:val="21"/>
              </w:rPr>
            </w:pPr>
            <w:r>
              <w:rPr>
                <w:rFonts w:hint="eastAsia"/>
                <w:szCs w:val="21"/>
              </w:rPr>
              <w:t>功能概述</w:t>
            </w:r>
          </w:p>
        </w:tc>
        <w:tc>
          <w:tcPr>
            <w:tcW w:w="7143" w:type="dxa"/>
            <w:tcPrChange w:id="1746" w:author="lenovo" w:date="2016-06-22T10:15:00Z">
              <w:tcPr>
                <w:tcW w:w="7087" w:type="dxa"/>
              </w:tcPr>
            </w:tcPrChange>
          </w:tcPr>
          <w:p w14:paraId="1B000923" w14:textId="77777777" w:rsidR="00DC1257" w:rsidRDefault="007579A1">
            <w:pPr>
              <w:spacing w:line="360" w:lineRule="atLeast"/>
            </w:pPr>
            <w:r>
              <w:rPr>
                <w:rFonts w:hint="eastAsia"/>
              </w:rPr>
              <w:t>新增信函模板信息</w:t>
            </w:r>
          </w:p>
        </w:tc>
      </w:tr>
      <w:tr w:rsidR="00DC1257" w14:paraId="3A5FD64A" w14:textId="77777777" w:rsidTr="00DC1257">
        <w:trPr>
          <w:trHeight w:val="225"/>
          <w:trPrChange w:id="1747" w:author="lenovo" w:date="2016-06-22T10:15:00Z">
            <w:trPr>
              <w:trHeight w:val="225"/>
            </w:trPr>
          </w:trPrChange>
        </w:trPr>
        <w:tc>
          <w:tcPr>
            <w:tcW w:w="1361" w:type="dxa"/>
            <w:shd w:val="clear" w:color="auto" w:fill="D9D9D9"/>
            <w:tcPrChange w:id="1748" w:author="lenovo" w:date="2016-06-22T10:15:00Z">
              <w:tcPr>
                <w:tcW w:w="1985" w:type="dxa"/>
                <w:shd w:val="clear" w:color="auto" w:fill="D9D9D9"/>
              </w:tcPr>
            </w:tcPrChange>
          </w:tcPr>
          <w:p w14:paraId="0D19CE7E" w14:textId="77777777" w:rsidR="00DC1257" w:rsidRDefault="007579A1">
            <w:pPr>
              <w:spacing w:line="360" w:lineRule="atLeast"/>
              <w:rPr>
                <w:szCs w:val="21"/>
              </w:rPr>
            </w:pPr>
            <w:r>
              <w:rPr>
                <w:rFonts w:hint="eastAsia"/>
                <w:szCs w:val="21"/>
              </w:rPr>
              <w:t>页面输入</w:t>
            </w:r>
          </w:p>
        </w:tc>
        <w:tc>
          <w:tcPr>
            <w:tcW w:w="7143" w:type="dxa"/>
            <w:tcPrChange w:id="1749" w:author="lenovo" w:date="2016-06-22T10:15:00Z">
              <w:tcPr>
                <w:tcW w:w="7087" w:type="dxa"/>
              </w:tcPr>
            </w:tcPrChange>
          </w:tcPr>
          <w:p w14:paraId="321360C3"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2C73DA07"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模版代码</w:t>
            </w:r>
            <w:r>
              <w:rPr>
                <w:rFonts w:hint="eastAsia"/>
              </w:rPr>
              <w:t>[</w:t>
            </w:r>
            <w:r>
              <w:rPr>
                <w:rFonts w:hint="eastAsia"/>
              </w:rPr>
              <w:t>必填输入框</w:t>
            </w:r>
            <w:r>
              <w:rPr>
                <w:rFonts w:hint="eastAsia"/>
              </w:rPr>
              <w:t>]</w:t>
            </w:r>
            <w:r>
              <w:rPr>
                <w:rFonts w:hint="eastAsia"/>
              </w:rPr>
              <w:t>、模板名称</w:t>
            </w:r>
            <w:r>
              <w:rPr>
                <w:rFonts w:hint="eastAsia"/>
              </w:rPr>
              <w:t>[</w:t>
            </w:r>
            <w:r>
              <w:rPr>
                <w:rFonts w:hint="eastAsia"/>
              </w:rPr>
              <w:t>必填输入框</w:t>
            </w:r>
            <w:r>
              <w:rPr>
                <w:rFonts w:hint="eastAsia"/>
              </w:rPr>
              <w:t>]</w:t>
            </w:r>
            <w:r>
              <w:rPr>
                <w:rFonts w:hint="eastAsia"/>
              </w:rPr>
              <w:t>，模板描述</w:t>
            </w:r>
            <w:r>
              <w:rPr>
                <w:rFonts w:hint="eastAsia"/>
              </w:rPr>
              <w:t>[</w:t>
            </w:r>
            <w:r>
              <w:rPr>
                <w:rFonts w:hint="eastAsia"/>
              </w:rPr>
              <w:t>必填文本框</w:t>
            </w:r>
            <w:r>
              <w:rPr>
                <w:rFonts w:hint="eastAsia"/>
              </w:rPr>
              <w:t>]</w:t>
            </w:r>
            <w:r>
              <w:rPr>
                <w:rFonts w:hint="eastAsia"/>
              </w:rPr>
              <w:t>，</w:t>
            </w:r>
          </w:p>
          <w:p w14:paraId="7380196E" w14:textId="77777777" w:rsidR="00DC1257" w:rsidRDefault="007579A1">
            <w:pPr>
              <w:widowControl/>
              <w:overflowPunct w:val="0"/>
              <w:autoSpaceDE w:val="0"/>
              <w:autoSpaceDN w:val="0"/>
              <w:adjustRightInd w:val="0"/>
              <w:spacing w:after="100" w:line="360" w:lineRule="atLeast"/>
              <w:textAlignment w:val="baseline"/>
            </w:pPr>
            <w:r>
              <w:rPr>
                <w:rFonts w:hint="eastAsia"/>
              </w:rPr>
              <w:t>模板内容</w:t>
            </w:r>
            <w:r>
              <w:rPr>
                <w:rFonts w:hint="eastAsia"/>
              </w:rPr>
              <w:t>[</w:t>
            </w:r>
            <w:r>
              <w:rPr>
                <w:rFonts w:hint="eastAsia"/>
              </w:rPr>
              <w:t>文本框</w:t>
            </w:r>
            <w:r>
              <w:rPr>
                <w:rFonts w:hint="eastAsia"/>
              </w:rPr>
              <w:t>]</w:t>
            </w:r>
            <w:r>
              <w:rPr>
                <w:rFonts w:hint="eastAsia"/>
              </w:rPr>
              <w:t>、审批标志</w:t>
            </w:r>
            <w:r>
              <w:rPr>
                <w:rFonts w:hint="eastAsia"/>
              </w:rPr>
              <w:t>[</w:t>
            </w:r>
            <w:r>
              <w:rPr>
                <w:rFonts w:hint="eastAsia"/>
              </w:rPr>
              <w:t>必填下拉框</w:t>
            </w:r>
            <w:r>
              <w:rPr>
                <w:rFonts w:hint="eastAsia"/>
              </w:rPr>
              <w:t>]</w:t>
            </w:r>
          </w:p>
          <w:p w14:paraId="145C7777"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1750" w:author="lenovo" w:date="2016-06-22T16:16:00Z">
              <w:r>
                <w:rPr>
                  <w:rFonts w:hint="eastAsia"/>
                </w:rPr>
                <w:t>确定</w:t>
              </w:r>
            </w:ins>
            <w:del w:id="1751" w:author="lenovo" w:date="2016-06-22T16:16:00Z">
              <w:r>
                <w:rPr>
                  <w:rFonts w:hint="eastAsia"/>
                </w:rPr>
                <w:delText>保存</w:delText>
              </w:r>
            </w:del>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r>
              <w:rPr>
                <w:rFonts w:hint="eastAsia"/>
              </w:rPr>
              <w:t>。</w:t>
            </w:r>
          </w:p>
        </w:tc>
      </w:tr>
      <w:tr w:rsidR="00DC1257" w14:paraId="470E286C" w14:textId="77777777" w:rsidTr="00DC1257">
        <w:trPr>
          <w:trHeight w:val="225"/>
          <w:trPrChange w:id="1752" w:author="lenovo" w:date="2016-06-22T10:15:00Z">
            <w:trPr>
              <w:trHeight w:val="225"/>
            </w:trPr>
          </w:trPrChange>
        </w:trPr>
        <w:tc>
          <w:tcPr>
            <w:tcW w:w="1361" w:type="dxa"/>
            <w:shd w:val="clear" w:color="auto" w:fill="D9D9D9"/>
            <w:tcPrChange w:id="1753" w:author="lenovo" w:date="2016-06-22T10:15:00Z">
              <w:tcPr>
                <w:tcW w:w="1985" w:type="dxa"/>
                <w:shd w:val="clear" w:color="auto" w:fill="D9D9D9"/>
              </w:tcPr>
            </w:tcPrChange>
          </w:tcPr>
          <w:p w14:paraId="09ACA85B" w14:textId="77777777" w:rsidR="00DC1257" w:rsidRDefault="007579A1">
            <w:pPr>
              <w:spacing w:line="360" w:lineRule="atLeast"/>
              <w:rPr>
                <w:szCs w:val="21"/>
              </w:rPr>
            </w:pPr>
            <w:r>
              <w:rPr>
                <w:rFonts w:hint="eastAsia"/>
                <w:szCs w:val="21"/>
              </w:rPr>
              <w:t>页面输出</w:t>
            </w:r>
          </w:p>
        </w:tc>
        <w:tc>
          <w:tcPr>
            <w:tcW w:w="7143" w:type="dxa"/>
            <w:tcPrChange w:id="1754" w:author="lenovo" w:date="2016-06-22T10:15:00Z">
              <w:tcPr>
                <w:tcW w:w="7087" w:type="dxa"/>
              </w:tcPr>
            </w:tcPrChange>
          </w:tcPr>
          <w:p w14:paraId="3FC36BDF" w14:textId="77777777" w:rsidR="00DC1257" w:rsidRDefault="00DC1257">
            <w:pPr>
              <w:spacing w:line="360" w:lineRule="atLeast"/>
              <w:rPr>
                <w:color w:val="FF0000"/>
              </w:rPr>
            </w:pPr>
          </w:p>
        </w:tc>
      </w:tr>
      <w:tr w:rsidR="00DC1257" w14:paraId="53535B3A" w14:textId="77777777" w:rsidTr="00DC1257">
        <w:trPr>
          <w:trHeight w:val="225"/>
          <w:trPrChange w:id="1755" w:author="lenovo" w:date="2016-06-22T10:15:00Z">
            <w:trPr>
              <w:trHeight w:val="225"/>
            </w:trPr>
          </w:trPrChange>
        </w:trPr>
        <w:tc>
          <w:tcPr>
            <w:tcW w:w="1361" w:type="dxa"/>
            <w:shd w:val="clear" w:color="auto" w:fill="D9D9D9"/>
            <w:tcPrChange w:id="1756" w:author="lenovo" w:date="2016-06-22T10:15:00Z">
              <w:tcPr>
                <w:tcW w:w="1985" w:type="dxa"/>
                <w:shd w:val="clear" w:color="auto" w:fill="D9D9D9"/>
              </w:tcPr>
            </w:tcPrChange>
          </w:tcPr>
          <w:p w14:paraId="05318BFB" w14:textId="77777777" w:rsidR="00DC1257" w:rsidRDefault="007579A1">
            <w:pPr>
              <w:spacing w:line="360" w:lineRule="atLeast"/>
              <w:rPr>
                <w:szCs w:val="21"/>
              </w:rPr>
            </w:pPr>
            <w:r>
              <w:rPr>
                <w:rFonts w:hint="eastAsia"/>
                <w:szCs w:val="21"/>
              </w:rPr>
              <w:t>参考画面</w:t>
            </w:r>
          </w:p>
        </w:tc>
        <w:tc>
          <w:tcPr>
            <w:tcW w:w="7143" w:type="dxa"/>
            <w:tcPrChange w:id="1757" w:author="lenovo" w:date="2016-06-22T10:15:00Z">
              <w:tcPr>
                <w:tcW w:w="7087" w:type="dxa"/>
              </w:tcPr>
            </w:tcPrChange>
          </w:tcPr>
          <w:p w14:paraId="58D3E05E" w14:textId="77777777" w:rsidR="00DC1257" w:rsidRDefault="0023358B">
            <w:pPr>
              <w:widowControl/>
              <w:overflowPunct w:val="0"/>
              <w:autoSpaceDE w:val="0"/>
              <w:autoSpaceDN w:val="0"/>
              <w:adjustRightInd w:val="0"/>
              <w:spacing w:after="100" w:line="360" w:lineRule="atLeast"/>
              <w:textAlignment w:val="baseline"/>
            </w:pPr>
            <w:ins w:id="1758" w:author="lenovo" w:date="2016-06-22T16:56:00Z">
              <w:r>
                <w:rPr>
                  <w:noProof/>
                </w:rPr>
                <w:drawing>
                  <wp:inline distT="0" distB="0" distL="114300" distR="114300" wp14:anchorId="62EB811A" wp14:editId="7FC49CBB">
                    <wp:extent cx="4397375" cy="1838960"/>
                    <wp:effectExtent l="0" t="0" r="3175" b="889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66" cstate="print"/>
                            <a:stretch>
                              <a:fillRect/>
                            </a:stretch>
                          </pic:blipFill>
                          <pic:spPr>
                            <a:xfrm>
                              <a:off x="0" y="0"/>
                              <a:ext cx="4397375" cy="1838960"/>
                            </a:xfrm>
                            <a:prstGeom prst="rect">
                              <a:avLst/>
                            </a:prstGeom>
                            <a:noFill/>
                            <a:ln w="9525">
                              <a:noFill/>
                            </a:ln>
                          </pic:spPr>
                        </pic:pic>
                      </a:graphicData>
                    </a:graphic>
                  </wp:inline>
                </w:drawing>
              </w:r>
            </w:ins>
          </w:p>
        </w:tc>
      </w:tr>
      <w:tr w:rsidR="00DC1257" w14:paraId="18F38DA3" w14:textId="77777777" w:rsidTr="00DC1257">
        <w:trPr>
          <w:trHeight w:val="225"/>
          <w:trPrChange w:id="1759" w:author="lenovo" w:date="2016-06-22T10:15:00Z">
            <w:trPr>
              <w:trHeight w:val="225"/>
            </w:trPr>
          </w:trPrChange>
        </w:trPr>
        <w:tc>
          <w:tcPr>
            <w:tcW w:w="1361" w:type="dxa"/>
            <w:shd w:val="clear" w:color="auto" w:fill="D9D9D9"/>
            <w:tcPrChange w:id="1760" w:author="lenovo" w:date="2016-06-22T10:15:00Z">
              <w:tcPr>
                <w:tcW w:w="1985" w:type="dxa"/>
                <w:shd w:val="clear" w:color="auto" w:fill="D9D9D9"/>
              </w:tcPr>
            </w:tcPrChange>
          </w:tcPr>
          <w:p w14:paraId="3FDF9B2F" w14:textId="77777777" w:rsidR="00DC1257" w:rsidRDefault="007579A1">
            <w:pPr>
              <w:spacing w:line="360" w:lineRule="atLeast"/>
              <w:rPr>
                <w:szCs w:val="21"/>
              </w:rPr>
            </w:pPr>
            <w:r>
              <w:rPr>
                <w:rFonts w:hint="eastAsia"/>
                <w:szCs w:val="21"/>
              </w:rPr>
              <w:t>业务规则</w:t>
            </w:r>
          </w:p>
        </w:tc>
        <w:tc>
          <w:tcPr>
            <w:tcW w:w="7143" w:type="dxa"/>
            <w:tcPrChange w:id="1761" w:author="lenovo" w:date="2016-06-22T10:15:00Z">
              <w:tcPr>
                <w:tcW w:w="7087" w:type="dxa"/>
              </w:tcPr>
            </w:tcPrChange>
          </w:tcPr>
          <w:p w14:paraId="00512F1F" w14:textId="77777777" w:rsidR="00DC1257" w:rsidRDefault="007579A1">
            <w:pPr>
              <w:widowControl/>
              <w:numPr>
                <w:ilvl w:val="0"/>
                <w:numId w:val="35"/>
                <w:ins w:id="1762" w:author="lenovo" w:date="2016-06-22T16:16:00Z"/>
              </w:numPr>
              <w:overflowPunct w:val="0"/>
              <w:autoSpaceDE w:val="0"/>
              <w:autoSpaceDN w:val="0"/>
              <w:adjustRightInd w:val="0"/>
              <w:spacing w:after="100" w:line="360" w:lineRule="atLeast"/>
              <w:jc w:val="left"/>
              <w:textAlignment w:val="baseline"/>
              <w:rPr>
                <w:del w:id="1763" w:author="lenovo" w:date="2016-06-22T16:16:00Z"/>
                <w:rFonts w:hAnsi="宋体"/>
                <w:szCs w:val="21"/>
              </w:rPr>
            </w:pPr>
            <w:del w:id="1764" w:author="lenovo" w:date="2016-06-22T16:16:00Z">
              <w:r>
                <w:rPr>
                  <w:rFonts w:hAnsi="宋体" w:hint="eastAsia"/>
                  <w:szCs w:val="21"/>
                </w:rPr>
                <w:delText>1</w:delText>
              </w:r>
              <w:r>
                <w:rPr>
                  <w:rFonts w:hAnsi="宋体" w:hint="eastAsia"/>
                  <w:szCs w:val="21"/>
                </w:rPr>
                <w:delText>、</w:delText>
              </w:r>
            </w:del>
            <w:r>
              <w:rPr>
                <w:rFonts w:hAnsi="宋体" w:hint="eastAsia"/>
                <w:szCs w:val="21"/>
              </w:rPr>
              <w:t>模板名称</w:t>
            </w:r>
            <w:ins w:id="1765" w:author="lenovo" w:date="2016-06-22T16:16:00Z">
              <w:r>
                <w:rPr>
                  <w:rFonts w:hAnsi="宋体" w:hint="eastAsia"/>
                  <w:szCs w:val="21"/>
                </w:rPr>
                <w:t>、模板代码</w:t>
              </w:r>
            </w:ins>
            <w:proofErr w:type="gramStart"/>
            <w:r>
              <w:rPr>
                <w:rFonts w:hAnsi="宋体" w:hint="eastAsia"/>
                <w:szCs w:val="21"/>
              </w:rPr>
              <w:t>必填且唯一</w:t>
            </w:r>
            <w:proofErr w:type="gramEnd"/>
          </w:p>
          <w:p w14:paraId="458971F5" w14:textId="77777777" w:rsidR="00DC1257" w:rsidRDefault="007579A1">
            <w:pPr>
              <w:widowControl/>
              <w:numPr>
                <w:ilvl w:val="0"/>
                <w:numId w:val="35"/>
                <w:ins w:id="1766" w:author="lenovo" w:date="2016-06-22T16:16:00Z"/>
              </w:numPr>
              <w:overflowPunct w:val="0"/>
              <w:autoSpaceDE w:val="0"/>
              <w:autoSpaceDN w:val="0"/>
              <w:adjustRightInd w:val="0"/>
              <w:spacing w:after="100" w:line="360" w:lineRule="atLeast"/>
              <w:jc w:val="left"/>
              <w:textAlignment w:val="baseline"/>
              <w:rPr>
                <w:ins w:id="1767" w:author="lenovo" w:date="2016-06-22T16:16:00Z"/>
                <w:rFonts w:hAnsi="宋体"/>
                <w:szCs w:val="21"/>
              </w:rPr>
            </w:pPr>
            <w:del w:id="1768" w:author="lenovo" w:date="2016-06-22T16:16:00Z">
              <w:r>
                <w:rPr>
                  <w:rFonts w:hAnsi="宋体" w:hint="eastAsia"/>
                  <w:szCs w:val="21"/>
                </w:rPr>
                <w:delText>2</w:delText>
              </w:r>
              <w:r>
                <w:rPr>
                  <w:rFonts w:hAnsi="宋体" w:hint="eastAsia"/>
                  <w:szCs w:val="21"/>
                </w:rPr>
                <w:delText>、模板代码必填且唯一</w:delText>
              </w:r>
            </w:del>
          </w:p>
          <w:p w14:paraId="44E59899" w14:textId="77777777" w:rsidR="00DC1257" w:rsidRDefault="00DC1257">
            <w:pPr>
              <w:widowControl/>
              <w:overflowPunct w:val="0"/>
              <w:autoSpaceDE w:val="0"/>
              <w:autoSpaceDN w:val="0"/>
              <w:adjustRightInd w:val="0"/>
              <w:spacing w:after="100" w:line="360" w:lineRule="atLeast"/>
              <w:jc w:val="left"/>
              <w:textAlignment w:val="baseline"/>
              <w:rPr>
                <w:del w:id="1769" w:author="lenovo" w:date="2016-06-22T16:16:00Z"/>
                <w:rFonts w:hAnsi="宋体"/>
                <w:szCs w:val="21"/>
              </w:rPr>
            </w:pPr>
          </w:p>
          <w:p w14:paraId="371C1095" w14:textId="77777777" w:rsidR="00DC1257" w:rsidRDefault="007579A1">
            <w:pPr>
              <w:widowControl/>
              <w:numPr>
                <w:ilvl w:val="0"/>
                <w:numId w:val="35"/>
                <w:ins w:id="1770" w:author="lenovo" w:date="2016-06-22T16:16:00Z"/>
              </w:numPr>
              <w:overflowPunct w:val="0"/>
              <w:autoSpaceDE w:val="0"/>
              <w:autoSpaceDN w:val="0"/>
              <w:adjustRightInd w:val="0"/>
              <w:spacing w:after="100" w:line="360" w:lineRule="atLeast"/>
              <w:jc w:val="left"/>
              <w:textAlignment w:val="baseline"/>
              <w:rPr>
                <w:rFonts w:hAnsi="宋体"/>
                <w:szCs w:val="21"/>
              </w:rPr>
            </w:pPr>
            <w:del w:id="1771" w:author="lenovo" w:date="2016-06-22T16:16:00Z">
              <w:r>
                <w:rPr>
                  <w:rFonts w:hAnsi="宋体" w:hint="eastAsia"/>
                  <w:szCs w:val="21"/>
                </w:rPr>
                <w:delText>3</w:delText>
              </w:r>
              <w:r>
                <w:rPr>
                  <w:rFonts w:hAnsi="宋体" w:hint="eastAsia"/>
                  <w:szCs w:val="21"/>
                </w:rPr>
                <w:delText>、</w:delText>
              </w:r>
            </w:del>
            <w:r>
              <w:rPr>
                <w:rFonts w:hAnsi="宋体" w:hint="eastAsia"/>
                <w:szCs w:val="21"/>
              </w:rPr>
              <w:t>模板描述、审批标志必填。</w:t>
            </w:r>
          </w:p>
          <w:p w14:paraId="4AB4E64A" w14:textId="77777777" w:rsidR="00DC1257" w:rsidRDefault="007579A1">
            <w:pPr>
              <w:widowControl/>
              <w:numPr>
                <w:ilvl w:val="0"/>
                <w:numId w:val="35"/>
                <w:ins w:id="1772" w:author="lenovo" w:date="2016-06-22T16:16:00Z"/>
              </w:numPr>
              <w:overflowPunct w:val="0"/>
              <w:autoSpaceDE w:val="0"/>
              <w:autoSpaceDN w:val="0"/>
              <w:adjustRightInd w:val="0"/>
              <w:spacing w:after="100" w:line="360" w:lineRule="atLeast"/>
              <w:jc w:val="left"/>
              <w:textAlignment w:val="baseline"/>
              <w:rPr>
                <w:rFonts w:hAnsi="宋体"/>
                <w:szCs w:val="21"/>
              </w:rPr>
            </w:pPr>
            <w:del w:id="1773" w:author="lenovo" w:date="2016-06-22T16:16:00Z">
              <w:r>
                <w:rPr>
                  <w:rFonts w:hAnsi="宋体" w:hint="eastAsia"/>
                  <w:szCs w:val="21"/>
                </w:rPr>
                <w:delText>4</w:delText>
              </w:r>
              <w:r>
                <w:rPr>
                  <w:rFonts w:hAnsi="宋体" w:hint="eastAsia"/>
                  <w:szCs w:val="21"/>
                </w:rPr>
                <w:delText>、</w:delText>
              </w:r>
            </w:del>
            <w:r>
              <w:rPr>
                <w:rFonts w:hAnsi="宋体" w:hint="eastAsia"/>
                <w:szCs w:val="21"/>
              </w:rPr>
              <w:t>审批标志控制信函申请是否需要主管审核后才能作业</w:t>
            </w:r>
          </w:p>
        </w:tc>
      </w:tr>
      <w:tr w:rsidR="00DC1257" w14:paraId="29C29D2A" w14:textId="77777777" w:rsidTr="00DC1257">
        <w:trPr>
          <w:trHeight w:val="225"/>
          <w:trPrChange w:id="1774" w:author="lenovo" w:date="2016-06-22T10:15:00Z">
            <w:trPr>
              <w:trHeight w:val="225"/>
            </w:trPr>
          </w:trPrChange>
        </w:trPr>
        <w:tc>
          <w:tcPr>
            <w:tcW w:w="1361" w:type="dxa"/>
            <w:shd w:val="clear" w:color="auto" w:fill="D9D9D9"/>
            <w:tcPrChange w:id="1775" w:author="lenovo" w:date="2016-06-22T10:15:00Z">
              <w:tcPr>
                <w:tcW w:w="1985" w:type="dxa"/>
                <w:shd w:val="clear" w:color="auto" w:fill="D9D9D9"/>
              </w:tcPr>
            </w:tcPrChange>
          </w:tcPr>
          <w:p w14:paraId="528D5724" w14:textId="77777777" w:rsidR="00DC1257" w:rsidRDefault="007579A1">
            <w:pPr>
              <w:spacing w:line="360" w:lineRule="atLeast"/>
              <w:rPr>
                <w:rFonts w:hAnsi="宋体"/>
                <w:szCs w:val="21"/>
              </w:rPr>
            </w:pPr>
            <w:r>
              <w:rPr>
                <w:rFonts w:hAnsi="宋体" w:hint="eastAsia"/>
                <w:szCs w:val="21"/>
              </w:rPr>
              <w:t>备注</w:t>
            </w:r>
          </w:p>
        </w:tc>
        <w:tc>
          <w:tcPr>
            <w:tcW w:w="7143" w:type="dxa"/>
            <w:tcPrChange w:id="1776" w:author="lenovo" w:date="2016-06-22T10:15:00Z">
              <w:tcPr>
                <w:tcW w:w="7087" w:type="dxa"/>
              </w:tcPr>
            </w:tcPrChange>
          </w:tcPr>
          <w:p w14:paraId="1354F15F" w14:textId="77777777" w:rsidR="00DC1257" w:rsidRDefault="007579A1">
            <w:pPr>
              <w:widowControl/>
              <w:numPr>
                <w:ilvl w:val="0"/>
                <w:numId w:val="36"/>
              </w:numPr>
              <w:overflowPunct w:val="0"/>
              <w:autoSpaceDE w:val="0"/>
              <w:autoSpaceDN w:val="0"/>
              <w:adjustRightInd w:val="0"/>
              <w:spacing w:after="100" w:line="360" w:lineRule="atLeast"/>
              <w:textAlignment w:val="baseline"/>
            </w:pPr>
            <w:r>
              <w:rPr>
                <w:rFonts w:hint="eastAsia"/>
              </w:rPr>
              <w:t>点击</w:t>
            </w:r>
            <w:del w:id="1777" w:author="lenovo" w:date="2016-06-22T16:56:00Z">
              <w:r>
                <w:rPr>
                  <w:rFonts w:hint="eastAsia"/>
                </w:rPr>
                <w:delText>保存</w:delText>
              </w:r>
            </w:del>
            <w:ins w:id="1778" w:author="lenovo" w:date="2016-06-22T16:56:00Z">
              <w:r>
                <w:rPr>
                  <w:rFonts w:hint="eastAsia"/>
                </w:rPr>
                <w:t>确定</w:t>
              </w:r>
            </w:ins>
            <w:ins w:id="1779" w:author="lenovo" w:date="2016-06-22T16:17:00Z">
              <w:r>
                <w:rPr>
                  <w:rFonts w:hint="eastAsia"/>
                </w:rPr>
                <w:t>[</w:t>
              </w:r>
            </w:ins>
            <w:del w:id="1780" w:author="lenovo" w:date="2016-06-22T16:17:00Z">
              <w:r>
                <w:rPr>
                  <w:rFonts w:hint="eastAsia"/>
                </w:rPr>
                <w:delText>【</w:delText>
              </w:r>
            </w:del>
            <w:r>
              <w:rPr>
                <w:rFonts w:hint="eastAsia"/>
              </w:rPr>
              <w:t>按钮</w:t>
            </w:r>
            <w:ins w:id="1781" w:author="lenovo" w:date="2016-06-22T16:17:00Z">
              <w:r>
                <w:rPr>
                  <w:rFonts w:hint="eastAsia"/>
                </w:rPr>
                <w:t>]</w:t>
              </w:r>
            </w:ins>
            <w:del w:id="1782" w:author="lenovo" w:date="2016-06-22T16:17:00Z">
              <w:r>
                <w:rPr>
                  <w:rFonts w:hint="eastAsia"/>
                </w:rPr>
                <w:delText>】</w:delText>
              </w:r>
            </w:del>
            <w:r>
              <w:rPr>
                <w:rFonts w:hint="eastAsia"/>
              </w:rPr>
              <w:t>，系统保存信函模板信息，页面跳转到信函模板查询页面，参见</w:t>
            </w:r>
            <w:r>
              <w:rPr>
                <w:rFonts w:hint="eastAsia"/>
              </w:rPr>
              <w:t xml:space="preserve"> </w:t>
            </w:r>
            <w:r>
              <w:rPr>
                <w:rFonts w:hint="eastAsia"/>
              </w:rPr>
              <w:t>“</w:t>
            </w:r>
            <w:del w:id="1783" w:author="lenovo" w:date="2016-06-22T16:17:00Z">
              <w:r>
                <w:rPr>
                  <w:rFonts w:hint="eastAsia"/>
                </w:rPr>
                <w:delText>章节</w:delText>
              </w:r>
              <w:r>
                <w:rPr>
                  <w:rFonts w:hint="eastAsia"/>
                </w:rPr>
                <w:delText xml:space="preserve"> 4.6.1 </w:delText>
              </w:r>
              <w:r>
                <w:rPr>
                  <w:rFonts w:hint="eastAsia"/>
                </w:rPr>
                <w:delText>信函模板查询</w:delText>
              </w:r>
            </w:del>
            <w:ins w:id="1784" w:author="lenovo" w:date="2016-06-22T16:17:00Z">
              <w:r w:rsidR="00E21B5E">
                <w:rPr>
                  <w:rFonts w:hint="eastAsia"/>
                </w:rPr>
                <w:fldChar w:fldCharType="begin"/>
              </w:r>
              <w:r>
                <w:rPr>
                  <w:rFonts w:hint="eastAsia"/>
                </w:rPr>
                <w:instrText xml:space="preserve"> REF _Toc25916 \h </w:instrText>
              </w:r>
            </w:ins>
            <w:r w:rsidR="00E21B5E">
              <w:rPr>
                <w:rFonts w:hint="eastAsia"/>
              </w:rPr>
            </w:r>
            <w:ins w:id="1785" w:author="lenovo" w:date="2016-06-22T16:17:00Z">
              <w:r w:rsidR="00E21B5E">
                <w:rPr>
                  <w:rFonts w:hint="eastAsia"/>
                </w:rPr>
                <w:fldChar w:fldCharType="separate"/>
              </w:r>
              <w:r>
                <w:rPr>
                  <w:rFonts w:hint="eastAsia"/>
                </w:rPr>
                <w:t>信函模板查询</w:t>
              </w:r>
              <w:r w:rsidR="00E21B5E">
                <w:rPr>
                  <w:rFonts w:hint="eastAsia"/>
                </w:rPr>
                <w:fldChar w:fldCharType="end"/>
              </w:r>
            </w:ins>
            <w:r>
              <w:rPr>
                <w:rFonts w:hint="eastAsia"/>
              </w:rPr>
              <w:t>”</w:t>
            </w:r>
          </w:p>
          <w:p w14:paraId="3CBC9591" w14:textId="77777777" w:rsidR="00DC1257" w:rsidRDefault="007579A1">
            <w:pPr>
              <w:widowControl/>
              <w:numPr>
                <w:ilvl w:val="0"/>
                <w:numId w:val="36"/>
              </w:numPr>
              <w:overflowPunct w:val="0"/>
              <w:autoSpaceDE w:val="0"/>
              <w:autoSpaceDN w:val="0"/>
              <w:adjustRightInd w:val="0"/>
              <w:spacing w:after="100" w:line="360" w:lineRule="atLeast"/>
              <w:textAlignment w:val="baseline"/>
            </w:pPr>
            <w:r>
              <w:rPr>
                <w:rFonts w:hint="eastAsia"/>
              </w:rPr>
              <w:t>点击取消</w:t>
            </w:r>
            <w:ins w:id="1786" w:author="lenovo" w:date="2016-06-22T16:17:00Z">
              <w:r>
                <w:rPr>
                  <w:rFonts w:hint="eastAsia"/>
                </w:rPr>
                <w:t>[</w:t>
              </w:r>
            </w:ins>
            <w:del w:id="1787" w:author="lenovo" w:date="2016-06-22T16:17:00Z">
              <w:r>
                <w:rPr>
                  <w:rFonts w:hint="eastAsia"/>
                </w:rPr>
                <w:delText>【</w:delText>
              </w:r>
            </w:del>
            <w:r>
              <w:rPr>
                <w:rFonts w:hint="eastAsia"/>
              </w:rPr>
              <w:t>按钮</w:t>
            </w:r>
            <w:ins w:id="1788" w:author="lenovo" w:date="2016-06-22T16:17:00Z">
              <w:r>
                <w:rPr>
                  <w:rFonts w:hint="eastAsia"/>
                </w:rPr>
                <w:t>]</w:t>
              </w:r>
            </w:ins>
            <w:del w:id="1789" w:author="lenovo" w:date="2016-06-22T16:17:00Z">
              <w:r>
                <w:rPr>
                  <w:rFonts w:hint="eastAsia"/>
                </w:rPr>
                <w:delText>】</w:delText>
              </w:r>
            </w:del>
            <w:r>
              <w:rPr>
                <w:rFonts w:hint="eastAsia"/>
              </w:rPr>
              <w:t>，页面跳转到信函模板查询页面，参见</w:t>
            </w:r>
            <w:r>
              <w:rPr>
                <w:rFonts w:hint="eastAsia"/>
              </w:rPr>
              <w:t xml:space="preserve"> </w:t>
            </w:r>
            <w:r>
              <w:rPr>
                <w:rFonts w:hint="eastAsia"/>
              </w:rPr>
              <w:t>“</w:t>
            </w:r>
            <w:ins w:id="1790" w:author="lenovo" w:date="2016-06-22T16:17:00Z">
              <w:r w:rsidR="00E21B5E">
                <w:rPr>
                  <w:rFonts w:hint="eastAsia"/>
                </w:rPr>
                <w:fldChar w:fldCharType="begin"/>
              </w:r>
              <w:r>
                <w:rPr>
                  <w:rFonts w:hint="eastAsia"/>
                </w:rPr>
                <w:instrText xml:space="preserve"> REF _Toc25916 \h </w:instrText>
              </w:r>
            </w:ins>
            <w:r w:rsidR="00E21B5E">
              <w:rPr>
                <w:rFonts w:hint="eastAsia"/>
              </w:rPr>
            </w:r>
            <w:ins w:id="1791" w:author="lenovo" w:date="2016-06-22T16:17:00Z">
              <w:r w:rsidR="00E21B5E">
                <w:rPr>
                  <w:rFonts w:hint="eastAsia"/>
                </w:rPr>
                <w:fldChar w:fldCharType="separate"/>
              </w:r>
              <w:r>
                <w:rPr>
                  <w:rFonts w:hint="eastAsia"/>
                </w:rPr>
                <w:t>信函模板查询</w:t>
              </w:r>
              <w:r w:rsidR="00E21B5E">
                <w:rPr>
                  <w:rFonts w:hint="eastAsia"/>
                </w:rPr>
                <w:fldChar w:fldCharType="end"/>
              </w:r>
            </w:ins>
            <w:del w:id="1792" w:author="lenovo" w:date="2016-06-22T16:17:00Z">
              <w:r>
                <w:rPr>
                  <w:rFonts w:hint="eastAsia"/>
                </w:rPr>
                <w:delText>章节</w:delText>
              </w:r>
              <w:r>
                <w:rPr>
                  <w:rFonts w:hint="eastAsia"/>
                </w:rPr>
                <w:delText xml:space="preserve"> 4.6.1 </w:delText>
              </w:r>
              <w:r>
                <w:rPr>
                  <w:rFonts w:hint="eastAsia"/>
                </w:rPr>
                <w:delText>信函模板查询</w:delText>
              </w:r>
            </w:del>
            <w:r>
              <w:rPr>
                <w:rFonts w:hint="eastAsia"/>
              </w:rPr>
              <w:t>”</w:t>
            </w:r>
          </w:p>
        </w:tc>
      </w:tr>
    </w:tbl>
    <w:p w14:paraId="2A1424A8" w14:textId="77777777" w:rsidR="00DC1257" w:rsidRDefault="00DC1257"/>
    <w:p w14:paraId="61CF170C" w14:textId="77777777" w:rsidR="00DC1257" w:rsidRDefault="007579A1">
      <w:pPr>
        <w:pStyle w:val="3"/>
        <w:numPr>
          <w:ilvl w:val="2"/>
          <w:numId w:val="1"/>
        </w:numPr>
        <w:rPr>
          <w:rFonts w:ascii="黑体" w:eastAsia="黑体"/>
          <w:sz w:val="24"/>
          <w:szCs w:val="24"/>
        </w:rPr>
      </w:pPr>
      <w:bookmarkStart w:id="1793" w:name="_Ref262807028"/>
      <w:bookmarkStart w:id="1794" w:name="_Ref262807098"/>
      <w:bookmarkStart w:id="1795" w:name="_Toc4219"/>
      <w:r>
        <w:rPr>
          <w:rFonts w:ascii="黑体" w:eastAsia="黑体" w:hint="eastAsia"/>
          <w:sz w:val="24"/>
          <w:szCs w:val="24"/>
        </w:rPr>
        <w:t>信函模板</w:t>
      </w:r>
      <w:bookmarkEnd w:id="1793"/>
      <w:bookmarkEnd w:id="1794"/>
      <w:r>
        <w:rPr>
          <w:rFonts w:ascii="黑体" w:eastAsia="黑体" w:hint="eastAsia"/>
          <w:sz w:val="24"/>
          <w:szCs w:val="24"/>
        </w:rPr>
        <w:t>编辑</w:t>
      </w:r>
      <w:bookmarkEnd w:id="179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796"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797">
          <w:tblGrid>
            <w:gridCol w:w="1985"/>
            <w:gridCol w:w="7087"/>
          </w:tblGrid>
        </w:tblGridChange>
      </w:tblGrid>
      <w:tr w:rsidR="00DC1257" w14:paraId="7DCFFF9C" w14:textId="77777777" w:rsidTr="00DC1257">
        <w:trPr>
          <w:trHeight w:val="463"/>
          <w:trPrChange w:id="1798" w:author="lenovo" w:date="2016-06-22T10:15:00Z">
            <w:trPr>
              <w:trHeight w:val="463"/>
            </w:trPr>
          </w:trPrChange>
        </w:trPr>
        <w:tc>
          <w:tcPr>
            <w:tcW w:w="1361" w:type="dxa"/>
            <w:shd w:val="clear" w:color="auto" w:fill="D9D9D9"/>
            <w:tcPrChange w:id="1799" w:author="lenovo" w:date="2016-06-22T10:15:00Z">
              <w:tcPr>
                <w:tcW w:w="1985" w:type="dxa"/>
                <w:shd w:val="clear" w:color="auto" w:fill="D9D9D9"/>
              </w:tcPr>
            </w:tcPrChange>
          </w:tcPr>
          <w:p w14:paraId="60B41547" w14:textId="77777777" w:rsidR="00DC1257" w:rsidRDefault="007579A1">
            <w:pPr>
              <w:spacing w:line="360" w:lineRule="atLeast"/>
              <w:rPr>
                <w:szCs w:val="21"/>
              </w:rPr>
            </w:pPr>
            <w:r>
              <w:rPr>
                <w:rFonts w:hint="eastAsia"/>
                <w:szCs w:val="21"/>
              </w:rPr>
              <w:t>功能概述</w:t>
            </w:r>
          </w:p>
        </w:tc>
        <w:tc>
          <w:tcPr>
            <w:tcW w:w="7143" w:type="dxa"/>
            <w:tcPrChange w:id="1800" w:author="lenovo" w:date="2016-06-22T10:15:00Z">
              <w:tcPr>
                <w:tcW w:w="7087" w:type="dxa"/>
              </w:tcPr>
            </w:tcPrChange>
          </w:tcPr>
          <w:p w14:paraId="77A13089" w14:textId="77777777" w:rsidR="00DC1257" w:rsidRDefault="007579A1">
            <w:pPr>
              <w:spacing w:line="360" w:lineRule="atLeast"/>
            </w:pPr>
            <w:r>
              <w:rPr>
                <w:rFonts w:hint="eastAsia"/>
              </w:rPr>
              <w:t>编辑信函模板信息</w:t>
            </w:r>
          </w:p>
        </w:tc>
      </w:tr>
      <w:tr w:rsidR="00DC1257" w14:paraId="084539BF" w14:textId="77777777" w:rsidTr="00DC1257">
        <w:trPr>
          <w:trHeight w:val="225"/>
          <w:trPrChange w:id="1801" w:author="lenovo" w:date="2016-06-22T10:15:00Z">
            <w:trPr>
              <w:trHeight w:val="225"/>
            </w:trPr>
          </w:trPrChange>
        </w:trPr>
        <w:tc>
          <w:tcPr>
            <w:tcW w:w="1361" w:type="dxa"/>
            <w:shd w:val="clear" w:color="auto" w:fill="D9D9D9"/>
            <w:tcPrChange w:id="1802" w:author="lenovo" w:date="2016-06-22T10:15:00Z">
              <w:tcPr>
                <w:tcW w:w="1985" w:type="dxa"/>
                <w:shd w:val="clear" w:color="auto" w:fill="D9D9D9"/>
              </w:tcPr>
            </w:tcPrChange>
          </w:tcPr>
          <w:p w14:paraId="2F8E1004" w14:textId="77777777" w:rsidR="00DC1257" w:rsidRDefault="007579A1">
            <w:pPr>
              <w:spacing w:line="360" w:lineRule="atLeast"/>
              <w:rPr>
                <w:szCs w:val="21"/>
              </w:rPr>
            </w:pPr>
            <w:r>
              <w:rPr>
                <w:rFonts w:hint="eastAsia"/>
                <w:szCs w:val="21"/>
              </w:rPr>
              <w:t>页面输入</w:t>
            </w:r>
          </w:p>
        </w:tc>
        <w:tc>
          <w:tcPr>
            <w:tcW w:w="7143" w:type="dxa"/>
            <w:tcPrChange w:id="1803" w:author="lenovo" w:date="2016-06-22T10:15:00Z">
              <w:tcPr>
                <w:tcW w:w="7087" w:type="dxa"/>
              </w:tcPr>
            </w:tcPrChange>
          </w:tcPr>
          <w:p w14:paraId="7809252B"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11E3D9E9" w14:textId="77777777" w:rsidR="00DC1257" w:rsidRDefault="007579A1">
            <w:pPr>
              <w:widowControl/>
              <w:overflowPunct w:val="0"/>
              <w:autoSpaceDE w:val="0"/>
              <w:autoSpaceDN w:val="0"/>
              <w:adjustRightInd w:val="0"/>
              <w:spacing w:after="100" w:line="360" w:lineRule="atLeast"/>
              <w:ind w:leftChars="200" w:left="420"/>
              <w:textAlignment w:val="baseline"/>
            </w:pPr>
            <w:del w:id="1804" w:author="lenovo" w:date="2016-06-22T16:55:00Z">
              <w:r>
                <w:rPr>
                  <w:rFonts w:hint="eastAsia"/>
                </w:rPr>
                <w:delText>模版代码</w:delText>
              </w:r>
              <w:r>
                <w:rPr>
                  <w:rFonts w:hint="eastAsia"/>
                </w:rPr>
                <w:delText>[</w:delText>
              </w:r>
              <w:r>
                <w:rPr>
                  <w:rFonts w:hint="eastAsia"/>
                </w:rPr>
                <w:delText>必填输入框、只读</w:delText>
              </w:r>
              <w:r>
                <w:rPr>
                  <w:rFonts w:hint="eastAsia"/>
                </w:rPr>
                <w:delText>]</w:delText>
              </w:r>
              <w:r>
                <w:rPr>
                  <w:rFonts w:hint="eastAsia"/>
                </w:rPr>
                <w:delText>、</w:delText>
              </w:r>
            </w:del>
            <w:r>
              <w:rPr>
                <w:rFonts w:hint="eastAsia"/>
              </w:rPr>
              <w:t>模板名称</w:t>
            </w:r>
            <w:r>
              <w:rPr>
                <w:rFonts w:hint="eastAsia"/>
              </w:rPr>
              <w:t>[</w:t>
            </w:r>
            <w:r>
              <w:rPr>
                <w:rFonts w:hint="eastAsia"/>
              </w:rPr>
              <w:t>必填输入框</w:t>
            </w:r>
            <w:r>
              <w:rPr>
                <w:rFonts w:hint="eastAsia"/>
              </w:rPr>
              <w:t>]</w:t>
            </w:r>
            <w:r>
              <w:rPr>
                <w:rFonts w:hint="eastAsia"/>
              </w:rPr>
              <w:t>，模板描述</w:t>
            </w:r>
            <w:r>
              <w:rPr>
                <w:rFonts w:hint="eastAsia"/>
              </w:rPr>
              <w:t>[</w:t>
            </w:r>
            <w:r>
              <w:rPr>
                <w:rFonts w:hint="eastAsia"/>
              </w:rPr>
              <w:t>必填</w:t>
            </w:r>
          </w:p>
          <w:p w14:paraId="6D2B79B6" w14:textId="77777777" w:rsidR="00DC1257" w:rsidRDefault="007579A1">
            <w:pPr>
              <w:widowControl/>
              <w:overflowPunct w:val="0"/>
              <w:autoSpaceDE w:val="0"/>
              <w:autoSpaceDN w:val="0"/>
              <w:adjustRightInd w:val="0"/>
              <w:spacing w:after="100" w:line="360" w:lineRule="atLeast"/>
              <w:textAlignment w:val="baseline"/>
            </w:pPr>
            <w:r>
              <w:rPr>
                <w:rFonts w:hint="eastAsia"/>
              </w:rPr>
              <w:t>文本框</w:t>
            </w:r>
            <w:r>
              <w:rPr>
                <w:rFonts w:hint="eastAsia"/>
              </w:rPr>
              <w:t>]</w:t>
            </w:r>
            <w:r>
              <w:rPr>
                <w:rFonts w:hint="eastAsia"/>
              </w:rPr>
              <w:t>，模板内容</w:t>
            </w:r>
            <w:r>
              <w:rPr>
                <w:rFonts w:hint="eastAsia"/>
              </w:rPr>
              <w:t>[</w:t>
            </w:r>
            <w:r>
              <w:rPr>
                <w:rFonts w:hint="eastAsia"/>
              </w:rPr>
              <w:t>文本框</w:t>
            </w:r>
            <w:r>
              <w:rPr>
                <w:rFonts w:hint="eastAsia"/>
              </w:rPr>
              <w:t>]</w:t>
            </w:r>
            <w:r>
              <w:rPr>
                <w:rFonts w:hint="eastAsia"/>
              </w:rPr>
              <w:t>，审批标志</w:t>
            </w:r>
            <w:r>
              <w:rPr>
                <w:rFonts w:hint="eastAsia"/>
              </w:rPr>
              <w:t>[</w:t>
            </w:r>
            <w:r>
              <w:rPr>
                <w:rFonts w:hint="eastAsia"/>
              </w:rPr>
              <w:t>必填下拉框</w:t>
            </w:r>
            <w:r>
              <w:rPr>
                <w:rFonts w:hint="eastAsia"/>
              </w:rPr>
              <w:t>]</w:t>
            </w:r>
            <w:r>
              <w:rPr>
                <w:rFonts w:hint="eastAsia"/>
              </w:rPr>
              <w:t>。</w:t>
            </w:r>
          </w:p>
          <w:p w14:paraId="37E9328E" w14:textId="77777777" w:rsidR="00DC1257" w:rsidRDefault="007579A1">
            <w:pPr>
              <w:widowControl/>
              <w:overflowPunct w:val="0"/>
              <w:autoSpaceDE w:val="0"/>
              <w:autoSpaceDN w:val="0"/>
              <w:adjustRightInd w:val="0"/>
              <w:spacing w:after="100" w:line="360" w:lineRule="atLeast"/>
              <w:ind w:firstLineChars="200" w:firstLine="420"/>
              <w:textAlignment w:val="baseline"/>
            </w:pPr>
            <w:del w:id="1805" w:author="lenovo" w:date="2016-06-22T16:55:00Z">
              <w:r>
                <w:rPr>
                  <w:rFonts w:hint="eastAsia"/>
                </w:rPr>
                <w:delText>编辑</w:delText>
              </w:r>
            </w:del>
            <w:ins w:id="1806" w:author="lenovo" w:date="2016-06-22T16:56:00Z">
              <w:r>
                <w:rPr>
                  <w:rFonts w:hint="eastAsia"/>
                </w:rPr>
                <w:t>保存</w:t>
              </w:r>
            </w:ins>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r>
              <w:rPr>
                <w:rFonts w:hint="eastAsia"/>
              </w:rPr>
              <w:t>。</w:t>
            </w:r>
          </w:p>
        </w:tc>
      </w:tr>
      <w:tr w:rsidR="00DC1257" w14:paraId="1BB726FF" w14:textId="77777777" w:rsidTr="00DC1257">
        <w:trPr>
          <w:trHeight w:val="225"/>
          <w:trPrChange w:id="1807" w:author="lenovo" w:date="2016-06-22T10:15:00Z">
            <w:trPr>
              <w:trHeight w:val="225"/>
            </w:trPr>
          </w:trPrChange>
        </w:trPr>
        <w:tc>
          <w:tcPr>
            <w:tcW w:w="1361" w:type="dxa"/>
            <w:shd w:val="clear" w:color="auto" w:fill="D9D9D9"/>
            <w:tcPrChange w:id="1808" w:author="lenovo" w:date="2016-06-22T10:15:00Z">
              <w:tcPr>
                <w:tcW w:w="1985" w:type="dxa"/>
                <w:shd w:val="clear" w:color="auto" w:fill="D9D9D9"/>
              </w:tcPr>
            </w:tcPrChange>
          </w:tcPr>
          <w:p w14:paraId="62C504CA" w14:textId="77777777" w:rsidR="00DC1257" w:rsidRDefault="007579A1">
            <w:pPr>
              <w:spacing w:line="360" w:lineRule="atLeast"/>
              <w:rPr>
                <w:szCs w:val="21"/>
              </w:rPr>
            </w:pPr>
            <w:r>
              <w:rPr>
                <w:rFonts w:hint="eastAsia"/>
                <w:szCs w:val="21"/>
              </w:rPr>
              <w:t>页面输出</w:t>
            </w:r>
          </w:p>
        </w:tc>
        <w:tc>
          <w:tcPr>
            <w:tcW w:w="7143" w:type="dxa"/>
            <w:tcPrChange w:id="1809" w:author="lenovo" w:date="2016-06-22T10:15:00Z">
              <w:tcPr>
                <w:tcW w:w="7087" w:type="dxa"/>
              </w:tcPr>
            </w:tcPrChange>
          </w:tcPr>
          <w:p w14:paraId="3B55A043" w14:textId="77777777" w:rsidR="00DC1257" w:rsidRDefault="007579A1">
            <w:pPr>
              <w:widowControl/>
              <w:overflowPunct w:val="0"/>
              <w:autoSpaceDE w:val="0"/>
              <w:autoSpaceDN w:val="0"/>
              <w:adjustRightInd w:val="0"/>
              <w:spacing w:after="100" w:line="360" w:lineRule="atLeast"/>
              <w:textAlignment w:val="baseline"/>
              <w:rPr>
                <w:color w:val="000000"/>
              </w:rPr>
            </w:pPr>
            <w:r>
              <w:rPr>
                <w:color w:val="000000"/>
              </w:rPr>
              <w:t>信函模板编辑</w:t>
            </w:r>
            <w:r>
              <w:rPr>
                <w:rFonts w:hint="eastAsia"/>
                <w:color w:val="000000"/>
              </w:rPr>
              <w:t>：</w:t>
            </w:r>
          </w:p>
          <w:p w14:paraId="5EF1ECE0" w14:textId="77777777" w:rsidR="00774305" w:rsidRDefault="007579A1">
            <w:pPr>
              <w:widowControl/>
              <w:overflowPunct w:val="0"/>
              <w:autoSpaceDE w:val="0"/>
              <w:autoSpaceDN w:val="0"/>
              <w:adjustRightInd w:val="0"/>
              <w:spacing w:after="100" w:line="360" w:lineRule="atLeast"/>
              <w:ind w:firstLineChars="200" w:firstLine="420"/>
              <w:textAlignment w:val="baseline"/>
              <w:rPr>
                <w:del w:id="1810" w:author="lenovo" w:date="2016-06-22T16:21:00Z"/>
              </w:rPr>
              <w:pPrChange w:id="1811" w:author="lenovo" w:date="2016-06-22T16:40:00Z">
                <w:pPr>
                  <w:widowControl/>
                  <w:overflowPunct w:val="0"/>
                  <w:autoSpaceDE w:val="0"/>
                  <w:autoSpaceDN w:val="0"/>
                  <w:adjustRightInd w:val="0"/>
                  <w:spacing w:after="100" w:line="360" w:lineRule="atLeast"/>
                  <w:ind w:leftChars="200" w:left="420"/>
                  <w:textAlignment w:val="baseline"/>
                </w:pPr>
              </w:pPrChange>
            </w:pPr>
            <w:r>
              <w:rPr>
                <w:rFonts w:hint="eastAsia"/>
              </w:rPr>
              <w:lastRenderedPageBreak/>
              <w:t>模版代码</w:t>
            </w:r>
            <w:del w:id="1812" w:author="lenovo" w:date="2016-06-22T16:55:00Z">
              <w:r>
                <w:rPr>
                  <w:rFonts w:hint="eastAsia"/>
                </w:rPr>
                <w:delText>、模板名称，模板描述，模板内容，审批标志。</w:delText>
              </w:r>
            </w:del>
            <w:ins w:id="1813" w:author="lenovo" w:date="2016-06-22T16:55:00Z">
              <w:r>
                <w:rPr>
                  <w:rFonts w:hint="eastAsia"/>
                </w:rPr>
                <w:t>[</w:t>
              </w:r>
              <w:r>
                <w:rPr>
                  <w:rFonts w:hint="eastAsia"/>
                </w:rPr>
                <w:t>只读文本框</w:t>
              </w:r>
              <w:r>
                <w:rPr>
                  <w:rFonts w:hint="eastAsia"/>
                </w:rPr>
                <w:t>]</w:t>
              </w:r>
            </w:ins>
          </w:p>
          <w:p w14:paraId="0219329B" w14:textId="77777777" w:rsidR="00DC1257" w:rsidRDefault="00DC1257">
            <w:pPr>
              <w:widowControl/>
              <w:overflowPunct w:val="0"/>
              <w:autoSpaceDE w:val="0"/>
              <w:autoSpaceDN w:val="0"/>
              <w:adjustRightInd w:val="0"/>
              <w:spacing w:after="100" w:line="360" w:lineRule="atLeast"/>
              <w:ind w:leftChars="200" w:left="420"/>
              <w:textAlignment w:val="baseline"/>
              <w:rPr>
                <w:color w:val="000000"/>
              </w:rPr>
            </w:pPr>
          </w:p>
        </w:tc>
      </w:tr>
      <w:tr w:rsidR="00DC1257" w14:paraId="12F6CBFD" w14:textId="77777777" w:rsidTr="00DC1257">
        <w:trPr>
          <w:trHeight w:val="225"/>
          <w:trPrChange w:id="1814" w:author="lenovo" w:date="2016-06-22T10:15:00Z">
            <w:trPr>
              <w:trHeight w:val="225"/>
            </w:trPr>
          </w:trPrChange>
        </w:trPr>
        <w:tc>
          <w:tcPr>
            <w:tcW w:w="1361" w:type="dxa"/>
            <w:shd w:val="clear" w:color="auto" w:fill="D9D9D9"/>
            <w:tcPrChange w:id="1815" w:author="lenovo" w:date="2016-06-22T10:15:00Z">
              <w:tcPr>
                <w:tcW w:w="1985" w:type="dxa"/>
                <w:shd w:val="clear" w:color="auto" w:fill="D9D9D9"/>
              </w:tcPr>
            </w:tcPrChange>
          </w:tcPr>
          <w:p w14:paraId="5C5FD170" w14:textId="77777777" w:rsidR="00DC1257" w:rsidRDefault="007579A1">
            <w:pPr>
              <w:spacing w:line="360" w:lineRule="atLeast"/>
              <w:rPr>
                <w:szCs w:val="21"/>
              </w:rPr>
            </w:pPr>
            <w:r>
              <w:rPr>
                <w:rFonts w:hint="eastAsia"/>
                <w:szCs w:val="21"/>
              </w:rPr>
              <w:lastRenderedPageBreak/>
              <w:t>参考画面</w:t>
            </w:r>
          </w:p>
        </w:tc>
        <w:tc>
          <w:tcPr>
            <w:tcW w:w="7143" w:type="dxa"/>
            <w:tcPrChange w:id="1816" w:author="lenovo" w:date="2016-06-22T10:15:00Z">
              <w:tcPr>
                <w:tcW w:w="7087" w:type="dxa"/>
              </w:tcPr>
            </w:tcPrChange>
          </w:tcPr>
          <w:p w14:paraId="62F2AD7F" w14:textId="77777777" w:rsidR="00DC1257" w:rsidRDefault="0023358B">
            <w:pPr>
              <w:widowControl/>
              <w:overflowPunct w:val="0"/>
              <w:autoSpaceDE w:val="0"/>
              <w:autoSpaceDN w:val="0"/>
              <w:adjustRightInd w:val="0"/>
              <w:spacing w:after="100" w:line="360" w:lineRule="atLeast"/>
              <w:textAlignment w:val="baseline"/>
            </w:pPr>
            <w:ins w:id="1817" w:author="lenovo" w:date="2016-06-22T16:20:00Z">
              <w:r>
                <w:rPr>
                  <w:noProof/>
                </w:rPr>
                <w:drawing>
                  <wp:inline distT="0" distB="0" distL="114300" distR="114300" wp14:anchorId="34BDAD6B" wp14:editId="6BB2A288">
                    <wp:extent cx="4387215" cy="1849755"/>
                    <wp:effectExtent l="0" t="0" r="13335" b="17145"/>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67" cstate="print"/>
                            <a:stretch>
                              <a:fillRect/>
                            </a:stretch>
                          </pic:blipFill>
                          <pic:spPr>
                            <a:xfrm>
                              <a:off x="0" y="0"/>
                              <a:ext cx="4387215" cy="1849755"/>
                            </a:xfrm>
                            <a:prstGeom prst="rect">
                              <a:avLst/>
                            </a:prstGeom>
                            <a:noFill/>
                            <a:ln w="9525">
                              <a:noFill/>
                            </a:ln>
                          </pic:spPr>
                        </pic:pic>
                      </a:graphicData>
                    </a:graphic>
                  </wp:inline>
                </w:drawing>
              </w:r>
            </w:ins>
          </w:p>
        </w:tc>
      </w:tr>
      <w:tr w:rsidR="00DC1257" w14:paraId="7D1ECDB8" w14:textId="77777777" w:rsidTr="00DC1257">
        <w:trPr>
          <w:trHeight w:val="225"/>
          <w:trPrChange w:id="1818" w:author="lenovo" w:date="2016-06-22T10:15:00Z">
            <w:trPr>
              <w:trHeight w:val="225"/>
            </w:trPr>
          </w:trPrChange>
        </w:trPr>
        <w:tc>
          <w:tcPr>
            <w:tcW w:w="1361" w:type="dxa"/>
            <w:shd w:val="clear" w:color="auto" w:fill="D9D9D9"/>
            <w:tcPrChange w:id="1819" w:author="lenovo" w:date="2016-06-22T10:15:00Z">
              <w:tcPr>
                <w:tcW w:w="1985" w:type="dxa"/>
                <w:shd w:val="clear" w:color="auto" w:fill="D9D9D9"/>
              </w:tcPr>
            </w:tcPrChange>
          </w:tcPr>
          <w:p w14:paraId="20FC5D23" w14:textId="77777777" w:rsidR="00DC1257" w:rsidRDefault="007579A1">
            <w:pPr>
              <w:spacing w:line="360" w:lineRule="atLeast"/>
              <w:rPr>
                <w:szCs w:val="21"/>
              </w:rPr>
            </w:pPr>
            <w:r>
              <w:rPr>
                <w:rFonts w:hint="eastAsia"/>
                <w:szCs w:val="21"/>
              </w:rPr>
              <w:t>业务规则</w:t>
            </w:r>
          </w:p>
        </w:tc>
        <w:tc>
          <w:tcPr>
            <w:tcW w:w="7143" w:type="dxa"/>
            <w:tcPrChange w:id="1820" w:author="lenovo" w:date="2016-06-22T10:15:00Z">
              <w:tcPr>
                <w:tcW w:w="7087" w:type="dxa"/>
              </w:tcPr>
            </w:tcPrChange>
          </w:tcPr>
          <w:p w14:paraId="0C8DD259"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、模板名称</w:t>
            </w:r>
            <w:proofErr w:type="gramStart"/>
            <w:r>
              <w:rPr>
                <w:rFonts w:hAnsi="宋体" w:hint="eastAsia"/>
                <w:szCs w:val="21"/>
              </w:rPr>
              <w:t>必填且唯一</w:t>
            </w:r>
            <w:proofErr w:type="gramEnd"/>
          </w:p>
          <w:p w14:paraId="37CB5083"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、模板代码</w:t>
            </w:r>
            <w:proofErr w:type="gramStart"/>
            <w:r>
              <w:rPr>
                <w:rFonts w:hAnsi="宋体" w:hint="eastAsia"/>
                <w:szCs w:val="21"/>
              </w:rPr>
              <w:t>只读且</w:t>
            </w:r>
            <w:proofErr w:type="gramEnd"/>
            <w:r>
              <w:rPr>
                <w:rFonts w:hAnsi="宋体" w:hint="eastAsia"/>
                <w:szCs w:val="21"/>
              </w:rPr>
              <w:t>唯一</w:t>
            </w:r>
          </w:p>
          <w:p w14:paraId="0DDC8391"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、模板描述、审批标志必填。</w:t>
            </w:r>
          </w:p>
          <w:p w14:paraId="5FAFFA36"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4</w:t>
            </w:r>
            <w:r>
              <w:rPr>
                <w:rFonts w:hAnsi="宋体" w:hint="eastAsia"/>
                <w:szCs w:val="21"/>
              </w:rPr>
              <w:t>、审批标志控制信函申请是否需要主管审核后才能作业</w:t>
            </w:r>
          </w:p>
        </w:tc>
      </w:tr>
      <w:tr w:rsidR="00DC1257" w14:paraId="428F9FA9" w14:textId="77777777" w:rsidTr="00DC1257">
        <w:trPr>
          <w:trHeight w:val="225"/>
          <w:trPrChange w:id="1821" w:author="lenovo" w:date="2016-06-22T10:15:00Z">
            <w:trPr>
              <w:trHeight w:val="225"/>
            </w:trPr>
          </w:trPrChange>
        </w:trPr>
        <w:tc>
          <w:tcPr>
            <w:tcW w:w="1361" w:type="dxa"/>
            <w:shd w:val="clear" w:color="auto" w:fill="D9D9D9"/>
            <w:tcPrChange w:id="1822" w:author="lenovo" w:date="2016-06-22T10:15:00Z">
              <w:tcPr>
                <w:tcW w:w="1985" w:type="dxa"/>
                <w:shd w:val="clear" w:color="auto" w:fill="D9D9D9"/>
              </w:tcPr>
            </w:tcPrChange>
          </w:tcPr>
          <w:p w14:paraId="21C6FF76" w14:textId="77777777" w:rsidR="00DC1257" w:rsidRDefault="007579A1">
            <w:pPr>
              <w:spacing w:line="360" w:lineRule="atLeast"/>
              <w:rPr>
                <w:rFonts w:hAnsi="宋体"/>
                <w:szCs w:val="21"/>
              </w:rPr>
            </w:pPr>
            <w:r>
              <w:rPr>
                <w:rFonts w:hAnsi="宋体" w:hint="eastAsia"/>
                <w:szCs w:val="21"/>
              </w:rPr>
              <w:t>备注</w:t>
            </w:r>
          </w:p>
        </w:tc>
        <w:tc>
          <w:tcPr>
            <w:tcW w:w="7143" w:type="dxa"/>
            <w:tcPrChange w:id="1823" w:author="lenovo" w:date="2016-06-22T10:15:00Z">
              <w:tcPr>
                <w:tcW w:w="7087" w:type="dxa"/>
              </w:tcPr>
            </w:tcPrChange>
          </w:tcPr>
          <w:p w14:paraId="6A430FD5" w14:textId="77777777" w:rsidR="00DC1257" w:rsidRDefault="007579A1">
            <w:pPr>
              <w:widowControl/>
              <w:numPr>
                <w:ilvl w:val="0"/>
                <w:numId w:val="37"/>
              </w:numPr>
              <w:overflowPunct w:val="0"/>
              <w:autoSpaceDE w:val="0"/>
              <w:autoSpaceDN w:val="0"/>
              <w:adjustRightInd w:val="0"/>
              <w:spacing w:after="100" w:line="360" w:lineRule="atLeast"/>
              <w:textAlignment w:val="baseline"/>
            </w:pPr>
            <w:r>
              <w:rPr>
                <w:rFonts w:hint="eastAsia"/>
              </w:rPr>
              <w:t>点击保存</w:t>
            </w:r>
            <w:ins w:id="1824" w:author="lenovo" w:date="2016-06-22T16:39:00Z">
              <w:r>
                <w:rPr>
                  <w:rFonts w:hint="eastAsia"/>
                </w:rPr>
                <w:t>[</w:t>
              </w:r>
            </w:ins>
            <w:del w:id="1825" w:author="lenovo" w:date="2016-06-22T16:39:00Z">
              <w:r>
                <w:rPr>
                  <w:rFonts w:hint="eastAsia"/>
                </w:rPr>
                <w:delText>【</w:delText>
              </w:r>
            </w:del>
            <w:r>
              <w:rPr>
                <w:rFonts w:hint="eastAsia"/>
              </w:rPr>
              <w:t>按钮</w:t>
            </w:r>
            <w:ins w:id="1826" w:author="lenovo" w:date="2016-06-22T16:39:00Z">
              <w:r>
                <w:rPr>
                  <w:rFonts w:hint="eastAsia"/>
                </w:rPr>
                <w:t>]</w:t>
              </w:r>
            </w:ins>
            <w:del w:id="1827" w:author="lenovo" w:date="2016-06-22T16:39:00Z">
              <w:r>
                <w:rPr>
                  <w:rFonts w:hint="eastAsia"/>
                </w:rPr>
                <w:delText>】</w:delText>
              </w:r>
            </w:del>
            <w:r>
              <w:rPr>
                <w:rFonts w:hint="eastAsia"/>
              </w:rPr>
              <w:t>，系统编辑信函模板信息，页面跳转到信函模板查询页面，参见</w:t>
            </w:r>
            <w:r>
              <w:rPr>
                <w:rFonts w:hint="eastAsia"/>
              </w:rPr>
              <w:t xml:space="preserve"> </w:t>
            </w:r>
            <w:r>
              <w:rPr>
                <w:rFonts w:hint="eastAsia"/>
              </w:rPr>
              <w:t>“</w:t>
            </w:r>
            <w:ins w:id="1828" w:author="lenovo" w:date="2016-06-22T16:17:00Z">
              <w:r w:rsidR="00E21B5E">
                <w:rPr>
                  <w:rFonts w:hint="eastAsia"/>
                </w:rPr>
                <w:fldChar w:fldCharType="begin"/>
              </w:r>
              <w:r>
                <w:rPr>
                  <w:rFonts w:hint="eastAsia"/>
                </w:rPr>
                <w:instrText xml:space="preserve"> REF _Toc25916 \h </w:instrText>
              </w:r>
            </w:ins>
            <w:r w:rsidR="00E21B5E">
              <w:rPr>
                <w:rFonts w:hint="eastAsia"/>
              </w:rPr>
            </w:r>
            <w:ins w:id="1829" w:author="lenovo" w:date="2016-06-22T16:17:00Z">
              <w:r w:rsidR="00E21B5E">
                <w:rPr>
                  <w:rFonts w:hint="eastAsia"/>
                </w:rPr>
                <w:fldChar w:fldCharType="separate"/>
              </w:r>
              <w:r>
                <w:rPr>
                  <w:rFonts w:hint="eastAsia"/>
                </w:rPr>
                <w:t>信函模板查询</w:t>
              </w:r>
              <w:r w:rsidR="00E21B5E">
                <w:rPr>
                  <w:rFonts w:hint="eastAsia"/>
                </w:rPr>
                <w:fldChar w:fldCharType="end"/>
              </w:r>
            </w:ins>
            <w:del w:id="1830" w:author="lenovo" w:date="2016-06-22T16:17:00Z">
              <w:r>
                <w:rPr>
                  <w:rFonts w:hint="eastAsia"/>
                </w:rPr>
                <w:delText>章节</w:delText>
              </w:r>
              <w:r>
                <w:rPr>
                  <w:rFonts w:hint="eastAsia"/>
                </w:rPr>
                <w:delText xml:space="preserve"> 4.6.1 </w:delText>
              </w:r>
              <w:r>
                <w:rPr>
                  <w:rFonts w:hint="eastAsia"/>
                </w:rPr>
                <w:delText>信函模板查询</w:delText>
              </w:r>
            </w:del>
            <w:r>
              <w:rPr>
                <w:rFonts w:hint="eastAsia"/>
              </w:rPr>
              <w:t>”</w:t>
            </w:r>
          </w:p>
          <w:p w14:paraId="29C34089" w14:textId="77777777" w:rsidR="00DC1257" w:rsidRDefault="007579A1">
            <w:pPr>
              <w:widowControl/>
              <w:numPr>
                <w:ilvl w:val="0"/>
                <w:numId w:val="37"/>
              </w:numPr>
              <w:overflowPunct w:val="0"/>
              <w:autoSpaceDE w:val="0"/>
              <w:autoSpaceDN w:val="0"/>
              <w:adjustRightInd w:val="0"/>
              <w:spacing w:after="100" w:line="360" w:lineRule="atLeast"/>
              <w:textAlignment w:val="baseline"/>
            </w:pPr>
            <w:r>
              <w:rPr>
                <w:rFonts w:hint="eastAsia"/>
              </w:rPr>
              <w:t>点击取消</w:t>
            </w:r>
            <w:ins w:id="1831" w:author="lenovo" w:date="2016-06-22T16:39:00Z">
              <w:r>
                <w:rPr>
                  <w:rFonts w:hint="eastAsia"/>
                </w:rPr>
                <w:t>[</w:t>
              </w:r>
            </w:ins>
            <w:del w:id="1832" w:author="lenovo" w:date="2016-06-22T16:39:00Z">
              <w:r>
                <w:rPr>
                  <w:rFonts w:hint="eastAsia"/>
                </w:rPr>
                <w:delText>【</w:delText>
              </w:r>
            </w:del>
            <w:r>
              <w:rPr>
                <w:rFonts w:hint="eastAsia"/>
              </w:rPr>
              <w:t>按钮</w:t>
            </w:r>
            <w:ins w:id="1833" w:author="lenovo" w:date="2016-06-22T16:39:00Z">
              <w:r>
                <w:rPr>
                  <w:rFonts w:hint="eastAsia"/>
                </w:rPr>
                <w:t>]</w:t>
              </w:r>
            </w:ins>
            <w:del w:id="1834" w:author="lenovo" w:date="2016-06-22T16:39:00Z">
              <w:r>
                <w:rPr>
                  <w:rFonts w:hint="eastAsia"/>
                </w:rPr>
                <w:delText>】</w:delText>
              </w:r>
            </w:del>
            <w:r>
              <w:rPr>
                <w:rFonts w:hint="eastAsia"/>
              </w:rPr>
              <w:t>，页面跳转到信函模板查询页面，参见</w:t>
            </w:r>
            <w:r>
              <w:rPr>
                <w:rFonts w:hint="eastAsia"/>
              </w:rPr>
              <w:t xml:space="preserve"> </w:t>
            </w:r>
            <w:r>
              <w:rPr>
                <w:rFonts w:hint="eastAsia"/>
              </w:rPr>
              <w:t>“</w:t>
            </w:r>
            <w:ins w:id="1835" w:author="lenovo" w:date="2016-06-22T16:17:00Z">
              <w:r w:rsidR="00E21B5E">
                <w:rPr>
                  <w:rFonts w:hint="eastAsia"/>
                </w:rPr>
                <w:fldChar w:fldCharType="begin"/>
              </w:r>
              <w:r>
                <w:rPr>
                  <w:rFonts w:hint="eastAsia"/>
                </w:rPr>
                <w:instrText xml:space="preserve"> REF _Toc25916 \h </w:instrText>
              </w:r>
            </w:ins>
            <w:r w:rsidR="00E21B5E">
              <w:rPr>
                <w:rFonts w:hint="eastAsia"/>
              </w:rPr>
            </w:r>
            <w:ins w:id="1836" w:author="lenovo" w:date="2016-06-22T16:17:00Z">
              <w:r w:rsidR="00E21B5E">
                <w:rPr>
                  <w:rFonts w:hint="eastAsia"/>
                </w:rPr>
                <w:fldChar w:fldCharType="separate"/>
              </w:r>
              <w:r>
                <w:rPr>
                  <w:rFonts w:hint="eastAsia"/>
                </w:rPr>
                <w:t>信函模板查询</w:t>
              </w:r>
              <w:r w:rsidR="00E21B5E">
                <w:rPr>
                  <w:rFonts w:hint="eastAsia"/>
                </w:rPr>
                <w:fldChar w:fldCharType="end"/>
              </w:r>
            </w:ins>
            <w:del w:id="1837" w:author="lenovo" w:date="2016-06-22T16:17:00Z">
              <w:r>
                <w:rPr>
                  <w:rFonts w:hint="eastAsia"/>
                </w:rPr>
                <w:delText>章节</w:delText>
              </w:r>
              <w:r>
                <w:rPr>
                  <w:rFonts w:hint="eastAsia"/>
                </w:rPr>
                <w:delText xml:space="preserve"> 4.6.1 </w:delText>
              </w:r>
              <w:r>
                <w:rPr>
                  <w:rFonts w:hint="eastAsia"/>
                </w:rPr>
                <w:delText>信函模板查询</w:delText>
              </w:r>
            </w:del>
            <w:r>
              <w:rPr>
                <w:rFonts w:hint="eastAsia"/>
              </w:rPr>
              <w:t>”</w:t>
            </w:r>
          </w:p>
        </w:tc>
      </w:tr>
    </w:tbl>
    <w:p w14:paraId="1AECF2B5" w14:textId="77777777" w:rsidR="00DC1257" w:rsidRDefault="00DC1257"/>
    <w:p w14:paraId="0F27DB34" w14:textId="77777777" w:rsidR="00DC1257" w:rsidRDefault="007579A1">
      <w:pPr>
        <w:pStyle w:val="2"/>
        <w:rPr>
          <w:color w:val="FF0000"/>
        </w:rPr>
      </w:pPr>
      <w:bookmarkStart w:id="1838" w:name="_Toc8612"/>
      <w:r>
        <w:rPr>
          <w:rFonts w:hint="eastAsia"/>
          <w:color w:val="FF0000"/>
        </w:rPr>
        <w:t>法</w:t>
      </w:r>
      <w:proofErr w:type="gramStart"/>
      <w:r>
        <w:rPr>
          <w:rFonts w:hint="eastAsia"/>
          <w:color w:val="FF0000"/>
        </w:rPr>
        <w:t>务</w:t>
      </w:r>
      <w:proofErr w:type="gramEnd"/>
      <w:r>
        <w:rPr>
          <w:rFonts w:hint="eastAsia"/>
          <w:color w:val="FF0000"/>
        </w:rPr>
        <w:t>模板维护</w:t>
      </w:r>
      <w:bookmarkEnd w:id="1838"/>
    </w:p>
    <w:p w14:paraId="07111E61" w14:textId="77777777" w:rsidR="00DC1257" w:rsidRDefault="007579A1">
      <w:pPr>
        <w:pStyle w:val="3"/>
        <w:numPr>
          <w:ilvl w:val="2"/>
          <w:numId w:val="1"/>
        </w:numPr>
        <w:rPr>
          <w:rFonts w:ascii="黑体" w:eastAsia="黑体"/>
          <w:color w:val="FF0000"/>
          <w:sz w:val="24"/>
          <w:szCs w:val="24"/>
        </w:rPr>
      </w:pPr>
      <w:bookmarkStart w:id="1839" w:name="_Toc10344"/>
      <w:r>
        <w:rPr>
          <w:rFonts w:ascii="黑体" w:eastAsia="黑体" w:hint="eastAsia"/>
          <w:color w:val="FF0000"/>
          <w:sz w:val="24"/>
          <w:szCs w:val="24"/>
        </w:rPr>
        <w:t>法</w:t>
      </w:r>
      <w:proofErr w:type="gramStart"/>
      <w:r>
        <w:rPr>
          <w:rFonts w:ascii="黑体" w:eastAsia="黑体" w:hint="eastAsia"/>
          <w:color w:val="FF0000"/>
          <w:sz w:val="24"/>
          <w:szCs w:val="24"/>
        </w:rPr>
        <w:t>务</w:t>
      </w:r>
      <w:proofErr w:type="gramEnd"/>
      <w:r>
        <w:rPr>
          <w:rFonts w:ascii="黑体" w:eastAsia="黑体" w:hint="eastAsia"/>
          <w:color w:val="FF0000"/>
          <w:sz w:val="24"/>
          <w:szCs w:val="24"/>
        </w:rPr>
        <w:t>模板查询</w:t>
      </w:r>
      <w:bookmarkEnd w:id="1839"/>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840"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841">
          <w:tblGrid>
            <w:gridCol w:w="1985"/>
            <w:gridCol w:w="7087"/>
          </w:tblGrid>
        </w:tblGridChange>
      </w:tblGrid>
      <w:tr w:rsidR="00DC1257" w14:paraId="25190C77" w14:textId="77777777" w:rsidTr="00DC1257">
        <w:trPr>
          <w:trHeight w:val="463"/>
          <w:trPrChange w:id="1842" w:author="lenovo" w:date="2016-06-22T10:15:00Z">
            <w:trPr>
              <w:trHeight w:val="463"/>
            </w:trPr>
          </w:trPrChange>
        </w:trPr>
        <w:tc>
          <w:tcPr>
            <w:tcW w:w="1361" w:type="dxa"/>
            <w:shd w:val="clear" w:color="auto" w:fill="D9D9D9"/>
            <w:tcPrChange w:id="1843" w:author="lenovo" w:date="2016-06-22T10:15:00Z">
              <w:tcPr>
                <w:tcW w:w="1985" w:type="dxa"/>
                <w:shd w:val="clear" w:color="auto" w:fill="D9D9D9"/>
              </w:tcPr>
            </w:tcPrChange>
          </w:tcPr>
          <w:p w14:paraId="36C72377"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1844" w:author="lenovo" w:date="2016-06-22T10:15:00Z">
              <w:tcPr>
                <w:tcW w:w="7087" w:type="dxa"/>
              </w:tcPr>
            </w:tcPrChange>
          </w:tcPr>
          <w:p w14:paraId="10A856DD" w14:textId="77777777" w:rsidR="00DC1257" w:rsidRDefault="007579A1">
            <w:pPr>
              <w:spacing w:line="360" w:lineRule="atLeast"/>
              <w:rPr>
                <w:color w:val="FF0000"/>
              </w:rPr>
            </w:pPr>
            <w:r>
              <w:rPr>
                <w:rFonts w:hint="eastAsia"/>
                <w:color w:val="FF0000"/>
              </w:rPr>
              <w:t>查询法</w:t>
            </w:r>
            <w:proofErr w:type="gramStart"/>
            <w:r>
              <w:rPr>
                <w:rFonts w:hint="eastAsia"/>
                <w:color w:val="FF0000"/>
              </w:rPr>
              <w:t>务</w:t>
            </w:r>
            <w:proofErr w:type="gramEnd"/>
            <w:r>
              <w:rPr>
                <w:rFonts w:hint="eastAsia"/>
                <w:color w:val="FF0000"/>
              </w:rPr>
              <w:t>模板信息</w:t>
            </w:r>
          </w:p>
        </w:tc>
      </w:tr>
      <w:tr w:rsidR="00DC1257" w14:paraId="56AFAC87" w14:textId="77777777" w:rsidTr="00DC1257">
        <w:trPr>
          <w:trHeight w:val="225"/>
          <w:trPrChange w:id="1845" w:author="lenovo" w:date="2016-06-22T10:15:00Z">
            <w:trPr>
              <w:trHeight w:val="225"/>
            </w:trPr>
          </w:trPrChange>
        </w:trPr>
        <w:tc>
          <w:tcPr>
            <w:tcW w:w="1361" w:type="dxa"/>
            <w:shd w:val="clear" w:color="auto" w:fill="D9D9D9"/>
            <w:tcPrChange w:id="1846" w:author="lenovo" w:date="2016-06-22T10:15:00Z">
              <w:tcPr>
                <w:tcW w:w="1985" w:type="dxa"/>
                <w:shd w:val="clear" w:color="auto" w:fill="D9D9D9"/>
              </w:tcPr>
            </w:tcPrChange>
          </w:tcPr>
          <w:p w14:paraId="4D000334"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1847" w:author="lenovo" w:date="2016-06-22T10:15:00Z">
              <w:tcPr>
                <w:tcW w:w="7087" w:type="dxa"/>
              </w:tcPr>
            </w:tcPrChange>
          </w:tcPr>
          <w:p w14:paraId="1487B0CB"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查询字段：</w:t>
            </w:r>
          </w:p>
          <w:p w14:paraId="3496197D" w14:textId="77777777" w:rsidR="00DC1257" w:rsidRDefault="007579A1">
            <w:pPr>
              <w:widowControl/>
              <w:overflowPunct w:val="0"/>
              <w:autoSpaceDE w:val="0"/>
              <w:autoSpaceDN w:val="0"/>
              <w:adjustRightInd w:val="0"/>
              <w:spacing w:after="100" w:line="360" w:lineRule="atLeast"/>
              <w:ind w:firstLine="420"/>
              <w:textAlignment w:val="baseline"/>
              <w:rPr>
                <w:ins w:id="1848" w:author="lenovo" w:date="2016-06-22T16:42:00Z"/>
                <w:color w:val="FF0000"/>
              </w:rPr>
            </w:pPr>
            <w:r>
              <w:rPr>
                <w:rFonts w:hint="eastAsia"/>
                <w:color w:val="FF0000"/>
              </w:rPr>
              <w:t>模板名称</w:t>
            </w:r>
            <w:r>
              <w:rPr>
                <w:rFonts w:hint="eastAsia"/>
                <w:color w:val="FF0000"/>
              </w:rPr>
              <w:t>[</w:t>
            </w:r>
            <w:r>
              <w:rPr>
                <w:rFonts w:hint="eastAsia"/>
                <w:color w:val="FF0000"/>
              </w:rPr>
              <w:t>输入框</w:t>
            </w:r>
            <w:r>
              <w:rPr>
                <w:rFonts w:hint="eastAsia"/>
                <w:color w:val="FF0000"/>
              </w:rPr>
              <w:t>]</w:t>
            </w:r>
          </w:p>
          <w:p w14:paraId="7D5C9DA8" w14:textId="77777777" w:rsidR="00DC1257" w:rsidRDefault="00DC1257">
            <w:pPr>
              <w:widowControl/>
              <w:overflowPunct w:val="0"/>
              <w:autoSpaceDE w:val="0"/>
              <w:autoSpaceDN w:val="0"/>
              <w:adjustRightInd w:val="0"/>
              <w:spacing w:after="100" w:line="360" w:lineRule="atLeast"/>
              <w:ind w:firstLine="420"/>
              <w:textAlignment w:val="baseline"/>
              <w:rPr>
                <w:del w:id="1849" w:author="lenovo" w:date="2016-06-22T16:42:00Z"/>
                <w:color w:val="FF0000"/>
              </w:rPr>
            </w:pPr>
          </w:p>
          <w:p w14:paraId="651940A6" w14:textId="77777777" w:rsidR="00774305" w:rsidRDefault="007579A1">
            <w:pPr>
              <w:widowControl/>
              <w:overflowPunct w:val="0"/>
              <w:autoSpaceDE w:val="0"/>
              <w:autoSpaceDN w:val="0"/>
              <w:adjustRightInd w:val="0"/>
              <w:spacing w:after="100" w:line="360" w:lineRule="atLeast"/>
              <w:ind w:firstLine="420"/>
              <w:textAlignment w:val="baseline"/>
              <w:rPr>
                <w:del w:id="1850" w:author="lenovo" w:date="2016-06-22T16:41:00Z"/>
                <w:color w:val="FF0000"/>
              </w:rPr>
              <w:pPrChange w:id="1851" w:author="lenovo" w:date="2016-06-22T16:42:00Z">
                <w:pPr>
                  <w:widowControl/>
                  <w:overflowPunct w:val="0"/>
                  <w:autoSpaceDE w:val="0"/>
                  <w:autoSpaceDN w:val="0"/>
                  <w:adjustRightInd w:val="0"/>
                  <w:spacing w:after="100" w:line="360" w:lineRule="atLeast"/>
                  <w:textAlignment w:val="baseline"/>
                </w:pPr>
              </w:pPrChange>
            </w:pPr>
            <w:r>
              <w:rPr>
                <w:rFonts w:hint="eastAsia"/>
                <w:color w:val="FF0000"/>
              </w:rPr>
              <w:t>查询</w:t>
            </w:r>
            <w:r>
              <w:rPr>
                <w:rFonts w:hint="eastAsia"/>
                <w:color w:val="FF0000"/>
              </w:rPr>
              <w:t>[</w:t>
            </w:r>
            <w:r>
              <w:rPr>
                <w:rFonts w:hint="eastAsia"/>
                <w:color w:val="FF0000"/>
              </w:rPr>
              <w:t>按钮</w:t>
            </w:r>
            <w:r>
              <w:rPr>
                <w:rFonts w:hint="eastAsia"/>
                <w:color w:val="FF0000"/>
              </w:rPr>
              <w:t>]</w:t>
            </w:r>
          </w:p>
          <w:p w14:paraId="14D1FBA5" w14:textId="77777777" w:rsidR="00DC1257" w:rsidRDefault="007579A1">
            <w:pPr>
              <w:widowControl/>
              <w:overflowPunct w:val="0"/>
              <w:autoSpaceDE w:val="0"/>
              <w:autoSpaceDN w:val="0"/>
              <w:adjustRightInd w:val="0"/>
              <w:spacing w:after="100" w:line="360" w:lineRule="atLeast"/>
              <w:ind w:firstLine="420"/>
              <w:textAlignment w:val="baseline"/>
              <w:rPr>
                <w:rFonts w:hAnsi="宋体"/>
                <w:color w:val="FF0000"/>
                <w:szCs w:val="21"/>
              </w:rPr>
            </w:pPr>
            <w:ins w:id="1852" w:author="lenovo" w:date="2016-06-22T16:41:00Z">
              <w:r>
                <w:rPr>
                  <w:rFonts w:hint="eastAsia"/>
                  <w:color w:val="FF0000"/>
                </w:rPr>
                <w:t>，</w:t>
              </w:r>
            </w:ins>
            <w:r>
              <w:rPr>
                <w:rFonts w:hint="eastAsia"/>
                <w:color w:val="FF0000"/>
              </w:rPr>
              <w:t>重置</w:t>
            </w:r>
            <w:r>
              <w:rPr>
                <w:rFonts w:hint="eastAsia"/>
                <w:color w:val="FF0000"/>
              </w:rPr>
              <w:t>[</w:t>
            </w:r>
            <w:r>
              <w:rPr>
                <w:rFonts w:hint="eastAsia"/>
                <w:color w:val="FF0000"/>
              </w:rPr>
              <w:t>按钮</w:t>
            </w:r>
            <w:r>
              <w:rPr>
                <w:rFonts w:hint="eastAsia"/>
                <w:color w:val="FF0000"/>
              </w:rPr>
              <w:t>]</w:t>
            </w:r>
          </w:p>
        </w:tc>
      </w:tr>
      <w:tr w:rsidR="00DC1257" w14:paraId="265DE9AB" w14:textId="77777777" w:rsidTr="00DC1257">
        <w:trPr>
          <w:trHeight w:val="225"/>
          <w:trPrChange w:id="1853" w:author="lenovo" w:date="2016-06-22T10:15:00Z">
            <w:trPr>
              <w:trHeight w:val="225"/>
            </w:trPr>
          </w:trPrChange>
        </w:trPr>
        <w:tc>
          <w:tcPr>
            <w:tcW w:w="1361" w:type="dxa"/>
            <w:shd w:val="clear" w:color="auto" w:fill="D9D9D9"/>
            <w:tcPrChange w:id="1854" w:author="lenovo" w:date="2016-06-22T10:15:00Z">
              <w:tcPr>
                <w:tcW w:w="1985" w:type="dxa"/>
                <w:shd w:val="clear" w:color="auto" w:fill="D9D9D9"/>
              </w:tcPr>
            </w:tcPrChange>
          </w:tcPr>
          <w:p w14:paraId="2C7A8ABD" w14:textId="77777777" w:rsidR="00DC1257" w:rsidRDefault="007579A1">
            <w:pPr>
              <w:spacing w:line="360" w:lineRule="atLeast"/>
              <w:rPr>
                <w:color w:val="FF0000"/>
                <w:szCs w:val="21"/>
              </w:rPr>
            </w:pPr>
            <w:r>
              <w:rPr>
                <w:rFonts w:hint="eastAsia"/>
                <w:color w:val="FF0000"/>
                <w:szCs w:val="21"/>
              </w:rPr>
              <w:t>页面输出</w:t>
            </w:r>
          </w:p>
        </w:tc>
        <w:tc>
          <w:tcPr>
            <w:tcW w:w="7143" w:type="dxa"/>
            <w:tcPrChange w:id="1855" w:author="lenovo" w:date="2016-06-22T10:15:00Z">
              <w:tcPr>
                <w:tcW w:w="7087" w:type="dxa"/>
              </w:tcPr>
            </w:tcPrChange>
          </w:tcPr>
          <w:p w14:paraId="74294A60" w14:textId="77777777" w:rsidR="00DC1257" w:rsidRDefault="007579A1">
            <w:pPr>
              <w:spacing w:line="360" w:lineRule="atLeast"/>
              <w:rPr>
                <w:rFonts w:hAnsi="宋体"/>
                <w:color w:val="FF0000"/>
                <w:szCs w:val="21"/>
              </w:rPr>
            </w:pPr>
            <w:r>
              <w:rPr>
                <w:rFonts w:hint="eastAsia"/>
                <w:color w:val="FF0000"/>
              </w:rPr>
              <w:t>法</w:t>
            </w:r>
            <w:proofErr w:type="gramStart"/>
            <w:r>
              <w:rPr>
                <w:rFonts w:hint="eastAsia"/>
                <w:color w:val="FF0000"/>
              </w:rPr>
              <w:t>务</w:t>
            </w:r>
            <w:proofErr w:type="gramEnd"/>
            <w:r>
              <w:rPr>
                <w:rFonts w:hint="eastAsia"/>
                <w:color w:val="FF0000"/>
              </w:rPr>
              <w:t>模板信息</w:t>
            </w:r>
            <w:del w:id="1856" w:author="lenovo" w:date="2016-06-22T16:42:00Z">
              <w:r>
                <w:rPr>
                  <w:rFonts w:hint="eastAsia"/>
                  <w:color w:val="FF0000"/>
                </w:rPr>
                <w:delText>[</w:delText>
              </w:r>
              <w:r>
                <w:rPr>
                  <w:rFonts w:hint="eastAsia"/>
                  <w:color w:val="FF0000"/>
                </w:rPr>
                <w:delText>列表</w:delText>
              </w:r>
              <w:r>
                <w:rPr>
                  <w:rFonts w:hint="eastAsia"/>
                  <w:color w:val="FF0000"/>
                </w:rPr>
                <w:delText>]</w:delText>
              </w:r>
            </w:del>
            <w:r>
              <w:rPr>
                <w:rFonts w:hint="eastAsia"/>
                <w:color w:val="FF0000"/>
              </w:rPr>
              <w:t>：</w:t>
            </w:r>
          </w:p>
          <w:p w14:paraId="6F173D48" w14:textId="77777777" w:rsidR="00DC1257" w:rsidRDefault="007579A1">
            <w:pPr>
              <w:spacing w:line="360" w:lineRule="atLeast"/>
              <w:ind w:firstLineChars="200" w:firstLine="420"/>
              <w:rPr>
                <w:ins w:id="1857" w:author="lenovo" w:date="2016-06-22T16:43:00Z"/>
                <w:rFonts w:hAnsi="宋体"/>
                <w:color w:val="FF0000"/>
                <w:szCs w:val="21"/>
              </w:rPr>
            </w:pPr>
            <w:r>
              <w:rPr>
                <w:rFonts w:hint="eastAsia"/>
                <w:color w:val="FF0000"/>
              </w:rPr>
              <w:t>模版代码</w:t>
            </w:r>
            <w:ins w:id="1858" w:author="lenovo" w:date="2016-06-22T16:42:00Z">
              <w:r>
                <w:rPr>
                  <w:rFonts w:hint="eastAsia"/>
                  <w:color w:val="FF0000"/>
                </w:rPr>
                <w:t>，</w:t>
              </w:r>
            </w:ins>
            <w:del w:id="1859" w:author="lenovo" w:date="2016-06-22T16:42:00Z">
              <w:r>
                <w:rPr>
                  <w:rFonts w:hint="eastAsia"/>
                  <w:color w:val="FF0000"/>
                </w:rPr>
                <w:delText>、</w:delText>
              </w:r>
            </w:del>
            <w:r>
              <w:rPr>
                <w:rFonts w:hint="eastAsia"/>
                <w:color w:val="FF0000"/>
              </w:rPr>
              <w:t>模板名称，模板描述</w:t>
            </w:r>
            <w:ins w:id="1860" w:author="lenovo" w:date="2016-06-22T16:42:00Z">
              <w:r>
                <w:rPr>
                  <w:rFonts w:hint="eastAsia"/>
                  <w:color w:val="FF0000"/>
                </w:rPr>
                <w:t>，操作：</w:t>
              </w:r>
            </w:ins>
            <w:del w:id="1861" w:author="lenovo" w:date="2016-06-22T16:42:00Z">
              <w:r>
                <w:rPr>
                  <w:rFonts w:hint="eastAsia"/>
                  <w:color w:val="FF0000"/>
                </w:rPr>
                <w:delText xml:space="preserve"> (</w:delText>
              </w:r>
            </w:del>
            <w:r>
              <w:rPr>
                <w:rFonts w:hint="eastAsia"/>
                <w:color w:val="FF0000"/>
              </w:rPr>
              <w:t>删除</w:t>
            </w:r>
            <w:r>
              <w:rPr>
                <w:rFonts w:hint="eastAsia"/>
                <w:color w:val="FF0000"/>
              </w:rPr>
              <w:t>[</w:t>
            </w:r>
            <w:r>
              <w:rPr>
                <w:rFonts w:hint="eastAsia"/>
                <w:color w:val="FF0000"/>
              </w:rPr>
              <w:t>链接</w:t>
            </w:r>
            <w:r>
              <w:rPr>
                <w:rFonts w:hint="eastAsia"/>
                <w:color w:val="FF0000"/>
              </w:rPr>
              <w:t>]</w:t>
            </w:r>
            <w:r>
              <w:rPr>
                <w:rFonts w:hint="eastAsia"/>
                <w:color w:val="FF0000"/>
              </w:rPr>
              <w:t>，</w:t>
            </w:r>
            <w:r>
              <w:rPr>
                <w:rFonts w:hAnsi="宋体" w:hint="eastAsia"/>
                <w:color w:val="FF0000"/>
                <w:szCs w:val="21"/>
              </w:rPr>
              <w:t>编辑</w:t>
            </w:r>
            <w:r>
              <w:rPr>
                <w:rFonts w:hAnsi="宋体" w:hint="eastAsia"/>
                <w:color w:val="FF0000"/>
                <w:szCs w:val="21"/>
              </w:rPr>
              <w:t>[</w:t>
            </w:r>
            <w:r>
              <w:rPr>
                <w:rFonts w:hAnsi="宋体" w:hint="eastAsia"/>
                <w:color w:val="FF0000"/>
                <w:szCs w:val="21"/>
              </w:rPr>
              <w:t>链接</w:t>
            </w:r>
            <w:r>
              <w:rPr>
                <w:rFonts w:hAnsi="宋体" w:hint="eastAsia"/>
                <w:color w:val="FF0000"/>
                <w:szCs w:val="21"/>
              </w:rPr>
              <w:t>]</w:t>
            </w:r>
            <w:del w:id="1862" w:author="lenovo" w:date="2016-06-22T16:42:00Z">
              <w:r>
                <w:rPr>
                  <w:rFonts w:hAnsi="宋体" w:hint="eastAsia"/>
                  <w:color w:val="FF0000"/>
                  <w:szCs w:val="21"/>
                </w:rPr>
                <w:delText>)</w:delText>
              </w:r>
            </w:del>
          </w:p>
          <w:p w14:paraId="6996EF76" w14:textId="77777777" w:rsidR="00DC1257" w:rsidRDefault="00DC1257">
            <w:pPr>
              <w:spacing w:line="360" w:lineRule="atLeast"/>
              <w:ind w:firstLineChars="200" w:firstLine="420"/>
              <w:rPr>
                <w:del w:id="1863" w:author="lenovo" w:date="2016-06-22T16:43:00Z"/>
                <w:rFonts w:hAnsi="宋体"/>
                <w:color w:val="FF0000"/>
                <w:szCs w:val="21"/>
              </w:rPr>
            </w:pPr>
          </w:p>
          <w:p w14:paraId="5E6D68E4" w14:textId="77777777" w:rsidR="00DC1257" w:rsidRDefault="007579A1">
            <w:pPr>
              <w:spacing w:line="360" w:lineRule="atLeast"/>
              <w:ind w:firstLineChars="200" w:firstLine="420"/>
              <w:rPr>
                <w:color w:val="FF0000"/>
              </w:rPr>
            </w:pPr>
            <w:r>
              <w:rPr>
                <w:rFonts w:hAnsi="宋体" w:hint="eastAsia"/>
                <w:color w:val="FF0000"/>
                <w:szCs w:val="21"/>
              </w:rPr>
              <w:t>新增</w:t>
            </w:r>
            <w:r>
              <w:rPr>
                <w:rFonts w:hAnsi="宋体" w:hint="eastAsia"/>
                <w:color w:val="FF0000"/>
                <w:szCs w:val="21"/>
              </w:rPr>
              <w:t>[</w:t>
            </w:r>
            <w:r>
              <w:rPr>
                <w:rFonts w:hAnsi="宋体" w:hint="eastAsia"/>
                <w:color w:val="FF0000"/>
                <w:szCs w:val="21"/>
              </w:rPr>
              <w:t>按钮</w:t>
            </w:r>
            <w:r>
              <w:rPr>
                <w:rFonts w:hAnsi="宋体" w:hint="eastAsia"/>
                <w:color w:val="FF0000"/>
                <w:szCs w:val="21"/>
              </w:rPr>
              <w:t>]</w:t>
            </w:r>
            <w:del w:id="1864" w:author="lenovo" w:date="2016-06-22T16:43:00Z">
              <w:r>
                <w:rPr>
                  <w:rFonts w:hAnsi="宋体" w:hint="eastAsia"/>
                  <w:color w:val="FF0000"/>
                  <w:szCs w:val="21"/>
                </w:rPr>
                <w:delText>，</w:delText>
              </w:r>
            </w:del>
          </w:p>
        </w:tc>
      </w:tr>
      <w:tr w:rsidR="00DC1257" w14:paraId="0F36116A" w14:textId="77777777" w:rsidTr="00DC1257">
        <w:trPr>
          <w:trHeight w:val="225"/>
          <w:trPrChange w:id="1865" w:author="lenovo" w:date="2016-06-22T10:15:00Z">
            <w:trPr>
              <w:trHeight w:val="225"/>
            </w:trPr>
          </w:trPrChange>
        </w:trPr>
        <w:tc>
          <w:tcPr>
            <w:tcW w:w="1361" w:type="dxa"/>
            <w:shd w:val="clear" w:color="auto" w:fill="D9D9D9"/>
            <w:tcPrChange w:id="1866" w:author="lenovo" w:date="2016-06-22T10:15:00Z">
              <w:tcPr>
                <w:tcW w:w="1985" w:type="dxa"/>
                <w:shd w:val="clear" w:color="auto" w:fill="D9D9D9"/>
              </w:tcPr>
            </w:tcPrChange>
          </w:tcPr>
          <w:p w14:paraId="7BD9FBBE"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1867" w:author="lenovo" w:date="2016-06-22T10:15:00Z">
              <w:tcPr>
                <w:tcW w:w="7087" w:type="dxa"/>
              </w:tcPr>
            </w:tcPrChange>
          </w:tcPr>
          <w:p w14:paraId="749B91D2" w14:textId="77777777" w:rsidR="00DC1257" w:rsidRDefault="0023358B">
            <w:pPr>
              <w:widowControl/>
              <w:overflowPunct w:val="0"/>
              <w:autoSpaceDE w:val="0"/>
              <w:autoSpaceDN w:val="0"/>
              <w:adjustRightInd w:val="0"/>
              <w:spacing w:after="100" w:line="360" w:lineRule="atLeast"/>
              <w:textAlignment w:val="baseline"/>
              <w:rPr>
                <w:color w:val="FF0000"/>
              </w:rPr>
            </w:pPr>
            <w:ins w:id="1868" w:author="lenovo" w:date="2016-06-22T16:48:00Z">
              <w:r>
                <w:rPr>
                  <w:noProof/>
                </w:rPr>
                <w:drawing>
                  <wp:inline distT="0" distB="0" distL="114300" distR="114300" wp14:anchorId="3F12323E" wp14:editId="381E51A9">
                    <wp:extent cx="4397375" cy="650240"/>
                    <wp:effectExtent l="0" t="0" r="3175" b="1651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68" cstate="print"/>
                            <a:stretch>
                              <a:fillRect/>
                            </a:stretch>
                          </pic:blipFill>
                          <pic:spPr>
                            <a:xfrm>
                              <a:off x="0" y="0"/>
                              <a:ext cx="4397375" cy="650240"/>
                            </a:xfrm>
                            <a:prstGeom prst="rect">
                              <a:avLst/>
                            </a:prstGeom>
                            <a:noFill/>
                            <a:ln w="9525">
                              <a:noFill/>
                            </a:ln>
                          </pic:spPr>
                        </pic:pic>
                      </a:graphicData>
                    </a:graphic>
                  </wp:inline>
                </w:drawing>
              </w:r>
            </w:ins>
            <w:del w:id="1869" w:author="lenovo" w:date="2016-06-22T16:48:00Z">
              <w:r w:rsidR="007579A1">
                <w:rPr>
                  <w:rFonts w:hint="eastAsia"/>
                  <w:color w:val="FF0000"/>
                </w:rPr>
                <w:delText>参考信函模板</w:delText>
              </w:r>
            </w:del>
          </w:p>
        </w:tc>
      </w:tr>
      <w:tr w:rsidR="00DC1257" w14:paraId="38C2DA9C" w14:textId="77777777" w:rsidTr="00DC1257">
        <w:trPr>
          <w:trHeight w:val="225"/>
          <w:trPrChange w:id="1870" w:author="lenovo" w:date="2016-06-22T10:15:00Z">
            <w:trPr>
              <w:trHeight w:val="225"/>
            </w:trPr>
          </w:trPrChange>
        </w:trPr>
        <w:tc>
          <w:tcPr>
            <w:tcW w:w="1361" w:type="dxa"/>
            <w:shd w:val="clear" w:color="auto" w:fill="D9D9D9"/>
            <w:tcPrChange w:id="1871" w:author="lenovo" w:date="2016-06-22T10:15:00Z">
              <w:tcPr>
                <w:tcW w:w="1985" w:type="dxa"/>
                <w:shd w:val="clear" w:color="auto" w:fill="D9D9D9"/>
              </w:tcPr>
            </w:tcPrChange>
          </w:tcPr>
          <w:p w14:paraId="2846C72E"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1872" w:author="lenovo" w:date="2016-06-22T10:15:00Z">
              <w:tcPr>
                <w:tcW w:w="7087" w:type="dxa"/>
              </w:tcPr>
            </w:tcPrChange>
          </w:tcPr>
          <w:p w14:paraId="3E5407FA"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无</w:t>
            </w:r>
          </w:p>
        </w:tc>
      </w:tr>
      <w:tr w:rsidR="00DC1257" w14:paraId="1A27EF8F" w14:textId="77777777" w:rsidTr="00DC1257">
        <w:trPr>
          <w:trHeight w:val="225"/>
          <w:trPrChange w:id="1873" w:author="lenovo" w:date="2016-06-22T10:15:00Z">
            <w:trPr>
              <w:trHeight w:val="225"/>
            </w:trPr>
          </w:trPrChange>
        </w:trPr>
        <w:tc>
          <w:tcPr>
            <w:tcW w:w="1361" w:type="dxa"/>
            <w:shd w:val="clear" w:color="auto" w:fill="D9D9D9"/>
            <w:tcPrChange w:id="1874" w:author="lenovo" w:date="2016-06-22T10:15:00Z">
              <w:tcPr>
                <w:tcW w:w="1985" w:type="dxa"/>
                <w:shd w:val="clear" w:color="auto" w:fill="D9D9D9"/>
              </w:tcPr>
            </w:tcPrChange>
          </w:tcPr>
          <w:p w14:paraId="264975E1" w14:textId="77777777" w:rsidR="00DC1257" w:rsidRDefault="007579A1">
            <w:pPr>
              <w:spacing w:line="360" w:lineRule="atLeast"/>
              <w:rPr>
                <w:rFonts w:hAnsi="宋体"/>
                <w:color w:val="FF0000"/>
                <w:szCs w:val="21"/>
              </w:rPr>
            </w:pPr>
            <w:r>
              <w:rPr>
                <w:rFonts w:hAnsi="宋体" w:hint="eastAsia"/>
                <w:color w:val="FF0000"/>
                <w:szCs w:val="21"/>
              </w:rPr>
              <w:lastRenderedPageBreak/>
              <w:t>备注</w:t>
            </w:r>
          </w:p>
        </w:tc>
        <w:tc>
          <w:tcPr>
            <w:tcW w:w="7143" w:type="dxa"/>
            <w:tcPrChange w:id="1875" w:author="lenovo" w:date="2016-06-22T10:15:00Z">
              <w:tcPr>
                <w:tcW w:w="7087" w:type="dxa"/>
              </w:tcPr>
            </w:tcPrChange>
          </w:tcPr>
          <w:p w14:paraId="6B3BFF18" w14:textId="77777777" w:rsidR="00DC1257" w:rsidRDefault="007579A1">
            <w:pPr>
              <w:widowControl/>
              <w:numPr>
                <w:ilvl w:val="0"/>
                <w:numId w:val="38"/>
              </w:numPr>
              <w:overflowPunct w:val="0"/>
              <w:autoSpaceDE w:val="0"/>
              <w:autoSpaceDN w:val="0"/>
              <w:adjustRightInd w:val="0"/>
              <w:spacing w:after="100" w:line="360" w:lineRule="atLeast"/>
              <w:textAlignment w:val="baseline"/>
              <w:rPr>
                <w:ins w:id="1876" w:author="lenovo" w:date="2016-06-22T16:48:00Z"/>
                <w:color w:val="FF0000"/>
              </w:rPr>
            </w:pPr>
            <w:r>
              <w:rPr>
                <w:rFonts w:hint="eastAsia"/>
                <w:color w:val="FF0000"/>
              </w:rPr>
              <w:t>点击查询</w:t>
            </w:r>
            <w:r>
              <w:rPr>
                <w:rFonts w:hint="eastAsia"/>
                <w:color w:val="FF0000"/>
              </w:rPr>
              <w:t>[</w:t>
            </w:r>
            <w:r>
              <w:rPr>
                <w:rFonts w:hint="eastAsia"/>
                <w:color w:val="FF0000"/>
              </w:rPr>
              <w:t>按钮</w:t>
            </w:r>
            <w:r>
              <w:rPr>
                <w:rFonts w:hint="eastAsia"/>
                <w:color w:val="FF0000"/>
              </w:rPr>
              <w:t>]</w:t>
            </w:r>
            <w:r>
              <w:rPr>
                <w:rFonts w:hint="eastAsia"/>
                <w:color w:val="FF0000"/>
              </w:rPr>
              <w:t>，系统根据查询条件查询法</w:t>
            </w:r>
            <w:proofErr w:type="gramStart"/>
            <w:r>
              <w:rPr>
                <w:rFonts w:hint="eastAsia"/>
                <w:color w:val="FF0000"/>
              </w:rPr>
              <w:t>务</w:t>
            </w:r>
            <w:proofErr w:type="gramEnd"/>
            <w:r>
              <w:rPr>
                <w:rFonts w:hint="eastAsia"/>
                <w:color w:val="FF0000"/>
              </w:rPr>
              <w:t>模板信息，显示在结果列表中；</w:t>
            </w:r>
          </w:p>
          <w:p w14:paraId="77B62B0F" w14:textId="77777777" w:rsidR="00DC1257" w:rsidRDefault="007579A1">
            <w:pPr>
              <w:widowControl/>
              <w:numPr>
                <w:ilvl w:val="0"/>
                <w:numId w:val="38"/>
              </w:numPr>
              <w:overflowPunct w:val="0"/>
              <w:autoSpaceDE w:val="0"/>
              <w:autoSpaceDN w:val="0"/>
              <w:adjustRightInd w:val="0"/>
              <w:spacing w:after="100" w:line="360" w:lineRule="atLeast"/>
              <w:textAlignment w:val="baseline"/>
              <w:rPr>
                <w:color w:val="FF0000"/>
              </w:rPr>
            </w:pPr>
            <w:r>
              <w:rPr>
                <w:rFonts w:hint="eastAsia"/>
                <w:color w:val="FF0000"/>
              </w:rPr>
              <w:t>点击重置</w:t>
            </w:r>
            <w:r>
              <w:rPr>
                <w:rFonts w:hint="eastAsia"/>
                <w:color w:val="FF0000"/>
              </w:rPr>
              <w:t>[</w:t>
            </w:r>
            <w:r>
              <w:rPr>
                <w:rFonts w:hint="eastAsia"/>
                <w:color w:val="FF0000"/>
              </w:rPr>
              <w:t>按钮</w:t>
            </w:r>
            <w:r>
              <w:rPr>
                <w:rFonts w:hint="eastAsia"/>
                <w:color w:val="FF0000"/>
              </w:rPr>
              <w:t>]</w:t>
            </w:r>
            <w:r>
              <w:rPr>
                <w:rFonts w:hint="eastAsia"/>
                <w:color w:val="FF0000"/>
              </w:rPr>
              <w:t>，清空查询条件输入信息</w:t>
            </w:r>
          </w:p>
          <w:p w14:paraId="229EDBA8" w14:textId="77777777" w:rsidR="00DC1257" w:rsidRDefault="007579A1">
            <w:pPr>
              <w:widowControl/>
              <w:numPr>
                <w:ilvl w:val="0"/>
                <w:numId w:val="38"/>
              </w:numPr>
              <w:overflowPunct w:val="0"/>
              <w:autoSpaceDE w:val="0"/>
              <w:autoSpaceDN w:val="0"/>
              <w:adjustRightInd w:val="0"/>
              <w:spacing w:after="100" w:line="360" w:lineRule="atLeast"/>
              <w:textAlignment w:val="baseline"/>
              <w:rPr>
                <w:color w:val="FF0000"/>
              </w:rPr>
            </w:pPr>
            <w:r>
              <w:rPr>
                <w:rFonts w:hint="eastAsia"/>
                <w:color w:val="FF0000"/>
              </w:rPr>
              <w:t>点击编辑</w:t>
            </w:r>
            <w:r>
              <w:rPr>
                <w:rFonts w:hint="eastAsia"/>
                <w:color w:val="FF0000"/>
              </w:rPr>
              <w:t>[</w:t>
            </w:r>
            <w:r>
              <w:rPr>
                <w:rFonts w:hint="eastAsia"/>
                <w:color w:val="FF0000"/>
              </w:rPr>
              <w:t>链接</w:t>
            </w:r>
            <w:r>
              <w:rPr>
                <w:rFonts w:hint="eastAsia"/>
                <w:color w:val="FF0000"/>
              </w:rPr>
              <w:t>]</w:t>
            </w:r>
            <w:r>
              <w:rPr>
                <w:rFonts w:hint="eastAsia"/>
                <w:color w:val="FF0000"/>
              </w:rPr>
              <w:t>，页面跳转到法</w:t>
            </w:r>
            <w:proofErr w:type="gramStart"/>
            <w:r>
              <w:rPr>
                <w:rFonts w:hint="eastAsia"/>
                <w:color w:val="FF0000"/>
              </w:rPr>
              <w:t>务</w:t>
            </w:r>
            <w:proofErr w:type="gramEnd"/>
            <w:r>
              <w:rPr>
                <w:rFonts w:hint="eastAsia"/>
                <w:color w:val="FF0000"/>
              </w:rPr>
              <w:t>模板编辑页面，参见</w:t>
            </w:r>
            <w:r>
              <w:rPr>
                <w:rFonts w:hint="eastAsia"/>
                <w:color w:val="FF0000"/>
              </w:rPr>
              <w:t xml:space="preserve"> </w:t>
            </w:r>
            <w:r>
              <w:rPr>
                <w:rFonts w:hint="eastAsia"/>
                <w:color w:val="FF0000"/>
              </w:rPr>
              <w:t>“</w:t>
            </w:r>
            <w:ins w:id="1877" w:author="lenovo" w:date="2016-06-22T16:49:00Z">
              <w:r w:rsidR="00E21B5E">
                <w:rPr>
                  <w:rFonts w:hint="eastAsia"/>
                  <w:color w:val="FF0000"/>
                </w:rPr>
                <w:fldChar w:fldCharType="begin"/>
              </w:r>
              <w:r>
                <w:rPr>
                  <w:rFonts w:hint="eastAsia"/>
                  <w:color w:val="FF0000"/>
                </w:rPr>
                <w:instrText xml:space="preserve"> REF _Toc29415 \h </w:instrText>
              </w:r>
            </w:ins>
            <w:r w:rsidR="00E21B5E">
              <w:rPr>
                <w:rFonts w:hint="eastAsia"/>
                <w:color w:val="FF0000"/>
              </w:rPr>
            </w:r>
            <w:ins w:id="1878" w:author="lenovo" w:date="2016-06-22T16:49:00Z">
              <w:r w:rsidR="00E21B5E">
                <w:rPr>
                  <w:rFonts w:hint="eastAsia"/>
                  <w:color w:val="FF0000"/>
                </w:rPr>
                <w:fldChar w:fldCharType="separate"/>
              </w:r>
              <w:r>
                <w:rPr>
                  <w:rFonts w:hint="eastAsia"/>
                  <w:color w:val="FF0000"/>
                </w:rPr>
                <w:t>法务模板编辑</w:t>
              </w:r>
              <w:r w:rsidR="00E21B5E">
                <w:rPr>
                  <w:rFonts w:hint="eastAsia"/>
                  <w:color w:val="FF0000"/>
                </w:rPr>
                <w:fldChar w:fldCharType="end"/>
              </w:r>
            </w:ins>
            <w:del w:id="1879" w:author="lenovo" w:date="2016-06-22T16:49:00Z">
              <w:r>
                <w:rPr>
                  <w:rFonts w:hint="eastAsia"/>
                  <w:color w:val="FF0000"/>
                </w:rPr>
                <w:delText>章节</w:delText>
              </w:r>
              <w:r>
                <w:rPr>
                  <w:rFonts w:hint="eastAsia"/>
                  <w:color w:val="FF0000"/>
                </w:rPr>
                <w:delText xml:space="preserve"> 4.7.3 </w:delText>
              </w:r>
              <w:r>
                <w:rPr>
                  <w:rFonts w:hint="eastAsia"/>
                  <w:color w:val="FF0000"/>
                </w:rPr>
                <w:delText>法务模板编辑</w:delText>
              </w:r>
            </w:del>
            <w:r>
              <w:rPr>
                <w:rFonts w:hint="eastAsia"/>
                <w:color w:val="FF0000"/>
              </w:rPr>
              <w:t>”</w:t>
            </w:r>
          </w:p>
          <w:p w14:paraId="435D8397" w14:textId="77777777" w:rsidR="00DC1257" w:rsidRDefault="007579A1">
            <w:pPr>
              <w:widowControl/>
              <w:numPr>
                <w:ilvl w:val="0"/>
                <w:numId w:val="38"/>
              </w:numPr>
              <w:overflowPunct w:val="0"/>
              <w:autoSpaceDE w:val="0"/>
              <w:autoSpaceDN w:val="0"/>
              <w:adjustRightInd w:val="0"/>
              <w:spacing w:after="100" w:line="360" w:lineRule="atLeast"/>
              <w:textAlignment w:val="baseline"/>
              <w:rPr>
                <w:rFonts w:hAnsi="宋体"/>
                <w:color w:val="FF0000"/>
                <w:szCs w:val="21"/>
              </w:rPr>
            </w:pPr>
            <w:r>
              <w:rPr>
                <w:rFonts w:hint="eastAsia"/>
                <w:color w:val="FF0000"/>
              </w:rPr>
              <w:t>点击新增</w:t>
            </w:r>
            <w:r>
              <w:rPr>
                <w:rFonts w:hint="eastAsia"/>
                <w:color w:val="FF0000"/>
              </w:rPr>
              <w:t>[</w:t>
            </w:r>
            <w:r>
              <w:rPr>
                <w:rFonts w:hint="eastAsia"/>
                <w:color w:val="FF0000"/>
              </w:rPr>
              <w:t>按钮</w:t>
            </w:r>
            <w:r>
              <w:rPr>
                <w:rFonts w:hint="eastAsia"/>
                <w:color w:val="FF0000"/>
              </w:rPr>
              <w:t>]</w:t>
            </w:r>
            <w:r>
              <w:rPr>
                <w:rFonts w:hint="eastAsia"/>
                <w:color w:val="FF0000"/>
              </w:rPr>
              <w:t>，页面跳转到法</w:t>
            </w:r>
            <w:proofErr w:type="gramStart"/>
            <w:r>
              <w:rPr>
                <w:rFonts w:hint="eastAsia"/>
                <w:color w:val="FF0000"/>
              </w:rPr>
              <w:t>务</w:t>
            </w:r>
            <w:proofErr w:type="gramEnd"/>
            <w:r>
              <w:rPr>
                <w:rFonts w:hint="eastAsia"/>
                <w:color w:val="FF0000"/>
              </w:rPr>
              <w:t>模板新增页面，参见</w:t>
            </w:r>
            <w:r>
              <w:rPr>
                <w:rFonts w:hint="eastAsia"/>
                <w:color w:val="FF0000"/>
              </w:rPr>
              <w:t xml:space="preserve"> </w:t>
            </w:r>
            <w:r>
              <w:rPr>
                <w:rFonts w:hint="eastAsia"/>
                <w:color w:val="FF0000"/>
              </w:rPr>
              <w:t>“</w:t>
            </w:r>
            <w:ins w:id="1880" w:author="lenovo" w:date="2016-06-22T16:49:00Z">
              <w:r w:rsidR="00E21B5E">
                <w:rPr>
                  <w:rFonts w:hint="eastAsia"/>
                  <w:color w:val="FF0000"/>
                </w:rPr>
                <w:fldChar w:fldCharType="begin"/>
              </w:r>
              <w:r>
                <w:rPr>
                  <w:rFonts w:hint="eastAsia"/>
                  <w:color w:val="FF0000"/>
                </w:rPr>
                <w:instrText xml:space="preserve"> REF _Toc20545 \h </w:instrText>
              </w:r>
            </w:ins>
            <w:r w:rsidR="00E21B5E">
              <w:rPr>
                <w:rFonts w:hint="eastAsia"/>
                <w:color w:val="FF0000"/>
              </w:rPr>
            </w:r>
            <w:ins w:id="1881" w:author="lenovo" w:date="2016-06-22T16:49:00Z">
              <w:r w:rsidR="00E21B5E">
                <w:rPr>
                  <w:rFonts w:hint="eastAsia"/>
                  <w:color w:val="FF0000"/>
                </w:rPr>
                <w:fldChar w:fldCharType="separate"/>
              </w:r>
              <w:r>
                <w:rPr>
                  <w:rFonts w:hint="eastAsia"/>
                  <w:color w:val="FF0000"/>
                </w:rPr>
                <w:t>法务模板新增</w:t>
              </w:r>
              <w:r w:rsidR="00E21B5E">
                <w:rPr>
                  <w:rFonts w:hint="eastAsia"/>
                  <w:color w:val="FF0000"/>
                </w:rPr>
                <w:fldChar w:fldCharType="end"/>
              </w:r>
            </w:ins>
            <w:del w:id="1882" w:author="lenovo" w:date="2016-06-22T16:49:00Z">
              <w:r>
                <w:rPr>
                  <w:rFonts w:hint="eastAsia"/>
                  <w:color w:val="FF0000"/>
                </w:rPr>
                <w:delText>章节参</w:delText>
              </w:r>
              <w:r>
                <w:rPr>
                  <w:rFonts w:hint="eastAsia"/>
                  <w:color w:val="FF0000"/>
                </w:rPr>
                <w:delText xml:space="preserve"> 4.7.2 </w:delText>
              </w:r>
              <w:r>
                <w:rPr>
                  <w:rFonts w:hint="eastAsia"/>
                  <w:color w:val="FF0000"/>
                </w:rPr>
                <w:delText>法务模板新增</w:delText>
              </w:r>
            </w:del>
            <w:r>
              <w:rPr>
                <w:rFonts w:hint="eastAsia"/>
                <w:color w:val="FF0000"/>
              </w:rPr>
              <w:t>”</w:t>
            </w:r>
          </w:p>
          <w:p w14:paraId="758DFD3C" w14:textId="77777777" w:rsidR="00DC1257" w:rsidRDefault="007579A1">
            <w:pPr>
              <w:widowControl/>
              <w:numPr>
                <w:ilvl w:val="0"/>
                <w:numId w:val="38"/>
              </w:numPr>
              <w:overflowPunct w:val="0"/>
              <w:autoSpaceDE w:val="0"/>
              <w:autoSpaceDN w:val="0"/>
              <w:adjustRightInd w:val="0"/>
              <w:spacing w:after="100" w:line="360" w:lineRule="atLeast"/>
              <w:textAlignment w:val="baseline"/>
              <w:rPr>
                <w:rFonts w:hAnsi="宋体"/>
                <w:color w:val="FF0000"/>
                <w:szCs w:val="21"/>
              </w:rPr>
            </w:pPr>
            <w:r>
              <w:rPr>
                <w:rFonts w:hint="eastAsia"/>
                <w:color w:val="FF0000"/>
              </w:rPr>
              <w:t>点击删除</w:t>
            </w:r>
            <w:r>
              <w:rPr>
                <w:rFonts w:hint="eastAsia"/>
                <w:color w:val="FF0000"/>
              </w:rPr>
              <w:t>[</w:t>
            </w:r>
            <w:r>
              <w:rPr>
                <w:rFonts w:hint="eastAsia"/>
                <w:color w:val="FF0000"/>
              </w:rPr>
              <w:t>链接</w:t>
            </w:r>
            <w:r>
              <w:rPr>
                <w:rFonts w:hint="eastAsia"/>
                <w:color w:val="FF0000"/>
              </w:rPr>
              <w:t>]</w:t>
            </w:r>
            <w:r>
              <w:rPr>
                <w:rFonts w:hint="eastAsia"/>
                <w:color w:val="FF0000"/>
              </w:rPr>
              <w:t>，系统提示确认后删除该条记录。</w:t>
            </w:r>
          </w:p>
          <w:p w14:paraId="6338EEA4" w14:textId="77777777" w:rsidR="00DC1257" w:rsidRDefault="007579A1">
            <w:pPr>
              <w:widowControl/>
              <w:numPr>
                <w:ilvl w:val="0"/>
                <w:numId w:val="38"/>
              </w:numPr>
              <w:overflowPunct w:val="0"/>
              <w:autoSpaceDE w:val="0"/>
              <w:autoSpaceDN w:val="0"/>
              <w:adjustRightInd w:val="0"/>
              <w:spacing w:after="100" w:line="360" w:lineRule="atLeast"/>
              <w:textAlignment w:val="baseline"/>
              <w:rPr>
                <w:rFonts w:hAnsi="宋体"/>
                <w:color w:val="FF0000"/>
                <w:szCs w:val="21"/>
              </w:rPr>
            </w:pPr>
            <w:r>
              <w:rPr>
                <w:rFonts w:hint="eastAsia"/>
                <w:color w:val="FF0000"/>
              </w:rPr>
              <w:t>各字段长度控制详见数据库设计。</w:t>
            </w:r>
          </w:p>
        </w:tc>
      </w:tr>
    </w:tbl>
    <w:p w14:paraId="091DFC99" w14:textId="77777777" w:rsidR="00DC1257" w:rsidRDefault="00DC1257">
      <w:pPr>
        <w:rPr>
          <w:color w:val="FF0000"/>
        </w:rPr>
      </w:pPr>
    </w:p>
    <w:p w14:paraId="5E701D2C" w14:textId="77777777" w:rsidR="00DC1257" w:rsidRDefault="007579A1">
      <w:pPr>
        <w:pStyle w:val="3"/>
        <w:numPr>
          <w:ilvl w:val="2"/>
          <w:numId w:val="1"/>
        </w:numPr>
        <w:rPr>
          <w:rFonts w:ascii="黑体" w:eastAsia="黑体"/>
          <w:color w:val="FF0000"/>
          <w:sz w:val="24"/>
          <w:szCs w:val="24"/>
        </w:rPr>
      </w:pPr>
      <w:bookmarkStart w:id="1883" w:name="_Toc20545"/>
      <w:r>
        <w:rPr>
          <w:rFonts w:ascii="黑体" w:eastAsia="黑体" w:hint="eastAsia"/>
          <w:color w:val="FF0000"/>
          <w:sz w:val="24"/>
          <w:szCs w:val="24"/>
        </w:rPr>
        <w:t>法</w:t>
      </w:r>
      <w:proofErr w:type="gramStart"/>
      <w:r>
        <w:rPr>
          <w:rFonts w:ascii="黑体" w:eastAsia="黑体" w:hint="eastAsia"/>
          <w:color w:val="FF0000"/>
          <w:sz w:val="24"/>
          <w:szCs w:val="24"/>
        </w:rPr>
        <w:t>务</w:t>
      </w:r>
      <w:proofErr w:type="gramEnd"/>
      <w:r>
        <w:rPr>
          <w:rFonts w:ascii="黑体" w:eastAsia="黑体" w:hint="eastAsia"/>
          <w:color w:val="FF0000"/>
          <w:sz w:val="24"/>
          <w:szCs w:val="24"/>
        </w:rPr>
        <w:t>模板新增</w:t>
      </w:r>
      <w:bookmarkEnd w:id="1883"/>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884"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885">
          <w:tblGrid>
            <w:gridCol w:w="1985"/>
            <w:gridCol w:w="7087"/>
          </w:tblGrid>
        </w:tblGridChange>
      </w:tblGrid>
      <w:tr w:rsidR="00DC1257" w14:paraId="6DBC69E7" w14:textId="77777777" w:rsidTr="00DC1257">
        <w:trPr>
          <w:trHeight w:val="463"/>
          <w:trPrChange w:id="1886" w:author="lenovo" w:date="2016-06-22T10:15:00Z">
            <w:trPr>
              <w:trHeight w:val="463"/>
            </w:trPr>
          </w:trPrChange>
        </w:trPr>
        <w:tc>
          <w:tcPr>
            <w:tcW w:w="1361" w:type="dxa"/>
            <w:shd w:val="clear" w:color="auto" w:fill="D9D9D9"/>
            <w:tcPrChange w:id="1887" w:author="lenovo" w:date="2016-06-22T10:15:00Z">
              <w:tcPr>
                <w:tcW w:w="1985" w:type="dxa"/>
                <w:shd w:val="clear" w:color="auto" w:fill="D9D9D9"/>
              </w:tcPr>
            </w:tcPrChange>
          </w:tcPr>
          <w:p w14:paraId="0E1C058B"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1888" w:author="lenovo" w:date="2016-06-22T10:15:00Z">
              <w:tcPr>
                <w:tcW w:w="7087" w:type="dxa"/>
              </w:tcPr>
            </w:tcPrChange>
          </w:tcPr>
          <w:p w14:paraId="640D4FD4" w14:textId="77777777" w:rsidR="00DC1257" w:rsidRDefault="007579A1">
            <w:pPr>
              <w:spacing w:line="360" w:lineRule="atLeast"/>
              <w:rPr>
                <w:color w:val="FF0000"/>
              </w:rPr>
            </w:pPr>
            <w:r>
              <w:rPr>
                <w:rFonts w:hint="eastAsia"/>
                <w:color w:val="FF0000"/>
              </w:rPr>
              <w:t>新增法</w:t>
            </w:r>
            <w:proofErr w:type="gramStart"/>
            <w:r>
              <w:rPr>
                <w:rFonts w:hint="eastAsia"/>
                <w:color w:val="FF0000"/>
              </w:rPr>
              <w:t>务</w:t>
            </w:r>
            <w:proofErr w:type="gramEnd"/>
            <w:r>
              <w:rPr>
                <w:rFonts w:hint="eastAsia"/>
                <w:color w:val="FF0000"/>
              </w:rPr>
              <w:t>模板信息</w:t>
            </w:r>
          </w:p>
        </w:tc>
      </w:tr>
      <w:tr w:rsidR="00DC1257" w14:paraId="42641B9D" w14:textId="77777777" w:rsidTr="00DC1257">
        <w:trPr>
          <w:trHeight w:val="225"/>
          <w:trPrChange w:id="1889" w:author="lenovo" w:date="2016-06-22T10:15:00Z">
            <w:trPr>
              <w:trHeight w:val="225"/>
            </w:trPr>
          </w:trPrChange>
        </w:trPr>
        <w:tc>
          <w:tcPr>
            <w:tcW w:w="1361" w:type="dxa"/>
            <w:shd w:val="clear" w:color="auto" w:fill="D9D9D9"/>
            <w:tcPrChange w:id="1890" w:author="lenovo" w:date="2016-06-22T10:15:00Z">
              <w:tcPr>
                <w:tcW w:w="1985" w:type="dxa"/>
                <w:shd w:val="clear" w:color="auto" w:fill="D9D9D9"/>
              </w:tcPr>
            </w:tcPrChange>
          </w:tcPr>
          <w:p w14:paraId="7037C6B7"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1891" w:author="lenovo" w:date="2016-06-22T10:15:00Z">
              <w:tcPr>
                <w:tcW w:w="7087" w:type="dxa"/>
              </w:tcPr>
            </w:tcPrChange>
          </w:tcPr>
          <w:p w14:paraId="26CF47CD"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新增信息：</w:t>
            </w:r>
          </w:p>
          <w:p w14:paraId="79025DE8" w14:textId="77777777" w:rsidR="00DC1257" w:rsidRDefault="007579A1">
            <w:pPr>
              <w:widowControl/>
              <w:overflowPunct w:val="0"/>
              <w:autoSpaceDE w:val="0"/>
              <w:autoSpaceDN w:val="0"/>
              <w:adjustRightInd w:val="0"/>
              <w:spacing w:after="100" w:line="360" w:lineRule="atLeast"/>
              <w:ind w:leftChars="200" w:left="420"/>
              <w:textAlignment w:val="baseline"/>
              <w:rPr>
                <w:ins w:id="1892" w:author="lenovo" w:date="2016-06-22T16:50:00Z"/>
                <w:color w:val="FF0000"/>
              </w:rPr>
            </w:pPr>
            <w:r>
              <w:rPr>
                <w:rFonts w:hint="eastAsia"/>
                <w:color w:val="FF0000"/>
              </w:rPr>
              <w:t>模版代码</w:t>
            </w:r>
            <w:r>
              <w:rPr>
                <w:rFonts w:hint="eastAsia"/>
                <w:color w:val="FF0000"/>
              </w:rPr>
              <w:t>[</w:t>
            </w:r>
            <w:r>
              <w:rPr>
                <w:rFonts w:hint="eastAsia"/>
                <w:color w:val="FF0000"/>
              </w:rPr>
              <w:t>输入框</w:t>
            </w:r>
            <w:r>
              <w:rPr>
                <w:rFonts w:hint="eastAsia"/>
                <w:color w:val="FF0000"/>
              </w:rPr>
              <w:t>]</w:t>
            </w:r>
            <w:r>
              <w:rPr>
                <w:rFonts w:hint="eastAsia"/>
                <w:color w:val="FF0000"/>
              </w:rPr>
              <w:t>、模板名称</w:t>
            </w:r>
            <w:r>
              <w:rPr>
                <w:rFonts w:hint="eastAsia"/>
                <w:color w:val="FF0000"/>
              </w:rPr>
              <w:t>[</w:t>
            </w:r>
            <w:r>
              <w:rPr>
                <w:rFonts w:hint="eastAsia"/>
                <w:color w:val="FF0000"/>
              </w:rPr>
              <w:t>输入框</w:t>
            </w:r>
            <w:r>
              <w:rPr>
                <w:rFonts w:hint="eastAsia"/>
                <w:color w:val="FF0000"/>
              </w:rPr>
              <w:t>]</w:t>
            </w:r>
            <w:r>
              <w:rPr>
                <w:rFonts w:hint="eastAsia"/>
                <w:color w:val="FF0000"/>
              </w:rPr>
              <w:t>，模板类型</w:t>
            </w:r>
            <w:r>
              <w:rPr>
                <w:rFonts w:hint="eastAsia"/>
                <w:color w:val="FF0000"/>
              </w:rPr>
              <w:t>[</w:t>
            </w:r>
            <w:r>
              <w:rPr>
                <w:rFonts w:hint="eastAsia"/>
                <w:color w:val="FF0000"/>
              </w:rPr>
              <w:t>下拉框</w:t>
            </w:r>
            <w:r>
              <w:rPr>
                <w:rFonts w:hint="eastAsia"/>
                <w:color w:val="FF0000"/>
              </w:rPr>
              <w:t>]</w:t>
            </w:r>
            <w:del w:id="1893" w:author="lenovo" w:date="2016-06-22T16:49:00Z">
              <w:r>
                <w:rPr>
                  <w:rFonts w:hint="eastAsia"/>
                  <w:color w:val="FF0000"/>
                </w:rPr>
                <w:delText>(</w:delText>
              </w:r>
              <w:r>
                <w:rPr>
                  <w:rFonts w:hint="eastAsia"/>
                  <w:color w:val="FF0000"/>
                </w:rPr>
                <w:delText>系统、人工</w:delText>
              </w:r>
              <w:r>
                <w:rPr>
                  <w:rFonts w:hint="eastAsia"/>
                  <w:color w:val="FF0000"/>
                </w:rPr>
                <w:delText>)</w:delText>
              </w:r>
            </w:del>
            <w:r>
              <w:rPr>
                <w:rFonts w:hint="eastAsia"/>
                <w:color w:val="FF0000"/>
              </w:rPr>
              <w:t>，模板描述</w:t>
            </w:r>
            <w:r>
              <w:rPr>
                <w:rFonts w:hint="eastAsia"/>
                <w:color w:val="FF0000"/>
              </w:rPr>
              <w:t>[</w:t>
            </w:r>
            <w:r>
              <w:rPr>
                <w:rFonts w:hint="eastAsia"/>
                <w:color w:val="FF0000"/>
              </w:rPr>
              <w:t>文本框</w:t>
            </w:r>
            <w:r>
              <w:rPr>
                <w:rFonts w:hint="eastAsia"/>
                <w:color w:val="FF0000"/>
              </w:rPr>
              <w:t>]</w:t>
            </w:r>
            <w:r>
              <w:rPr>
                <w:rFonts w:hint="eastAsia"/>
                <w:color w:val="FF0000"/>
              </w:rPr>
              <w:t>，模板内容</w:t>
            </w:r>
            <w:r>
              <w:rPr>
                <w:rFonts w:hint="eastAsia"/>
                <w:color w:val="FF0000"/>
              </w:rPr>
              <w:t>[</w:t>
            </w:r>
            <w:r>
              <w:rPr>
                <w:rFonts w:hint="eastAsia"/>
                <w:color w:val="FF0000"/>
              </w:rPr>
              <w:t>文本框</w:t>
            </w:r>
            <w:r>
              <w:rPr>
                <w:rFonts w:hint="eastAsia"/>
                <w:color w:val="FF0000"/>
              </w:rPr>
              <w:t>]</w:t>
            </w:r>
            <w:r>
              <w:rPr>
                <w:rFonts w:hint="eastAsia"/>
                <w:color w:val="FF0000"/>
              </w:rPr>
              <w:t>、审批标志</w:t>
            </w:r>
            <w:r>
              <w:rPr>
                <w:rFonts w:hint="eastAsia"/>
                <w:color w:val="FF0000"/>
              </w:rPr>
              <w:t>[</w:t>
            </w:r>
            <w:r>
              <w:rPr>
                <w:rFonts w:hint="eastAsia"/>
                <w:color w:val="FF0000"/>
              </w:rPr>
              <w:t>下拉框</w:t>
            </w:r>
            <w:r>
              <w:rPr>
                <w:rFonts w:hint="eastAsia"/>
                <w:color w:val="FF0000"/>
              </w:rPr>
              <w:t>]</w:t>
            </w:r>
          </w:p>
          <w:p w14:paraId="6AD996B3" w14:textId="77777777" w:rsidR="00DC1257" w:rsidRDefault="00DC1257">
            <w:pPr>
              <w:widowControl/>
              <w:overflowPunct w:val="0"/>
              <w:autoSpaceDE w:val="0"/>
              <w:autoSpaceDN w:val="0"/>
              <w:adjustRightInd w:val="0"/>
              <w:spacing w:after="100" w:line="360" w:lineRule="atLeast"/>
              <w:ind w:leftChars="200" w:left="420"/>
              <w:textAlignment w:val="baseline"/>
              <w:rPr>
                <w:del w:id="1894" w:author="lenovo" w:date="2016-06-22T16:50:00Z"/>
                <w:color w:val="FF0000"/>
              </w:rPr>
            </w:pPr>
          </w:p>
          <w:p w14:paraId="38772FF6" w14:textId="77777777" w:rsidR="00DC1257" w:rsidRDefault="007579A1">
            <w:pPr>
              <w:widowControl/>
              <w:overflowPunct w:val="0"/>
              <w:autoSpaceDE w:val="0"/>
              <w:autoSpaceDN w:val="0"/>
              <w:adjustRightInd w:val="0"/>
              <w:spacing w:after="100" w:line="360" w:lineRule="atLeast"/>
              <w:ind w:leftChars="200" w:left="420"/>
              <w:textAlignment w:val="baseline"/>
              <w:rPr>
                <w:del w:id="1895" w:author="lenovo" w:date="2016-06-22T16:50:00Z"/>
                <w:color w:val="FF0000"/>
              </w:rPr>
            </w:pPr>
            <w:ins w:id="1896" w:author="lenovo" w:date="2016-06-22T16:54:00Z">
              <w:r>
                <w:rPr>
                  <w:rFonts w:hint="eastAsia"/>
                  <w:color w:val="FF0000"/>
                </w:rPr>
                <w:t>确定</w:t>
              </w:r>
            </w:ins>
            <w:del w:id="1897" w:author="lenovo" w:date="2016-06-22T16:54:00Z">
              <w:r>
                <w:rPr>
                  <w:rFonts w:hint="eastAsia"/>
                  <w:color w:val="FF0000"/>
                </w:rPr>
                <w:delText>保存</w:delText>
              </w:r>
            </w:del>
            <w:r>
              <w:rPr>
                <w:rFonts w:hint="eastAsia"/>
                <w:color w:val="FF0000"/>
              </w:rPr>
              <w:t>[</w:t>
            </w:r>
            <w:r>
              <w:rPr>
                <w:rFonts w:hint="eastAsia"/>
                <w:color w:val="FF0000"/>
              </w:rPr>
              <w:t>按钮</w:t>
            </w:r>
            <w:r>
              <w:rPr>
                <w:rFonts w:hint="eastAsia"/>
                <w:color w:val="FF0000"/>
              </w:rPr>
              <w:t>]</w:t>
            </w:r>
            <w:ins w:id="1898" w:author="lenovo" w:date="2016-06-22T16:50:00Z">
              <w:r>
                <w:rPr>
                  <w:rFonts w:hint="eastAsia"/>
                  <w:color w:val="FF0000"/>
                </w:rPr>
                <w:t>，</w:t>
              </w:r>
            </w:ins>
          </w:p>
          <w:p w14:paraId="4F77CF9A" w14:textId="77777777" w:rsidR="00DC1257" w:rsidRDefault="007579A1">
            <w:pPr>
              <w:widowControl/>
              <w:overflowPunct w:val="0"/>
              <w:autoSpaceDE w:val="0"/>
              <w:autoSpaceDN w:val="0"/>
              <w:adjustRightInd w:val="0"/>
              <w:spacing w:after="100" w:line="360" w:lineRule="atLeast"/>
              <w:ind w:leftChars="200" w:left="420"/>
              <w:textAlignment w:val="baseline"/>
              <w:rPr>
                <w:rFonts w:hAnsi="宋体"/>
                <w:color w:val="FF0000"/>
                <w:szCs w:val="21"/>
              </w:rPr>
            </w:pPr>
            <w:r>
              <w:rPr>
                <w:rFonts w:hint="eastAsia"/>
                <w:color w:val="FF0000"/>
              </w:rPr>
              <w:t>取消</w:t>
            </w:r>
            <w:r>
              <w:rPr>
                <w:rFonts w:hint="eastAsia"/>
                <w:color w:val="FF0000"/>
              </w:rPr>
              <w:t>[</w:t>
            </w:r>
            <w:r>
              <w:rPr>
                <w:rFonts w:hint="eastAsia"/>
                <w:color w:val="FF0000"/>
              </w:rPr>
              <w:t>按钮</w:t>
            </w:r>
            <w:r>
              <w:rPr>
                <w:rFonts w:hint="eastAsia"/>
                <w:color w:val="FF0000"/>
              </w:rPr>
              <w:t>]</w:t>
            </w:r>
          </w:p>
        </w:tc>
      </w:tr>
      <w:tr w:rsidR="00DC1257" w14:paraId="69D84988" w14:textId="77777777" w:rsidTr="00DC1257">
        <w:trPr>
          <w:trHeight w:val="225"/>
          <w:trPrChange w:id="1899" w:author="lenovo" w:date="2016-06-22T10:15:00Z">
            <w:trPr>
              <w:trHeight w:val="225"/>
            </w:trPr>
          </w:trPrChange>
        </w:trPr>
        <w:tc>
          <w:tcPr>
            <w:tcW w:w="1361" w:type="dxa"/>
            <w:shd w:val="clear" w:color="auto" w:fill="D9D9D9"/>
            <w:tcPrChange w:id="1900" w:author="lenovo" w:date="2016-06-22T10:15:00Z">
              <w:tcPr>
                <w:tcW w:w="1985" w:type="dxa"/>
                <w:shd w:val="clear" w:color="auto" w:fill="D9D9D9"/>
              </w:tcPr>
            </w:tcPrChange>
          </w:tcPr>
          <w:p w14:paraId="1584399E" w14:textId="77777777" w:rsidR="00DC1257" w:rsidRDefault="007579A1">
            <w:pPr>
              <w:spacing w:line="360" w:lineRule="atLeast"/>
              <w:rPr>
                <w:color w:val="FF0000"/>
                <w:szCs w:val="21"/>
              </w:rPr>
            </w:pPr>
            <w:r>
              <w:rPr>
                <w:rFonts w:hint="eastAsia"/>
                <w:color w:val="FF0000"/>
                <w:szCs w:val="21"/>
              </w:rPr>
              <w:t>页面输出</w:t>
            </w:r>
          </w:p>
        </w:tc>
        <w:tc>
          <w:tcPr>
            <w:tcW w:w="7143" w:type="dxa"/>
            <w:tcPrChange w:id="1901" w:author="lenovo" w:date="2016-06-22T10:15:00Z">
              <w:tcPr>
                <w:tcW w:w="7087" w:type="dxa"/>
              </w:tcPr>
            </w:tcPrChange>
          </w:tcPr>
          <w:p w14:paraId="0CA3253D" w14:textId="77777777" w:rsidR="00DC1257" w:rsidRDefault="00DC1257">
            <w:pPr>
              <w:spacing w:line="360" w:lineRule="atLeast"/>
              <w:rPr>
                <w:color w:val="FF0000"/>
              </w:rPr>
            </w:pPr>
          </w:p>
        </w:tc>
      </w:tr>
      <w:tr w:rsidR="00DC1257" w14:paraId="0A12C138" w14:textId="77777777" w:rsidTr="00DC1257">
        <w:trPr>
          <w:trHeight w:val="225"/>
          <w:trPrChange w:id="1902" w:author="lenovo" w:date="2016-06-22T10:15:00Z">
            <w:trPr>
              <w:trHeight w:val="225"/>
            </w:trPr>
          </w:trPrChange>
        </w:trPr>
        <w:tc>
          <w:tcPr>
            <w:tcW w:w="1361" w:type="dxa"/>
            <w:shd w:val="clear" w:color="auto" w:fill="D9D9D9"/>
            <w:tcPrChange w:id="1903" w:author="lenovo" w:date="2016-06-22T10:15:00Z">
              <w:tcPr>
                <w:tcW w:w="1985" w:type="dxa"/>
                <w:shd w:val="clear" w:color="auto" w:fill="D9D9D9"/>
              </w:tcPr>
            </w:tcPrChange>
          </w:tcPr>
          <w:p w14:paraId="2989E556"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1904" w:author="lenovo" w:date="2016-06-22T10:15:00Z">
              <w:tcPr>
                <w:tcW w:w="7087" w:type="dxa"/>
              </w:tcPr>
            </w:tcPrChange>
          </w:tcPr>
          <w:p w14:paraId="2A2FE28B" w14:textId="77777777" w:rsidR="00DC1257" w:rsidRDefault="0023358B">
            <w:pPr>
              <w:widowControl/>
              <w:overflowPunct w:val="0"/>
              <w:autoSpaceDE w:val="0"/>
              <w:autoSpaceDN w:val="0"/>
              <w:adjustRightInd w:val="0"/>
              <w:spacing w:after="100" w:line="360" w:lineRule="atLeast"/>
              <w:textAlignment w:val="baseline"/>
              <w:rPr>
                <w:color w:val="FF0000"/>
              </w:rPr>
            </w:pPr>
            <w:ins w:id="1905" w:author="lenovo" w:date="2016-06-22T16:51:00Z">
              <w:r>
                <w:rPr>
                  <w:noProof/>
                </w:rPr>
                <w:drawing>
                  <wp:inline distT="0" distB="0" distL="114300" distR="114300" wp14:anchorId="7E2F91C3" wp14:editId="01F7F016">
                    <wp:extent cx="4387215" cy="1917700"/>
                    <wp:effectExtent l="0" t="0" r="13335" b="635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69" cstate="print"/>
                            <a:stretch>
                              <a:fillRect/>
                            </a:stretch>
                          </pic:blipFill>
                          <pic:spPr>
                            <a:xfrm>
                              <a:off x="0" y="0"/>
                              <a:ext cx="4387215" cy="1917700"/>
                            </a:xfrm>
                            <a:prstGeom prst="rect">
                              <a:avLst/>
                            </a:prstGeom>
                            <a:noFill/>
                            <a:ln w="9525">
                              <a:noFill/>
                            </a:ln>
                          </pic:spPr>
                        </pic:pic>
                      </a:graphicData>
                    </a:graphic>
                  </wp:inline>
                </w:drawing>
              </w:r>
            </w:ins>
            <w:del w:id="1906" w:author="lenovo" w:date="2016-06-22T16:51:00Z">
              <w:r w:rsidR="007579A1">
                <w:rPr>
                  <w:rFonts w:hint="eastAsia"/>
                  <w:color w:val="FF0000"/>
                </w:rPr>
                <w:delText>参考信函模板</w:delText>
              </w:r>
            </w:del>
          </w:p>
        </w:tc>
      </w:tr>
      <w:tr w:rsidR="00DC1257" w14:paraId="5A6929F8" w14:textId="77777777" w:rsidTr="00DC1257">
        <w:trPr>
          <w:trHeight w:val="225"/>
          <w:trPrChange w:id="1907" w:author="lenovo" w:date="2016-06-22T10:15:00Z">
            <w:trPr>
              <w:trHeight w:val="225"/>
            </w:trPr>
          </w:trPrChange>
        </w:trPr>
        <w:tc>
          <w:tcPr>
            <w:tcW w:w="1361" w:type="dxa"/>
            <w:shd w:val="clear" w:color="auto" w:fill="D9D9D9"/>
            <w:tcPrChange w:id="1908" w:author="lenovo" w:date="2016-06-22T10:15:00Z">
              <w:tcPr>
                <w:tcW w:w="1985" w:type="dxa"/>
                <w:shd w:val="clear" w:color="auto" w:fill="D9D9D9"/>
              </w:tcPr>
            </w:tcPrChange>
          </w:tcPr>
          <w:p w14:paraId="0C8B4934"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1909" w:author="lenovo" w:date="2016-06-22T10:15:00Z">
              <w:tcPr>
                <w:tcW w:w="7087" w:type="dxa"/>
              </w:tcPr>
            </w:tcPrChange>
          </w:tcPr>
          <w:p w14:paraId="56840AC9"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1</w:t>
            </w:r>
            <w:r>
              <w:rPr>
                <w:rFonts w:hAnsi="宋体" w:hint="eastAsia"/>
                <w:color w:val="FF0000"/>
                <w:szCs w:val="21"/>
              </w:rPr>
              <w:t>、</w:t>
            </w:r>
            <w:r>
              <w:rPr>
                <w:rFonts w:hAnsi="宋体" w:hint="eastAsia"/>
                <w:color w:val="FF0000"/>
                <w:szCs w:val="21"/>
              </w:rPr>
              <w:t xml:space="preserve"> </w:t>
            </w:r>
            <w:r>
              <w:rPr>
                <w:rFonts w:hAnsi="宋体" w:hint="eastAsia"/>
                <w:color w:val="FF0000"/>
                <w:szCs w:val="21"/>
              </w:rPr>
              <w:t>模板名称</w:t>
            </w:r>
            <w:proofErr w:type="gramStart"/>
            <w:r>
              <w:rPr>
                <w:rFonts w:hAnsi="宋体" w:hint="eastAsia"/>
                <w:color w:val="FF0000"/>
                <w:szCs w:val="21"/>
              </w:rPr>
              <w:t>必填且唯一</w:t>
            </w:r>
            <w:proofErr w:type="gramEnd"/>
          </w:p>
          <w:p w14:paraId="229E9205"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2</w:t>
            </w:r>
            <w:r>
              <w:rPr>
                <w:rFonts w:hAnsi="宋体" w:hint="eastAsia"/>
                <w:color w:val="FF0000"/>
                <w:szCs w:val="21"/>
              </w:rPr>
              <w:t>、模板代码</w:t>
            </w:r>
            <w:proofErr w:type="gramStart"/>
            <w:r>
              <w:rPr>
                <w:rFonts w:hAnsi="宋体" w:hint="eastAsia"/>
                <w:color w:val="FF0000"/>
                <w:szCs w:val="21"/>
              </w:rPr>
              <w:t>必填且唯一</w:t>
            </w:r>
            <w:proofErr w:type="gramEnd"/>
          </w:p>
          <w:p w14:paraId="38548ADB"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3</w:t>
            </w:r>
            <w:r>
              <w:rPr>
                <w:rFonts w:hAnsi="宋体" w:hint="eastAsia"/>
                <w:color w:val="FF0000"/>
                <w:szCs w:val="21"/>
              </w:rPr>
              <w:t>、模板描述、审批标志必填。</w:t>
            </w:r>
          </w:p>
          <w:p w14:paraId="1E5FC083"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4</w:t>
            </w:r>
            <w:r>
              <w:rPr>
                <w:rFonts w:hAnsi="宋体" w:hint="eastAsia"/>
                <w:color w:val="FF0000"/>
                <w:szCs w:val="21"/>
              </w:rPr>
              <w:t>、审批标志控制法</w:t>
            </w:r>
            <w:proofErr w:type="gramStart"/>
            <w:r>
              <w:rPr>
                <w:rFonts w:hAnsi="宋体" w:hint="eastAsia"/>
                <w:color w:val="FF0000"/>
                <w:szCs w:val="21"/>
              </w:rPr>
              <w:t>务</w:t>
            </w:r>
            <w:proofErr w:type="gramEnd"/>
            <w:r>
              <w:rPr>
                <w:rFonts w:hAnsi="宋体" w:hint="eastAsia"/>
                <w:color w:val="FF0000"/>
                <w:szCs w:val="21"/>
              </w:rPr>
              <w:t>申请是否需要主管审核后才能作业</w:t>
            </w:r>
          </w:p>
        </w:tc>
      </w:tr>
      <w:tr w:rsidR="00DC1257" w14:paraId="33831087" w14:textId="77777777" w:rsidTr="00DC1257">
        <w:trPr>
          <w:trHeight w:val="225"/>
          <w:trPrChange w:id="1910" w:author="lenovo" w:date="2016-06-22T10:15:00Z">
            <w:trPr>
              <w:trHeight w:val="225"/>
            </w:trPr>
          </w:trPrChange>
        </w:trPr>
        <w:tc>
          <w:tcPr>
            <w:tcW w:w="1361" w:type="dxa"/>
            <w:shd w:val="clear" w:color="auto" w:fill="D9D9D9"/>
            <w:tcPrChange w:id="1911" w:author="lenovo" w:date="2016-06-22T10:15:00Z">
              <w:tcPr>
                <w:tcW w:w="1985" w:type="dxa"/>
                <w:shd w:val="clear" w:color="auto" w:fill="D9D9D9"/>
              </w:tcPr>
            </w:tcPrChange>
          </w:tcPr>
          <w:p w14:paraId="0F7BFAC5" w14:textId="77777777" w:rsidR="00DC1257" w:rsidRDefault="007579A1">
            <w:pPr>
              <w:spacing w:line="360" w:lineRule="atLeast"/>
              <w:rPr>
                <w:rFonts w:hAnsi="宋体"/>
                <w:color w:val="FF0000"/>
                <w:szCs w:val="21"/>
              </w:rPr>
            </w:pPr>
            <w:r>
              <w:rPr>
                <w:rFonts w:hAnsi="宋体" w:hint="eastAsia"/>
                <w:color w:val="FF0000"/>
                <w:szCs w:val="21"/>
              </w:rPr>
              <w:t>备注</w:t>
            </w:r>
          </w:p>
        </w:tc>
        <w:tc>
          <w:tcPr>
            <w:tcW w:w="7143" w:type="dxa"/>
            <w:tcPrChange w:id="1912" w:author="lenovo" w:date="2016-06-22T10:15:00Z">
              <w:tcPr>
                <w:tcW w:w="7087" w:type="dxa"/>
              </w:tcPr>
            </w:tcPrChange>
          </w:tcPr>
          <w:p w14:paraId="22500BB8" w14:textId="77777777" w:rsidR="00DC1257" w:rsidRDefault="007579A1">
            <w:pPr>
              <w:widowControl/>
              <w:numPr>
                <w:ilvl w:val="0"/>
                <w:numId w:val="39"/>
              </w:numPr>
              <w:overflowPunct w:val="0"/>
              <w:autoSpaceDE w:val="0"/>
              <w:autoSpaceDN w:val="0"/>
              <w:adjustRightInd w:val="0"/>
              <w:spacing w:after="100" w:line="360" w:lineRule="atLeast"/>
              <w:textAlignment w:val="baseline"/>
              <w:rPr>
                <w:color w:val="FF0000"/>
              </w:rPr>
            </w:pPr>
            <w:r>
              <w:rPr>
                <w:rFonts w:hint="eastAsia"/>
                <w:color w:val="FF0000"/>
              </w:rPr>
              <w:t>点击</w:t>
            </w:r>
            <w:ins w:id="1913" w:author="lenovo" w:date="2016-06-22T16:54:00Z">
              <w:r>
                <w:rPr>
                  <w:rFonts w:hint="eastAsia"/>
                  <w:color w:val="FF0000"/>
                </w:rPr>
                <w:t>确定</w:t>
              </w:r>
            </w:ins>
            <w:del w:id="1914" w:author="lenovo" w:date="2016-06-22T16:54:00Z">
              <w:r>
                <w:rPr>
                  <w:rFonts w:hint="eastAsia"/>
                  <w:color w:val="FF0000"/>
                </w:rPr>
                <w:delText>保存</w:delText>
              </w:r>
            </w:del>
            <w:r>
              <w:rPr>
                <w:rFonts w:hint="eastAsia"/>
                <w:color w:val="FF0000"/>
              </w:rPr>
              <w:t>[</w:t>
            </w:r>
            <w:r>
              <w:rPr>
                <w:rFonts w:hint="eastAsia"/>
                <w:color w:val="FF0000"/>
              </w:rPr>
              <w:t>按钮</w:t>
            </w:r>
            <w:r>
              <w:rPr>
                <w:rFonts w:hint="eastAsia"/>
                <w:color w:val="FF0000"/>
              </w:rPr>
              <w:t>]</w:t>
            </w:r>
            <w:r>
              <w:rPr>
                <w:rFonts w:hint="eastAsia"/>
                <w:color w:val="FF0000"/>
              </w:rPr>
              <w:t>，系统保存法</w:t>
            </w:r>
            <w:proofErr w:type="gramStart"/>
            <w:r>
              <w:rPr>
                <w:rFonts w:hint="eastAsia"/>
                <w:color w:val="FF0000"/>
              </w:rPr>
              <w:t>务</w:t>
            </w:r>
            <w:proofErr w:type="gramEnd"/>
            <w:r>
              <w:rPr>
                <w:rFonts w:hint="eastAsia"/>
                <w:color w:val="FF0000"/>
              </w:rPr>
              <w:t>模板信息，页面跳转到法务模板查询页面，参见</w:t>
            </w:r>
            <w:r>
              <w:rPr>
                <w:rFonts w:hint="eastAsia"/>
                <w:color w:val="FF0000"/>
              </w:rPr>
              <w:t xml:space="preserve"> </w:t>
            </w:r>
            <w:r>
              <w:rPr>
                <w:rFonts w:hint="eastAsia"/>
                <w:color w:val="FF0000"/>
              </w:rPr>
              <w:t>“</w:t>
            </w:r>
            <w:ins w:id="1915" w:author="lenovo" w:date="2016-06-22T16:54:00Z">
              <w:r w:rsidR="00E21B5E">
                <w:rPr>
                  <w:rFonts w:hint="eastAsia"/>
                  <w:color w:val="FF0000"/>
                </w:rPr>
                <w:fldChar w:fldCharType="begin"/>
              </w:r>
              <w:r>
                <w:rPr>
                  <w:rFonts w:hint="eastAsia"/>
                  <w:color w:val="FF0000"/>
                </w:rPr>
                <w:instrText xml:space="preserve"> REF _Toc10344 \h </w:instrText>
              </w:r>
            </w:ins>
            <w:r w:rsidR="00E21B5E">
              <w:rPr>
                <w:rFonts w:hint="eastAsia"/>
                <w:color w:val="FF0000"/>
              </w:rPr>
            </w:r>
            <w:ins w:id="1916" w:author="lenovo" w:date="2016-06-22T16:54:00Z">
              <w:r w:rsidR="00E21B5E">
                <w:rPr>
                  <w:rFonts w:hint="eastAsia"/>
                  <w:color w:val="FF0000"/>
                </w:rPr>
                <w:fldChar w:fldCharType="separate"/>
              </w:r>
              <w:r>
                <w:rPr>
                  <w:rFonts w:hint="eastAsia"/>
                  <w:color w:val="FF0000"/>
                </w:rPr>
                <w:t>法务模板查询</w:t>
              </w:r>
              <w:r w:rsidR="00E21B5E">
                <w:rPr>
                  <w:rFonts w:hint="eastAsia"/>
                  <w:color w:val="FF0000"/>
                </w:rPr>
                <w:fldChar w:fldCharType="end"/>
              </w:r>
            </w:ins>
            <w:del w:id="1917" w:author="lenovo" w:date="2016-06-22T16:54:00Z">
              <w:r>
                <w:rPr>
                  <w:rFonts w:hint="eastAsia"/>
                  <w:color w:val="FF0000"/>
                </w:rPr>
                <w:delText>章节</w:delText>
              </w:r>
              <w:r>
                <w:rPr>
                  <w:rFonts w:hint="eastAsia"/>
                  <w:color w:val="FF0000"/>
                </w:rPr>
                <w:delText xml:space="preserve"> 4.7.1 </w:delText>
              </w:r>
              <w:r>
                <w:rPr>
                  <w:rFonts w:hint="eastAsia"/>
                  <w:color w:val="FF0000"/>
                </w:rPr>
                <w:delText>法务模板查询</w:delText>
              </w:r>
            </w:del>
            <w:r>
              <w:rPr>
                <w:rFonts w:hint="eastAsia"/>
                <w:color w:val="FF0000"/>
              </w:rPr>
              <w:t>”</w:t>
            </w:r>
          </w:p>
          <w:p w14:paraId="73DE5580" w14:textId="77777777" w:rsidR="00DC1257" w:rsidRDefault="007579A1">
            <w:pPr>
              <w:widowControl/>
              <w:numPr>
                <w:ilvl w:val="0"/>
                <w:numId w:val="39"/>
              </w:numPr>
              <w:overflowPunct w:val="0"/>
              <w:autoSpaceDE w:val="0"/>
              <w:autoSpaceDN w:val="0"/>
              <w:adjustRightInd w:val="0"/>
              <w:spacing w:after="100" w:line="360" w:lineRule="atLeast"/>
              <w:textAlignment w:val="baseline"/>
              <w:rPr>
                <w:color w:val="FF0000"/>
              </w:rPr>
            </w:pPr>
            <w:r>
              <w:rPr>
                <w:rFonts w:hint="eastAsia"/>
                <w:color w:val="FF0000"/>
              </w:rPr>
              <w:t>点击取消</w:t>
            </w:r>
            <w:r>
              <w:rPr>
                <w:rFonts w:hint="eastAsia"/>
                <w:color w:val="FF0000"/>
              </w:rPr>
              <w:t>[</w:t>
            </w:r>
            <w:r>
              <w:rPr>
                <w:rFonts w:hint="eastAsia"/>
                <w:color w:val="FF0000"/>
              </w:rPr>
              <w:t>按钮</w:t>
            </w:r>
            <w:r>
              <w:rPr>
                <w:rFonts w:hint="eastAsia"/>
                <w:color w:val="FF0000"/>
              </w:rPr>
              <w:t>]</w:t>
            </w:r>
            <w:r>
              <w:rPr>
                <w:rFonts w:hint="eastAsia"/>
                <w:color w:val="FF0000"/>
              </w:rPr>
              <w:t>，页面跳转到法</w:t>
            </w:r>
            <w:proofErr w:type="gramStart"/>
            <w:r>
              <w:rPr>
                <w:rFonts w:hint="eastAsia"/>
                <w:color w:val="FF0000"/>
              </w:rPr>
              <w:t>务</w:t>
            </w:r>
            <w:proofErr w:type="gramEnd"/>
            <w:r>
              <w:rPr>
                <w:rFonts w:hint="eastAsia"/>
                <w:color w:val="FF0000"/>
              </w:rPr>
              <w:t>模板查询页面，参见</w:t>
            </w:r>
            <w:r>
              <w:rPr>
                <w:rFonts w:hint="eastAsia"/>
                <w:color w:val="FF0000"/>
              </w:rPr>
              <w:t xml:space="preserve"> </w:t>
            </w:r>
            <w:r>
              <w:rPr>
                <w:rFonts w:hint="eastAsia"/>
                <w:color w:val="FF0000"/>
              </w:rPr>
              <w:t>“</w:t>
            </w:r>
            <w:ins w:id="1918" w:author="lenovo" w:date="2016-06-22T16:55:00Z">
              <w:r w:rsidR="00E21B5E">
                <w:rPr>
                  <w:rFonts w:hint="eastAsia"/>
                  <w:color w:val="FF0000"/>
                </w:rPr>
                <w:fldChar w:fldCharType="begin"/>
              </w:r>
              <w:r>
                <w:rPr>
                  <w:rFonts w:hint="eastAsia"/>
                  <w:color w:val="FF0000"/>
                </w:rPr>
                <w:instrText xml:space="preserve"> REF _Toc10344 \h </w:instrText>
              </w:r>
            </w:ins>
            <w:r w:rsidR="00E21B5E">
              <w:rPr>
                <w:rFonts w:hint="eastAsia"/>
                <w:color w:val="FF0000"/>
              </w:rPr>
            </w:r>
            <w:ins w:id="1919" w:author="lenovo" w:date="2016-06-22T16:55:00Z">
              <w:r w:rsidR="00E21B5E">
                <w:rPr>
                  <w:rFonts w:hint="eastAsia"/>
                  <w:color w:val="FF0000"/>
                </w:rPr>
                <w:fldChar w:fldCharType="separate"/>
              </w:r>
              <w:r>
                <w:rPr>
                  <w:rFonts w:hint="eastAsia"/>
                  <w:color w:val="FF0000"/>
                </w:rPr>
                <w:t>法务模板查询</w:t>
              </w:r>
              <w:r w:rsidR="00E21B5E">
                <w:rPr>
                  <w:rFonts w:hint="eastAsia"/>
                  <w:color w:val="FF0000"/>
                </w:rPr>
                <w:fldChar w:fldCharType="end"/>
              </w:r>
            </w:ins>
            <w:del w:id="1920" w:author="lenovo" w:date="2016-06-22T16:54:00Z">
              <w:r>
                <w:rPr>
                  <w:rFonts w:hint="eastAsia"/>
                  <w:color w:val="FF0000"/>
                </w:rPr>
                <w:delText>章节</w:delText>
              </w:r>
              <w:r>
                <w:rPr>
                  <w:rFonts w:hint="eastAsia"/>
                  <w:color w:val="FF0000"/>
                </w:rPr>
                <w:delText xml:space="preserve"> 4.7.1 </w:delText>
              </w:r>
              <w:r>
                <w:rPr>
                  <w:rFonts w:hint="eastAsia"/>
                  <w:color w:val="FF0000"/>
                </w:rPr>
                <w:delText>法务模板查询</w:delText>
              </w:r>
            </w:del>
            <w:r>
              <w:rPr>
                <w:rFonts w:hint="eastAsia"/>
                <w:color w:val="FF0000"/>
              </w:rPr>
              <w:t>”</w:t>
            </w:r>
          </w:p>
        </w:tc>
      </w:tr>
    </w:tbl>
    <w:p w14:paraId="461DDCCA" w14:textId="77777777" w:rsidR="00DC1257" w:rsidRDefault="00DC1257">
      <w:pPr>
        <w:rPr>
          <w:color w:val="FF0000"/>
        </w:rPr>
      </w:pPr>
    </w:p>
    <w:p w14:paraId="02AC11BF" w14:textId="77777777" w:rsidR="00DC1257" w:rsidRDefault="007579A1">
      <w:pPr>
        <w:pStyle w:val="3"/>
        <w:numPr>
          <w:ilvl w:val="2"/>
          <w:numId w:val="1"/>
        </w:numPr>
        <w:rPr>
          <w:rFonts w:ascii="黑体" w:eastAsia="黑体"/>
          <w:color w:val="FF0000"/>
          <w:sz w:val="24"/>
          <w:szCs w:val="24"/>
        </w:rPr>
      </w:pPr>
      <w:bookmarkStart w:id="1921" w:name="_Toc29415"/>
      <w:r>
        <w:rPr>
          <w:rFonts w:ascii="黑体" w:eastAsia="黑体" w:hint="eastAsia"/>
          <w:color w:val="FF0000"/>
          <w:sz w:val="24"/>
          <w:szCs w:val="24"/>
        </w:rPr>
        <w:lastRenderedPageBreak/>
        <w:t>法</w:t>
      </w:r>
      <w:proofErr w:type="gramStart"/>
      <w:r>
        <w:rPr>
          <w:rFonts w:ascii="黑体" w:eastAsia="黑体" w:hint="eastAsia"/>
          <w:color w:val="FF0000"/>
          <w:sz w:val="24"/>
          <w:szCs w:val="24"/>
        </w:rPr>
        <w:t>务</w:t>
      </w:r>
      <w:proofErr w:type="gramEnd"/>
      <w:r>
        <w:rPr>
          <w:rFonts w:ascii="黑体" w:eastAsia="黑体" w:hint="eastAsia"/>
          <w:color w:val="FF0000"/>
          <w:sz w:val="24"/>
          <w:szCs w:val="24"/>
        </w:rPr>
        <w:t>模板编辑</w:t>
      </w:r>
      <w:bookmarkEnd w:id="192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922"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923">
          <w:tblGrid>
            <w:gridCol w:w="1985"/>
            <w:gridCol w:w="7087"/>
          </w:tblGrid>
        </w:tblGridChange>
      </w:tblGrid>
      <w:tr w:rsidR="00DC1257" w14:paraId="5738545B" w14:textId="77777777" w:rsidTr="00DC1257">
        <w:trPr>
          <w:trHeight w:val="463"/>
          <w:trPrChange w:id="1924" w:author="lenovo" w:date="2016-06-22T10:15:00Z">
            <w:trPr>
              <w:trHeight w:val="463"/>
            </w:trPr>
          </w:trPrChange>
        </w:trPr>
        <w:tc>
          <w:tcPr>
            <w:tcW w:w="1361" w:type="dxa"/>
            <w:shd w:val="clear" w:color="auto" w:fill="D9D9D9"/>
            <w:tcPrChange w:id="1925" w:author="lenovo" w:date="2016-06-22T10:15:00Z">
              <w:tcPr>
                <w:tcW w:w="1985" w:type="dxa"/>
                <w:shd w:val="clear" w:color="auto" w:fill="D9D9D9"/>
              </w:tcPr>
            </w:tcPrChange>
          </w:tcPr>
          <w:p w14:paraId="1E317021"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1926" w:author="lenovo" w:date="2016-06-22T10:15:00Z">
              <w:tcPr>
                <w:tcW w:w="7087" w:type="dxa"/>
              </w:tcPr>
            </w:tcPrChange>
          </w:tcPr>
          <w:p w14:paraId="69A76E1E" w14:textId="77777777" w:rsidR="00DC1257" w:rsidRDefault="007579A1">
            <w:pPr>
              <w:spacing w:line="360" w:lineRule="atLeast"/>
              <w:rPr>
                <w:color w:val="FF0000"/>
              </w:rPr>
            </w:pPr>
            <w:r>
              <w:rPr>
                <w:rFonts w:hint="eastAsia"/>
                <w:color w:val="FF0000"/>
              </w:rPr>
              <w:t>编辑法</w:t>
            </w:r>
            <w:proofErr w:type="gramStart"/>
            <w:r>
              <w:rPr>
                <w:rFonts w:hint="eastAsia"/>
                <w:color w:val="FF0000"/>
              </w:rPr>
              <w:t>务</w:t>
            </w:r>
            <w:proofErr w:type="gramEnd"/>
            <w:r>
              <w:rPr>
                <w:rFonts w:hint="eastAsia"/>
                <w:color w:val="FF0000"/>
              </w:rPr>
              <w:t>模板信息</w:t>
            </w:r>
          </w:p>
        </w:tc>
      </w:tr>
      <w:tr w:rsidR="00DC1257" w14:paraId="02F29F26" w14:textId="77777777" w:rsidTr="00DC1257">
        <w:trPr>
          <w:trHeight w:val="225"/>
          <w:trPrChange w:id="1927" w:author="lenovo" w:date="2016-06-22T10:15:00Z">
            <w:trPr>
              <w:trHeight w:val="225"/>
            </w:trPr>
          </w:trPrChange>
        </w:trPr>
        <w:tc>
          <w:tcPr>
            <w:tcW w:w="1361" w:type="dxa"/>
            <w:shd w:val="clear" w:color="auto" w:fill="D9D9D9"/>
            <w:tcPrChange w:id="1928" w:author="lenovo" w:date="2016-06-22T10:15:00Z">
              <w:tcPr>
                <w:tcW w:w="1985" w:type="dxa"/>
                <w:shd w:val="clear" w:color="auto" w:fill="D9D9D9"/>
              </w:tcPr>
            </w:tcPrChange>
          </w:tcPr>
          <w:p w14:paraId="270910A2"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1929" w:author="lenovo" w:date="2016-06-22T10:15:00Z">
              <w:tcPr>
                <w:tcW w:w="7087" w:type="dxa"/>
              </w:tcPr>
            </w:tcPrChange>
          </w:tcPr>
          <w:p w14:paraId="21CFEE12"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编辑信息：</w:t>
            </w:r>
          </w:p>
          <w:p w14:paraId="40ECEC80" w14:textId="77777777" w:rsidR="00DC1257" w:rsidRDefault="007579A1">
            <w:pPr>
              <w:widowControl/>
              <w:overflowPunct w:val="0"/>
              <w:autoSpaceDE w:val="0"/>
              <w:autoSpaceDN w:val="0"/>
              <w:adjustRightInd w:val="0"/>
              <w:spacing w:after="100" w:line="360" w:lineRule="atLeast"/>
              <w:ind w:leftChars="200" w:left="420"/>
              <w:textAlignment w:val="baseline"/>
              <w:rPr>
                <w:ins w:id="1930" w:author="lenovo" w:date="2016-06-22T16:54:00Z"/>
                <w:color w:val="FF0000"/>
              </w:rPr>
            </w:pPr>
            <w:del w:id="1931" w:author="lenovo" w:date="2016-06-22T16:56:00Z">
              <w:r>
                <w:rPr>
                  <w:rFonts w:hint="eastAsia"/>
                  <w:color w:val="FF0000"/>
                </w:rPr>
                <w:delText>模版代码</w:delText>
              </w:r>
              <w:r>
                <w:rPr>
                  <w:rFonts w:hint="eastAsia"/>
                  <w:color w:val="FF0000"/>
                </w:rPr>
                <w:delText>[</w:delText>
              </w:r>
              <w:r>
                <w:rPr>
                  <w:rFonts w:hint="eastAsia"/>
                  <w:color w:val="FF0000"/>
                </w:rPr>
                <w:delText>输入框、只读</w:delText>
              </w:r>
              <w:r>
                <w:rPr>
                  <w:rFonts w:hint="eastAsia"/>
                  <w:color w:val="FF0000"/>
                </w:rPr>
                <w:delText>]</w:delText>
              </w:r>
              <w:r>
                <w:rPr>
                  <w:rFonts w:hint="eastAsia"/>
                  <w:color w:val="FF0000"/>
                </w:rPr>
                <w:delText>、</w:delText>
              </w:r>
            </w:del>
            <w:r>
              <w:rPr>
                <w:rFonts w:hint="eastAsia"/>
                <w:color w:val="FF0000"/>
              </w:rPr>
              <w:t>模板名称</w:t>
            </w:r>
            <w:r>
              <w:rPr>
                <w:rFonts w:hint="eastAsia"/>
                <w:color w:val="FF0000"/>
              </w:rPr>
              <w:t>[</w:t>
            </w:r>
            <w:r>
              <w:rPr>
                <w:rFonts w:hint="eastAsia"/>
                <w:color w:val="FF0000"/>
              </w:rPr>
              <w:t>输入框</w:t>
            </w:r>
            <w:r>
              <w:rPr>
                <w:rFonts w:hint="eastAsia"/>
                <w:color w:val="FF0000"/>
              </w:rPr>
              <w:t>]</w:t>
            </w:r>
            <w:r>
              <w:rPr>
                <w:rFonts w:hint="eastAsia"/>
                <w:color w:val="FF0000"/>
              </w:rPr>
              <w:t>，模板类型</w:t>
            </w:r>
            <w:r>
              <w:rPr>
                <w:rFonts w:hint="eastAsia"/>
                <w:color w:val="FF0000"/>
              </w:rPr>
              <w:t>[</w:t>
            </w:r>
            <w:r>
              <w:rPr>
                <w:rFonts w:hint="eastAsia"/>
                <w:color w:val="FF0000"/>
              </w:rPr>
              <w:t>下拉框</w:t>
            </w:r>
            <w:r>
              <w:rPr>
                <w:rFonts w:hint="eastAsia"/>
                <w:color w:val="FF0000"/>
              </w:rPr>
              <w:t>]</w:t>
            </w:r>
            <w:del w:id="1932" w:author="lenovo" w:date="2016-06-22T16:57:00Z">
              <w:r>
                <w:rPr>
                  <w:rFonts w:hint="eastAsia"/>
                  <w:color w:val="FF0000"/>
                </w:rPr>
                <w:delText>(</w:delText>
              </w:r>
              <w:r>
                <w:rPr>
                  <w:rFonts w:hint="eastAsia"/>
                  <w:color w:val="FF0000"/>
                </w:rPr>
                <w:delText>系统、人工</w:delText>
              </w:r>
              <w:r>
                <w:rPr>
                  <w:rFonts w:hint="eastAsia"/>
                  <w:color w:val="FF0000"/>
                </w:rPr>
                <w:delText>)</w:delText>
              </w:r>
            </w:del>
            <w:r>
              <w:rPr>
                <w:rFonts w:hint="eastAsia"/>
                <w:color w:val="FF0000"/>
              </w:rPr>
              <w:t>，模板描述</w:t>
            </w:r>
            <w:r>
              <w:rPr>
                <w:rFonts w:hint="eastAsia"/>
                <w:color w:val="FF0000"/>
              </w:rPr>
              <w:t>[</w:t>
            </w:r>
            <w:r>
              <w:rPr>
                <w:rFonts w:hint="eastAsia"/>
                <w:color w:val="FF0000"/>
              </w:rPr>
              <w:t>文本框</w:t>
            </w:r>
            <w:r>
              <w:rPr>
                <w:rFonts w:hint="eastAsia"/>
                <w:color w:val="FF0000"/>
              </w:rPr>
              <w:t>]</w:t>
            </w:r>
            <w:r>
              <w:rPr>
                <w:rFonts w:hint="eastAsia"/>
                <w:color w:val="FF0000"/>
              </w:rPr>
              <w:t>，模板内容</w:t>
            </w:r>
            <w:r>
              <w:rPr>
                <w:rFonts w:hint="eastAsia"/>
                <w:color w:val="FF0000"/>
              </w:rPr>
              <w:t>[</w:t>
            </w:r>
            <w:r>
              <w:rPr>
                <w:rFonts w:hint="eastAsia"/>
                <w:color w:val="FF0000"/>
              </w:rPr>
              <w:t>文本框</w:t>
            </w:r>
            <w:r>
              <w:rPr>
                <w:rFonts w:hint="eastAsia"/>
                <w:color w:val="FF0000"/>
              </w:rPr>
              <w:t>]</w:t>
            </w:r>
            <w:ins w:id="1933" w:author="lenovo" w:date="2016-06-22T16:58:00Z">
              <w:r>
                <w:rPr>
                  <w:rFonts w:hint="eastAsia"/>
                  <w:color w:val="FF0000"/>
                </w:rPr>
                <w:t>，审批标志</w:t>
              </w:r>
              <w:r>
                <w:rPr>
                  <w:rFonts w:hint="eastAsia"/>
                  <w:color w:val="FF0000"/>
                </w:rPr>
                <w:t>[</w:t>
              </w:r>
              <w:r>
                <w:rPr>
                  <w:rFonts w:hint="eastAsia"/>
                  <w:color w:val="FF0000"/>
                </w:rPr>
                <w:t>下拉框</w:t>
              </w:r>
              <w:r>
                <w:rPr>
                  <w:rFonts w:hint="eastAsia"/>
                  <w:color w:val="FF0000"/>
                </w:rPr>
                <w:t>]</w:t>
              </w:r>
            </w:ins>
          </w:p>
          <w:p w14:paraId="5C39BAAC" w14:textId="77777777" w:rsidR="00DC1257" w:rsidRDefault="00DC1257">
            <w:pPr>
              <w:widowControl/>
              <w:overflowPunct w:val="0"/>
              <w:autoSpaceDE w:val="0"/>
              <w:autoSpaceDN w:val="0"/>
              <w:adjustRightInd w:val="0"/>
              <w:spacing w:after="100" w:line="360" w:lineRule="atLeast"/>
              <w:ind w:leftChars="200" w:left="420"/>
              <w:textAlignment w:val="baseline"/>
              <w:rPr>
                <w:del w:id="1934" w:author="lenovo" w:date="2016-06-22T16:54:00Z"/>
                <w:color w:val="FF0000"/>
              </w:rPr>
            </w:pPr>
          </w:p>
          <w:p w14:paraId="2DBB3FF6" w14:textId="77777777" w:rsidR="00DC1257" w:rsidRDefault="007579A1">
            <w:pPr>
              <w:widowControl/>
              <w:overflowPunct w:val="0"/>
              <w:autoSpaceDE w:val="0"/>
              <w:autoSpaceDN w:val="0"/>
              <w:adjustRightInd w:val="0"/>
              <w:spacing w:after="100" w:line="360" w:lineRule="atLeast"/>
              <w:ind w:leftChars="200" w:left="420"/>
              <w:textAlignment w:val="baseline"/>
              <w:rPr>
                <w:del w:id="1935" w:author="lenovo" w:date="2016-06-22T16:54:00Z"/>
                <w:color w:val="FF0000"/>
              </w:rPr>
            </w:pPr>
            <w:del w:id="1936" w:author="lenovo" w:date="2016-06-22T16:56:00Z">
              <w:r>
                <w:rPr>
                  <w:rFonts w:hint="eastAsia"/>
                  <w:color w:val="FF0000"/>
                </w:rPr>
                <w:delText>编辑</w:delText>
              </w:r>
            </w:del>
            <w:ins w:id="1937" w:author="lenovo" w:date="2016-06-22T16:56:00Z">
              <w:r>
                <w:rPr>
                  <w:rFonts w:hint="eastAsia"/>
                  <w:color w:val="FF0000"/>
                </w:rPr>
                <w:t>保存</w:t>
              </w:r>
            </w:ins>
            <w:r>
              <w:rPr>
                <w:rFonts w:hint="eastAsia"/>
                <w:color w:val="FF0000"/>
              </w:rPr>
              <w:t>[</w:t>
            </w:r>
            <w:r>
              <w:rPr>
                <w:rFonts w:hint="eastAsia"/>
                <w:color w:val="FF0000"/>
              </w:rPr>
              <w:t>按钮</w:t>
            </w:r>
            <w:r>
              <w:rPr>
                <w:rFonts w:hint="eastAsia"/>
                <w:color w:val="FF0000"/>
              </w:rPr>
              <w:t>]</w:t>
            </w:r>
            <w:ins w:id="1938" w:author="lenovo" w:date="2016-06-22T16:54:00Z">
              <w:r>
                <w:rPr>
                  <w:rFonts w:hint="eastAsia"/>
                  <w:color w:val="FF0000"/>
                </w:rPr>
                <w:t>，</w:t>
              </w:r>
            </w:ins>
          </w:p>
          <w:p w14:paraId="0391944A" w14:textId="77777777" w:rsidR="00DC1257" w:rsidRDefault="007579A1">
            <w:pPr>
              <w:widowControl/>
              <w:overflowPunct w:val="0"/>
              <w:autoSpaceDE w:val="0"/>
              <w:autoSpaceDN w:val="0"/>
              <w:adjustRightInd w:val="0"/>
              <w:spacing w:after="100" w:line="360" w:lineRule="atLeast"/>
              <w:ind w:leftChars="200" w:left="420"/>
              <w:textAlignment w:val="baseline"/>
              <w:rPr>
                <w:rFonts w:hAnsi="宋体"/>
                <w:color w:val="FF0000"/>
                <w:szCs w:val="21"/>
              </w:rPr>
            </w:pPr>
            <w:r>
              <w:rPr>
                <w:rFonts w:hint="eastAsia"/>
                <w:color w:val="FF0000"/>
              </w:rPr>
              <w:t>取消</w:t>
            </w:r>
            <w:r>
              <w:rPr>
                <w:rFonts w:hint="eastAsia"/>
                <w:color w:val="FF0000"/>
              </w:rPr>
              <w:t>[</w:t>
            </w:r>
            <w:r>
              <w:rPr>
                <w:rFonts w:hint="eastAsia"/>
                <w:color w:val="FF0000"/>
              </w:rPr>
              <w:t>按钮</w:t>
            </w:r>
            <w:r>
              <w:rPr>
                <w:rFonts w:hint="eastAsia"/>
                <w:color w:val="FF0000"/>
              </w:rPr>
              <w:t>]</w:t>
            </w:r>
          </w:p>
        </w:tc>
      </w:tr>
      <w:tr w:rsidR="00DC1257" w14:paraId="095076C3" w14:textId="77777777" w:rsidTr="00DC1257">
        <w:trPr>
          <w:trHeight w:val="225"/>
          <w:trPrChange w:id="1939" w:author="lenovo" w:date="2016-06-22T10:15:00Z">
            <w:trPr>
              <w:trHeight w:val="225"/>
            </w:trPr>
          </w:trPrChange>
        </w:trPr>
        <w:tc>
          <w:tcPr>
            <w:tcW w:w="1361" w:type="dxa"/>
            <w:shd w:val="clear" w:color="auto" w:fill="D9D9D9"/>
            <w:tcPrChange w:id="1940" w:author="lenovo" w:date="2016-06-22T10:15:00Z">
              <w:tcPr>
                <w:tcW w:w="1985" w:type="dxa"/>
                <w:shd w:val="clear" w:color="auto" w:fill="D9D9D9"/>
              </w:tcPr>
            </w:tcPrChange>
          </w:tcPr>
          <w:p w14:paraId="30D01420" w14:textId="77777777" w:rsidR="00DC1257" w:rsidRDefault="007579A1">
            <w:pPr>
              <w:spacing w:line="360" w:lineRule="atLeast"/>
              <w:rPr>
                <w:color w:val="FF0000"/>
                <w:szCs w:val="21"/>
              </w:rPr>
            </w:pPr>
            <w:r>
              <w:rPr>
                <w:rFonts w:hint="eastAsia"/>
                <w:color w:val="FF0000"/>
                <w:szCs w:val="21"/>
              </w:rPr>
              <w:t>页面输出</w:t>
            </w:r>
          </w:p>
        </w:tc>
        <w:tc>
          <w:tcPr>
            <w:tcW w:w="7143" w:type="dxa"/>
            <w:tcPrChange w:id="1941" w:author="lenovo" w:date="2016-06-22T10:15:00Z">
              <w:tcPr>
                <w:tcW w:w="7087" w:type="dxa"/>
              </w:tcPr>
            </w:tcPrChange>
          </w:tcPr>
          <w:p w14:paraId="39A0E69F" w14:textId="77777777" w:rsidR="00DC1257" w:rsidRDefault="007579A1">
            <w:pPr>
              <w:spacing w:line="360" w:lineRule="atLeast"/>
              <w:rPr>
                <w:ins w:id="1942" w:author="lenovo" w:date="2016-06-22T16:57:00Z"/>
                <w:color w:val="FF0000"/>
              </w:rPr>
            </w:pPr>
            <w:ins w:id="1943" w:author="lenovo" w:date="2016-06-22T16:57:00Z">
              <w:r>
                <w:rPr>
                  <w:rFonts w:hint="eastAsia"/>
                  <w:color w:val="FF0000"/>
                </w:rPr>
                <w:t>法</w:t>
              </w:r>
              <w:proofErr w:type="gramStart"/>
              <w:r>
                <w:rPr>
                  <w:rFonts w:hint="eastAsia"/>
                  <w:color w:val="FF0000"/>
                </w:rPr>
                <w:t>务</w:t>
              </w:r>
              <w:proofErr w:type="gramEnd"/>
              <w:r>
                <w:rPr>
                  <w:rFonts w:hint="eastAsia"/>
                  <w:color w:val="FF0000"/>
                </w:rPr>
                <w:t>模板编辑：</w:t>
              </w:r>
            </w:ins>
          </w:p>
          <w:p w14:paraId="6CBC27D1" w14:textId="77777777" w:rsidR="00DC1257" w:rsidRDefault="007579A1">
            <w:pPr>
              <w:spacing w:line="360" w:lineRule="atLeast"/>
              <w:ind w:firstLineChars="200" w:firstLine="420"/>
              <w:rPr>
                <w:color w:val="FF0000"/>
              </w:rPr>
            </w:pPr>
            <w:ins w:id="1944" w:author="lenovo" w:date="2016-06-22T16:56:00Z">
              <w:r>
                <w:rPr>
                  <w:rFonts w:hint="eastAsia"/>
                  <w:color w:val="FF0000"/>
                </w:rPr>
                <w:t>模版代码</w:t>
              </w:r>
              <w:r>
                <w:rPr>
                  <w:rFonts w:hint="eastAsia"/>
                  <w:color w:val="FF0000"/>
                </w:rPr>
                <w:t>[</w:t>
              </w:r>
            </w:ins>
            <w:ins w:id="1945" w:author="lenovo" w:date="2016-06-22T16:57:00Z">
              <w:r>
                <w:rPr>
                  <w:rFonts w:hint="eastAsia"/>
                  <w:color w:val="FF0000"/>
                </w:rPr>
                <w:t>只读文本</w:t>
              </w:r>
            </w:ins>
            <w:ins w:id="1946" w:author="lenovo" w:date="2016-06-22T16:56:00Z">
              <w:r>
                <w:rPr>
                  <w:rFonts w:hint="eastAsia"/>
                  <w:color w:val="FF0000"/>
                </w:rPr>
                <w:t>框</w:t>
              </w:r>
              <w:r>
                <w:rPr>
                  <w:rFonts w:hint="eastAsia"/>
                  <w:color w:val="FF0000"/>
                </w:rPr>
                <w:t>]</w:t>
              </w:r>
            </w:ins>
          </w:p>
        </w:tc>
      </w:tr>
      <w:tr w:rsidR="00DC1257" w14:paraId="58EAA7F1" w14:textId="77777777" w:rsidTr="00DC1257">
        <w:trPr>
          <w:trHeight w:val="225"/>
          <w:trPrChange w:id="1947" w:author="lenovo" w:date="2016-06-22T10:15:00Z">
            <w:trPr>
              <w:trHeight w:val="225"/>
            </w:trPr>
          </w:trPrChange>
        </w:trPr>
        <w:tc>
          <w:tcPr>
            <w:tcW w:w="1361" w:type="dxa"/>
            <w:shd w:val="clear" w:color="auto" w:fill="D9D9D9"/>
            <w:tcPrChange w:id="1948" w:author="lenovo" w:date="2016-06-22T10:15:00Z">
              <w:tcPr>
                <w:tcW w:w="1985" w:type="dxa"/>
                <w:shd w:val="clear" w:color="auto" w:fill="D9D9D9"/>
              </w:tcPr>
            </w:tcPrChange>
          </w:tcPr>
          <w:p w14:paraId="6EE8D7CD"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1949" w:author="lenovo" w:date="2016-06-22T10:15:00Z">
              <w:tcPr>
                <w:tcW w:w="7087" w:type="dxa"/>
              </w:tcPr>
            </w:tcPrChange>
          </w:tcPr>
          <w:p w14:paraId="75ABBFD1" w14:textId="77777777" w:rsidR="00DC1257" w:rsidRDefault="0023358B">
            <w:pPr>
              <w:widowControl/>
              <w:overflowPunct w:val="0"/>
              <w:autoSpaceDE w:val="0"/>
              <w:autoSpaceDN w:val="0"/>
              <w:adjustRightInd w:val="0"/>
              <w:spacing w:after="100" w:line="360" w:lineRule="atLeast"/>
              <w:textAlignment w:val="baseline"/>
              <w:rPr>
                <w:color w:val="FF0000"/>
              </w:rPr>
            </w:pPr>
            <w:ins w:id="1950" w:author="lenovo" w:date="2016-06-22T16:53:00Z">
              <w:r>
                <w:rPr>
                  <w:noProof/>
                </w:rPr>
                <w:drawing>
                  <wp:inline distT="0" distB="0" distL="114300" distR="114300" wp14:anchorId="1FC2346A" wp14:editId="786197BB">
                    <wp:extent cx="4394200" cy="1955800"/>
                    <wp:effectExtent l="0" t="0" r="6350" b="635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70" cstate="print"/>
                            <a:stretch>
                              <a:fillRect/>
                            </a:stretch>
                          </pic:blipFill>
                          <pic:spPr>
                            <a:xfrm>
                              <a:off x="0" y="0"/>
                              <a:ext cx="4394200" cy="1955800"/>
                            </a:xfrm>
                            <a:prstGeom prst="rect">
                              <a:avLst/>
                            </a:prstGeom>
                            <a:noFill/>
                            <a:ln w="9525">
                              <a:noFill/>
                            </a:ln>
                          </pic:spPr>
                        </pic:pic>
                      </a:graphicData>
                    </a:graphic>
                  </wp:inline>
                </w:drawing>
              </w:r>
            </w:ins>
            <w:del w:id="1951" w:author="lenovo" w:date="2016-06-22T16:53:00Z">
              <w:r w:rsidR="007579A1">
                <w:rPr>
                  <w:rFonts w:hint="eastAsia"/>
                  <w:color w:val="FF0000"/>
                </w:rPr>
                <w:delText>参考信函模板</w:delText>
              </w:r>
            </w:del>
          </w:p>
        </w:tc>
      </w:tr>
      <w:tr w:rsidR="00DC1257" w14:paraId="1E30B031" w14:textId="77777777" w:rsidTr="00DC1257">
        <w:trPr>
          <w:trHeight w:val="225"/>
          <w:trPrChange w:id="1952" w:author="lenovo" w:date="2016-06-22T10:15:00Z">
            <w:trPr>
              <w:trHeight w:val="225"/>
            </w:trPr>
          </w:trPrChange>
        </w:trPr>
        <w:tc>
          <w:tcPr>
            <w:tcW w:w="1361" w:type="dxa"/>
            <w:shd w:val="clear" w:color="auto" w:fill="D9D9D9"/>
            <w:tcPrChange w:id="1953" w:author="lenovo" w:date="2016-06-22T10:15:00Z">
              <w:tcPr>
                <w:tcW w:w="1985" w:type="dxa"/>
                <w:shd w:val="clear" w:color="auto" w:fill="D9D9D9"/>
              </w:tcPr>
            </w:tcPrChange>
          </w:tcPr>
          <w:p w14:paraId="3D399B7F"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1954" w:author="lenovo" w:date="2016-06-22T10:15:00Z">
              <w:tcPr>
                <w:tcW w:w="7087" w:type="dxa"/>
              </w:tcPr>
            </w:tcPrChange>
          </w:tcPr>
          <w:p w14:paraId="660F33E5"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1</w:t>
            </w:r>
            <w:r>
              <w:rPr>
                <w:rFonts w:hAnsi="宋体" w:hint="eastAsia"/>
                <w:color w:val="FF0000"/>
                <w:szCs w:val="21"/>
              </w:rPr>
              <w:t>、模板名称</w:t>
            </w:r>
            <w:proofErr w:type="gramStart"/>
            <w:r>
              <w:rPr>
                <w:rFonts w:hAnsi="宋体" w:hint="eastAsia"/>
                <w:color w:val="FF0000"/>
                <w:szCs w:val="21"/>
              </w:rPr>
              <w:t>必填且唯一</w:t>
            </w:r>
            <w:proofErr w:type="gramEnd"/>
          </w:p>
          <w:p w14:paraId="7046D372"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2</w:t>
            </w:r>
            <w:r>
              <w:rPr>
                <w:rFonts w:hAnsi="宋体" w:hint="eastAsia"/>
                <w:color w:val="FF0000"/>
                <w:szCs w:val="21"/>
              </w:rPr>
              <w:t>、模板代码</w:t>
            </w:r>
            <w:proofErr w:type="gramStart"/>
            <w:r>
              <w:rPr>
                <w:rFonts w:hAnsi="宋体" w:hint="eastAsia"/>
                <w:color w:val="FF0000"/>
                <w:szCs w:val="21"/>
              </w:rPr>
              <w:t>只读且</w:t>
            </w:r>
            <w:proofErr w:type="gramEnd"/>
            <w:r>
              <w:rPr>
                <w:rFonts w:hAnsi="宋体" w:hint="eastAsia"/>
                <w:color w:val="FF0000"/>
                <w:szCs w:val="21"/>
              </w:rPr>
              <w:t>唯一</w:t>
            </w:r>
          </w:p>
          <w:p w14:paraId="682AB4E6"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3</w:t>
            </w:r>
            <w:r>
              <w:rPr>
                <w:rFonts w:hAnsi="宋体" w:hint="eastAsia"/>
                <w:color w:val="FF0000"/>
                <w:szCs w:val="21"/>
              </w:rPr>
              <w:t>、模板描述、审批标志必填。</w:t>
            </w:r>
          </w:p>
          <w:p w14:paraId="496AB864"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4</w:t>
            </w:r>
            <w:r>
              <w:rPr>
                <w:rFonts w:hAnsi="宋体" w:hint="eastAsia"/>
                <w:color w:val="FF0000"/>
                <w:szCs w:val="21"/>
              </w:rPr>
              <w:t>、审批标志控制法</w:t>
            </w:r>
            <w:proofErr w:type="gramStart"/>
            <w:r>
              <w:rPr>
                <w:rFonts w:hAnsi="宋体" w:hint="eastAsia"/>
                <w:color w:val="FF0000"/>
                <w:szCs w:val="21"/>
              </w:rPr>
              <w:t>务</w:t>
            </w:r>
            <w:proofErr w:type="gramEnd"/>
            <w:r>
              <w:rPr>
                <w:rFonts w:hAnsi="宋体" w:hint="eastAsia"/>
                <w:color w:val="FF0000"/>
                <w:szCs w:val="21"/>
              </w:rPr>
              <w:t>申请是否需要主管审核后才能作业</w:t>
            </w:r>
          </w:p>
        </w:tc>
      </w:tr>
      <w:tr w:rsidR="00DC1257" w14:paraId="71FC83C3" w14:textId="77777777" w:rsidTr="00DC1257">
        <w:trPr>
          <w:trHeight w:val="225"/>
          <w:trPrChange w:id="1955" w:author="lenovo" w:date="2016-06-22T10:15:00Z">
            <w:trPr>
              <w:trHeight w:val="225"/>
            </w:trPr>
          </w:trPrChange>
        </w:trPr>
        <w:tc>
          <w:tcPr>
            <w:tcW w:w="1361" w:type="dxa"/>
            <w:shd w:val="clear" w:color="auto" w:fill="D9D9D9"/>
            <w:tcPrChange w:id="1956" w:author="lenovo" w:date="2016-06-22T10:15:00Z">
              <w:tcPr>
                <w:tcW w:w="1985" w:type="dxa"/>
                <w:shd w:val="clear" w:color="auto" w:fill="D9D9D9"/>
              </w:tcPr>
            </w:tcPrChange>
          </w:tcPr>
          <w:p w14:paraId="4CE415CD" w14:textId="77777777" w:rsidR="00DC1257" w:rsidRDefault="007579A1">
            <w:pPr>
              <w:spacing w:line="360" w:lineRule="atLeast"/>
              <w:rPr>
                <w:rFonts w:hAnsi="宋体"/>
                <w:color w:val="FF0000"/>
                <w:szCs w:val="21"/>
              </w:rPr>
            </w:pPr>
            <w:r>
              <w:rPr>
                <w:rFonts w:hAnsi="宋体" w:hint="eastAsia"/>
                <w:color w:val="FF0000"/>
                <w:szCs w:val="21"/>
              </w:rPr>
              <w:t>备注</w:t>
            </w:r>
          </w:p>
        </w:tc>
        <w:tc>
          <w:tcPr>
            <w:tcW w:w="7143" w:type="dxa"/>
            <w:tcPrChange w:id="1957" w:author="lenovo" w:date="2016-06-22T10:15:00Z">
              <w:tcPr>
                <w:tcW w:w="7087" w:type="dxa"/>
              </w:tcPr>
            </w:tcPrChange>
          </w:tcPr>
          <w:p w14:paraId="652536AE" w14:textId="77777777" w:rsidR="00DC1257" w:rsidRDefault="007579A1">
            <w:pPr>
              <w:widowControl/>
              <w:numPr>
                <w:ilvl w:val="0"/>
                <w:numId w:val="40"/>
              </w:numPr>
              <w:overflowPunct w:val="0"/>
              <w:autoSpaceDE w:val="0"/>
              <w:autoSpaceDN w:val="0"/>
              <w:adjustRightInd w:val="0"/>
              <w:spacing w:after="100" w:line="360" w:lineRule="atLeast"/>
              <w:textAlignment w:val="baseline"/>
              <w:rPr>
                <w:color w:val="FF0000"/>
              </w:rPr>
            </w:pPr>
            <w:r>
              <w:rPr>
                <w:rFonts w:hint="eastAsia"/>
                <w:color w:val="FF0000"/>
              </w:rPr>
              <w:t>点击保存</w:t>
            </w:r>
            <w:r>
              <w:rPr>
                <w:rFonts w:hint="eastAsia"/>
                <w:color w:val="FF0000"/>
              </w:rPr>
              <w:t>[</w:t>
            </w:r>
            <w:r>
              <w:rPr>
                <w:rFonts w:hint="eastAsia"/>
                <w:color w:val="FF0000"/>
              </w:rPr>
              <w:t>按钮</w:t>
            </w:r>
            <w:r>
              <w:rPr>
                <w:rFonts w:hint="eastAsia"/>
                <w:color w:val="FF0000"/>
              </w:rPr>
              <w:t>]</w:t>
            </w:r>
            <w:r>
              <w:rPr>
                <w:rFonts w:hint="eastAsia"/>
                <w:color w:val="FF0000"/>
              </w:rPr>
              <w:t>，系统编辑法</w:t>
            </w:r>
            <w:proofErr w:type="gramStart"/>
            <w:r>
              <w:rPr>
                <w:rFonts w:hint="eastAsia"/>
                <w:color w:val="FF0000"/>
              </w:rPr>
              <w:t>务</w:t>
            </w:r>
            <w:proofErr w:type="gramEnd"/>
            <w:r>
              <w:rPr>
                <w:rFonts w:hint="eastAsia"/>
                <w:color w:val="FF0000"/>
              </w:rPr>
              <w:t>模板信息，页面跳转到法务模板查询页面，参见</w:t>
            </w:r>
            <w:r>
              <w:rPr>
                <w:rFonts w:hint="eastAsia"/>
                <w:color w:val="FF0000"/>
              </w:rPr>
              <w:t xml:space="preserve"> </w:t>
            </w:r>
            <w:r>
              <w:rPr>
                <w:rFonts w:hint="eastAsia"/>
                <w:color w:val="FF0000"/>
              </w:rPr>
              <w:t>“</w:t>
            </w:r>
            <w:ins w:id="1958" w:author="lenovo" w:date="2016-06-22T16:55:00Z">
              <w:r w:rsidR="00E21B5E">
                <w:rPr>
                  <w:rFonts w:hint="eastAsia"/>
                  <w:color w:val="FF0000"/>
                </w:rPr>
                <w:fldChar w:fldCharType="begin"/>
              </w:r>
              <w:r>
                <w:rPr>
                  <w:rFonts w:hint="eastAsia"/>
                  <w:color w:val="FF0000"/>
                </w:rPr>
                <w:instrText xml:space="preserve"> REF _Toc10344 \h </w:instrText>
              </w:r>
            </w:ins>
            <w:r w:rsidR="00E21B5E">
              <w:rPr>
                <w:rFonts w:hint="eastAsia"/>
                <w:color w:val="FF0000"/>
              </w:rPr>
            </w:r>
            <w:ins w:id="1959" w:author="lenovo" w:date="2016-06-22T16:55:00Z">
              <w:r w:rsidR="00E21B5E">
                <w:rPr>
                  <w:rFonts w:hint="eastAsia"/>
                  <w:color w:val="FF0000"/>
                </w:rPr>
                <w:fldChar w:fldCharType="separate"/>
              </w:r>
              <w:r>
                <w:rPr>
                  <w:rFonts w:hint="eastAsia"/>
                  <w:color w:val="FF0000"/>
                </w:rPr>
                <w:t>法务模板查询</w:t>
              </w:r>
              <w:r w:rsidR="00E21B5E">
                <w:rPr>
                  <w:rFonts w:hint="eastAsia"/>
                  <w:color w:val="FF0000"/>
                </w:rPr>
                <w:fldChar w:fldCharType="end"/>
              </w:r>
            </w:ins>
            <w:del w:id="1960" w:author="lenovo" w:date="2016-06-22T16:55:00Z">
              <w:r>
                <w:rPr>
                  <w:rFonts w:hint="eastAsia"/>
                  <w:color w:val="FF0000"/>
                </w:rPr>
                <w:delText>章节</w:delText>
              </w:r>
              <w:r>
                <w:rPr>
                  <w:rFonts w:hint="eastAsia"/>
                  <w:color w:val="FF0000"/>
                </w:rPr>
                <w:delText xml:space="preserve"> 4.7.1 </w:delText>
              </w:r>
              <w:r>
                <w:rPr>
                  <w:rFonts w:hint="eastAsia"/>
                  <w:color w:val="FF0000"/>
                </w:rPr>
                <w:delText>法务模板查询</w:delText>
              </w:r>
            </w:del>
            <w:r>
              <w:rPr>
                <w:rFonts w:hint="eastAsia"/>
                <w:color w:val="FF0000"/>
              </w:rPr>
              <w:t>”</w:t>
            </w:r>
          </w:p>
          <w:p w14:paraId="5FAFAFEA" w14:textId="77777777" w:rsidR="00DC1257" w:rsidRDefault="007579A1">
            <w:pPr>
              <w:widowControl/>
              <w:numPr>
                <w:ilvl w:val="0"/>
                <w:numId w:val="40"/>
              </w:numPr>
              <w:overflowPunct w:val="0"/>
              <w:autoSpaceDE w:val="0"/>
              <w:autoSpaceDN w:val="0"/>
              <w:adjustRightInd w:val="0"/>
              <w:spacing w:after="100" w:line="360" w:lineRule="atLeast"/>
              <w:textAlignment w:val="baseline"/>
              <w:rPr>
                <w:color w:val="FF0000"/>
              </w:rPr>
            </w:pPr>
            <w:r>
              <w:rPr>
                <w:rFonts w:hint="eastAsia"/>
                <w:color w:val="FF0000"/>
              </w:rPr>
              <w:t>点击取消</w:t>
            </w:r>
            <w:r>
              <w:rPr>
                <w:rFonts w:hint="eastAsia"/>
                <w:color w:val="FF0000"/>
              </w:rPr>
              <w:t>[</w:t>
            </w:r>
            <w:r>
              <w:rPr>
                <w:rFonts w:hint="eastAsia"/>
                <w:color w:val="FF0000"/>
              </w:rPr>
              <w:t>按钮</w:t>
            </w:r>
            <w:r>
              <w:rPr>
                <w:rFonts w:hint="eastAsia"/>
                <w:color w:val="FF0000"/>
              </w:rPr>
              <w:t>]</w:t>
            </w:r>
            <w:r>
              <w:rPr>
                <w:rFonts w:hint="eastAsia"/>
                <w:color w:val="FF0000"/>
              </w:rPr>
              <w:t>，页面跳转到法</w:t>
            </w:r>
            <w:proofErr w:type="gramStart"/>
            <w:r>
              <w:rPr>
                <w:rFonts w:hint="eastAsia"/>
                <w:color w:val="FF0000"/>
              </w:rPr>
              <w:t>务</w:t>
            </w:r>
            <w:proofErr w:type="gramEnd"/>
            <w:r>
              <w:rPr>
                <w:rFonts w:hint="eastAsia"/>
                <w:color w:val="FF0000"/>
              </w:rPr>
              <w:t>模板查询页面，参见</w:t>
            </w:r>
            <w:r>
              <w:rPr>
                <w:rFonts w:hint="eastAsia"/>
                <w:color w:val="FF0000"/>
              </w:rPr>
              <w:t xml:space="preserve"> </w:t>
            </w:r>
            <w:r>
              <w:rPr>
                <w:rFonts w:hint="eastAsia"/>
                <w:color w:val="FF0000"/>
              </w:rPr>
              <w:t>“</w:t>
            </w:r>
            <w:ins w:id="1961" w:author="lenovo" w:date="2016-06-22T16:55:00Z">
              <w:r w:rsidR="00E21B5E">
                <w:rPr>
                  <w:rFonts w:hint="eastAsia"/>
                  <w:color w:val="FF0000"/>
                </w:rPr>
                <w:fldChar w:fldCharType="begin"/>
              </w:r>
              <w:r>
                <w:rPr>
                  <w:rFonts w:hint="eastAsia"/>
                  <w:color w:val="FF0000"/>
                </w:rPr>
                <w:instrText xml:space="preserve"> REF _Toc10344 \h </w:instrText>
              </w:r>
            </w:ins>
            <w:r w:rsidR="00E21B5E">
              <w:rPr>
                <w:rFonts w:hint="eastAsia"/>
                <w:color w:val="FF0000"/>
              </w:rPr>
            </w:r>
            <w:ins w:id="1962" w:author="lenovo" w:date="2016-06-22T16:55:00Z">
              <w:r w:rsidR="00E21B5E">
                <w:rPr>
                  <w:rFonts w:hint="eastAsia"/>
                  <w:color w:val="FF0000"/>
                </w:rPr>
                <w:fldChar w:fldCharType="separate"/>
              </w:r>
              <w:r>
                <w:rPr>
                  <w:rFonts w:hint="eastAsia"/>
                  <w:color w:val="FF0000"/>
                </w:rPr>
                <w:t>法务模板查询</w:t>
              </w:r>
              <w:r w:rsidR="00E21B5E">
                <w:rPr>
                  <w:rFonts w:hint="eastAsia"/>
                  <w:color w:val="FF0000"/>
                </w:rPr>
                <w:fldChar w:fldCharType="end"/>
              </w:r>
            </w:ins>
            <w:del w:id="1963" w:author="lenovo" w:date="2016-06-22T16:55:00Z">
              <w:r>
                <w:rPr>
                  <w:rFonts w:hint="eastAsia"/>
                  <w:color w:val="FF0000"/>
                </w:rPr>
                <w:delText>章节</w:delText>
              </w:r>
              <w:r>
                <w:rPr>
                  <w:rFonts w:hint="eastAsia"/>
                  <w:color w:val="FF0000"/>
                </w:rPr>
                <w:delText xml:space="preserve"> 4.7.1 </w:delText>
              </w:r>
              <w:r>
                <w:rPr>
                  <w:rFonts w:hint="eastAsia"/>
                  <w:color w:val="FF0000"/>
                </w:rPr>
                <w:delText>法务模板查询</w:delText>
              </w:r>
            </w:del>
            <w:r>
              <w:rPr>
                <w:rFonts w:hint="eastAsia"/>
                <w:color w:val="FF0000"/>
              </w:rPr>
              <w:t>”</w:t>
            </w:r>
          </w:p>
        </w:tc>
      </w:tr>
    </w:tbl>
    <w:p w14:paraId="7F57D549" w14:textId="77777777" w:rsidR="00DC1257" w:rsidRDefault="00DC1257"/>
    <w:p w14:paraId="679E3EB0" w14:textId="77777777" w:rsidR="00DC1257" w:rsidRDefault="007579A1">
      <w:pPr>
        <w:pStyle w:val="2"/>
      </w:pPr>
      <w:bookmarkStart w:id="1964" w:name="_Toc25171"/>
      <w:r>
        <w:rPr>
          <w:rFonts w:hint="eastAsia"/>
        </w:rPr>
        <w:t>邮件模板维护</w:t>
      </w:r>
      <w:bookmarkEnd w:id="1964"/>
    </w:p>
    <w:p w14:paraId="3CD7D8CE" w14:textId="77777777" w:rsidR="00DC1257" w:rsidRDefault="007579A1">
      <w:pPr>
        <w:pStyle w:val="3"/>
        <w:numPr>
          <w:ilvl w:val="2"/>
          <w:numId w:val="1"/>
        </w:numPr>
        <w:rPr>
          <w:rFonts w:ascii="黑体" w:eastAsia="黑体"/>
          <w:sz w:val="24"/>
          <w:szCs w:val="24"/>
        </w:rPr>
      </w:pPr>
      <w:bookmarkStart w:id="1965" w:name="_Toc23589"/>
      <w:r>
        <w:rPr>
          <w:rFonts w:ascii="黑体" w:eastAsia="黑体" w:hint="eastAsia"/>
          <w:sz w:val="24"/>
          <w:szCs w:val="24"/>
        </w:rPr>
        <w:t>邮件模板查询</w:t>
      </w:r>
      <w:bookmarkEnd w:id="196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1966" w:author="lenovo" w:date="2016-06-22T10:15: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1967">
          <w:tblGrid>
            <w:gridCol w:w="1985"/>
            <w:gridCol w:w="7087"/>
          </w:tblGrid>
        </w:tblGridChange>
      </w:tblGrid>
      <w:tr w:rsidR="00DC1257" w14:paraId="46CD1636" w14:textId="77777777" w:rsidTr="00DC1257">
        <w:trPr>
          <w:trHeight w:val="463"/>
          <w:trPrChange w:id="1968" w:author="lenovo" w:date="2016-06-22T10:15:00Z">
            <w:trPr>
              <w:trHeight w:val="463"/>
            </w:trPr>
          </w:trPrChange>
        </w:trPr>
        <w:tc>
          <w:tcPr>
            <w:tcW w:w="1361" w:type="dxa"/>
            <w:shd w:val="clear" w:color="auto" w:fill="D9D9D9"/>
            <w:tcPrChange w:id="1969" w:author="lenovo" w:date="2016-06-22T10:15:00Z">
              <w:tcPr>
                <w:tcW w:w="1985" w:type="dxa"/>
                <w:shd w:val="clear" w:color="auto" w:fill="D9D9D9"/>
              </w:tcPr>
            </w:tcPrChange>
          </w:tcPr>
          <w:p w14:paraId="3FA51BC5" w14:textId="77777777" w:rsidR="00DC1257" w:rsidRDefault="007579A1">
            <w:pPr>
              <w:spacing w:line="360" w:lineRule="atLeast"/>
              <w:rPr>
                <w:szCs w:val="21"/>
              </w:rPr>
            </w:pPr>
            <w:r>
              <w:rPr>
                <w:rFonts w:hint="eastAsia"/>
                <w:szCs w:val="21"/>
              </w:rPr>
              <w:t>功能概述</w:t>
            </w:r>
          </w:p>
        </w:tc>
        <w:tc>
          <w:tcPr>
            <w:tcW w:w="7143" w:type="dxa"/>
            <w:tcPrChange w:id="1970" w:author="lenovo" w:date="2016-06-22T10:15:00Z">
              <w:tcPr>
                <w:tcW w:w="7087" w:type="dxa"/>
              </w:tcPr>
            </w:tcPrChange>
          </w:tcPr>
          <w:p w14:paraId="3C27329A" w14:textId="77777777" w:rsidR="00DC1257" w:rsidRDefault="007579A1">
            <w:pPr>
              <w:spacing w:line="360" w:lineRule="atLeast"/>
            </w:pPr>
            <w:r>
              <w:rPr>
                <w:rFonts w:hint="eastAsia"/>
              </w:rPr>
              <w:t>查询邮件模板信息</w:t>
            </w:r>
          </w:p>
        </w:tc>
      </w:tr>
      <w:tr w:rsidR="00DC1257" w14:paraId="49EFF8EC" w14:textId="77777777" w:rsidTr="00DC1257">
        <w:trPr>
          <w:trHeight w:val="225"/>
          <w:trPrChange w:id="1971" w:author="lenovo" w:date="2016-06-22T10:15:00Z">
            <w:trPr>
              <w:trHeight w:val="225"/>
            </w:trPr>
          </w:trPrChange>
        </w:trPr>
        <w:tc>
          <w:tcPr>
            <w:tcW w:w="1361" w:type="dxa"/>
            <w:shd w:val="clear" w:color="auto" w:fill="D9D9D9"/>
            <w:tcPrChange w:id="1972" w:author="lenovo" w:date="2016-06-22T10:15:00Z">
              <w:tcPr>
                <w:tcW w:w="1985" w:type="dxa"/>
                <w:shd w:val="clear" w:color="auto" w:fill="D9D9D9"/>
              </w:tcPr>
            </w:tcPrChange>
          </w:tcPr>
          <w:p w14:paraId="44D9EE68" w14:textId="77777777" w:rsidR="00DC1257" w:rsidRDefault="007579A1">
            <w:pPr>
              <w:spacing w:line="360" w:lineRule="atLeast"/>
              <w:rPr>
                <w:szCs w:val="21"/>
              </w:rPr>
            </w:pPr>
            <w:r>
              <w:rPr>
                <w:rFonts w:hint="eastAsia"/>
                <w:szCs w:val="21"/>
              </w:rPr>
              <w:t>页面输入</w:t>
            </w:r>
          </w:p>
        </w:tc>
        <w:tc>
          <w:tcPr>
            <w:tcW w:w="7143" w:type="dxa"/>
            <w:tcPrChange w:id="1973" w:author="lenovo" w:date="2016-06-22T10:15:00Z">
              <w:tcPr>
                <w:tcW w:w="7087" w:type="dxa"/>
              </w:tcPr>
            </w:tcPrChange>
          </w:tcPr>
          <w:p w14:paraId="779BEEFC"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342C2645" w14:textId="77777777" w:rsidR="00DC1257" w:rsidRDefault="007579A1">
            <w:pPr>
              <w:widowControl/>
              <w:overflowPunct w:val="0"/>
              <w:autoSpaceDE w:val="0"/>
              <w:autoSpaceDN w:val="0"/>
              <w:adjustRightInd w:val="0"/>
              <w:spacing w:after="100" w:line="360" w:lineRule="atLeast"/>
              <w:ind w:firstLineChars="200" w:firstLine="420"/>
              <w:textAlignment w:val="baseline"/>
            </w:pPr>
            <w:del w:id="1974" w:author="lenovo" w:date="2016-06-22T16:59:00Z">
              <w:r>
                <w:rPr>
                  <w:rFonts w:hint="eastAsia"/>
                </w:rPr>
                <w:delText xml:space="preserve">   </w:delText>
              </w:r>
            </w:del>
            <w:r>
              <w:rPr>
                <w:rFonts w:hint="eastAsia"/>
              </w:rPr>
              <w:t>模板名称</w:t>
            </w:r>
            <w:r>
              <w:rPr>
                <w:rFonts w:hint="eastAsia"/>
              </w:rPr>
              <w:t>[</w:t>
            </w:r>
            <w:r>
              <w:rPr>
                <w:rFonts w:hint="eastAsia"/>
              </w:rPr>
              <w:t>输入框</w:t>
            </w:r>
            <w:r>
              <w:rPr>
                <w:rFonts w:hint="eastAsia"/>
              </w:rPr>
              <w:t>]</w:t>
            </w:r>
          </w:p>
          <w:p w14:paraId="1CC4EE2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lastRenderedPageBreak/>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tc>
      </w:tr>
      <w:tr w:rsidR="00DC1257" w14:paraId="268C4A4E" w14:textId="77777777" w:rsidTr="00DC1257">
        <w:trPr>
          <w:trHeight w:val="225"/>
          <w:trPrChange w:id="1975" w:author="lenovo" w:date="2016-06-22T10:15:00Z">
            <w:trPr>
              <w:trHeight w:val="225"/>
            </w:trPr>
          </w:trPrChange>
        </w:trPr>
        <w:tc>
          <w:tcPr>
            <w:tcW w:w="1361" w:type="dxa"/>
            <w:shd w:val="clear" w:color="auto" w:fill="D9D9D9"/>
            <w:tcPrChange w:id="1976" w:author="lenovo" w:date="2016-06-22T10:15:00Z">
              <w:tcPr>
                <w:tcW w:w="1985" w:type="dxa"/>
                <w:shd w:val="clear" w:color="auto" w:fill="D9D9D9"/>
              </w:tcPr>
            </w:tcPrChange>
          </w:tcPr>
          <w:p w14:paraId="162D5186" w14:textId="77777777" w:rsidR="00DC1257" w:rsidRDefault="007579A1">
            <w:pPr>
              <w:spacing w:line="360" w:lineRule="atLeast"/>
              <w:rPr>
                <w:szCs w:val="21"/>
              </w:rPr>
            </w:pPr>
            <w:r>
              <w:rPr>
                <w:rFonts w:hint="eastAsia"/>
                <w:szCs w:val="21"/>
              </w:rPr>
              <w:lastRenderedPageBreak/>
              <w:t>页面输出</w:t>
            </w:r>
          </w:p>
        </w:tc>
        <w:tc>
          <w:tcPr>
            <w:tcW w:w="7143" w:type="dxa"/>
            <w:tcPrChange w:id="1977" w:author="lenovo" w:date="2016-06-22T10:15:00Z">
              <w:tcPr>
                <w:tcW w:w="7087" w:type="dxa"/>
              </w:tcPr>
            </w:tcPrChange>
          </w:tcPr>
          <w:p w14:paraId="639D48B6" w14:textId="77777777" w:rsidR="00DC1257" w:rsidRDefault="007579A1">
            <w:pPr>
              <w:spacing w:line="360" w:lineRule="atLeast"/>
              <w:rPr>
                <w:rFonts w:hAnsi="宋体"/>
                <w:szCs w:val="21"/>
              </w:rPr>
            </w:pPr>
            <w:r>
              <w:rPr>
                <w:rFonts w:hint="eastAsia"/>
              </w:rPr>
              <w:t>邮件模板信息</w:t>
            </w:r>
            <w:del w:id="1978" w:author="lenovo" w:date="2016-06-22T17:00:00Z">
              <w:r>
                <w:rPr>
                  <w:rFonts w:hint="eastAsia"/>
                </w:rPr>
                <w:delText>[</w:delText>
              </w:r>
              <w:r>
                <w:rPr>
                  <w:rFonts w:hint="eastAsia"/>
                </w:rPr>
                <w:delText>列表</w:delText>
              </w:r>
              <w:r>
                <w:rPr>
                  <w:rFonts w:hint="eastAsia"/>
                </w:rPr>
                <w:delText>]</w:delText>
              </w:r>
            </w:del>
            <w:r>
              <w:rPr>
                <w:rFonts w:hint="eastAsia"/>
              </w:rPr>
              <w:t>：</w:t>
            </w:r>
          </w:p>
          <w:p w14:paraId="23FB4F73" w14:textId="77777777" w:rsidR="00DC1257" w:rsidRDefault="007579A1">
            <w:pPr>
              <w:spacing w:line="360" w:lineRule="atLeast"/>
              <w:ind w:firstLineChars="200" w:firstLine="420"/>
              <w:rPr>
                <w:ins w:id="1979" w:author="lenovo" w:date="2016-06-22T17:02:00Z"/>
                <w:rFonts w:hAnsi="宋体"/>
                <w:szCs w:val="21"/>
              </w:rPr>
            </w:pPr>
            <w:r>
              <w:rPr>
                <w:rFonts w:hint="eastAsia"/>
              </w:rPr>
              <w:t>模版代码、模板名称，模板描述，操作：删除</w:t>
            </w:r>
            <w:r>
              <w:rPr>
                <w:rFonts w:hint="eastAsia"/>
              </w:rPr>
              <w:t>[</w:t>
            </w:r>
            <w:del w:id="1980" w:author="lenovo" w:date="2016-06-22T17:00:00Z">
              <w:r>
                <w:rPr>
                  <w:rFonts w:hint="eastAsia"/>
                </w:rPr>
                <w:delText>超</w:delText>
              </w:r>
            </w:del>
            <w:r>
              <w:rPr>
                <w:rFonts w:hint="eastAsia"/>
              </w:rPr>
              <w:t>链接</w:t>
            </w:r>
            <w:r>
              <w:rPr>
                <w:rFonts w:hint="eastAsia"/>
              </w:rPr>
              <w:t>]</w:t>
            </w:r>
            <w:r>
              <w:rPr>
                <w:rFonts w:hint="eastAsia"/>
              </w:rPr>
              <w:t>、</w:t>
            </w:r>
            <w:r>
              <w:rPr>
                <w:rFonts w:hAnsi="宋体" w:hint="eastAsia"/>
                <w:szCs w:val="21"/>
              </w:rPr>
              <w:t>编辑</w:t>
            </w:r>
            <w:r>
              <w:rPr>
                <w:rFonts w:hAnsi="宋体" w:hint="eastAsia"/>
                <w:szCs w:val="21"/>
              </w:rPr>
              <w:t>[</w:t>
            </w:r>
            <w:del w:id="1981" w:author="lenovo" w:date="2016-06-22T17:00: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w:t>
            </w:r>
          </w:p>
          <w:p w14:paraId="7B23C6BD" w14:textId="77777777" w:rsidR="00DC1257" w:rsidRDefault="007579A1">
            <w:pPr>
              <w:spacing w:line="360" w:lineRule="atLeast"/>
              <w:ind w:firstLineChars="200" w:firstLine="420"/>
              <w:rPr>
                <w:rFonts w:hAnsi="宋体"/>
                <w:szCs w:val="21"/>
              </w:rPr>
            </w:pPr>
            <w:ins w:id="1982" w:author="lenovo" w:date="2016-06-22T17:02:00Z">
              <w:r>
                <w:rPr>
                  <w:rFonts w:hAnsi="宋体" w:hint="eastAsia"/>
                  <w:szCs w:val="21"/>
                </w:rPr>
                <w:t>新增</w:t>
              </w:r>
              <w:r>
                <w:rPr>
                  <w:rFonts w:hAnsi="宋体" w:hint="eastAsia"/>
                  <w:szCs w:val="21"/>
                </w:rPr>
                <w:t>[</w:t>
              </w:r>
              <w:r>
                <w:rPr>
                  <w:rFonts w:hAnsi="宋体" w:hint="eastAsia"/>
                  <w:szCs w:val="21"/>
                </w:rPr>
                <w:t>按钮</w:t>
              </w:r>
              <w:r>
                <w:rPr>
                  <w:rFonts w:hAnsi="宋体" w:hint="eastAsia"/>
                  <w:szCs w:val="21"/>
                </w:rPr>
                <w:t>]</w:t>
              </w:r>
            </w:ins>
          </w:p>
        </w:tc>
      </w:tr>
      <w:tr w:rsidR="00DC1257" w14:paraId="09940B5C" w14:textId="77777777" w:rsidTr="00DC1257">
        <w:trPr>
          <w:trHeight w:val="225"/>
          <w:trPrChange w:id="1983" w:author="lenovo" w:date="2016-06-22T10:15:00Z">
            <w:trPr>
              <w:trHeight w:val="225"/>
            </w:trPr>
          </w:trPrChange>
        </w:trPr>
        <w:tc>
          <w:tcPr>
            <w:tcW w:w="1361" w:type="dxa"/>
            <w:shd w:val="clear" w:color="auto" w:fill="D9D9D9"/>
            <w:tcPrChange w:id="1984" w:author="lenovo" w:date="2016-06-22T10:15:00Z">
              <w:tcPr>
                <w:tcW w:w="1985" w:type="dxa"/>
                <w:shd w:val="clear" w:color="auto" w:fill="D9D9D9"/>
              </w:tcPr>
            </w:tcPrChange>
          </w:tcPr>
          <w:p w14:paraId="6F0B5FBC" w14:textId="77777777" w:rsidR="00DC1257" w:rsidRDefault="007579A1">
            <w:pPr>
              <w:spacing w:line="360" w:lineRule="atLeast"/>
              <w:rPr>
                <w:szCs w:val="21"/>
              </w:rPr>
            </w:pPr>
            <w:r>
              <w:rPr>
                <w:rFonts w:hint="eastAsia"/>
                <w:szCs w:val="21"/>
              </w:rPr>
              <w:t>参考画面</w:t>
            </w:r>
          </w:p>
        </w:tc>
        <w:tc>
          <w:tcPr>
            <w:tcW w:w="7143" w:type="dxa"/>
            <w:tcPrChange w:id="1985" w:author="lenovo" w:date="2016-06-22T10:15:00Z">
              <w:tcPr>
                <w:tcW w:w="7087" w:type="dxa"/>
              </w:tcPr>
            </w:tcPrChange>
          </w:tcPr>
          <w:p w14:paraId="2264A17D" w14:textId="77777777" w:rsidR="00DC1257" w:rsidRDefault="0023358B">
            <w:pPr>
              <w:widowControl/>
              <w:overflowPunct w:val="0"/>
              <w:autoSpaceDE w:val="0"/>
              <w:autoSpaceDN w:val="0"/>
              <w:adjustRightInd w:val="0"/>
              <w:spacing w:after="100" w:line="360" w:lineRule="atLeast"/>
              <w:textAlignment w:val="baseline"/>
            </w:pPr>
            <w:ins w:id="1986" w:author="lenovo" w:date="2016-06-22T16:59:00Z">
              <w:r>
                <w:rPr>
                  <w:noProof/>
                </w:rPr>
                <w:drawing>
                  <wp:inline distT="0" distB="0" distL="114300" distR="114300" wp14:anchorId="5306CDE1" wp14:editId="47150EC6">
                    <wp:extent cx="4397375" cy="730885"/>
                    <wp:effectExtent l="0" t="0" r="3175" b="1206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71" cstate="print"/>
                            <a:stretch>
                              <a:fillRect/>
                            </a:stretch>
                          </pic:blipFill>
                          <pic:spPr>
                            <a:xfrm>
                              <a:off x="0" y="0"/>
                              <a:ext cx="4397375" cy="730885"/>
                            </a:xfrm>
                            <a:prstGeom prst="rect">
                              <a:avLst/>
                            </a:prstGeom>
                            <a:noFill/>
                            <a:ln w="9525">
                              <a:noFill/>
                            </a:ln>
                          </pic:spPr>
                        </pic:pic>
                      </a:graphicData>
                    </a:graphic>
                  </wp:inline>
                </w:drawing>
              </w:r>
            </w:ins>
          </w:p>
        </w:tc>
      </w:tr>
      <w:tr w:rsidR="00DC1257" w14:paraId="0FA6C433" w14:textId="77777777" w:rsidTr="00DC1257">
        <w:trPr>
          <w:trHeight w:val="225"/>
          <w:trPrChange w:id="1987" w:author="lenovo" w:date="2016-06-22T10:15:00Z">
            <w:trPr>
              <w:trHeight w:val="225"/>
            </w:trPr>
          </w:trPrChange>
        </w:trPr>
        <w:tc>
          <w:tcPr>
            <w:tcW w:w="1361" w:type="dxa"/>
            <w:shd w:val="clear" w:color="auto" w:fill="D9D9D9"/>
            <w:tcPrChange w:id="1988" w:author="lenovo" w:date="2016-06-22T10:15:00Z">
              <w:tcPr>
                <w:tcW w:w="1985" w:type="dxa"/>
                <w:shd w:val="clear" w:color="auto" w:fill="D9D9D9"/>
              </w:tcPr>
            </w:tcPrChange>
          </w:tcPr>
          <w:p w14:paraId="0F847ED3" w14:textId="77777777" w:rsidR="00DC1257" w:rsidRDefault="007579A1">
            <w:pPr>
              <w:spacing w:line="360" w:lineRule="atLeast"/>
              <w:rPr>
                <w:szCs w:val="21"/>
              </w:rPr>
            </w:pPr>
            <w:r>
              <w:rPr>
                <w:rFonts w:hint="eastAsia"/>
                <w:szCs w:val="21"/>
              </w:rPr>
              <w:t>业务规则</w:t>
            </w:r>
          </w:p>
        </w:tc>
        <w:tc>
          <w:tcPr>
            <w:tcW w:w="7143" w:type="dxa"/>
            <w:tcPrChange w:id="1989" w:author="lenovo" w:date="2016-06-22T10:15:00Z">
              <w:tcPr>
                <w:tcW w:w="7087" w:type="dxa"/>
              </w:tcPr>
            </w:tcPrChange>
          </w:tcPr>
          <w:p w14:paraId="6902132E"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6EF7FD69" w14:textId="77777777" w:rsidTr="00DC1257">
        <w:trPr>
          <w:trHeight w:val="225"/>
          <w:trPrChange w:id="1990" w:author="lenovo" w:date="2016-06-22T10:15:00Z">
            <w:trPr>
              <w:trHeight w:val="225"/>
            </w:trPr>
          </w:trPrChange>
        </w:trPr>
        <w:tc>
          <w:tcPr>
            <w:tcW w:w="1361" w:type="dxa"/>
            <w:shd w:val="clear" w:color="auto" w:fill="D9D9D9"/>
            <w:tcPrChange w:id="1991" w:author="lenovo" w:date="2016-06-22T10:15:00Z">
              <w:tcPr>
                <w:tcW w:w="1985" w:type="dxa"/>
                <w:shd w:val="clear" w:color="auto" w:fill="D9D9D9"/>
              </w:tcPr>
            </w:tcPrChange>
          </w:tcPr>
          <w:p w14:paraId="0BC18F01" w14:textId="77777777" w:rsidR="00DC1257" w:rsidRDefault="007579A1">
            <w:pPr>
              <w:spacing w:line="360" w:lineRule="atLeast"/>
              <w:rPr>
                <w:rFonts w:hAnsi="宋体"/>
                <w:szCs w:val="21"/>
              </w:rPr>
            </w:pPr>
            <w:r>
              <w:rPr>
                <w:rFonts w:hAnsi="宋体" w:hint="eastAsia"/>
                <w:szCs w:val="21"/>
              </w:rPr>
              <w:t>备注</w:t>
            </w:r>
          </w:p>
        </w:tc>
        <w:tc>
          <w:tcPr>
            <w:tcW w:w="7143" w:type="dxa"/>
            <w:tcPrChange w:id="1992" w:author="lenovo" w:date="2016-06-22T10:15:00Z">
              <w:tcPr>
                <w:tcW w:w="7087" w:type="dxa"/>
              </w:tcPr>
            </w:tcPrChange>
          </w:tcPr>
          <w:p w14:paraId="1B97CEDD" w14:textId="77777777" w:rsidR="00DC1257" w:rsidRDefault="007579A1">
            <w:pPr>
              <w:widowControl/>
              <w:numPr>
                <w:ilvl w:val="0"/>
                <w:numId w:val="41"/>
                <w:ins w:id="1993" w:author="lenovo" w:date="2016-06-22T17:00:00Z"/>
              </w:numPr>
              <w:overflowPunct w:val="0"/>
              <w:autoSpaceDE w:val="0"/>
              <w:autoSpaceDN w:val="0"/>
              <w:adjustRightInd w:val="0"/>
              <w:spacing w:after="100" w:line="360" w:lineRule="atLeast"/>
              <w:textAlignment w:val="baseline"/>
              <w:rPr>
                <w:ins w:id="1994" w:author="lenovo" w:date="2016-06-22T17:00:00Z"/>
              </w:rPr>
            </w:pPr>
            <w:del w:id="1995" w:author="lenovo" w:date="2016-06-22T17:00:00Z">
              <w:r>
                <w:rPr>
                  <w:rFonts w:hint="eastAsia"/>
                </w:rPr>
                <w:delText>1</w:delText>
              </w:r>
              <w:r>
                <w:rPr>
                  <w:rFonts w:hint="eastAsia"/>
                </w:rPr>
                <w:delText>、</w:delText>
              </w:r>
            </w:del>
            <w:r>
              <w:rPr>
                <w:rFonts w:hint="eastAsia"/>
              </w:rPr>
              <w:t>点击查询</w:t>
            </w:r>
            <w:ins w:id="1996" w:author="lenovo" w:date="2016-06-22T17:00:00Z">
              <w:r>
                <w:rPr>
                  <w:rFonts w:hint="eastAsia"/>
                </w:rPr>
                <w:t>[</w:t>
              </w:r>
            </w:ins>
            <w:del w:id="1997" w:author="lenovo" w:date="2016-06-22T17:00:00Z">
              <w:r>
                <w:rPr>
                  <w:rFonts w:hint="eastAsia"/>
                </w:rPr>
                <w:delText>【</w:delText>
              </w:r>
            </w:del>
            <w:r>
              <w:rPr>
                <w:rFonts w:hint="eastAsia"/>
              </w:rPr>
              <w:t>按钮</w:t>
            </w:r>
            <w:ins w:id="1998" w:author="lenovo" w:date="2016-06-22T17:00:00Z">
              <w:r>
                <w:rPr>
                  <w:rFonts w:hint="eastAsia"/>
                </w:rPr>
                <w:t>]</w:t>
              </w:r>
            </w:ins>
            <w:del w:id="1999" w:author="lenovo" w:date="2016-06-22T17:00:00Z">
              <w:r>
                <w:rPr>
                  <w:rFonts w:hint="eastAsia"/>
                </w:rPr>
                <w:delText>】</w:delText>
              </w:r>
            </w:del>
            <w:r>
              <w:rPr>
                <w:rFonts w:hint="eastAsia"/>
              </w:rPr>
              <w:t>，系统根据查询条件查询邮件模板信息，显示在结果列表中；</w:t>
            </w:r>
          </w:p>
          <w:p w14:paraId="29E7C24A" w14:textId="77777777" w:rsidR="00DC1257" w:rsidRDefault="007579A1">
            <w:pPr>
              <w:widowControl/>
              <w:numPr>
                <w:ilvl w:val="0"/>
                <w:numId w:val="41"/>
                <w:ins w:id="2000" w:author="lenovo" w:date="2016-06-22T17:00:00Z"/>
              </w:numPr>
              <w:overflowPunct w:val="0"/>
              <w:autoSpaceDE w:val="0"/>
              <w:autoSpaceDN w:val="0"/>
              <w:adjustRightInd w:val="0"/>
              <w:spacing w:after="100" w:line="360" w:lineRule="atLeast"/>
              <w:textAlignment w:val="baseline"/>
            </w:pPr>
            <w:r>
              <w:rPr>
                <w:rFonts w:hint="eastAsia"/>
              </w:rPr>
              <w:t>点击重置</w:t>
            </w:r>
            <w:ins w:id="2001" w:author="lenovo" w:date="2016-06-22T17:00:00Z">
              <w:r>
                <w:rPr>
                  <w:rFonts w:hint="eastAsia"/>
                </w:rPr>
                <w:t>[</w:t>
              </w:r>
            </w:ins>
            <w:del w:id="2002" w:author="lenovo" w:date="2016-06-22T17:00:00Z">
              <w:r>
                <w:rPr>
                  <w:rFonts w:hint="eastAsia"/>
                </w:rPr>
                <w:delText>【</w:delText>
              </w:r>
            </w:del>
            <w:r>
              <w:rPr>
                <w:rFonts w:hint="eastAsia"/>
              </w:rPr>
              <w:t>按钮</w:t>
            </w:r>
            <w:ins w:id="2003" w:author="lenovo" w:date="2016-06-22T17:00:00Z">
              <w:r>
                <w:rPr>
                  <w:rFonts w:hint="eastAsia"/>
                </w:rPr>
                <w:t>]</w:t>
              </w:r>
            </w:ins>
            <w:del w:id="2004" w:author="lenovo" w:date="2016-06-22T17:00:00Z">
              <w:r>
                <w:rPr>
                  <w:rFonts w:hint="eastAsia"/>
                </w:rPr>
                <w:delText>】</w:delText>
              </w:r>
            </w:del>
            <w:r>
              <w:rPr>
                <w:rFonts w:hint="eastAsia"/>
              </w:rPr>
              <w:t>，清空查询条件输入信息</w:t>
            </w:r>
          </w:p>
          <w:p w14:paraId="3B1547BB"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w:t>
            </w:r>
            <w:r>
              <w:rPr>
                <w:rFonts w:hint="eastAsia"/>
                <w:u w:val="single"/>
              </w:rPr>
              <w:t>编辑</w:t>
            </w:r>
            <w:r>
              <w:rPr>
                <w:rFonts w:hint="eastAsia"/>
              </w:rPr>
              <w:t>[</w:t>
            </w:r>
            <w:del w:id="2005" w:author="lenovo" w:date="2016-06-22T17:00:00Z">
              <w:r>
                <w:rPr>
                  <w:rFonts w:hint="eastAsia"/>
                </w:rPr>
                <w:delText>超</w:delText>
              </w:r>
            </w:del>
            <w:r>
              <w:rPr>
                <w:rFonts w:hint="eastAsia"/>
              </w:rPr>
              <w:t>链接</w:t>
            </w:r>
            <w:r>
              <w:rPr>
                <w:rFonts w:hint="eastAsia"/>
              </w:rPr>
              <w:t>]</w:t>
            </w:r>
            <w:r>
              <w:rPr>
                <w:rFonts w:hint="eastAsia"/>
              </w:rPr>
              <w:t>，页面跳转到邮件模板编辑页面</w:t>
            </w:r>
            <w:ins w:id="2006" w:author="lenovo" w:date="2016-06-22T17:01:00Z">
              <w:r>
                <w:rPr>
                  <w:rFonts w:hint="eastAsia"/>
                </w:rPr>
                <w:t>，参见“</w:t>
              </w:r>
              <w:r w:rsidR="00E21B5E">
                <w:rPr>
                  <w:rFonts w:hint="eastAsia"/>
                </w:rPr>
                <w:fldChar w:fldCharType="begin"/>
              </w:r>
              <w:r>
                <w:rPr>
                  <w:rFonts w:hint="eastAsia"/>
                </w:rPr>
                <w:instrText xml:space="preserve"> REF _Toc1247 \h </w:instrText>
              </w:r>
            </w:ins>
            <w:r w:rsidR="00E21B5E">
              <w:rPr>
                <w:rFonts w:hint="eastAsia"/>
              </w:rPr>
            </w:r>
            <w:ins w:id="2007" w:author="lenovo" w:date="2016-06-22T17:01:00Z">
              <w:r w:rsidR="00E21B5E">
                <w:rPr>
                  <w:rFonts w:hint="eastAsia"/>
                </w:rPr>
                <w:fldChar w:fldCharType="separate"/>
              </w:r>
              <w:r>
                <w:rPr>
                  <w:rFonts w:hint="eastAsia"/>
                </w:rPr>
                <w:t>邮件模板编辑</w:t>
              </w:r>
              <w:r w:rsidR="00E21B5E">
                <w:rPr>
                  <w:rFonts w:hint="eastAsia"/>
                </w:rPr>
                <w:fldChar w:fldCharType="end"/>
              </w:r>
              <w:r>
                <w:rPr>
                  <w:rFonts w:hint="eastAsia"/>
                </w:rPr>
                <w:t>”</w:t>
              </w:r>
            </w:ins>
          </w:p>
          <w:p w14:paraId="3A6DA946"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、点击新增</w:t>
            </w:r>
            <w:ins w:id="2008" w:author="lenovo" w:date="2016-06-22T17:00:00Z">
              <w:r>
                <w:rPr>
                  <w:rFonts w:hint="eastAsia"/>
                </w:rPr>
                <w:t>[</w:t>
              </w:r>
            </w:ins>
            <w:del w:id="2009" w:author="lenovo" w:date="2016-06-22T17:00:00Z">
              <w:r>
                <w:rPr>
                  <w:rFonts w:hint="eastAsia"/>
                </w:rPr>
                <w:delText>【</w:delText>
              </w:r>
            </w:del>
            <w:r>
              <w:rPr>
                <w:rFonts w:hint="eastAsia"/>
              </w:rPr>
              <w:t>按钮</w:t>
            </w:r>
            <w:ins w:id="2010" w:author="lenovo" w:date="2016-06-22T17:00:00Z">
              <w:r>
                <w:rPr>
                  <w:rFonts w:hint="eastAsia"/>
                </w:rPr>
                <w:t>]</w:t>
              </w:r>
            </w:ins>
            <w:del w:id="2011" w:author="lenovo" w:date="2016-06-22T17:00:00Z">
              <w:r>
                <w:rPr>
                  <w:rFonts w:hint="eastAsia"/>
                </w:rPr>
                <w:delText>】</w:delText>
              </w:r>
            </w:del>
            <w:r>
              <w:rPr>
                <w:rFonts w:hint="eastAsia"/>
              </w:rPr>
              <w:t>，页面跳转到邮件模板新增页面</w:t>
            </w:r>
            <w:ins w:id="2012" w:author="lenovo" w:date="2016-06-22T17:01:00Z">
              <w:r>
                <w:rPr>
                  <w:rFonts w:hint="eastAsia"/>
                </w:rPr>
                <w:t>，参见“</w:t>
              </w:r>
              <w:r w:rsidR="00E21B5E">
                <w:rPr>
                  <w:rFonts w:hint="eastAsia"/>
                </w:rPr>
                <w:fldChar w:fldCharType="begin"/>
              </w:r>
              <w:r>
                <w:rPr>
                  <w:rFonts w:hint="eastAsia"/>
                </w:rPr>
                <w:instrText xml:space="preserve"> REF _Toc27613 \h </w:instrText>
              </w:r>
            </w:ins>
            <w:r w:rsidR="00E21B5E">
              <w:rPr>
                <w:rFonts w:hint="eastAsia"/>
              </w:rPr>
            </w:r>
            <w:ins w:id="2013" w:author="lenovo" w:date="2016-06-22T17:01:00Z">
              <w:r w:rsidR="00E21B5E">
                <w:rPr>
                  <w:rFonts w:hint="eastAsia"/>
                </w:rPr>
                <w:fldChar w:fldCharType="separate"/>
              </w:r>
              <w:r>
                <w:rPr>
                  <w:rFonts w:hint="eastAsia"/>
                </w:rPr>
                <w:t>邮件模板新增</w:t>
              </w:r>
              <w:r w:rsidR="00E21B5E">
                <w:rPr>
                  <w:rFonts w:hint="eastAsia"/>
                </w:rPr>
                <w:fldChar w:fldCharType="end"/>
              </w:r>
              <w:r>
                <w:rPr>
                  <w:rFonts w:hint="eastAsia"/>
                </w:rPr>
                <w:t>”</w:t>
              </w:r>
            </w:ins>
          </w:p>
          <w:p w14:paraId="1C03C231" w14:textId="77777777" w:rsidR="00DC1257" w:rsidRDefault="007579A1">
            <w:pPr>
              <w:widowControl/>
              <w:overflowPunct w:val="0"/>
              <w:autoSpaceDE w:val="0"/>
              <w:autoSpaceDN w:val="0"/>
              <w:adjustRightInd w:val="0"/>
              <w:spacing w:after="100" w:line="360" w:lineRule="atLeast"/>
              <w:textAlignment w:val="baseline"/>
            </w:pPr>
            <w:r>
              <w:rPr>
                <w:rFonts w:hint="eastAsia"/>
              </w:rPr>
              <w:t>4</w:t>
            </w:r>
            <w:r>
              <w:rPr>
                <w:rFonts w:hint="eastAsia"/>
              </w:rPr>
              <w:t>、点击</w:t>
            </w:r>
            <w:r>
              <w:rPr>
                <w:rFonts w:hint="eastAsia"/>
                <w:u w:val="single"/>
              </w:rPr>
              <w:t>删除</w:t>
            </w:r>
            <w:r>
              <w:rPr>
                <w:rFonts w:hint="eastAsia"/>
              </w:rPr>
              <w:t>[</w:t>
            </w:r>
            <w:del w:id="2014" w:author="lenovo" w:date="2016-06-22T17:00:00Z">
              <w:r>
                <w:rPr>
                  <w:rFonts w:hint="eastAsia"/>
                </w:rPr>
                <w:delText>超</w:delText>
              </w:r>
            </w:del>
            <w:r>
              <w:rPr>
                <w:rFonts w:hint="eastAsia"/>
              </w:rPr>
              <w:t>链接</w:t>
            </w:r>
            <w:r>
              <w:rPr>
                <w:rFonts w:hint="eastAsia"/>
              </w:rPr>
              <w:t>]</w:t>
            </w:r>
            <w:r>
              <w:rPr>
                <w:rFonts w:hint="eastAsia"/>
              </w:rPr>
              <w:t>，系统提示确认后删除该条记录。</w:t>
            </w:r>
          </w:p>
          <w:p w14:paraId="573D8A85" w14:textId="77777777" w:rsidR="00DC1257" w:rsidRDefault="007579A1">
            <w:pPr>
              <w:widowControl/>
              <w:overflowPunct w:val="0"/>
              <w:autoSpaceDE w:val="0"/>
              <w:autoSpaceDN w:val="0"/>
              <w:adjustRightInd w:val="0"/>
              <w:spacing w:after="100" w:line="360" w:lineRule="atLeast"/>
              <w:textAlignment w:val="baseline"/>
            </w:pPr>
            <w:r>
              <w:rPr>
                <w:rFonts w:hint="eastAsia"/>
              </w:rPr>
              <w:t>5</w:t>
            </w:r>
            <w:r>
              <w:rPr>
                <w:rFonts w:hint="eastAsia"/>
              </w:rPr>
              <w:t>、各字段长度控制详见数据库设计。</w:t>
            </w:r>
          </w:p>
        </w:tc>
      </w:tr>
    </w:tbl>
    <w:p w14:paraId="3AC190F8" w14:textId="77777777" w:rsidR="00DC1257" w:rsidRDefault="00DC1257"/>
    <w:p w14:paraId="2EE33C42" w14:textId="77777777" w:rsidR="00DC1257" w:rsidRDefault="007579A1">
      <w:pPr>
        <w:pStyle w:val="3"/>
        <w:numPr>
          <w:ilvl w:val="2"/>
          <w:numId w:val="1"/>
        </w:numPr>
        <w:rPr>
          <w:rFonts w:ascii="黑体" w:eastAsia="黑体"/>
          <w:sz w:val="24"/>
          <w:szCs w:val="24"/>
        </w:rPr>
      </w:pPr>
      <w:bookmarkStart w:id="2015" w:name="_Toc27613"/>
      <w:r>
        <w:rPr>
          <w:rFonts w:ascii="黑体" w:eastAsia="黑体" w:hint="eastAsia"/>
          <w:sz w:val="24"/>
          <w:szCs w:val="24"/>
        </w:rPr>
        <w:t>邮件模板新增</w:t>
      </w:r>
      <w:bookmarkEnd w:id="201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016"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017">
          <w:tblGrid>
            <w:gridCol w:w="1985"/>
            <w:gridCol w:w="7087"/>
          </w:tblGrid>
        </w:tblGridChange>
      </w:tblGrid>
      <w:tr w:rsidR="00DC1257" w14:paraId="29FA9732" w14:textId="77777777" w:rsidTr="00DC1257">
        <w:trPr>
          <w:trHeight w:val="463"/>
          <w:trPrChange w:id="2018" w:author="lenovo" w:date="2016-06-22T10:16:00Z">
            <w:trPr>
              <w:trHeight w:val="463"/>
            </w:trPr>
          </w:trPrChange>
        </w:trPr>
        <w:tc>
          <w:tcPr>
            <w:tcW w:w="1361" w:type="dxa"/>
            <w:shd w:val="clear" w:color="auto" w:fill="D9D9D9"/>
            <w:tcPrChange w:id="2019" w:author="lenovo" w:date="2016-06-22T10:16:00Z">
              <w:tcPr>
                <w:tcW w:w="1985" w:type="dxa"/>
                <w:shd w:val="clear" w:color="auto" w:fill="D9D9D9"/>
              </w:tcPr>
            </w:tcPrChange>
          </w:tcPr>
          <w:p w14:paraId="5E8B725D" w14:textId="77777777" w:rsidR="00DC1257" w:rsidRDefault="007579A1">
            <w:pPr>
              <w:spacing w:line="360" w:lineRule="atLeast"/>
              <w:rPr>
                <w:szCs w:val="21"/>
              </w:rPr>
            </w:pPr>
            <w:r>
              <w:rPr>
                <w:rFonts w:hint="eastAsia"/>
                <w:szCs w:val="21"/>
              </w:rPr>
              <w:t>功能概述</w:t>
            </w:r>
          </w:p>
        </w:tc>
        <w:tc>
          <w:tcPr>
            <w:tcW w:w="7143" w:type="dxa"/>
            <w:tcPrChange w:id="2020" w:author="lenovo" w:date="2016-06-22T10:16:00Z">
              <w:tcPr>
                <w:tcW w:w="7087" w:type="dxa"/>
              </w:tcPr>
            </w:tcPrChange>
          </w:tcPr>
          <w:p w14:paraId="26AF3114" w14:textId="77777777" w:rsidR="00DC1257" w:rsidRDefault="007579A1">
            <w:pPr>
              <w:spacing w:line="360" w:lineRule="atLeast"/>
            </w:pPr>
            <w:r>
              <w:rPr>
                <w:rFonts w:hint="eastAsia"/>
              </w:rPr>
              <w:t>新增邮件模板信息</w:t>
            </w:r>
          </w:p>
        </w:tc>
      </w:tr>
      <w:tr w:rsidR="00DC1257" w14:paraId="0F28D239" w14:textId="77777777" w:rsidTr="00DC1257">
        <w:trPr>
          <w:trHeight w:val="225"/>
          <w:trPrChange w:id="2021" w:author="lenovo" w:date="2016-06-22T10:16:00Z">
            <w:trPr>
              <w:trHeight w:val="225"/>
            </w:trPr>
          </w:trPrChange>
        </w:trPr>
        <w:tc>
          <w:tcPr>
            <w:tcW w:w="1361" w:type="dxa"/>
            <w:shd w:val="clear" w:color="auto" w:fill="D9D9D9"/>
            <w:tcPrChange w:id="2022" w:author="lenovo" w:date="2016-06-22T10:16:00Z">
              <w:tcPr>
                <w:tcW w:w="1985" w:type="dxa"/>
                <w:shd w:val="clear" w:color="auto" w:fill="D9D9D9"/>
              </w:tcPr>
            </w:tcPrChange>
          </w:tcPr>
          <w:p w14:paraId="0D872538" w14:textId="77777777" w:rsidR="00DC1257" w:rsidRDefault="007579A1">
            <w:pPr>
              <w:spacing w:line="360" w:lineRule="atLeast"/>
              <w:rPr>
                <w:szCs w:val="21"/>
              </w:rPr>
            </w:pPr>
            <w:r>
              <w:rPr>
                <w:rFonts w:hint="eastAsia"/>
                <w:szCs w:val="21"/>
              </w:rPr>
              <w:t>页面输入</w:t>
            </w:r>
          </w:p>
        </w:tc>
        <w:tc>
          <w:tcPr>
            <w:tcW w:w="7143" w:type="dxa"/>
            <w:tcPrChange w:id="2023" w:author="lenovo" w:date="2016-06-22T10:16:00Z">
              <w:tcPr>
                <w:tcW w:w="7087" w:type="dxa"/>
              </w:tcPr>
            </w:tcPrChange>
          </w:tcPr>
          <w:p w14:paraId="14AB96D6"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15C639C8"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模版代码</w:t>
            </w:r>
            <w:r>
              <w:rPr>
                <w:rFonts w:hint="eastAsia"/>
              </w:rPr>
              <w:t>[</w:t>
            </w:r>
            <w:r>
              <w:rPr>
                <w:rFonts w:hint="eastAsia"/>
              </w:rPr>
              <w:t>必填输入框</w:t>
            </w:r>
            <w:r>
              <w:rPr>
                <w:rFonts w:hint="eastAsia"/>
              </w:rPr>
              <w:t>]</w:t>
            </w:r>
            <w:r>
              <w:rPr>
                <w:rFonts w:hint="eastAsia"/>
              </w:rPr>
              <w:t>，模板名称</w:t>
            </w:r>
            <w:r>
              <w:rPr>
                <w:rFonts w:hint="eastAsia"/>
              </w:rPr>
              <w:t>[</w:t>
            </w:r>
            <w:r>
              <w:rPr>
                <w:rFonts w:hint="eastAsia"/>
              </w:rPr>
              <w:t>必填输入框</w:t>
            </w:r>
            <w:r>
              <w:rPr>
                <w:rFonts w:hint="eastAsia"/>
              </w:rPr>
              <w:t>]</w:t>
            </w:r>
            <w:r>
              <w:rPr>
                <w:rFonts w:hint="eastAsia"/>
              </w:rPr>
              <w:t>，模板描述</w:t>
            </w:r>
            <w:r>
              <w:rPr>
                <w:rFonts w:hint="eastAsia"/>
              </w:rPr>
              <w:t>[</w:t>
            </w:r>
            <w:r>
              <w:rPr>
                <w:rFonts w:hint="eastAsia"/>
              </w:rPr>
              <w:t>必填输入框</w:t>
            </w:r>
            <w:r>
              <w:rPr>
                <w:rFonts w:hint="eastAsia"/>
              </w:rPr>
              <w:t>]</w:t>
            </w:r>
            <w:r>
              <w:rPr>
                <w:rFonts w:hint="eastAsia"/>
              </w:rPr>
              <w:t>，</w:t>
            </w:r>
          </w:p>
          <w:p w14:paraId="70A35D4F" w14:textId="77777777" w:rsidR="00DC1257" w:rsidRDefault="007579A1">
            <w:pPr>
              <w:widowControl/>
              <w:overflowPunct w:val="0"/>
              <w:autoSpaceDE w:val="0"/>
              <w:autoSpaceDN w:val="0"/>
              <w:adjustRightInd w:val="0"/>
              <w:spacing w:after="100" w:line="360" w:lineRule="atLeast"/>
              <w:textAlignment w:val="baseline"/>
            </w:pPr>
            <w:r>
              <w:rPr>
                <w:rFonts w:hint="eastAsia"/>
              </w:rPr>
              <w:t>模板内容</w:t>
            </w:r>
            <w:r>
              <w:rPr>
                <w:rFonts w:hint="eastAsia"/>
              </w:rPr>
              <w:t>[</w:t>
            </w:r>
            <w:r>
              <w:rPr>
                <w:rFonts w:hint="eastAsia"/>
              </w:rPr>
              <w:t>文本框</w:t>
            </w:r>
            <w:r>
              <w:rPr>
                <w:rFonts w:hint="eastAsia"/>
              </w:rPr>
              <w:t>]</w:t>
            </w:r>
            <w:r>
              <w:rPr>
                <w:rFonts w:hint="eastAsia"/>
              </w:rPr>
              <w:t>，审批标志</w:t>
            </w:r>
            <w:r>
              <w:rPr>
                <w:rFonts w:hint="eastAsia"/>
              </w:rPr>
              <w:t>[</w:t>
            </w:r>
            <w:r>
              <w:rPr>
                <w:rFonts w:hint="eastAsia"/>
              </w:rPr>
              <w:t>必填下拉框</w:t>
            </w:r>
            <w:del w:id="2024" w:author="lenovo" w:date="2016-06-22T17:03:00Z">
              <w:r>
                <w:rPr>
                  <w:rFonts w:hint="eastAsia"/>
                </w:rPr>
                <w:delText>：自动审批</w:delText>
              </w:r>
              <w:r>
                <w:rPr>
                  <w:rFonts w:hint="eastAsia"/>
                </w:rPr>
                <w:delText>/</w:delText>
              </w:r>
              <w:r>
                <w:rPr>
                  <w:rFonts w:hint="eastAsia"/>
                </w:rPr>
                <w:delText>人工审批</w:delText>
              </w:r>
            </w:del>
            <w:r>
              <w:rPr>
                <w:rFonts w:hint="eastAsia"/>
              </w:rPr>
              <w:t>]</w:t>
            </w:r>
            <w:r>
              <w:rPr>
                <w:rFonts w:hint="eastAsia"/>
              </w:rPr>
              <w:t>。</w:t>
            </w:r>
          </w:p>
          <w:p w14:paraId="463F8D9E"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2025" w:author="lenovo" w:date="2016-06-22T17:02:00Z">
              <w:r>
                <w:rPr>
                  <w:rFonts w:hint="eastAsia"/>
                </w:rPr>
                <w:t>确定</w:t>
              </w:r>
            </w:ins>
            <w:del w:id="2026" w:author="lenovo" w:date="2016-06-22T17:02:00Z">
              <w:r>
                <w:rPr>
                  <w:rFonts w:hint="eastAsia"/>
                </w:rPr>
                <w:delText>保存</w:delText>
              </w:r>
            </w:del>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r>
              <w:rPr>
                <w:rFonts w:hint="eastAsia"/>
              </w:rPr>
              <w:t>。</w:t>
            </w:r>
          </w:p>
        </w:tc>
      </w:tr>
      <w:tr w:rsidR="00DC1257" w14:paraId="5DFAD574" w14:textId="77777777" w:rsidTr="00DC1257">
        <w:trPr>
          <w:trHeight w:val="225"/>
          <w:trPrChange w:id="2027" w:author="lenovo" w:date="2016-06-22T10:16:00Z">
            <w:trPr>
              <w:trHeight w:val="225"/>
            </w:trPr>
          </w:trPrChange>
        </w:trPr>
        <w:tc>
          <w:tcPr>
            <w:tcW w:w="1361" w:type="dxa"/>
            <w:shd w:val="clear" w:color="auto" w:fill="D9D9D9"/>
            <w:tcPrChange w:id="2028" w:author="lenovo" w:date="2016-06-22T10:16:00Z">
              <w:tcPr>
                <w:tcW w:w="1985" w:type="dxa"/>
                <w:shd w:val="clear" w:color="auto" w:fill="D9D9D9"/>
              </w:tcPr>
            </w:tcPrChange>
          </w:tcPr>
          <w:p w14:paraId="2C1596CC" w14:textId="77777777" w:rsidR="00DC1257" w:rsidRDefault="007579A1">
            <w:pPr>
              <w:spacing w:line="360" w:lineRule="atLeast"/>
              <w:rPr>
                <w:szCs w:val="21"/>
              </w:rPr>
            </w:pPr>
            <w:r>
              <w:rPr>
                <w:rFonts w:hint="eastAsia"/>
                <w:szCs w:val="21"/>
              </w:rPr>
              <w:t>页面输出</w:t>
            </w:r>
          </w:p>
        </w:tc>
        <w:tc>
          <w:tcPr>
            <w:tcW w:w="7143" w:type="dxa"/>
            <w:tcPrChange w:id="2029" w:author="lenovo" w:date="2016-06-22T10:16:00Z">
              <w:tcPr>
                <w:tcW w:w="7087" w:type="dxa"/>
              </w:tcPr>
            </w:tcPrChange>
          </w:tcPr>
          <w:p w14:paraId="5346CB87" w14:textId="77777777" w:rsidR="00DC1257" w:rsidRDefault="00DC1257">
            <w:pPr>
              <w:spacing w:line="360" w:lineRule="atLeast"/>
              <w:rPr>
                <w:color w:val="FF0000"/>
              </w:rPr>
            </w:pPr>
          </w:p>
        </w:tc>
      </w:tr>
      <w:tr w:rsidR="00DC1257" w14:paraId="2224836D" w14:textId="77777777" w:rsidTr="00DC1257">
        <w:trPr>
          <w:trHeight w:val="225"/>
          <w:trPrChange w:id="2030" w:author="lenovo" w:date="2016-06-22T10:16:00Z">
            <w:trPr>
              <w:trHeight w:val="225"/>
            </w:trPr>
          </w:trPrChange>
        </w:trPr>
        <w:tc>
          <w:tcPr>
            <w:tcW w:w="1361" w:type="dxa"/>
            <w:shd w:val="clear" w:color="auto" w:fill="D9D9D9"/>
            <w:tcPrChange w:id="2031" w:author="lenovo" w:date="2016-06-22T10:16:00Z">
              <w:tcPr>
                <w:tcW w:w="1985" w:type="dxa"/>
                <w:shd w:val="clear" w:color="auto" w:fill="D9D9D9"/>
              </w:tcPr>
            </w:tcPrChange>
          </w:tcPr>
          <w:p w14:paraId="7ADBB40E" w14:textId="77777777" w:rsidR="00DC1257" w:rsidRDefault="007579A1">
            <w:pPr>
              <w:spacing w:line="360" w:lineRule="atLeast"/>
              <w:rPr>
                <w:szCs w:val="21"/>
              </w:rPr>
            </w:pPr>
            <w:r>
              <w:rPr>
                <w:rFonts w:hint="eastAsia"/>
                <w:szCs w:val="21"/>
              </w:rPr>
              <w:t>参考画面</w:t>
            </w:r>
          </w:p>
        </w:tc>
        <w:tc>
          <w:tcPr>
            <w:tcW w:w="7143" w:type="dxa"/>
            <w:tcPrChange w:id="2032" w:author="lenovo" w:date="2016-06-22T10:16:00Z">
              <w:tcPr>
                <w:tcW w:w="7087" w:type="dxa"/>
              </w:tcPr>
            </w:tcPrChange>
          </w:tcPr>
          <w:p w14:paraId="59977306" w14:textId="77777777" w:rsidR="00DC1257" w:rsidRDefault="0023358B">
            <w:pPr>
              <w:widowControl/>
              <w:overflowPunct w:val="0"/>
              <w:autoSpaceDE w:val="0"/>
              <w:autoSpaceDN w:val="0"/>
              <w:adjustRightInd w:val="0"/>
              <w:spacing w:after="100" w:line="360" w:lineRule="atLeast"/>
              <w:textAlignment w:val="baseline"/>
            </w:pPr>
            <w:ins w:id="2033" w:author="lenovo" w:date="2016-06-22T17:03:00Z">
              <w:r>
                <w:rPr>
                  <w:noProof/>
                </w:rPr>
                <w:drawing>
                  <wp:inline distT="0" distB="0" distL="114300" distR="114300" wp14:anchorId="0DE49A33" wp14:editId="15FC48F5">
                    <wp:extent cx="4394200" cy="1670685"/>
                    <wp:effectExtent l="0" t="0" r="6350" b="571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72" cstate="print"/>
                            <a:stretch>
                              <a:fillRect/>
                            </a:stretch>
                          </pic:blipFill>
                          <pic:spPr>
                            <a:xfrm>
                              <a:off x="0" y="0"/>
                              <a:ext cx="4394200" cy="1670685"/>
                            </a:xfrm>
                            <a:prstGeom prst="rect">
                              <a:avLst/>
                            </a:prstGeom>
                            <a:noFill/>
                            <a:ln w="9525">
                              <a:noFill/>
                            </a:ln>
                          </pic:spPr>
                        </pic:pic>
                      </a:graphicData>
                    </a:graphic>
                  </wp:inline>
                </w:drawing>
              </w:r>
            </w:ins>
          </w:p>
        </w:tc>
      </w:tr>
      <w:tr w:rsidR="00DC1257" w14:paraId="31D47F04" w14:textId="77777777" w:rsidTr="00DC1257">
        <w:trPr>
          <w:trHeight w:val="225"/>
          <w:trPrChange w:id="2034" w:author="lenovo" w:date="2016-06-22T10:16:00Z">
            <w:trPr>
              <w:trHeight w:val="225"/>
            </w:trPr>
          </w:trPrChange>
        </w:trPr>
        <w:tc>
          <w:tcPr>
            <w:tcW w:w="1361" w:type="dxa"/>
            <w:shd w:val="clear" w:color="auto" w:fill="D9D9D9"/>
            <w:tcPrChange w:id="2035" w:author="lenovo" w:date="2016-06-22T10:16:00Z">
              <w:tcPr>
                <w:tcW w:w="1985" w:type="dxa"/>
                <w:shd w:val="clear" w:color="auto" w:fill="D9D9D9"/>
              </w:tcPr>
            </w:tcPrChange>
          </w:tcPr>
          <w:p w14:paraId="6DD2A2B2" w14:textId="77777777" w:rsidR="00DC1257" w:rsidRDefault="007579A1">
            <w:pPr>
              <w:spacing w:line="360" w:lineRule="atLeast"/>
              <w:rPr>
                <w:szCs w:val="21"/>
              </w:rPr>
            </w:pPr>
            <w:r>
              <w:rPr>
                <w:rFonts w:hint="eastAsia"/>
                <w:szCs w:val="21"/>
              </w:rPr>
              <w:lastRenderedPageBreak/>
              <w:t>业务规则</w:t>
            </w:r>
          </w:p>
        </w:tc>
        <w:tc>
          <w:tcPr>
            <w:tcW w:w="7143" w:type="dxa"/>
            <w:tcPrChange w:id="2036" w:author="lenovo" w:date="2016-06-22T10:16:00Z">
              <w:tcPr>
                <w:tcW w:w="7087" w:type="dxa"/>
              </w:tcPr>
            </w:tcPrChange>
          </w:tcPr>
          <w:p w14:paraId="44B8660C" w14:textId="77777777" w:rsidR="00DC1257" w:rsidRDefault="007579A1">
            <w:pPr>
              <w:widowControl/>
              <w:numPr>
                <w:ilvl w:val="0"/>
                <w:numId w:val="42"/>
                <w:ins w:id="2037" w:author="lenovo" w:date="2016-06-22T17:04:00Z"/>
              </w:numPr>
              <w:overflowPunct w:val="0"/>
              <w:autoSpaceDE w:val="0"/>
              <w:autoSpaceDN w:val="0"/>
              <w:adjustRightInd w:val="0"/>
              <w:spacing w:after="100" w:line="360" w:lineRule="atLeast"/>
              <w:jc w:val="left"/>
              <w:textAlignment w:val="baseline"/>
              <w:rPr>
                <w:del w:id="2038" w:author="lenovo" w:date="2016-06-22T17:04:00Z"/>
                <w:rFonts w:hAnsi="宋体"/>
                <w:szCs w:val="21"/>
              </w:rPr>
            </w:pPr>
            <w:del w:id="2039" w:author="lenovo" w:date="2016-06-22T17:04:00Z">
              <w:r>
                <w:rPr>
                  <w:rFonts w:hAnsi="宋体" w:hint="eastAsia"/>
                  <w:szCs w:val="21"/>
                </w:rPr>
                <w:delText>1</w:delText>
              </w:r>
              <w:r>
                <w:rPr>
                  <w:rFonts w:hAnsi="宋体" w:hint="eastAsia"/>
                  <w:szCs w:val="21"/>
                </w:rPr>
                <w:delText>、</w:delText>
              </w:r>
            </w:del>
            <w:r>
              <w:rPr>
                <w:rFonts w:hAnsi="宋体" w:hint="eastAsia"/>
                <w:szCs w:val="21"/>
              </w:rPr>
              <w:t>模板名称</w:t>
            </w:r>
            <w:ins w:id="2040" w:author="lenovo" w:date="2016-06-22T17:04:00Z">
              <w:r>
                <w:rPr>
                  <w:rFonts w:hAnsi="宋体" w:hint="eastAsia"/>
                  <w:szCs w:val="21"/>
                </w:rPr>
                <w:t>、模板代码</w:t>
              </w:r>
            </w:ins>
            <w:proofErr w:type="gramStart"/>
            <w:r>
              <w:rPr>
                <w:rFonts w:hAnsi="宋体" w:hint="eastAsia"/>
                <w:szCs w:val="21"/>
              </w:rPr>
              <w:t>必填且唯一</w:t>
            </w:r>
            <w:proofErr w:type="gramEnd"/>
          </w:p>
          <w:p w14:paraId="712FBD0A" w14:textId="77777777" w:rsidR="00DC1257" w:rsidRDefault="007579A1">
            <w:pPr>
              <w:widowControl/>
              <w:numPr>
                <w:ilvl w:val="0"/>
                <w:numId w:val="42"/>
                <w:ins w:id="2041" w:author="lenovo" w:date="2016-06-22T17:04:00Z"/>
              </w:numPr>
              <w:overflowPunct w:val="0"/>
              <w:autoSpaceDE w:val="0"/>
              <w:autoSpaceDN w:val="0"/>
              <w:adjustRightInd w:val="0"/>
              <w:spacing w:after="100" w:line="360" w:lineRule="atLeast"/>
              <w:jc w:val="left"/>
              <w:textAlignment w:val="baseline"/>
              <w:rPr>
                <w:rFonts w:hAnsi="宋体"/>
                <w:szCs w:val="21"/>
              </w:rPr>
            </w:pPr>
            <w:del w:id="2042" w:author="lenovo" w:date="2016-06-22T17:04:00Z">
              <w:r>
                <w:rPr>
                  <w:rFonts w:hAnsi="宋体" w:hint="eastAsia"/>
                  <w:szCs w:val="21"/>
                </w:rPr>
                <w:delText>2</w:delText>
              </w:r>
              <w:r>
                <w:rPr>
                  <w:rFonts w:hAnsi="宋体" w:hint="eastAsia"/>
                  <w:szCs w:val="21"/>
                </w:rPr>
                <w:delText>、模板代码必填且唯一</w:delText>
              </w:r>
            </w:del>
          </w:p>
          <w:p w14:paraId="4F740AF0" w14:textId="77777777" w:rsidR="00DC1257" w:rsidRDefault="007579A1">
            <w:pPr>
              <w:widowControl/>
              <w:numPr>
                <w:ilvl w:val="0"/>
                <w:numId w:val="42"/>
                <w:ins w:id="2043" w:author="lenovo" w:date="2016-06-22T17:04:00Z"/>
              </w:numPr>
              <w:overflowPunct w:val="0"/>
              <w:autoSpaceDE w:val="0"/>
              <w:autoSpaceDN w:val="0"/>
              <w:adjustRightInd w:val="0"/>
              <w:spacing w:after="100" w:line="360" w:lineRule="atLeast"/>
              <w:jc w:val="left"/>
              <w:textAlignment w:val="baseline"/>
              <w:rPr>
                <w:rFonts w:hAnsi="宋体"/>
                <w:szCs w:val="21"/>
              </w:rPr>
            </w:pPr>
            <w:del w:id="2044" w:author="lenovo" w:date="2016-06-22T17:04:00Z">
              <w:r>
                <w:rPr>
                  <w:rFonts w:hAnsi="宋体" w:hint="eastAsia"/>
                  <w:szCs w:val="21"/>
                </w:rPr>
                <w:delText>3</w:delText>
              </w:r>
              <w:r>
                <w:rPr>
                  <w:rFonts w:hAnsi="宋体" w:hint="eastAsia"/>
                  <w:szCs w:val="21"/>
                </w:rPr>
                <w:delText>、</w:delText>
              </w:r>
            </w:del>
            <w:r>
              <w:rPr>
                <w:rFonts w:hAnsi="宋体" w:hint="eastAsia"/>
                <w:szCs w:val="21"/>
              </w:rPr>
              <w:t>模板描述和审批标志为必填项。</w:t>
            </w:r>
          </w:p>
        </w:tc>
      </w:tr>
      <w:tr w:rsidR="00DC1257" w14:paraId="79F4A373" w14:textId="77777777" w:rsidTr="00DC1257">
        <w:trPr>
          <w:trHeight w:val="225"/>
          <w:trPrChange w:id="2045" w:author="lenovo" w:date="2016-06-22T10:16:00Z">
            <w:trPr>
              <w:trHeight w:val="225"/>
            </w:trPr>
          </w:trPrChange>
        </w:trPr>
        <w:tc>
          <w:tcPr>
            <w:tcW w:w="1361" w:type="dxa"/>
            <w:shd w:val="clear" w:color="auto" w:fill="D9D9D9"/>
            <w:tcPrChange w:id="2046" w:author="lenovo" w:date="2016-06-22T10:16:00Z">
              <w:tcPr>
                <w:tcW w:w="1985" w:type="dxa"/>
                <w:shd w:val="clear" w:color="auto" w:fill="D9D9D9"/>
              </w:tcPr>
            </w:tcPrChange>
          </w:tcPr>
          <w:p w14:paraId="40199086" w14:textId="77777777" w:rsidR="00DC1257" w:rsidRDefault="007579A1">
            <w:pPr>
              <w:spacing w:line="360" w:lineRule="atLeast"/>
              <w:rPr>
                <w:rFonts w:hAnsi="宋体"/>
                <w:szCs w:val="21"/>
              </w:rPr>
            </w:pPr>
            <w:r>
              <w:rPr>
                <w:rFonts w:hAnsi="宋体" w:hint="eastAsia"/>
                <w:szCs w:val="21"/>
              </w:rPr>
              <w:t>备注</w:t>
            </w:r>
          </w:p>
        </w:tc>
        <w:tc>
          <w:tcPr>
            <w:tcW w:w="7143" w:type="dxa"/>
            <w:tcPrChange w:id="2047" w:author="lenovo" w:date="2016-06-22T10:16:00Z">
              <w:tcPr>
                <w:tcW w:w="7087" w:type="dxa"/>
              </w:tcPr>
            </w:tcPrChange>
          </w:tcPr>
          <w:p w14:paraId="2FCA36E1"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w:t>
            </w:r>
            <w:del w:id="2048" w:author="lenovo" w:date="2016-06-22T17:02:00Z">
              <w:r>
                <w:rPr>
                  <w:rFonts w:hint="eastAsia"/>
                </w:rPr>
                <w:delText>保存</w:delText>
              </w:r>
            </w:del>
            <w:ins w:id="2049" w:author="lenovo" w:date="2016-06-22T17:02:00Z">
              <w:r>
                <w:rPr>
                  <w:rFonts w:hint="eastAsia"/>
                </w:rPr>
                <w:t>确定</w:t>
              </w:r>
              <w:r>
                <w:rPr>
                  <w:rFonts w:hint="eastAsia"/>
                </w:rPr>
                <w:t>[</w:t>
              </w:r>
            </w:ins>
            <w:del w:id="2050" w:author="lenovo" w:date="2016-06-22T17:02:00Z">
              <w:r>
                <w:rPr>
                  <w:rFonts w:hint="eastAsia"/>
                </w:rPr>
                <w:delText>【</w:delText>
              </w:r>
            </w:del>
            <w:r>
              <w:rPr>
                <w:rFonts w:hint="eastAsia"/>
              </w:rPr>
              <w:t>按钮</w:t>
            </w:r>
            <w:ins w:id="2051" w:author="lenovo" w:date="2016-06-22T17:02:00Z">
              <w:r>
                <w:rPr>
                  <w:rFonts w:hint="eastAsia"/>
                </w:rPr>
                <w:t>]</w:t>
              </w:r>
            </w:ins>
            <w:del w:id="2052" w:author="lenovo" w:date="2016-06-22T17:02:00Z">
              <w:r>
                <w:rPr>
                  <w:rFonts w:hint="eastAsia"/>
                </w:rPr>
                <w:delText>】</w:delText>
              </w:r>
            </w:del>
            <w:r>
              <w:rPr>
                <w:rFonts w:hint="eastAsia"/>
              </w:rPr>
              <w:t>，系统保存邮件模板信息，页面跳转到邮件模板查询页面</w:t>
            </w:r>
            <w:ins w:id="2053" w:author="lenovo" w:date="2016-06-22T17:11:00Z">
              <w:r>
                <w:rPr>
                  <w:rFonts w:hint="eastAsia"/>
                </w:rPr>
                <w:t>，参见“</w:t>
              </w:r>
              <w:r w:rsidR="00E21B5E">
                <w:rPr>
                  <w:rFonts w:hint="eastAsia"/>
                </w:rPr>
                <w:fldChar w:fldCharType="begin"/>
              </w:r>
              <w:r>
                <w:rPr>
                  <w:rFonts w:hint="eastAsia"/>
                </w:rPr>
                <w:instrText xml:space="preserve"> REF _Toc23589 \h </w:instrText>
              </w:r>
            </w:ins>
            <w:r w:rsidR="00E21B5E">
              <w:rPr>
                <w:rFonts w:hint="eastAsia"/>
              </w:rPr>
            </w:r>
            <w:ins w:id="2054" w:author="lenovo" w:date="2016-06-22T17:11:00Z">
              <w:r w:rsidR="00E21B5E">
                <w:rPr>
                  <w:rFonts w:hint="eastAsia"/>
                </w:rPr>
                <w:fldChar w:fldCharType="separate"/>
              </w:r>
              <w:r>
                <w:rPr>
                  <w:rFonts w:hint="eastAsia"/>
                </w:rPr>
                <w:t>邮件模板查询</w:t>
              </w:r>
              <w:r w:rsidR="00E21B5E">
                <w:rPr>
                  <w:rFonts w:hint="eastAsia"/>
                </w:rPr>
                <w:fldChar w:fldCharType="end"/>
              </w:r>
              <w:r>
                <w:rPr>
                  <w:rFonts w:hint="eastAsia"/>
                </w:rPr>
                <w:t>”</w:t>
              </w:r>
            </w:ins>
          </w:p>
          <w:p w14:paraId="7BA8132D"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、点击取消</w:t>
            </w:r>
            <w:ins w:id="2055" w:author="lenovo" w:date="2016-06-22T17:02:00Z">
              <w:r>
                <w:rPr>
                  <w:rFonts w:hint="eastAsia"/>
                </w:rPr>
                <w:t>[</w:t>
              </w:r>
            </w:ins>
            <w:del w:id="2056" w:author="lenovo" w:date="2016-06-22T17:02:00Z">
              <w:r>
                <w:rPr>
                  <w:rFonts w:hint="eastAsia"/>
                </w:rPr>
                <w:delText>【</w:delText>
              </w:r>
            </w:del>
            <w:r>
              <w:rPr>
                <w:rFonts w:hint="eastAsia"/>
              </w:rPr>
              <w:t>按钮</w:t>
            </w:r>
            <w:ins w:id="2057" w:author="lenovo" w:date="2016-06-22T17:02:00Z">
              <w:r>
                <w:rPr>
                  <w:rFonts w:hint="eastAsia"/>
                </w:rPr>
                <w:t>]</w:t>
              </w:r>
            </w:ins>
            <w:del w:id="2058" w:author="lenovo" w:date="2016-06-22T17:02:00Z">
              <w:r>
                <w:rPr>
                  <w:rFonts w:hint="eastAsia"/>
                </w:rPr>
                <w:delText>】</w:delText>
              </w:r>
            </w:del>
            <w:r>
              <w:rPr>
                <w:rFonts w:hint="eastAsia"/>
              </w:rPr>
              <w:t>，页面跳转到邮件模板查询页面</w:t>
            </w:r>
            <w:ins w:id="2059" w:author="lenovo" w:date="2016-06-22T17:11:00Z">
              <w:r>
                <w:rPr>
                  <w:rFonts w:hint="eastAsia"/>
                </w:rPr>
                <w:t>，参见“</w:t>
              </w:r>
              <w:r w:rsidR="00E21B5E">
                <w:rPr>
                  <w:rFonts w:hint="eastAsia"/>
                </w:rPr>
                <w:fldChar w:fldCharType="begin"/>
              </w:r>
              <w:r>
                <w:rPr>
                  <w:rFonts w:hint="eastAsia"/>
                </w:rPr>
                <w:instrText xml:space="preserve"> REF _Toc23589 \h </w:instrText>
              </w:r>
            </w:ins>
            <w:r w:rsidR="00E21B5E">
              <w:rPr>
                <w:rFonts w:hint="eastAsia"/>
              </w:rPr>
            </w:r>
            <w:ins w:id="2060" w:author="lenovo" w:date="2016-06-22T17:11:00Z">
              <w:r w:rsidR="00E21B5E">
                <w:rPr>
                  <w:rFonts w:hint="eastAsia"/>
                </w:rPr>
                <w:fldChar w:fldCharType="separate"/>
              </w:r>
              <w:r>
                <w:rPr>
                  <w:rFonts w:hint="eastAsia"/>
                </w:rPr>
                <w:t>邮件模板查询</w:t>
              </w:r>
              <w:r w:rsidR="00E21B5E">
                <w:rPr>
                  <w:rFonts w:hint="eastAsia"/>
                </w:rPr>
                <w:fldChar w:fldCharType="end"/>
              </w:r>
              <w:r>
                <w:rPr>
                  <w:rFonts w:hint="eastAsia"/>
                </w:rPr>
                <w:t>”</w:t>
              </w:r>
            </w:ins>
          </w:p>
        </w:tc>
      </w:tr>
    </w:tbl>
    <w:p w14:paraId="392F6797" w14:textId="77777777" w:rsidR="00DC1257" w:rsidRDefault="00DC1257"/>
    <w:p w14:paraId="6AA5EC96" w14:textId="77777777" w:rsidR="00DC1257" w:rsidRDefault="007579A1">
      <w:pPr>
        <w:pStyle w:val="3"/>
        <w:numPr>
          <w:ilvl w:val="2"/>
          <w:numId w:val="1"/>
        </w:numPr>
        <w:rPr>
          <w:rFonts w:ascii="黑体" w:eastAsia="黑体"/>
          <w:sz w:val="24"/>
          <w:szCs w:val="24"/>
        </w:rPr>
      </w:pPr>
      <w:bookmarkStart w:id="2061" w:name="_Toc1247"/>
      <w:r>
        <w:rPr>
          <w:rFonts w:ascii="黑体" w:eastAsia="黑体" w:hint="eastAsia"/>
          <w:sz w:val="24"/>
          <w:szCs w:val="24"/>
        </w:rPr>
        <w:t>邮件模板编辑</w:t>
      </w:r>
      <w:bookmarkEnd w:id="206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062"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063">
          <w:tblGrid>
            <w:gridCol w:w="1985"/>
            <w:gridCol w:w="7087"/>
          </w:tblGrid>
        </w:tblGridChange>
      </w:tblGrid>
      <w:tr w:rsidR="00DC1257" w14:paraId="60009ACE" w14:textId="77777777" w:rsidTr="00DC1257">
        <w:trPr>
          <w:trHeight w:val="463"/>
          <w:trPrChange w:id="2064" w:author="lenovo" w:date="2016-06-22T10:16:00Z">
            <w:trPr>
              <w:trHeight w:val="463"/>
            </w:trPr>
          </w:trPrChange>
        </w:trPr>
        <w:tc>
          <w:tcPr>
            <w:tcW w:w="1361" w:type="dxa"/>
            <w:shd w:val="clear" w:color="auto" w:fill="D9D9D9"/>
            <w:tcPrChange w:id="2065" w:author="lenovo" w:date="2016-06-22T10:16:00Z">
              <w:tcPr>
                <w:tcW w:w="1985" w:type="dxa"/>
                <w:shd w:val="clear" w:color="auto" w:fill="D9D9D9"/>
              </w:tcPr>
            </w:tcPrChange>
          </w:tcPr>
          <w:p w14:paraId="7A72236F" w14:textId="77777777" w:rsidR="00DC1257" w:rsidRDefault="007579A1">
            <w:pPr>
              <w:spacing w:line="360" w:lineRule="atLeast"/>
              <w:rPr>
                <w:szCs w:val="21"/>
              </w:rPr>
            </w:pPr>
            <w:r>
              <w:rPr>
                <w:rFonts w:hint="eastAsia"/>
                <w:szCs w:val="21"/>
              </w:rPr>
              <w:t>功能概述</w:t>
            </w:r>
          </w:p>
        </w:tc>
        <w:tc>
          <w:tcPr>
            <w:tcW w:w="7143" w:type="dxa"/>
            <w:tcPrChange w:id="2066" w:author="lenovo" w:date="2016-06-22T10:16:00Z">
              <w:tcPr>
                <w:tcW w:w="7087" w:type="dxa"/>
              </w:tcPr>
            </w:tcPrChange>
          </w:tcPr>
          <w:p w14:paraId="07C65D94" w14:textId="77777777" w:rsidR="00DC1257" w:rsidRDefault="007579A1">
            <w:pPr>
              <w:spacing w:line="360" w:lineRule="atLeast"/>
            </w:pPr>
            <w:r>
              <w:rPr>
                <w:rFonts w:hint="eastAsia"/>
              </w:rPr>
              <w:t>编辑邮件模板信息</w:t>
            </w:r>
          </w:p>
        </w:tc>
      </w:tr>
      <w:tr w:rsidR="00DC1257" w14:paraId="65B9687B" w14:textId="77777777" w:rsidTr="00DC1257">
        <w:trPr>
          <w:trHeight w:val="225"/>
          <w:trPrChange w:id="2067" w:author="lenovo" w:date="2016-06-22T10:16:00Z">
            <w:trPr>
              <w:trHeight w:val="225"/>
            </w:trPr>
          </w:trPrChange>
        </w:trPr>
        <w:tc>
          <w:tcPr>
            <w:tcW w:w="1361" w:type="dxa"/>
            <w:shd w:val="clear" w:color="auto" w:fill="D9D9D9"/>
            <w:tcPrChange w:id="2068" w:author="lenovo" w:date="2016-06-22T10:16:00Z">
              <w:tcPr>
                <w:tcW w:w="1985" w:type="dxa"/>
                <w:shd w:val="clear" w:color="auto" w:fill="D9D9D9"/>
              </w:tcPr>
            </w:tcPrChange>
          </w:tcPr>
          <w:p w14:paraId="123FB8D7" w14:textId="77777777" w:rsidR="00DC1257" w:rsidRDefault="007579A1">
            <w:pPr>
              <w:spacing w:line="360" w:lineRule="atLeast"/>
              <w:rPr>
                <w:szCs w:val="21"/>
              </w:rPr>
            </w:pPr>
            <w:r>
              <w:rPr>
                <w:rFonts w:hint="eastAsia"/>
                <w:szCs w:val="21"/>
              </w:rPr>
              <w:t>页面输入</w:t>
            </w:r>
          </w:p>
        </w:tc>
        <w:tc>
          <w:tcPr>
            <w:tcW w:w="7143" w:type="dxa"/>
            <w:tcPrChange w:id="2069" w:author="lenovo" w:date="2016-06-22T10:16:00Z">
              <w:tcPr>
                <w:tcW w:w="7087" w:type="dxa"/>
              </w:tcPr>
            </w:tcPrChange>
          </w:tcPr>
          <w:p w14:paraId="31A2C814"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4CE2750A" w14:textId="77777777" w:rsidR="00DC1257" w:rsidRDefault="007579A1">
            <w:pPr>
              <w:widowControl/>
              <w:overflowPunct w:val="0"/>
              <w:autoSpaceDE w:val="0"/>
              <w:autoSpaceDN w:val="0"/>
              <w:adjustRightInd w:val="0"/>
              <w:spacing w:after="100" w:line="360" w:lineRule="atLeast"/>
              <w:ind w:leftChars="200" w:left="420"/>
              <w:textAlignment w:val="baseline"/>
              <w:rPr>
                <w:del w:id="2070" w:author="lenovo" w:date="2016-06-22T17:10:00Z"/>
              </w:rPr>
            </w:pPr>
            <w:del w:id="2071" w:author="lenovo" w:date="2016-06-22T17:10:00Z">
              <w:r>
                <w:rPr>
                  <w:rFonts w:hint="eastAsia"/>
                </w:rPr>
                <w:delText>模版代码</w:delText>
              </w:r>
              <w:r>
                <w:rPr>
                  <w:rFonts w:hint="eastAsia"/>
                </w:rPr>
                <w:delText>[</w:delText>
              </w:r>
              <w:r>
                <w:rPr>
                  <w:rFonts w:hint="eastAsia"/>
                </w:rPr>
                <w:delText>必填输入框</w:delText>
              </w:r>
              <w:r>
                <w:rPr>
                  <w:rFonts w:hint="eastAsia"/>
                </w:rPr>
                <w:delText>]</w:delText>
              </w:r>
              <w:r>
                <w:rPr>
                  <w:rFonts w:hint="eastAsia"/>
                </w:rPr>
                <w:delText>，</w:delText>
              </w:r>
            </w:del>
            <w:r>
              <w:rPr>
                <w:rFonts w:hint="eastAsia"/>
              </w:rPr>
              <w:t>模板名称</w:t>
            </w:r>
            <w:r>
              <w:rPr>
                <w:rFonts w:hint="eastAsia"/>
              </w:rPr>
              <w:t>[</w:t>
            </w:r>
            <w:r>
              <w:rPr>
                <w:rFonts w:hint="eastAsia"/>
              </w:rPr>
              <w:t>必填输入框</w:t>
            </w:r>
            <w:r>
              <w:rPr>
                <w:rFonts w:hint="eastAsia"/>
              </w:rPr>
              <w:t>]</w:t>
            </w:r>
            <w:r>
              <w:rPr>
                <w:rFonts w:hint="eastAsia"/>
              </w:rPr>
              <w:t>，模板描述</w:t>
            </w:r>
            <w:r>
              <w:rPr>
                <w:rFonts w:hint="eastAsia"/>
              </w:rPr>
              <w:t>[</w:t>
            </w:r>
            <w:r>
              <w:rPr>
                <w:rFonts w:hint="eastAsia"/>
              </w:rPr>
              <w:t>必填输入框</w:t>
            </w:r>
            <w:r>
              <w:rPr>
                <w:rFonts w:hint="eastAsia"/>
              </w:rPr>
              <w:t>]</w:t>
            </w:r>
            <w:r>
              <w:rPr>
                <w:rFonts w:hint="eastAsia"/>
              </w:rPr>
              <w:t>，</w:t>
            </w:r>
          </w:p>
          <w:p w14:paraId="26B0EF4E"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模板内容</w:t>
            </w:r>
            <w:r>
              <w:rPr>
                <w:rFonts w:hint="eastAsia"/>
              </w:rPr>
              <w:t>[</w:t>
            </w:r>
            <w:r>
              <w:rPr>
                <w:rFonts w:hint="eastAsia"/>
              </w:rPr>
              <w:t>文本框</w:t>
            </w:r>
            <w:r>
              <w:rPr>
                <w:rFonts w:hint="eastAsia"/>
              </w:rPr>
              <w:t>]</w:t>
            </w:r>
            <w:r>
              <w:rPr>
                <w:rFonts w:hint="eastAsia"/>
              </w:rPr>
              <w:t>，审批标志</w:t>
            </w:r>
            <w:r>
              <w:rPr>
                <w:rFonts w:hint="eastAsia"/>
              </w:rPr>
              <w:t>[</w:t>
            </w:r>
            <w:r>
              <w:rPr>
                <w:rFonts w:hint="eastAsia"/>
              </w:rPr>
              <w:t>必填下拉框</w:t>
            </w:r>
            <w:del w:id="2072" w:author="lenovo" w:date="2016-06-22T17:06:00Z">
              <w:r>
                <w:rPr>
                  <w:rFonts w:hint="eastAsia"/>
                </w:rPr>
                <w:delText>：自动审批</w:delText>
              </w:r>
              <w:r>
                <w:rPr>
                  <w:rFonts w:hint="eastAsia"/>
                </w:rPr>
                <w:delText>/</w:delText>
              </w:r>
              <w:r>
                <w:rPr>
                  <w:rFonts w:hint="eastAsia"/>
                </w:rPr>
                <w:delText>人工审批</w:delText>
              </w:r>
            </w:del>
            <w:r>
              <w:rPr>
                <w:rFonts w:hint="eastAsia"/>
              </w:rPr>
              <w:t>]</w:t>
            </w:r>
            <w:r>
              <w:rPr>
                <w:rFonts w:hint="eastAsia"/>
              </w:rPr>
              <w:t>。</w:t>
            </w:r>
          </w:p>
          <w:p w14:paraId="6CD941AD"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2073" w:author="lenovo" w:date="2016-06-22T17:10:00Z">
              <w:r>
                <w:rPr>
                  <w:rFonts w:hint="eastAsia"/>
                </w:rPr>
                <w:t>保存</w:t>
              </w:r>
            </w:ins>
            <w:del w:id="2074" w:author="lenovo" w:date="2016-06-22T17:10:00Z">
              <w:r>
                <w:rPr>
                  <w:rFonts w:hint="eastAsia"/>
                </w:rPr>
                <w:delText>编辑</w:delText>
              </w:r>
            </w:del>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r>
              <w:rPr>
                <w:rFonts w:hint="eastAsia"/>
              </w:rPr>
              <w:t>。</w:t>
            </w:r>
          </w:p>
        </w:tc>
      </w:tr>
      <w:tr w:rsidR="00DC1257" w14:paraId="3D4CA947" w14:textId="77777777" w:rsidTr="00DC1257">
        <w:trPr>
          <w:trHeight w:val="225"/>
          <w:trPrChange w:id="2075" w:author="lenovo" w:date="2016-06-22T10:16:00Z">
            <w:trPr>
              <w:trHeight w:val="225"/>
            </w:trPr>
          </w:trPrChange>
        </w:trPr>
        <w:tc>
          <w:tcPr>
            <w:tcW w:w="1361" w:type="dxa"/>
            <w:shd w:val="clear" w:color="auto" w:fill="D9D9D9"/>
            <w:tcPrChange w:id="2076" w:author="lenovo" w:date="2016-06-22T10:16:00Z">
              <w:tcPr>
                <w:tcW w:w="1985" w:type="dxa"/>
                <w:shd w:val="clear" w:color="auto" w:fill="D9D9D9"/>
              </w:tcPr>
            </w:tcPrChange>
          </w:tcPr>
          <w:p w14:paraId="14EA2069" w14:textId="77777777" w:rsidR="00DC1257" w:rsidRDefault="007579A1">
            <w:pPr>
              <w:spacing w:line="360" w:lineRule="atLeast"/>
              <w:rPr>
                <w:szCs w:val="21"/>
              </w:rPr>
            </w:pPr>
            <w:r>
              <w:rPr>
                <w:rFonts w:hint="eastAsia"/>
                <w:szCs w:val="21"/>
              </w:rPr>
              <w:t>页面输出</w:t>
            </w:r>
          </w:p>
        </w:tc>
        <w:tc>
          <w:tcPr>
            <w:tcW w:w="7143" w:type="dxa"/>
            <w:tcPrChange w:id="2077" w:author="lenovo" w:date="2016-06-22T10:16:00Z">
              <w:tcPr>
                <w:tcW w:w="7087" w:type="dxa"/>
              </w:tcPr>
            </w:tcPrChange>
          </w:tcPr>
          <w:p w14:paraId="74EA1AEE" w14:textId="77777777" w:rsidR="00DC1257" w:rsidRDefault="007579A1">
            <w:pPr>
              <w:spacing w:line="360" w:lineRule="atLeast"/>
              <w:rPr>
                <w:color w:val="000000"/>
              </w:rPr>
            </w:pPr>
            <w:r>
              <w:rPr>
                <w:color w:val="000000"/>
              </w:rPr>
              <w:t>编辑邮件模板</w:t>
            </w:r>
            <w:r>
              <w:rPr>
                <w:rFonts w:hint="eastAsia"/>
                <w:color w:val="000000"/>
              </w:rPr>
              <w:t>：</w:t>
            </w:r>
          </w:p>
          <w:p w14:paraId="541824E8"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模版代码</w:t>
            </w:r>
            <w:ins w:id="2078" w:author="lenovo" w:date="2016-06-22T17:06:00Z">
              <w:r>
                <w:rPr>
                  <w:rFonts w:hint="eastAsia"/>
                </w:rPr>
                <w:t>[</w:t>
              </w:r>
              <w:r>
                <w:rPr>
                  <w:rFonts w:hint="eastAsia"/>
                </w:rPr>
                <w:t>只读输入框</w:t>
              </w:r>
              <w:r>
                <w:rPr>
                  <w:rFonts w:hint="eastAsia"/>
                </w:rPr>
                <w:t>]</w:t>
              </w:r>
            </w:ins>
            <w:del w:id="2079" w:author="lenovo" w:date="2016-06-22T17:06:00Z">
              <w:r>
                <w:rPr>
                  <w:rFonts w:hint="eastAsia"/>
                </w:rPr>
                <w:delText>，模板名称，模板描述，模板内容，审批标志。</w:delText>
              </w:r>
            </w:del>
          </w:p>
        </w:tc>
      </w:tr>
      <w:tr w:rsidR="00DC1257" w14:paraId="3234F648" w14:textId="77777777" w:rsidTr="00DC1257">
        <w:trPr>
          <w:trHeight w:val="225"/>
          <w:trPrChange w:id="2080" w:author="lenovo" w:date="2016-06-22T10:16:00Z">
            <w:trPr>
              <w:trHeight w:val="225"/>
            </w:trPr>
          </w:trPrChange>
        </w:trPr>
        <w:tc>
          <w:tcPr>
            <w:tcW w:w="1361" w:type="dxa"/>
            <w:shd w:val="clear" w:color="auto" w:fill="D9D9D9"/>
            <w:tcPrChange w:id="2081" w:author="lenovo" w:date="2016-06-22T10:16:00Z">
              <w:tcPr>
                <w:tcW w:w="1985" w:type="dxa"/>
                <w:shd w:val="clear" w:color="auto" w:fill="D9D9D9"/>
              </w:tcPr>
            </w:tcPrChange>
          </w:tcPr>
          <w:p w14:paraId="4106F032" w14:textId="77777777" w:rsidR="00DC1257" w:rsidRDefault="007579A1">
            <w:pPr>
              <w:spacing w:line="360" w:lineRule="atLeast"/>
              <w:rPr>
                <w:szCs w:val="21"/>
              </w:rPr>
            </w:pPr>
            <w:r>
              <w:rPr>
                <w:rFonts w:hint="eastAsia"/>
                <w:szCs w:val="21"/>
              </w:rPr>
              <w:t>参考画面</w:t>
            </w:r>
          </w:p>
        </w:tc>
        <w:tc>
          <w:tcPr>
            <w:tcW w:w="7143" w:type="dxa"/>
            <w:tcPrChange w:id="2082" w:author="lenovo" w:date="2016-06-22T10:16:00Z">
              <w:tcPr>
                <w:tcW w:w="7087" w:type="dxa"/>
              </w:tcPr>
            </w:tcPrChange>
          </w:tcPr>
          <w:p w14:paraId="42397B1E" w14:textId="77777777" w:rsidR="00DC1257" w:rsidRDefault="0023358B">
            <w:pPr>
              <w:widowControl/>
              <w:overflowPunct w:val="0"/>
              <w:autoSpaceDE w:val="0"/>
              <w:autoSpaceDN w:val="0"/>
              <w:adjustRightInd w:val="0"/>
              <w:spacing w:after="100" w:line="360" w:lineRule="atLeast"/>
              <w:textAlignment w:val="baseline"/>
            </w:pPr>
            <w:ins w:id="2083" w:author="lenovo" w:date="2016-06-22T17:06:00Z">
              <w:r>
                <w:rPr>
                  <w:noProof/>
                </w:rPr>
                <w:drawing>
                  <wp:inline distT="0" distB="0" distL="114300" distR="114300" wp14:anchorId="0A879BD9" wp14:editId="0F729A31">
                    <wp:extent cx="4397375" cy="1667510"/>
                    <wp:effectExtent l="0" t="0" r="3175" b="889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73" cstate="print"/>
                            <a:stretch>
                              <a:fillRect/>
                            </a:stretch>
                          </pic:blipFill>
                          <pic:spPr>
                            <a:xfrm>
                              <a:off x="0" y="0"/>
                              <a:ext cx="4397375" cy="1667510"/>
                            </a:xfrm>
                            <a:prstGeom prst="rect">
                              <a:avLst/>
                            </a:prstGeom>
                            <a:noFill/>
                            <a:ln w="9525">
                              <a:noFill/>
                            </a:ln>
                          </pic:spPr>
                        </pic:pic>
                      </a:graphicData>
                    </a:graphic>
                  </wp:inline>
                </w:drawing>
              </w:r>
            </w:ins>
          </w:p>
        </w:tc>
      </w:tr>
      <w:tr w:rsidR="00DC1257" w14:paraId="24861151" w14:textId="77777777" w:rsidTr="00DC1257">
        <w:trPr>
          <w:trHeight w:val="225"/>
          <w:trPrChange w:id="2084" w:author="lenovo" w:date="2016-06-22T10:16:00Z">
            <w:trPr>
              <w:trHeight w:val="225"/>
            </w:trPr>
          </w:trPrChange>
        </w:trPr>
        <w:tc>
          <w:tcPr>
            <w:tcW w:w="1361" w:type="dxa"/>
            <w:shd w:val="clear" w:color="auto" w:fill="D9D9D9"/>
            <w:tcPrChange w:id="2085" w:author="lenovo" w:date="2016-06-22T10:16:00Z">
              <w:tcPr>
                <w:tcW w:w="1985" w:type="dxa"/>
                <w:shd w:val="clear" w:color="auto" w:fill="D9D9D9"/>
              </w:tcPr>
            </w:tcPrChange>
          </w:tcPr>
          <w:p w14:paraId="34D8ED77" w14:textId="77777777" w:rsidR="00DC1257" w:rsidRDefault="007579A1">
            <w:pPr>
              <w:spacing w:line="360" w:lineRule="atLeast"/>
              <w:rPr>
                <w:szCs w:val="21"/>
              </w:rPr>
            </w:pPr>
            <w:r>
              <w:rPr>
                <w:rFonts w:hint="eastAsia"/>
                <w:szCs w:val="21"/>
              </w:rPr>
              <w:t>业务规则</w:t>
            </w:r>
          </w:p>
        </w:tc>
        <w:tc>
          <w:tcPr>
            <w:tcW w:w="7143" w:type="dxa"/>
            <w:tcPrChange w:id="2086" w:author="lenovo" w:date="2016-06-22T10:16:00Z">
              <w:tcPr>
                <w:tcW w:w="7087" w:type="dxa"/>
              </w:tcPr>
            </w:tcPrChange>
          </w:tcPr>
          <w:p w14:paraId="011AC8BF"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、模板名称</w:t>
            </w:r>
            <w:proofErr w:type="gramStart"/>
            <w:r>
              <w:rPr>
                <w:rFonts w:hAnsi="宋体" w:hint="eastAsia"/>
                <w:szCs w:val="21"/>
              </w:rPr>
              <w:t>必填且唯一</w:t>
            </w:r>
            <w:proofErr w:type="gramEnd"/>
          </w:p>
          <w:p w14:paraId="7B940B0B"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2</w:t>
            </w:r>
            <w:r>
              <w:rPr>
                <w:rFonts w:hAnsi="宋体" w:hint="eastAsia"/>
                <w:szCs w:val="21"/>
              </w:rPr>
              <w:t>、模板代码</w:t>
            </w:r>
            <w:proofErr w:type="gramStart"/>
            <w:r>
              <w:rPr>
                <w:rFonts w:hAnsi="宋体" w:hint="eastAsia"/>
                <w:szCs w:val="21"/>
              </w:rPr>
              <w:t>只读且</w:t>
            </w:r>
            <w:proofErr w:type="gramEnd"/>
            <w:r>
              <w:rPr>
                <w:rFonts w:hAnsi="宋体" w:hint="eastAsia"/>
                <w:szCs w:val="21"/>
              </w:rPr>
              <w:t>唯一</w:t>
            </w:r>
          </w:p>
          <w:p w14:paraId="7978A605"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3</w:t>
            </w:r>
            <w:r>
              <w:rPr>
                <w:rFonts w:hAnsi="宋体" w:hint="eastAsia"/>
                <w:szCs w:val="21"/>
              </w:rPr>
              <w:t>、模板描述和审批标志为必填项。</w:t>
            </w:r>
          </w:p>
        </w:tc>
      </w:tr>
      <w:tr w:rsidR="00DC1257" w14:paraId="437B184B" w14:textId="77777777" w:rsidTr="00DC1257">
        <w:trPr>
          <w:trHeight w:val="225"/>
          <w:trPrChange w:id="2087" w:author="lenovo" w:date="2016-06-22T10:16:00Z">
            <w:trPr>
              <w:trHeight w:val="225"/>
            </w:trPr>
          </w:trPrChange>
        </w:trPr>
        <w:tc>
          <w:tcPr>
            <w:tcW w:w="1361" w:type="dxa"/>
            <w:shd w:val="clear" w:color="auto" w:fill="D9D9D9"/>
            <w:tcPrChange w:id="2088" w:author="lenovo" w:date="2016-06-22T10:16:00Z">
              <w:tcPr>
                <w:tcW w:w="1985" w:type="dxa"/>
                <w:shd w:val="clear" w:color="auto" w:fill="D9D9D9"/>
              </w:tcPr>
            </w:tcPrChange>
          </w:tcPr>
          <w:p w14:paraId="465321DF" w14:textId="77777777" w:rsidR="00DC1257" w:rsidRDefault="007579A1">
            <w:pPr>
              <w:spacing w:line="360" w:lineRule="atLeast"/>
              <w:rPr>
                <w:rFonts w:hAnsi="宋体"/>
                <w:szCs w:val="21"/>
              </w:rPr>
            </w:pPr>
            <w:r>
              <w:rPr>
                <w:rFonts w:hAnsi="宋体" w:hint="eastAsia"/>
                <w:szCs w:val="21"/>
              </w:rPr>
              <w:t>备注</w:t>
            </w:r>
          </w:p>
        </w:tc>
        <w:tc>
          <w:tcPr>
            <w:tcW w:w="7143" w:type="dxa"/>
            <w:tcPrChange w:id="2089" w:author="lenovo" w:date="2016-06-22T10:16:00Z">
              <w:tcPr>
                <w:tcW w:w="7087" w:type="dxa"/>
              </w:tcPr>
            </w:tcPrChange>
          </w:tcPr>
          <w:p w14:paraId="7E4752DB"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、点击保存</w:t>
            </w:r>
            <w:ins w:id="2090" w:author="lenovo" w:date="2016-06-22T17:10:00Z">
              <w:r>
                <w:rPr>
                  <w:rFonts w:hint="eastAsia"/>
                </w:rPr>
                <w:t>[</w:t>
              </w:r>
            </w:ins>
            <w:del w:id="2091" w:author="lenovo" w:date="2016-06-22T17:10:00Z">
              <w:r>
                <w:rPr>
                  <w:rFonts w:hint="eastAsia"/>
                </w:rPr>
                <w:delText>【</w:delText>
              </w:r>
            </w:del>
            <w:r>
              <w:rPr>
                <w:rFonts w:hint="eastAsia"/>
              </w:rPr>
              <w:t>按钮</w:t>
            </w:r>
            <w:ins w:id="2092" w:author="lenovo" w:date="2016-06-22T17:10:00Z">
              <w:r>
                <w:rPr>
                  <w:rFonts w:hint="eastAsia"/>
                </w:rPr>
                <w:t>]</w:t>
              </w:r>
            </w:ins>
            <w:del w:id="2093" w:author="lenovo" w:date="2016-06-22T17:10:00Z">
              <w:r>
                <w:rPr>
                  <w:rFonts w:hint="eastAsia"/>
                </w:rPr>
                <w:delText>】</w:delText>
              </w:r>
            </w:del>
            <w:r>
              <w:rPr>
                <w:rFonts w:hint="eastAsia"/>
              </w:rPr>
              <w:t>，系统编辑邮件模板信息，页面跳转到邮件模板查询页面</w:t>
            </w:r>
            <w:ins w:id="2094" w:author="lenovo" w:date="2016-06-22T17:11:00Z">
              <w:r>
                <w:rPr>
                  <w:rFonts w:hint="eastAsia"/>
                </w:rPr>
                <w:t>，参见“</w:t>
              </w:r>
              <w:r w:rsidR="00E21B5E">
                <w:rPr>
                  <w:rFonts w:hint="eastAsia"/>
                </w:rPr>
                <w:fldChar w:fldCharType="begin"/>
              </w:r>
              <w:r>
                <w:rPr>
                  <w:rFonts w:hint="eastAsia"/>
                </w:rPr>
                <w:instrText xml:space="preserve"> REF _Toc23589 \h </w:instrText>
              </w:r>
            </w:ins>
            <w:r w:rsidR="00E21B5E">
              <w:rPr>
                <w:rFonts w:hint="eastAsia"/>
              </w:rPr>
            </w:r>
            <w:ins w:id="2095" w:author="lenovo" w:date="2016-06-22T17:11:00Z">
              <w:r w:rsidR="00E21B5E">
                <w:rPr>
                  <w:rFonts w:hint="eastAsia"/>
                </w:rPr>
                <w:fldChar w:fldCharType="separate"/>
              </w:r>
              <w:r>
                <w:rPr>
                  <w:rFonts w:hint="eastAsia"/>
                </w:rPr>
                <w:t>邮件模板查询</w:t>
              </w:r>
              <w:r w:rsidR="00E21B5E">
                <w:rPr>
                  <w:rFonts w:hint="eastAsia"/>
                </w:rPr>
                <w:fldChar w:fldCharType="end"/>
              </w:r>
              <w:r>
                <w:rPr>
                  <w:rFonts w:hint="eastAsia"/>
                </w:rPr>
                <w:t>”</w:t>
              </w:r>
            </w:ins>
          </w:p>
          <w:p w14:paraId="11429C83"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、点击取消</w:t>
            </w:r>
            <w:ins w:id="2096" w:author="lenovo" w:date="2016-06-22T17:10:00Z">
              <w:r>
                <w:rPr>
                  <w:rFonts w:hint="eastAsia"/>
                </w:rPr>
                <w:t>[</w:t>
              </w:r>
            </w:ins>
            <w:del w:id="2097" w:author="lenovo" w:date="2016-06-22T17:10:00Z">
              <w:r>
                <w:rPr>
                  <w:rFonts w:hint="eastAsia"/>
                </w:rPr>
                <w:delText>【</w:delText>
              </w:r>
            </w:del>
            <w:r>
              <w:rPr>
                <w:rFonts w:hint="eastAsia"/>
              </w:rPr>
              <w:t>按钮</w:t>
            </w:r>
            <w:ins w:id="2098" w:author="lenovo" w:date="2016-06-22T17:11:00Z">
              <w:r>
                <w:rPr>
                  <w:rFonts w:hint="eastAsia"/>
                </w:rPr>
                <w:t>]</w:t>
              </w:r>
            </w:ins>
            <w:del w:id="2099" w:author="lenovo" w:date="2016-06-22T17:11:00Z">
              <w:r>
                <w:rPr>
                  <w:rFonts w:hint="eastAsia"/>
                </w:rPr>
                <w:delText>】</w:delText>
              </w:r>
            </w:del>
            <w:r>
              <w:rPr>
                <w:rFonts w:hint="eastAsia"/>
              </w:rPr>
              <w:t>，页面跳转到邮件模板查询页面</w:t>
            </w:r>
            <w:ins w:id="2100" w:author="lenovo" w:date="2016-06-22T17:11:00Z">
              <w:r>
                <w:rPr>
                  <w:rFonts w:hint="eastAsia"/>
                </w:rPr>
                <w:t>，参见“</w:t>
              </w:r>
              <w:r w:rsidR="00E21B5E">
                <w:rPr>
                  <w:rFonts w:hint="eastAsia"/>
                </w:rPr>
                <w:fldChar w:fldCharType="begin"/>
              </w:r>
              <w:r>
                <w:rPr>
                  <w:rFonts w:hint="eastAsia"/>
                </w:rPr>
                <w:instrText xml:space="preserve"> REF _Toc23589 \h </w:instrText>
              </w:r>
            </w:ins>
            <w:r w:rsidR="00E21B5E">
              <w:rPr>
                <w:rFonts w:hint="eastAsia"/>
              </w:rPr>
            </w:r>
            <w:ins w:id="2101" w:author="lenovo" w:date="2016-06-22T17:11:00Z">
              <w:r w:rsidR="00E21B5E">
                <w:rPr>
                  <w:rFonts w:hint="eastAsia"/>
                </w:rPr>
                <w:fldChar w:fldCharType="separate"/>
              </w:r>
              <w:r>
                <w:rPr>
                  <w:rFonts w:hint="eastAsia"/>
                </w:rPr>
                <w:t>邮件模板查询</w:t>
              </w:r>
              <w:r w:rsidR="00E21B5E">
                <w:rPr>
                  <w:rFonts w:hint="eastAsia"/>
                </w:rPr>
                <w:fldChar w:fldCharType="end"/>
              </w:r>
              <w:r>
                <w:rPr>
                  <w:rFonts w:hint="eastAsia"/>
                </w:rPr>
                <w:t>”</w:t>
              </w:r>
            </w:ins>
          </w:p>
        </w:tc>
      </w:tr>
    </w:tbl>
    <w:p w14:paraId="645FD2C1" w14:textId="77777777" w:rsidR="00DC1257" w:rsidRDefault="00DC1257"/>
    <w:p w14:paraId="4B252A54" w14:textId="77777777" w:rsidR="00DC1257" w:rsidRDefault="007579A1">
      <w:pPr>
        <w:pStyle w:val="2"/>
      </w:pPr>
      <w:bookmarkStart w:id="2102" w:name="_Toc273522145"/>
      <w:bookmarkStart w:id="2103" w:name="_Toc25160"/>
      <w:r>
        <w:rPr>
          <w:rFonts w:hint="eastAsia"/>
        </w:rPr>
        <w:lastRenderedPageBreak/>
        <w:t>数据字典</w:t>
      </w:r>
      <w:bookmarkEnd w:id="2102"/>
      <w:r>
        <w:rPr>
          <w:rFonts w:hint="eastAsia"/>
        </w:rPr>
        <w:t>配置</w:t>
      </w:r>
      <w:bookmarkEnd w:id="2103"/>
    </w:p>
    <w:p w14:paraId="6BD5A7CA" w14:textId="77777777" w:rsidR="00DC1257" w:rsidRDefault="007579A1">
      <w:pPr>
        <w:pStyle w:val="3"/>
        <w:numPr>
          <w:ilvl w:val="2"/>
          <w:numId w:val="1"/>
        </w:numPr>
        <w:rPr>
          <w:rFonts w:ascii="黑体" w:eastAsia="黑体"/>
          <w:sz w:val="24"/>
          <w:szCs w:val="24"/>
        </w:rPr>
      </w:pPr>
      <w:bookmarkStart w:id="2104" w:name="_Toc3570"/>
      <w:r>
        <w:rPr>
          <w:rFonts w:ascii="黑体" w:eastAsia="黑体" w:hint="eastAsia"/>
          <w:sz w:val="24"/>
          <w:szCs w:val="24"/>
        </w:rPr>
        <w:t>数据字典查询</w:t>
      </w:r>
      <w:bookmarkEnd w:id="2104"/>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105"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106">
          <w:tblGrid>
            <w:gridCol w:w="1985"/>
            <w:gridCol w:w="7087"/>
          </w:tblGrid>
        </w:tblGridChange>
      </w:tblGrid>
      <w:tr w:rsidR="00DC1257" w14:paraId="58AC82BB" w14:textId="77777777" w:rsidTr="00DC1257">
        <w:trPr>
          <w:trHeight w:val="463"/>
          <w:trPrChange w:id="2107" w:author="lenovo" w:date="2016-06-22T10:16:00Z">
            <w:trPr>
              <w:trHeight w:val="463"/>
            </w:trPr>
          </w:trPrChange>
        </w:trPr>
        <w:tc>
          <w:tcPr>
            <w:tcW w:w="1361" w:type="dxa"/>
            <w:shd w:val="clear" w:color="auto" w:fill="D9D9D9"/>
            <w:tcPrChange w:id="2108" w:author="lenovo" w:date="2016-06-22T10:16:00Z">
              <w:tcPr>
                <w:tcW w:w="1985" w:type="dxa"/>
                <w:shd w:val="clear" w:color="auto" w:fill="D9D9D9"/>
              </w:tcPr>
            </w:tcPrChange>
          </w:tcPr>
          <w:p w14:paraId="7E92D0F6" w14:textId="77777777" w:rsidR="00DC1257" w:rsidRDefault="007579A1">
            <w:pPr>
              <w:spacing w:line="360" w:lineRule="atLeast"/>
              <w:rPr>
                <w:szCs w:val="21"/>
              </w:rPr>
            </w:pPr>
            <w:r>
              <w:rPr>
                <w:rFonts w:hint="eastAsia"/>
                <w:szCs w:val="21"/>
              </w:rPr>
              <w:t>功能概述</w:t>
            </w:r>
          </w:p>
        </w:tc>
        <w:tc>
          <w:tcPr>
            <w:tcW w:w="7143" w:type="dxa"/>
            <w:tcPrChange w:id="2109" w:author="lenovo" w:date="2016-06-22T10:16:00Z">
              <w:tcPr>
                <w:tcW w:w="7087" w:type="dxa"/>
              </w:tcPr>
            </w:tcPrChange>
          </w:tcPr>
          <w:p w14:paraId="616772D0" w14:textId="77777777" w:rsidR="00DC1257" w:rsidRDefault="007579A1">
            <w:pPr>
              <w:spacing w:line="360" w:lineRule="atLeast"/>
            </w:pPr>
            <w:r>
              <w:rPr>
                <w:rFonts w:hint="eastAsia"/>
              </w:rPr>
              <w:t>用户查询数据字典</w:t>
            </w:r>
          </w:p>
        </w:tc>
      </w:tr>
      <w:tr w:rsidR="00DC1257" w14:paraId="5B26931C" w14:textId="77777777" w:rsidTr="00DC1257">
        <w:trPr>
          <w:trHeight w:val="225"/>
          <w:trPrChange w:id="2110" w:author="lenovo" w:date="2016-06-22T10:16:00Z">
            <w:trPr>
              <w:trHeight w:val="225"/>
            </w:trPr>
          </w:trPrChange>
        </w:trPr>
        <w:tc>
          <w:tcPr>
            <w:tcW w:w="1361" w:type="dxa"/>
            <w:shd w:val="clear" w:color="auto" w:fill="D9D9D9"/>
            <w:tcPrChange w:id="2111" w:author="lenovo" w:date="2016-06-22T10:16:00Z">
              <w:tcPr>
                <w:tcW w:w="1985" w:type="dxa"/>
                <w:shd w:val="clear" w:color="auto" w:fill="D9D9D9"/>
              </w:tcPr>
            </w:tcPrChange>
          </w:tcPr>
          <w:p w14:paraId="6D2032B9" w14:textId="77777777" w:rsidR="00DC1257" w:rsidRDefault="007579A1">
            <w:pPr>
              <w:spacing w:line="360" w:lineRule="atLeast"/>
              <w:rPr>
                <w:szCs w:val="21"/>
              </w:rPr>
            </w:pPr>
            <w:r>
              <w:rPr>
                <w:rFonts w:hint="eastAsia"/>
                <w:szCs w:val="21"/>
              </w:rPr>
              <w:t>页面输入</w:t>
            </w:r>
          </w:p>
        </w:tc>
        <w:tc>
          <w:tcPr>
            <w:tcW w:w="7143" w:type="dxa"/>
            <w:tcPrChange w:id="2112" w:author="lenovo" w:date="2016-06-22T10:16:00Z">
              <w:tcPr>
                <w:tcW w:w="7087" w:type="dxa"/>
              </w:tcPr>
            </w:tcPrChange>
          </w:tcPr>
          <w:p w14:paraId="0746C78A"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4161B50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 xml:space="preserve">    </w:t>
            </w:r>
            <w:r>
              <w:rPr>
                <w:rFonts w:hAnsi="宋体" w:hint="eastAsia"/>
                <w:szCs w:val="21"/>
              </w:rPr>
              <w:t>字典类型编号</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，字典类型名称</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，字典码</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，数据名称</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w:t>
            </w:r>
          </w:p>
          <w:p w14:paraId="5C699FDC"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szCs w:val="21"/>
              </w:rPr>
              <w:t>查询</w:t>
            </w:r>
            <w:r>
              <w:rPr>
                <w:rFonts w:hAnsi="宋体" w:hint="eastAsia"/>
                <w:szCs w:val="21"/>
              </w:rPr>
              <w:t>[</w:t>
            </w:r>
            <w:r>
              <w:rPr>
                <w:rFonts w:hAnsi="宋体" w:hint="eastAsia"/>
                <w:szCs w:val="21"/>
              </w:rPr>
              <w:t>按钮</w:t>
            </w:r>
            <w:r>
              <w:rPr>
                <w:rFonts w:hAnsi="宋体" w:hint="eastAsia"/>
                <w:szCs w:val="21"/>
              </w:rPr>
              <w:t>]</w:t>
            </w:r>
          </w:p>
        </w:tc>
      </w:tr>
      <w:tr w:rsidR="00DC1257" w14:paraId="6A598B7B" w14:textId="77777777" w:rsidTr="00DC1257">
        <w:trPr>
          <w:trHeight w:val="225"/>
          <w:trPrChange w:id="2113" w:author="lenovo" w:date="2016-06-22T10:16:00Z">
            <w:trPr>
              <w:trHeight w:val="225"/>
            </w:trPr>
          </w:trPrChange>
        </w:trPr>
        <w:tc>
          <w:tcPr>
            <w:tcW w:w="1361" w:type="dxa"/>
            <w:shd w:val="clear" w:color="auto" w:fill="D9D9D9"/>
            <w:tcPrChange w:id="2114" w:author="lenovo" w:date="2016-06-22T10:16:00Z">
              <w:tcPr>
                <w:tcW w:w="1985" w:type="dxa"/>
                <w:shd w:val="clear" w:color="auto" w:fill="D9D9D9"/>
              </w:tcPr>
            </w:tcPrChange>
          </w:tcPr>
          <w:p w14:paraId="71E6915B" w14:textId="77777777" w:rsidR="00DC1257" w:rsidRDefault="007579A1">
            <w:pPr>
              <w:spacing w:line="360" w:lineRule="atLeast"/>
              <w:rPr>
                <w:szCs w:val="21"/>
              </w:rPr>
            </w:pPr>
            <w:r>
              <w:rPr>
                <w:rFonts w:hint="eastAsia"/>
                <w:szCs w:val="21"/>
              </w:rPr>
              <w:t>页面输出</w:t>
            </w:r>
          </w:p>
        </w:tc>
        <w:tc>
          <w:tcPr>
            <w:tcW w:w="7143" w:type="dxa"/>
            <w:tcPrChange w:id="2115" w:author="lenovo" w:date="2016-06-22T10:16:00Z">
              <w:tcPr>
                <w:tcW w:w="7087" w:type="dxa"/>
              </w:tcPr>
            </w:tcPrChange>
          </w:tcPr>
          <w:p w14:paraId="35633763" w14:textId="77777777" w:rsidR="00DC1257" w:rsidRDefault="007579A1">
            <w:pPr>
              <w:widowControl/>
              <w:overflowPunct w:val="0"/>
              <w:autoSpaceDE w:val="0"/>
              <w:autoSpaceDN w:val="0"/>
              <w:adjustRightInd w:val="0"/>
              <w:spacing w:after="100" w:line="360" w:lineRule="atLeast"/>
              <w:textAlignment w:val="baseline"/>
            </w:pPr>
            <w:r>
              <w:rPr>
                <w:rFonts w:hint="eastAsia"/>
              </w:rPr>
              <w:t>数据字典查询列表：</w:t>
            </w:r>
          </w:p>
          <w:p w14:paraId="3A509706" w14:textId="77777777" w:rsidR="00DC1257" w:rsidRDefault="007579A1">
            <w:pPr>
              <w:spacing w:line="360" w:lineRule="atLeast"/>
              <w:ind w:firstLineChars="200" w:firstLine="420"/>
            </w:pPr>
            <w:r>
              <w:rPr>
                <w:rFonts w:hAnsi="宋体" w:hint="eastAsia"/>
                <w:szCs w:val="21"/>
              </w:rPr>
              <w:t>字典类型编号，字典类型名称，字典码，数据名称，操作：修改</w:t>
            </w:r>
            <w:r>
              <w:rPr>
                <w:rFonts w:hint="eastAsia"/>
              </w:rPr>
              <w:t>[</w:t>
            </w:r>
            <w:del w:id="2116" w:author="lenovo" w:date="2016-06-22T17:15:00Z">
              <w:r>
                <w:rPr>
                  <w:rFonts w:hint="eastAsia"/>
                </w:rPr>
                <w:delText>超</w:delText>
              </w:r>
            </w:del>
            <w:r>
              <w:rPr>
                <w:rFonts w:hint="eastAsia"/>
              </w:rPr>
              <w:t>链接</w:t>
            </w:r>
            <w:r>
              <w:rPr>
                <w:rFonts w:hint="eastAsia"/>
              </w:rPr>
              <w:t>]</w:t>
            </w:r>
            <w:r>
              <w:rPr>
                <w:rFonts w:hint="eastAsia"/>
              </w:rPr>
              <w:t>、删除</w:t>
            </w:r>
            <w:r>
              <w:rPr>
                <w:rFonts w:hAnsi="宋体" w:hint="eastAsia"/>
                <w:szCs w:val="21"/>
              </w:rPr>
              <w:t>[</w:t>
            </w:r>
            <w:del w:id="2117" w:author="lenovo" w:date="2016-06-22T17:15:00Z">
              <w:r>
                <w:rPr>
                  <w:rFonts w:hAnsi="宋体" w:hint="eastAsia"/>
                  <w:szCs w:val="21"/>
                </w:rPr>
                <w:delText>超</w:delText>
              </w:r>
            </w:del>
            <w:r>
              <w:rPr>
                <w:rFonts w:hAnsi="宋体" w:hint="eastAsia"/>
                <w:szCs w:val="21"/>
              </w:rPr>
              <w:t>链接</w:t>
            </w:r>
            <w:r>
              <w:rPr>
                <w:rFonts w:hAnsi="宋体" w:hint="eastAsia"/>
                <w:szCs w:val="21"/>
              </w:rPr>
              <w:t>]</w:t>
            </w:r>
            <w:r>
              <w:rPr>
                <w:rFonts w:hAnsi="宋体" w:hint="eastAsia"/>
                <w:szCs w:val="21"/>
              </w:rPr>
              <w:t>。</w:t>
            </w:r>
          </w:p>
          <w:p w14:paraId="40BE94A6"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ins w:id="2118" w:author="lenovo" w:date="2016-06-22T17:16:00Z">
              <w:r>
                <w:rPr>
                  <w:rFonts w:hAnsi="宋体" w:hint="eastAsia"/>
                  <w:szCs w:val="21"/>
                </w:rPr>
                <w:t>导出</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w:t>
              </w:r>
            </w:ins>
            <w:r>
              <w:rPr>
                <w:rFonts w:hAnsi="宋体" w:hint="eastAsia"/>
                <w:szCs w:val="21"/>
              </w:rPr>
              <w:t>新增</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，复制新增</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，刷新缓存</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w:t>
            </w:r>
          </w:p>
        </w:tc>
      </w:tr>
      <w:tr w:rsidR="00DC1257" w14:paraId="3B41D922" w14:textId="77777777" w:rsidTr="00DC1257">
        <w:trPr>
          <w:trHeight w:val="225"/>
          <w:trPrChange w:id="2119" w:author="lenovo" w:date="2016-06-22T10:16:00Z">
            <w:trPr>
              <w:trHeight w:val="225"/>
            </w:trPr>
          </w:trPrChange>
        </w:trPr>
        <w:tc>
          <w:tcPr>
            <w:tcW w:w="1361" w:type="dxa"/>
            <w:shd w:val="clear" w:color="auto" w:fill="D9D9D9"/>
            <w:tcPrChange w:id="2120" w:author="lenovo" w:date="2016-06-22T10:16:00Z">
              <w:tcPr>
                <w:tcW w:w="1985" w:type="dxa"/>
                <w:shd w:val="clear" w:color="auto" w:fill="D9D9D9"/>
              </w:tcPr>
            </w:tcPrChange>
          </w:tcPr>
          <w:p w14:paraId="0848CC19" w14:textId="77777777" w:rsidR="00DC1257" w:rsidRDefault="007579A1">
            <w:pPr>
              <w:spacing w:line="360" w:lineRule="atLeast"/>
              <w:rPr>
                <w:szCs w:val="21"/>
              </w:rPr>
            </w:pPr>
            <w:r>
              <w:rPr>
                <w:rFonts w:hint="eastAsia"/>
                <w:szCs w:val="21"/>
              </w:rPr>
              <w:t>参考画面</w:t>
            </w:r>
          </w:p>
        </w:tc>
        <w:tc>
          <w:tcPr>
            <w:tcW w:w="7143" w:type="dxa"/>
            <w:tcPrChange w:id="2121" w:author="lenovo" w:date="2016-06-22T10:16:00Z">
              <w:tcPr>
                <w:tcW w:w="7087" w:type="dxa"/>
              </w:tcPr>
            </w:tcPrChange>
          </w:tcPr>
          <w:p w14:paraId="6BCA8976" w14:textId="77777777" w:rsidR="00DC1257" w:rsidRDefault="007579A1">
            <w:pPr>
              <w:widowControl/>
              <w:overflowPunct w:val="0"/>
              <w:autoSpaceDE w:val="0"/>
              <w:autoSpaceDN w:val="0"/>
              <w:adjustRightInd w:val="0"/>
              <w:spacing w:after="100" w:line="360" w:lineRule="atLeast"/>
              <w:textAlignment w:val="baseline"/>
              <w:rPr>
                <w:ins w:id="2122" w:author="lenovo" w:date="2016-06-22T17:20:00Z"/>
              </w:rPr>
            </w:pPr>
            <w:ins w:id="2123" w:author="lenovo" w:date="2016-06-22T17:20:00Z">
              <w:r>
                <w:rPr>
                  <w:rFonts w:hint="eastAsia"/>
                </w:rPr>
                <w:t>数据字典查询：</w:t>
              </w:r>
            </w:ins>
          </w:p>
          <w:p w14:paraId="54085E6A" w14:textId="77777777" w:rsidR="00DC1257" w:rsidRDefault="0023358B">
            <w:pPr>
              <w:widowControl/>
              <w:overflowPunct w:val="0"/>
              <w:autoSpaceDE w:val="0"/>
              <w:autoSpaceDN w:val="0"/>
              <w:adjustRightInd w:val="0"/>
              <w:spacing w:after="100" w:line="360" w:lineRule="atLeast"/>
              <w:textAlignment w:val="baseline"/>
              <w:rPr>
                <w:ins w:id="2124" w:author="lenovo" w:date="2016-06-22T17:20:00Z"/>
              </w:rPr>
            </w:pPr>
            <w:ins w:id="2125" w:author="lenovo" w:date="2016-06-22T17:15:00Z">
              <w:r>
                <w:rPr>
                  <w:noProof/>
                </w:rPr>
                <w:drawing>
                  <wp:inline distT="0" distB="0" distL="114300" distR="114300" wp14:anchorId="3A9212C8" wp14:editId="10E7595A">
                    <wp:extent cx="4397375" cy="1535430"/>
                    <wp:effectExtent l="0" t="0" r="3175" b="762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74" cstate="print"/>
                            <a:stretch>
                              <a:fillRect/>
                            </a:stretch>
                          </pic:blipFill>
                          <pic:spPr>
                            <a:xfrm>
                              <a:off x="0" y="0"/>
                              <a:ext cx="4397375" cy="1535430"/>
                            </a:xfrm>
                            <a:prstGeom prst="rect">
                              <a:avLst/>
                            </a:prstGeom>
                            <a:noFill/>
                            <a:ln w="9525">
                              <a:noFill/>
                            </a:ln>
                          </pic:spPr>
                        </pic:pic>
                      </a:graphicData>
                    </a:graphic>
                  </wp:inline>
                </w:drawing>
              </w:r>
            </w:ins>
          </w:p>
          <w:p w14:paraId="601AEDBC" w14:textId="77777777" w:rsidR="00DC1257" w:rsidRDefault="007579A1">
            <w:pPr>
              <w:widowControl/>
              <w:overflowPunct w:val="0"/>
              <w:autoSpaceDE w:val="0"/>
              <w:autoSpaceDN w:val="0"/>
              <w:adjustRightInd w:val="0"/>
              <w:spacing w:after="100" w:line="360" w:lineRule="atLeast"/>
              <w:textAlignment w:val="baseline"/>
              <w:rPr>
                <w:ins w:id="2126" w:author="lenovo" w:date="2016-06-22T17:21:00Z"/>
              </w:rPr>
            </w:pPr>
            <w:ins w:id="2127" w:author="lenovo" w:date="2016-06-22T17:20:00Z">
              <w:r>
                <w:rPr>
                  <w:rFonts w:hint="eastAsia"/>
                </w:rPr>
                <w:t>导出：</w:t>
              </w:r>
            </w:ins>
          </w:p>
          <w:p w14:paraId="041F2E5A" w14:textId="77777777" w:rsidR="00DC1257" w:rsidRDefault="0023358B">
            <w:pPr>
              <w:widowControl/>
              <w:overflowPunct w:val="0"/>
              <w:autoSpaceDE w:val="0"/>
              <w:autoSpaceDN w:val="0"/>
              <w:adjustRightInd w:val="0"/>
              <w:spacing w:after="100" w:line="360" w:lineRule="atLeast"/>
              <w:textAlignment w:val="baseline"/>
            </w:pPr>
            <w:ins w:id="2128" w:author="lenovo" w:date="2016-06-22T17:22:00Z">
              <w:r>
                <w:rPr>
                  <w:noProof/>
                </w:rPr>
                <w:drawing>
                  <wp:inline distT="0" distB="0" distL="114300" distR="114300" wp14:anchorId="165B8B3E" wp14:editId="50F9902E">
                    <wp:extent cx="3723640" cy="2647315"/>
                    <wp:effectExtent l="0" t="0" r="10160" b="63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75" cstate="print"/>
                            <a:stretch>
                              <a:fillRect/>
                            </a:stretch>
                          </pic:blipFill>
                          <pic:spPr>
                            <a:xfrm>
                              <a:off x="0" y="0"/>
                              <a:ext cx="3723640" cy="2647315"/>
                            </a:xfrm>
                            <a:prstGeom prst="rect">
                              <a:avLst/>
                            </a:prstGeom>
                            <a:noFill/>
                            <a:ln w="9525">
                              <a:noFill/>
                            </a:ln>
                          </pic:spPr>
                        </pic:pic>
                      </a:graphicData>
                    </a:graphic>
                  </wp:inline>
                </w:drawing>
              </w:r>
            </w:ins>
          </w:p>
        </w:tc>
      </w:tr>
      <w:tr w:rsidR="00DC1257" w14:paraId="02AE972F" w14:textId="77777777" w:rsidTr="00DC1257">
        <w:trPr>
          <w:trHeight w:val="225"/>
          <w:trPrChange w:id="2129" w:author="lenovo" w:date="2016-06-22T10:16:00Z">
            <w:trPr>
              <w:trHeight w:val="225"/>
            </w:trPr>
          </w:trPrChange>
        </w:trPr>
        <w:tc>
          <w:tcPr>
            <w:tcW w:w="1361" w:type="dxa"/>
            <w:shd w:val="clear" w:color="auto" w:fill="D9D9D9"/>
            <w:tcPrChange w:id="2130" w:author="lenovo" w:date="2016-06-22T10:16:00Z">
              <w:tcPr>
                <w:tcW w:w="1985" w:type="dxa"/>
                <w:shd w:val="clear" w:color="auto" w:fill="D9D9D9"/>
              </w:tcPr>
            </w:tcPrChange>
          </w:tcPr>
          <w:p w14:paraId="6833CE28" w14:textId="77777777" w:rsidR="00DC1257" w:rsidRDefault="007579A1">
            <w:pPr>
              <w:spacing w:line="360" w:lineRule="atLeast"/>
              <w:rPr>
                <w:szCs w:val="21"/>
              </w:rPr>
            </w:pPr>
            <w:r>
              <w:rPr>
                <w:rFonts w:hint="eastAsia"/>
                <w:szCs w:val="21"/>
              </w:rPr>
              <w:t>业务规则</w:t>
            </w:r>
          </w:p>
        </w:tc>
        <w:tc>
          <w:tcPr>
            <w:tcW w:w="7143" w:type="dxa"/>
            <w:tcPrChange w:id="2131" w:author="lenovo" w:date="2016-06-22T10:16:00Z">
              <w:tcPr>
                <w:tcW w:w="7087" w:type="dxa"/>
              </w:tcPr>
            </w:tcPrChange>
          </w:tcPr>
          <w:p w14:paraId="2678C872"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del w:id="2132" w:author="lenovo" w:date="2016-06-22T17:19:00Z">
              <w:r>
                <w:rPr>
                  <w:rFonts w:hAnsi="宋体" w:hint="eastAsia"/>
                  <w:szCs w:val="21"/>
                </w:rPr>
                <w:delText>必须选择字典类型才能进行查询或者新增操作。</w:delText>
              </w:r>
            </w:del>
          </w:p>
        </w:tc>
      </w:tr>
      <w:tr w:rsidR="00DC1257" w14:paraId="68C1BB56" w14:textId="77777777" w:rsidTr="00DC1257">
        <w:trPr>
          <w:trHeight w:val="225"/>
          <w:trPrChange w:id="2133" w:author="lenovo" w:date="2016-06-22T10:16:00Z">
            <w:trPr>
              <w:trHeight w:val="225"/>
            </w:trPr>
          </w:trPrChange>
        </w:trPr>
        <w:tc>
          <w:tcPr>
            <w:tcW w:w="1361" w:type="dxa"/>
            <w:shd w:val="clear" w:color="auto" w:fill="D9D9D9"/>
            <w:tcPrChange w:id="2134" w:author="lenovo" w:date="2016-06-22T10:16:00Z">
              <w:tcPr>
                <w:tcW w:w="1985" w:type="dxa"/>
                <w:shd w:val="clear" w:color="auto" w:fill="D9D9D9"/>
              </w:tcPr>
            </w:tcPrChange>
          </w:tcPr>
          <w:p w14:paraId="7EEA8A69" w14:textId="77777777" w:rsidR="00DC1257" w:rsidRDefault="007579A1">
            <w:pPr>
              <w:spacing w:line="360" w:lineRule="atLeast"/>
              <w:rPr>
                <w:rFonts w:hAnsi="宋体"/>
                <w:szCs w:val="21"/>
              </w:rPr>
            </w:pPr>
            <w:r>
              <w:rPr>
                <w:rFonts w:hAnsi="宋体" w:hint="eastAsia"/>
                <w:szCs w:val="21"/>
              </w:rPr>
              <w:lastRenderedPageBreak/>
              <w:t>备注</w:t>
            </w:r>
          </w:p>
        </w:tc>
        <w:tc>
          <w:tcPr>
            <w:tcW w:w="7143" w:type="dxa"/>
            <w:tcPrChange w:id="2135" w:author="lenovo" w:date="2016-06-22T10:16:00Z">
              <w:tcPr>
                <w:tcW w:w="7087" w:type="dxa"/>
              </w:tcPr>
            </w:tcPrChange>
          </w:tcPr>
          <w:p w14:paraId="06CCE206" w14:textId="77777777" w:rsidR="00DC1257" w:rsidRDefault="007579A1">
            <w:pPr>
              <w:widowControl/>
              <w:numPr>
                <w:ilvl w:val="0"/>
                <w:numId w:val="43"/>
              </w:numPr>
              <w:overflowPunct w:val="0"/>
              <w:autoSpaceDE w:val="0"/>
              <w:autoSpaceDN w:val="0"/>
              <w:adjustRightInd w:val="0"/>
              <w:spacing w:after="100" w:line="360" w:lineRule="atLeast"/>
              <w:textAlignment w:val="baseline"/>
              <w:rPr>
                <w:ins w:id="2136" w:author="lenovo" w:date="2016-06-22T17:28:00Z"/>
              </w:rPr>
            </w:pPr>
            <w:r>
              <w:rPr>
                <w:rFonts w:hint="eastAsia"/>
              </w:rPr>
              <w:t>点击查询</w:t>
            </w:r>
            <w:ins w:id="2137" w:author="lenovo" w:date="2016-06-22T17:19:00Z">
              <w:r>
                <w:rPr>
                  <w:rFonts w:hint="eastAsia"/>
                </w:rPr>
                <w:t>[</w:t>
              </w:r>
            </w:ins>
            <w:del w:id="2138" w:author="lenovo" w:date="2016-06-22T17:19:00Z">
              <w:r>
                <w:rPr>
                  <w:rFonts w:hint="eastAsia"/>
                </w:rPr>
                <w:delText>【</w:delText>
              </w:r>
            </w:del>
            <w:r>
              <w:rPr>
                <w:rFonts w:hint="eastAsia"/>
              </w:rPr>
              <w:t>按钮</w:t>
            </w:r>
            <w:ins w:id="2139" w:author="lenovo" w:date="2016-06-22T17:19:00Z">
              <w:r>
                <w:rPr>
                  <w:rFonts w:hint="eastAsia"/>
                </w:rPr>
                <w:t>]</w:t>
              </w:r>
            </w:ins>
            <w:del w:id="2140" w:author="lenovo" w:date="2016-06-22T17:19:00Z">
              <w:r>
                <w:rPr>
                  <w:rFonts w:hint="eastAsia"/>
                </w:rPr>
                <w:delText>】</w:delText>
              </w:r>
            </w:del>
            <w:r>
              <w:rPr>
                <w:rFonts w:hint="eastAsia"/>
              </w:rPr>
              <w:t>，系统根据查询条件查询业务字典信息，显示在结果列表中。</w:t>
            </w:r>
          </w:p>
          <w:p w14:paraId="7D07BEBE" w14:textId="77777777" w:rsidR="00DC1257" w:rsidRDefault="00DC1257">
            <w:pPr>
              <w:widowControl/>
              <w:numPr>
                <w:ilvl w:val="0"/>
                <w:numId w:val="43"/>
              </w:numPr>
              <w:overflowPunct w:val="0"/>
              <w:autoSpaceDE w:val="0"/>
              <w:autoSpaceDN w:val="0"/>
              <w:adjustRightInd w:val="0"/>
              <w:spacing w:after="100" w:line="360" w:lineRule="atLeast"/>
              <w:textAlignment w:val="baseline"/>
              <w:rPr>
                <w:del w:id="2141" w:author="lenovo" w:date="2016-06-22T17:28:00Z"/>
              </w:rPr>
            </w:pPr>
          </w:p>
          <w:p w14:paraId="2D2D7290" w14:textId="77777777" w:rsidR="00DC1257" w:rsidRDefault="007579A1">
            <w:pPr>
              <w:widowControl/>
              <w:numPr>
                <w:ilvl w:val="0"/>
                <w:numId w:val="43"/>
                <w:ins w:id="2142" w:author="lenovo" w:date="2016-06-22T17:28:00Z"/>
              </w:numPr>
              <w:overflowPunct w:val="0"/>
              <w:autoSpaceDE w:val="0"/>
              <w:autoSpaceDN w:val="0"/>
              <w:adjustRightInd w:val="0"/>
              <w:spacing w:after="100" w:line="360" w:lineRule="atLeast"/>
              <w:textAlignment w:val="baseline"/>
            </w:pPr>
            <w:r>
              <w:rPr>
                <w:rFonts w:hint="eastAsia"/>
              </w:rPr>
              <w:t>点击</w:t>
            </w:r>
            <w:r>
              <w:rPr>
                <w:rFonts w:hint="eastAsia"/>
                <w:u w:val="single"/>
              </w:rPr>
              <w:t>修改</w:t>
            </w:r>
            <w:r>
              <w:rPr>
                <w:rFonts w:hint="eastAsia"/>
              </w:rPr>
              <w:t>[</w:t>
            </w:r>
            <w:del w:id="2143" w:author="lenovo" w:date="2016-06-22T17:19:00Z">
              <w:r>
                <w:rPr>
                  <w:rFonts w:hint="eastAsia"/>
                </w:rPr>
                <w:delText>超</w:delText>
              </w:r>
            </w:del>
            <w:r>
              <w:rPr>
                <w:rFonts w:hint="eastAsia"/>
              </w:rPr>
              <w:t>链接</w:t>
            </w:r>
            <w:r>
              <w:rPr>
                <w:rFonts w:hint="eastAsia"/>
              </w:rPr>
              <w:t>]</w:t>
            </w:r>
            <w:r>
              <w:rPr>
                <w:rFonts w:hint="eastAsia"/>
              </w:rPr>
              <w:t>，页面跳转到数据字典编辑页面，参见</w:t>
            </w:r>
            <w:r>
              <w:rPr>
                <w:rFonts w:hint="eastAsia"/>
              </w:rPr>
              <w:t xml:space="preserve"> </w:t>
            </w:r>
            <w:r>
              <w:rPr>
                <w:rFonts w:hint="eastAsia"/>
              </w:rPr>
              <w:t>“</w:t>
            </w:r>
            <w:ins w:id="2144" w:author="lenovo" w:date="2016-06-22T17:28:00Z">
              <w:r w:rsidR="00E21B5E">
                <w:rPr>
                  <w:rFonts w:hint="eastAsia"/>
                </w:rPr>
                <w:fldChar w:fldCharType="begin"/>
              </w:r>
              <w:r>
                <w:rPr>
                  <w:rFonts w:hint="eastAsia"/>
                </w:rPr>
                <w:instrText xml:space="preserve"> REF _Toc2814 \h </w:instrText>
              </w:r>
            </w:ins>
            <w:r w:rsidR="00E21B5E">
              <w:rPr>
                <w:rFonts w:hint="eastAsia"/>
              </w:rPr>
            </w:r>
            <w:ins w:id="2145" w:author="lenovo" w:date="2016-06-22T17:28:00Z">
              <w:r w:rsidR="00E21B5E">
                <w:rPr>
                  <w:rFonts w:hint="eastAsia"/>
                </w:rPr>
                <w:fldChar w:fldCharType="separate"/>
              </w:r>
              <w:r>
                <w:rPr>
                  <w:rFonts w:hint="eastAsia"/>
                </w:rPr>
                <w:t>数据字典编辑</w:t>
              </w:r>
              <w:r w:rsidR="00E21B5E">
                <w:rPr>
                  <w:rFonts w:hint="eastAsia"/>
                </w:rPr>
                <w:fldChar w:fldCharType="end"/>
              </w:r>
            </w:ins>
            <w:del w:id="2146" w:author="lenovo" w:date="2016-06-22T17:26:00Z">
              <w:r>
                <w:rPr>
                  <w:rFonts w:hint="eastAsia"/>
                </w:rPr>
                <w:delText>章节</w:delText>
              </w:r>
              <w:r>
                <w:rPr>
                  <w:rFonts w:hint="eastAsia"/>
                </w:rPr>
                <w:delText xml:space="preserve"> 4.</w:delText>
              </w:r>
              <w:r>
                <w:delText>8</w:delText>
              </w:r>
              <w:r>
                <w:rPr>
                  <w:rFonts w:hint="eastAsia"/>
                </w:rPr>
                <w:delText xml:space="preserve">.3 </w:delText>
              </w:r>
              <w:r>
                <w:rPr>
                  <w:rFonts w:hint="eastAsia"/>
                </w:rPr>
                <w:delText>数据字典编辑</w:delText>
              </w:r>
            </w:del>
            <w:r>
              <w:rPr>
                <w:rFonts w:hint="eastAsia"/>
              </w:rPr>
              <w:t>”。</w:t>
            </w:r>
          </w:p>
          <w:p w14:paraId="4390DBC0" w14:textId="77777777" w:rsidR="00DC1257" w:rsidRDefault="007579A1">
            <w:pPr>
              <w:widowControl/>
              <w:numPr>
                <w:ilvl w:val="0"/>
                <w:numId w:val="43"/>
              </w:numPr>
              <w:overflowPunct w:val="0"/>
              <w:autoSpaceDE w:val="0"/>
              <w:autoSpaceDN w:val="0"/>
              <w:adjustRightInd w:val="0"/>
              <w:spacing w:after="100" w:line="360" w:lineRule="atLeast"/>
              <w:textAlignment w:val="baseline"/>
            </w:pPr>
            <w:r>
              <w:rPr>
                <w:rFonts w:hint="eastAsia"/>
              </w:rPr>
              <w:t>点击新增</w:t>
            </w:r>
            <w:ins w:id="2147" w:author="lenovo" w:date="2016-06-22T17:19:00Z">
              <w:r>
                <w:rPr>
                  <w:rFonts w:hint="eastAsia"/>
                </w:rPr>
                <w:t>[</w:t>
              </w:r>
            </w:ins>
            <w:del w:id="2148" w:author="lenovo" w:date="2016-06-22T17:19:00Z">
              <w:r>
                <w:rPr>
                  <w:rFonts w:hint="eastAsia"/>
                </w:rPr>
                <w:delText>【</w:delText>
              </w:r>
            </w:del>
            <w:r>
              <w:rPr>
                <w:rFonts w:hint="eastAsia"/>
              </w:rPr>
              <w:t>按钮</w:t>
            </w:r>
            <w:ins w:id="2149" w:author="lenovo" w:date="2016-06-22T17:19:00Z">
              <w:r>
                <w:rPr>
                  <w:rFonts w:hint="eastAsia"/>
                </w:rPr>
                <w:t>]</w:t>
              </w:r>
            </w:ins>
            <w:del w:id="2150" w:author="lenovo" w:date="2016-06-22T17:19:00Z">
              <w:r>
                <w:rPr>
                  <w:rFonts w:hint="eastAsia"/>
                </w:rPr>
                <w:delText>】</w:delText>
              </w:r>
            </w:del>
            <w:r>
              <w:rPr>
                <w:rFonts w:hint="eastAsia"/>
              </w:rPr>
              <w:t>，页面跳转到</w:t>
            </w:r>
            <w:ins w:id="2151" w:author="lenovo" w:date="2016-06-22T17:29:00Z">
              <w:r>
                <w:rPr>
                  <w:rFonts w:hint="eastAsia"/>
                </w:rPr>
                <w:t>数据</w:t>
              </w:r>
            </w:ins>
            <w:del w:id="2152" w:author="lenovo" w:date="2016-06-22T17:29:00Z">
              <w:r>
                <w:rPr>
                  <w:rFonts w:hint="eastAsia"/>
                </w:rPr>
                <w:delText>业务</w:delText>
              </w:r>
            </w:del>
            <w:r>
              <w:rPr>
                <w:rFonts w:hint="eastAsia"/>
              </w:rPr>
              <w:t>字典新增页面，参见</w:t>
            </w:r>
            <w:r>
              <w:rPr>
                <w:rFonts w:hint="eastAsia"/>
              </w:rPr>
              <w:t xml:space="preserve"> </w:t>
            </w:r>
            <w:r>
              <w:rPr>
                <w:rFonts w:hint="eastAsia"/>
              </w:rPr>
              <w:t>“</w:t>
            </w:r>
            <w:ins w:id="2153" w:author="lenovo" w:date="2016-06-22T17:28:00Z">
              <w:r w:rsidR="00E21B5E">
                <w:rPr>
                  <w:rFonts w:hint="eastAsia"/>
                </w:rPr>
                <w:fldChar w:fldCharType="begin"/>
              </w:r>
              <w:r>
                <w:rPr>
                  <w:rFonts w:hint="eastAsia"/>
                </w:rPr>
                <w:instrText xml:space="preserve"> REF _Toc18350 \h </w:instrText>
              </w:r>
            </w:ins>
            <w:r w:rsidR="00E21B5E">
              <w:rPr>
                <w:rFonts w:hint="eastAsia"/>
              </w:rPr>
            </w:r>
            <w:ins w:id="2154" w:author="lenovo" w:date="2016-06-22T17:28:00Z">
              <w:r w:rsidR="00E21B5E">
                <w:rPr>
                  <w:rFonts w:hint="eastAsia"/>
                </w:rPr>
                <w:fldChar w:fldCharType="separate"/>
              </w:r>
              <w:r>
                <w:rPr>
                  <w:rFonts w:hint="eastAsia"/>
                </w:rPr>
                <w:t>数据字典新增</w:t>
              </w:r>
              <w:r w:rsidR="00E21B5E">
                <w:rPr>
                  <w:rFonts w:hint="eastAsia"/>
                </w:rPr>
                <w:fldChar w:fldCharType="end"/>
              </w:r>
            </w:ins>
            <w:del w:id="2155" w:author="lenovo" w:date="2016-06-22T17:26:00Z">
              <w:r>
                <w:rPr>
                  <w:rFonts w:hint="eastAsia"/>
                </w:rPr>
                <w:delText>章节参</w:delText>
              </w:r>
              <w:r>
                <w:rPr>
                  <w:rFonts w:hint="eastAsia"/>
                </w:rPr>
                <w:delText xml:space="preserve"> 4.</w:delText>
              </w:r>
              <w:r>
                <w:delText>8</w:delText>
              </w:r>
              <w:r>
                <w:rPr>
                  <w:rFonts w:hint="eastAsia"/>
                </w:rPr>
                <w:delText xml:space="preserve">.2 </w:delText>
              </w:r>
              <w:r>
                <w:rPr>
                  <w:rFonts w:hint="eastAsia"/>
                </w:rPr>
                <w:delText>数据字典新增</w:delText>
              </w:r>
            </w:del>
            <w:r>
              <w:rPr>
                <w:rFonts w:hint="eastAsia"/>
              </w:rPr>
              <w:t>”。</w:t>
            </w:r>
          </w:p>
          <w:p w14:paraId="274B1BA2" w14:textId="77777777" w:rsidR="00DC1257" w:rsidRDefault="007579A1">
            <w:pPr>
              <w:widowControl/>
              <w:numPr>
                <w:ilvl w:val="0"/>
                <w:numId w:val="43"/>
              </w:numPr>
              <w:overflowPunct w:val="0"/>
              <w:autoSpaceDE w:val="0"/>
              <w:autoSpaceDN w:val="0"/>
              <w:adjustRightInd w:val="0"/>
              <w:spacing w:after="100" w:line="360" w:lineRule="atLeast"/>
              <w:textAlignment w:val="baseline"/>
            </w:pPr>
            <w:ins w:id="2156" w:author="lenovo" w:date="2016-06-22T17:34:00Z">
              <w:r>
                <w:t>点击复制新增</w:t>
              </w:r>
              <w:r>
                <w:rPr>
                  <w:rFonts w:hint="eastAsia"/>
                </w:rPr>
                <w:t>[</w:t>
              </w:r>
              <w:r>
                <w:rPr>
                  <w:rFonts w:hint="eastAsia"/>
                </w:rPr>
                <w:t>按钮</w:t>
              </w:r>
              <w:r>
                <w:rPr>
                  <w:rFonts w:hint="eastAsia"/>
                </w:rPr>
                <w:t>]</w:t>
              </w:r>
            </w:ins>
            <w:del w:id="2157" w:author="lenovo" w:date="2016-06-22T17:34:00Z">
              <w:r>
                <w:rPr>
                  <w:rFonts w:hint="eastAsia"/>
                </w:rPr>
                <w:delText>同类型数据字典可以点击复制新增【按钮】进行快捷操作</w:delText>
              </w:r>
            </w:del>
            <w:ins w:id="2158" w:author="lenovo" w:date="2016-06-22T17:34:00Z">
              <w:r>
                <w:rPr>
                  <w:rFonts w:hint="eastAsia"/>
                </w:rPr>
                <w:t>，复制当前选中的一条并打开新增页面，用于快速添加多条类似的数据时使用</w:t>
              </w:r>
            </w:ins>
            <w:r>
              <w:rPr>
                <w:rFonts w:hint="eastAsia"/>
              </w:rPr>
              <w:t>。</w:t>
            </w:r>
          </w:p>
          <w:p w14:paraId="076FE940" w14:textId="77777777" w:rsidR="00DC1257" w:rsidRDefault="007579A1">
            <w:pPr>
              <w:widowControl/>
              <w:numPr>
                <w:ilvl w:val="0"/>
                <w:numId w:val="43"/>
              </w:numPr>
              <w:overflowPunct w:val="0"/>
              <w:autoSpaceDE w:val="0"/>
              <w:autoSpaceDN w:val="0"/>
              <w:adjustRightInd w:val="0"/>
              <w:spacing w:after="100" w:line="360" w:lineRule="atLeast"/>
              <w:textAlignment w:val="baseline"/>
              <w:rPr>
                <w:ins w:id="2159" w:author="lenovo" w:date="2016-06-22T17:22:00Z"/>
              </w:rPr>
            </w:pPr>
            <w:r>
              <w:rPr>
                <w:rFonts w:hint="eastAsia"/>
              </w:rPr>
              <w:t>点击</w:t>
            </w:r>
            <w:r>
              <w:rPr>
                <w:rFonts w:hint="eastAsia"/>
                <w:u w:val="single"/>
              </w:rPr>
              <w:t>删除</w:t>
            </w:r>
            <w:r>
              <w:rPr>
                <w:rFonts w:hint="eastAsia"/>
              </w:rPr>
              <w:t>[</w:t>
            </w:r>
            <w:del w:id="2160" w:author="lenovo" w:date="2016-06-22T17:19:00Z">
              <w:r>
                <w:rPr>
                  <w:rFonts w:hint="eastAsia"/>
                </w:rPr>
                <w:delText>超</w:delText>
              </w:r>
            </w:del>
            <w:r>
              <w:rPr>
                <w:rFonts w:hint="eastAsia"/>
              </w:rPr>
              <w:t>链接</w:t>
            </w:r>
            <w:r>
              <w:rPr>
                <w:rFonts w:hint="eastAsia"/>
              </w:rPr>
              <w:t>]</w:t>
            </w:r>
            <w:r>
              <w:rPr>
                <w:rFonts w:hint="eastAsia"/>
              </w:rPr>
              <w:t>，系统提示确认后删除该条记录。</w:t>
            </w:r>
          </w:p>
          <w:p w14:paraId="6B53F618" w14:textId="77777777" w:rsidR="00DC1257" w:rsidRDefault="007579A1">
            <w:pPr>
              <w:widowControl/>
              <w:numPr>
                <w:ilvl w:val="0"/>
                <w:numId w:val="43"/>
              </w:numPr>
              <w:overflowPunct w:val="0"/>
              <w:autoSpaceDE w:val="0"/>
              <w:autoSpaceDN w:val="0"/>
              <w:adjustRightInd w:val="0"/>
              <w:spacing w:after="100" w:line="360" w:lineRule="atLeast"/>
              <w:textAlignment w:val="baseline"/>
            </w:pPr>
            <w:ins w:id="2161" w:author="lenovo" w:date="2016-06-22T17:22:00Z">
              <w:r>
                <w:rPr>
                  <w:rFonts w:hint="eastAsia"/>
                </w:rPr>
                <w:t>点击导出</w:t>
              </w:r>
            </w:ins>
            <w:ins w:id="2162" w:author="lenovo" w:date="2016-06-22T17:23:00Z">
              <w:r>
                <w:rPr>
                  <w:rFonts w:hint="eastAsia"/>
                </w:rPr>
                <w:t>[</w:t>
              </w:r>
              <w:r>
                <w:rPr>
                  <w:rFonts w:hint="eastAsia"/>
                </w:rPr>
                <w:t>按钮</w:t>
              </w:r>
              <w:r>
                <w:rPr>
                  <w:rFonts w:hint="eastAsia"/>
                </w:rPr>
                <w:t>]</w:t>
              </w:r>
              <w:r>
                <w:rPr>
                  <w:rFonts w:hint="eastAsia"/>
                </w:rPr>
                <w:t>，</w:t>
              </w:r>
            </w:ins>
            <w:ins w:id="2163" w:author="lenovo" w:date="2016-06-22T17:30:00Z">
              <w:r>
                <w:rPr>
                  <w:rFonts w:hint="eastAsia"/>
                </w:rPr>
                <w:t>弹出导出操作模态窗口（见上图），</w:t>
              </w:r>
              <w:proofErr w:type="gramStart"/>
              <w:r>
                <w:rPr>
                  <w:rFonts w:hint="eastAsia"/>
                </w:rPr>
                <w:t>勾选必要项</w:t>
              </w:r>
              <w:proofErr w:type="gramEnd"/>
              <w:r>
                <w:rPr>
                  <w:rFonts w:hint="eastAsia"/>
                </w:rPr>
                <w:t>后点击导出下载</w:t>
              </w:r>
              <w:r>
                <w:rPr>
                  <w:rFonts w:hint="eastAsia"/>
                </w:rPr>
                <w:t>[</w:t>
              </w:r>
              <w:r>
                <w:rPr>
                  <w:rFonts w:hint="eastAsia"/>
                </w:rPr>
                <w:t>按钮</w:t>
              </w:r>
              <w:r>
                <w:rPr>
                  <w:rFonts w:hint="eastAsia"/>
                </w:rPr>
                <w:t>]</w:t>
              </w:r>
              <w:r>
                <w:rPr>
                  <w:rFonts w:hint="eastAsia"/>
                </w:rPr>
                <w:t>，将导出文件保存至用户本地。</w:t>
              </w:r>
            </w:ins>
          </w:p>
          <w:p w14:paraId="0F14D941" w14:textId="77777777" w:rsidR="00DC1257" w:rsidRDefault="007579A1">
            <w:pPr>
              <w:widowControl/>
              <w:numPr>
                <w:ilvl w:val="0"/>
                <w:numId w:val="43"/>
              </w:numPr>
              <w:overflowPunct w:val="0"/>
              <w:autoSpaceDE w:val="0"/>
              <w:autoSpaceDN w:val="0"/>
              <w:adjustRightInd w:val="0"/>
              <w:spacing w:after="100" w:line="360" w:lineRule="atLeast"/>
              <w:textAlignment w:val="baseline"/>
            </w:pPr>
            <w:r>
              <w:rPr>
                <w:rFonts w:hint="eastAsia"/>
              </w:rPr>
              <w:t>各字段长度控制详见数据库设计。</w:t>
            </w:r>
          </w:p>
          <w:p w14:paraId="2DDF40B2" w14:textId="77777777" w:rsidR="00DC1257" w:rsidRDefault="007579A1">
            <w:pPr>
              <w:widowControl/>
              <w:numPr>
                <w:ilvl w:val="0"/>
                <w:numId w:val="43"/>
              </w:numPr>
              <w:overflowPunct w:val="0"/>
              <w:autoSpaceDE w:val="0"/>
              <w:autoSpaceDN w:val="0"/>
              <w:adjustRightInd w:val="0"/>
              <w:spacing w:after="100" w:line="360" w:lineRule="atLeast"/>
              <w:textAlignment w:val="baseline"/>
            </w:pPr>
            <w:r>
              <w:t>点击刷新缓存</w:t>
            </w:r>
            <w:ins w:id="2164" w:author="lenovo" w:date="2016-06-22T17:20:00Z">
              <w:r>
                <w:rPr>
                  <w:rFonts w:hint="eastAsia"/>
                </w:rPr>
                <w:t>[</w:t>
              </w:r>
            </w:ins>
            <w:del w:id="2165" w:author="lenovo" w:date="2016-06-22T17:20:00Z">
              <w:r>
                <w:rPr>
                  <w:rFonts w:hint="eastAsia"/>
                </w:rPr>
                <w:delText>【</w:delText>
              </w:r>
            </w:del>
            <w:r>
              <w:t>按钮</w:t>
            </w:r>
            <w:ins w:id="2166" w:author="lenovo" w:date="2016-06-22T17:20:00Z">
              <w:r>
                <w:rPr>
                  <w:rFonts w:hint="eastAsia"/>
                </w:rPr>
                <w:t>]</w:t>
              </w:r>
            </w:ins>
            <w:del w:id="2167" w:author="lenovo" w:date="2016-06-22T17:20:00Z">
              <w:r>
                <w:rPr>
                  <w:rFonts w:hint="eastAsia"/>
                </w:rPr>
                <w:delText>】</w:delText>
              </w:r>
            </w:del>
            <w:r>
              <w:rPr>
                <w:rFonts w:hint="eastAsia"/>
              </w:rPr>
              <w:t>，页面刷新缓存，保证页面里的数据是最新的。</w:t>
            </w:r>
          </w:p>
        </w:tc>
      </w:tr>
    </w:tbl>
    <w:p w14:paraId="6B3CC7CD" w14:textId="77777777" w:rsidR="00DC1257" w:rsidRDefault="00DC1257"/>
    <w:p w14:paraId="15CA0374" w14:textId="77777777" w:rsidR="00DC1257" w:rsidRDefault="007579A1">
      <w:pPr>
        <w:pStyle w:val="3"/>
        <w:numPr>
          <w:ilvl w:val="2"/>
          <w:numId w:val="1"/>
        </w:numPr>
        <w:rPr>
          <w:rFonts w:ascii="黑体" w:eastAsia="黑体"/>
          <w:sz w:val="24"/>
          <w:szCs w:val="24"/>
        </w:rPr>
      </w:pPr>
      <w:bookmarkStart w:id="2168" w:name="_Toc18350"/>
      <w:r>
        <w:rPr>
          <w:rFonts w:ascii="黑体" w:eastAsia="黑体" w:hint="eastAsia"/>
          <w:sz w:val="24"/>
          <w:szCs w:val="24"/>
        </w:rPr>
        <w:t>数据字典新增</w:t>
      </w:r>
      <w:bookmarkEnd w:id="2168"/>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169"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170">
          <w:tblGrid>
            <w:gridCol w:w="1985"/>
            <w:gridCol w:w="7087"/>
          </w:tblGrid>
        </w:tblGridChange>
      </w:tblGrid>
      <w:tr w:rsidR="00DC1257" w14:paraId="2FB08560" w14:textId="77777777" w:rsidTr="00DC1257">
        <w:trPr>
          <w:trHeight w:val="463"/>
          <w:trPrChange w:id="2171" w:author="lenovo" w:date="2016-06-22T10:16:00Z">
            <w:trPr>
              <w:trHeight w:val="463"/>
            </w:trPr>
          </w:trPrChange>
        </w:trPr>
        <w:tc>
          <w:tcPr>
            <w:tcW w:w="1361" w:type="dxa"/>
            <w:shd w:val="clear" w:color="auto" w:fill="D9D9D9"/>
            <w:tcPrChange w:id="2172" w:author="lenovo" w:date="2016-06-22T10:16:00Z">
              <w:tcPr>
                <w:tcW w:w="1985" w:type="dxa"/>
                <w:shd w:val="clear" w:color="auto" w:fill="D9D9D9"/>
              </w:tcPr>
            </w:tcPrChange>
          </w:tcPr>
          <w:p w14:paraId="01F335E9" w14:textId="77777777" w:rsidR="00DC1257" w:rsidRDefault="007579A1">
            <w:pPr>
              <w:spacing w:line="360" w:lineRule="atLeast"/>
              <w:rPr>
                <w:szCs w:val="21"/>
              </w:rPr>
            </w:pPr>
            <w:r>
              <w:rPr>
                <w:rFonts w:hint="eastAsia"/>
                <w:szCs w:val="21"/>
              </w:rPr>
              <w:t>功能概述</w:t>
            </w:r>
          </w:p>
        </w:tc>
        <w:tc>
          <w:tcPr>
            <w:tcW w:w="7143" w:type="dxa"/>
            <w:tcPrChange w:id="2173" w:author="lenovo" w:date="2016-06-22T10:16:00Z">
              <w:tcPr>
                <w:tcW w:w="7087" w:type="dxa"/>
              </w:tcPr>
            </w:tcPrChange>
          </w:tcPr>
          <w:p w14:paraId="6A67EB08" w14:textId="77777777" w:rsidR="00DC1257" w:rsidRDefault="007579A1">
            <w:pPr>
              <w:spacing w:line="360" w:lineRule="atLeast"/>
            </w:pPr>
            <w:r>
              <w:rPr>
                <w:rFonts w:hint="eastAsia"/>
              </w:rPr>
              <w:t>新增数据字典信息</w:t>
            </w:r>
          </w:p>
        </w:tc>
      </w:tr>
      <w:tr w:rsidR="00DC1257" w14:paraId="08752465" w14:textId="77777777" w:rsidTr="00DC1257">
        <w:trPr>
          <w:trHeight w:val="225"/>
          <w:trPrChange w:id="2174" w:author="lenovo" w:date="2016-06-22T10:16:00Z">
            <w:trPr>
              <w:trHeight w:val="225"/>
            </w:trPr>
          </w:trPrChange>
        </w:trPr>
        <w:tc>
          <w:tcPr>
            <w:tcW w:w="1361" w:type="dxa"/>
            <w:shd w:val="clear" w:color="auto" w:fill="D9D9D9"/>
            <w:tcPrChange w:id="2175" w:author="lenovo" w:date="2016-06-22T10:16:00Z">
              <w:tcPr>
                <w:tcW w:w="1985" w:type="dxa"/>
                <w:shd w:val="clear" w:color="auto" w:fill="D9D9D9"/>
              </w:tcPr>
            </w:tcPrChange>
          </w:tcPr>
          <w:p w14:paraId="21F97AD6" w14:textId="77777777" w:rsidR="00DC1257" w:rsidRDefault="007579A1">
            <w:pPr>
              <w:spacing w:line="360" w:lineRule="atLeast"/>
              <w:rPr>
                <w:szCs w:val="21"/>
              </w:rPr>
            </w:pPr>
            <w:r>
              <w:rPr>
                <w:rFonts w:hint="eastAsia"/>
                <w:szCs w:val="21"/>
              </w:rPr>
              <w:t>页面输入</w:t>
            </w:r>
          </w:p>
        </w:tc>
        <w:tc>
          <w:tcPr>
            <w:tcW w:w="7143" w:type="dxa"/>
            <w:tcPrChange w:id="2176" w:author="lenovo" w:date="2016-06-22T10:16:00Z">
              <w:tcPr>
                <w:tcW w:w="7087" w:type="dxa"/>
              </w:tcPr>
            </w:tcPrChange>
          </w:tcPr>
          <w:p w14:paraId="7AEA17BD"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019DB01D"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字典类型编号</w:t>
            </w:r>
            <w:r>
              <w:rPr>
                <w:rFonts w:hint="eastAsia"/>
              </w:rPr>
              <w:t>[</w:t>
            </w:r>
            <w:r>
              <w:rPr>
                <w:rFonts w:hint="eastAsia"/>
              </w:rPr>
              <w:t>必填输入框</w:t>
            </w:r>
            <w:r>
              <w:rPr>
                <w:rFonts w:hint="eastAsia"/>
              </w:rPr>
              <w:t>]</w:t>
            </w:r>
            <w:r>
              <w:rPr>
                <w:rFonts w:hint="eastAsia"/>
              </w:rPr>
              <w:t>，字典类型名称</w:t>
            </w:r>
            <w:r>
              <w:rPr>
                <w:rFonts w:hint="eastAsia"/>
              </w:rPr>
              <w:t>[</w:t>
            </w:r>
            <w:r>
              <w:rPr>
                <w:rFonts w:hint="eastAsia"/>
              </w:rPr>
              <w:t>必填输入框</w:t>
            </w:r>
            <w:r>
              <w:rPr>
                <w:rFonts w:hint="eastAsia"/>
              </w:rPr>
              <w:t>]</w:t>
            </w:r>
            <w:r>
              <w:rPr>
                <w:rFonts w:hint="eastAsia"/>
              </w:rPr>
              <w:t>，字典码</w:t>
            </w:r>
            <w:r>
              <w:rPr>
                <w:rFonts w:hint="eastAsia"/>
              </w:rPr>
              <w:t>[</w:t>
            </w:r>
            <w:r>
              <w:rPr>
                <w:rFonts w:hint="eastAsia"/>
              </w:rPr>
              <w:t>必填</w:t>
            </w:r>
          </w:p>
          <w:p w14:paraId="197A0528" w14:textId="77777777" w:rsidR="00DC1257" w:rsidRDefault="007579A1">
            <w:pPr>
              <w:widowControl/>
              <w:overflowPunct w:val="0"/>
              <w:autoSpaceDE w:val="0"/>
              <w:autoSpaceDN w:val="0"/>
              <w:adjustRightInd w:val="0"/>
              <w:spacing w:after="100" w:line="360" w:lineRule="atLeast"/>
              <w:textAlignment w:val="baseline"/>
            </w:pPr>
            <w:r>
              <w:rPr>
                <w:rFonts w:hint="eastAsia"/>
              </w:rPr>
              <w:t>输入框</w:t>
            </w:r>
            <w:r>
              <w:rPr>
                <w:rFonts w:hint="eastAsia"/>
              </w:rPr>
              <w:t>]</w:t>
            </w:r>
            <w:r>
              <w:rPr>
                <w:rFonts w:hint="eastAsia"/>
              </w:rPr>
              <w:t>，数据名称</w:t>
            </w:r>
            <w:r>
              <w:rPr>
                <w:rFonts w:hint="eastAsia"/>
              </w:rPr>
              <w:t>[</w:t>
            </w:r>
            <w:r>
              <w:rPr>
                <w:rFonts w:hint="eastAsia"/>
              </w:rPr>
              <w:t>必填输入框</w:t>
            </w:r>
            <w:r>
              <w:rPr>
                <w:rFonts w:hint="eastAsia"/>
              </w:rPr>
              <w:t>]</w:t>
            </w:r>
            <w:r>
              <w:rPr>
                <w:rFonts w:hint="eastAsia"/>
              </w:rPr>
              <w:t>，字典长度</w:t>
            </w:r>
            <w:r>
              <w:rPr>
                <w:rFonts w:hint="eastAsia"/>
              </w:rPr>
              <w:t>[</w:t>
            </w:r>
            <w:r>
              <w:rPr>
                <w:rFonts w:hint="eastAsia"/>
              </w:rPr>
              <w:t>必填输入框</w:t>
            </w:r>
            <w:r>
              <w:rPr>
                <w:rFonts w:hint="eastAsia"/>
              </w:rPr>
              <w:t>]</w:t>
            </w:r>
            <w:r>
              <w:rPr>
                <w:rFonts w:hint="eastAsia"/>
              </w:rPr>
              <w:t>。</w:t>
            </w:r>
          </w:p>
          <w:p w14:paraId="792480FB"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保存</w:t>
            </w:r>
            <w:r>
              <w:rPr>
                <w:rFonts w:hint="eastAsia"/>
              </w:rPr>
              <w:t>[</w:t>
            </w:r>
            <w:r>
              <w:rPr>
                <w:rFonts w:hint="eastAsia"/>
              </w:rPr>
              <w:t>按钮</w:t>
            </w:r>
            <w:r>
              <w:rPr>
                <w:rFonts w:hint="eastAsia"/>
              </w:rPr>
              <w:t>]</w:t>
            </w:r>
            <w:r>
              <w:rPr>
                <w:rFonts w:hint="eastAsia"/>
              </w:rPr>
              <w:t>，返回</w:t>
            </w:r>
            <w:r>
              <w:rPr>
                <w:rFonts w:hint="eastAsia"/>
              </w:rPr>
              <w:t>[</w:t>
            </w:r>
            <w:r>
              <w:rPr>
                <w:rFonts w:hint="eastAsia"/>
              </w:rPr>
              <w:t>按钮</w:t>
            </w:r>
            <w:r>
              <w:rPr>
                <w:rFonts w:hint="eastAsia"/>
              </w:rPr>
              <w:t>]</w:t>
            </w:r>
            <w:r>
              <w:rPr>
                <w:rFonts w:hint="eastAsia"/>
              </w:rPr>
              <w:t>。</w:t>
            </w:r>
          </w:p>
        </w:tc>
      </w:tr>
      <w:tr w:rsidR="00DC1257" w14:paraId="75CE1053" w14:textId="77777777" w:rsidTr="00DC1257">
        <w:trPr>
          <w:trHeight w:val="225"/>
          <w:trPrChange w:id="2177" w:author="lenovo" w:date="2016-06-22T10:16:00Z">
            <w:trPr>
              <w:trHeight w:val="225"/>
            </w:trPr>
          </w:trPrChange>
        </w:trPr>
        <w:tc>
          <w:tcPr>
            <w:tcW w:w="1361" w:type="dxa"/>
            <w:shd w:val="clear" w:color="auto" w:fill="D9D9D9"/>
            <w:tcPrChange w:id="2178" w:author="lenovo" w:date="2016-06-22T10:16:00Z">
              <w:tcPr>
                <w:tcW w:w="1985" w:type="dxa"/>
                <w:shd w:val="clear" w:color="auto" w:fill="D9D9D9"/>
              </w:tcPr>
            </w:tcPrChange>
          </w:tcPr>
          <w:p w14:paraId="1101F4A9" w14:textId="77777777" w:rsidR="00DC1257" w:rsidRDefault="007579A1">
            <w:pPr>
              <w:spacing w:line="360" w:lineRule="atLeast"/>
              <w:rPr>
                <w:color w:val="000000"/>
                <w:szCs w:val="21"/>
              </w:rPr>
            </w:pPr>
            <w:r>
              <w:rPr>
                <w:rFonts w:hint="eastAsia"/>
                <w:color w:val="000000"/>
                <w:szCs w:val="21"/>
              </w:rPr>
              <w:t>页面输出</w:t>
            </w:r>
          </w:p>
        </w:tc>
        <w:tc>
          <w:tcPr>
            <w:tcW w:w="7143" w:type="dxa"/>
            <w:tcPrChange w:id="2179" w:author="lenovo" w:date="2016-06-22T10:16:00Z">
              <w:tcPr>
                <w:tcW w:w="7087" w:type="dxa"/>
              </w:tcPr>
            </w:tcPrChange>
          </w:tcPr>
          <w:p w14:paraId="1313B331" w14:textId="77777777" w:rsidR="00DC1257" w:rsidRDefault="00DC1257">
            <w:pPr>
              <w:spacing w:line="360" w:lineRule="atLeast"/>
              <w:rPr>
                <w:color w:val="000000"/>
              </w:rPr>
            </w:pPr>
          </w:p>
        </w:tc>
      </w:tr>
      <w:tr w:rsidR="00DC1257" w14:paraId="31E04D5E" w14:textId="77777777" w:rsidTr="00DC1257">
        <w:trPr>
          <w:trHeight w:val="225"/>
          <w:trPrChange w:id="2180" w:author="lenovo" w:date="2016-06-22T10:16:00Z">
            <w:trPr>
              <w:trHeight w:val="225"/>
            </w:trPr>
          </w:trPrChange>
        </w:trPr>
        <w:tc>
          <w:tcPr>
            <w:tcW w:w="1361" w:type="dxa"/>
            <w:shd w:val="clear" w:color="auto" w:fill="D9D9D9"/>
            <w:tcPrChange w:id="2181" w:author="lenovo" w:date="2016-06-22T10:16:00Z">
              <w:tcPr>
                <w:tcW w:w="1985" w:type="dxa"/>
                <w:shd w:val="clear" w:color="auto" w:fill="D9D9D9"/>
              </w:tcPr>
            </w:tcPrChange>
          </w:tcPr>
          <w:p w14:paraId="7D5542D3" w14:textId="77777777" w:rsidR="00DC1257" w:rsidRDefault="007579A1">
            <w:pPr>
              <w:spacing w:line="360" w:lineRule="atLeast"/>
              <w:rPr>
                <w:szCs w:val="21"/>
              </w:rPr>
            </w:pPr>
            <w:r>
              <w:rPr>
                <w:rFonts w:hint="eastAsia"/>
                <w:szCs w:val="21"/>
              </w:rPr>
              <w:t>参考画面</w:t>
            </w:r>
          </w:p>
        </w:tc>
        <w:tc>
          <w:tcPr>
            <w:tcW w:w="7143" w:type="dxa"/>
            <w:tcPrChange w:id="2182" w:author="lenovo" w:date="2016-06-22T10:16:00Z">
              <w:tcPr>
                <w:tcW w:w="7087" w:type="dxa"/>
              </w:tcPr>
            </w:tcPrChange>
          </w:tcPr>
          <w:p w14:paraId="4AF19076" w14:textId="77777777" w:rsidR="00DC1257" w:rsidRDefault="007579A1">
            <w:pPr>
              <w:widowControl/>
              <w:overflowPunct w:val="0"/>
              <w:autoSpaceDE w:val="0"/>
              <w:autoSpaceDN w:val="0"/>
              <w:adjustRightInd w:val="0"/>
              <w:spacing w:after="100" w:line="360" w:lineRule="atLeast"/>
              <w:textAlignment w:val="baseline"/>
              <w:rPr>
                <w:ins w:id="2183" w:author="lenovo" w:date="2016-06-22T17:21:00Z"/>
              </w:rPr>
            </w:pPr>
            <w:ins w:id="2184" w:author="lenovo" w:date="2016-06-22T17:21:00Z">
              <w:r>
                <w:rPr>
                  <w:rFonts w:hint="eastAsia"/>
                </w:rPr>
                <w:t>新增：</w:t>
              </w:r>
            </w:ins>
          </w:p>
          <w:p w14:paraId="303FE9CB" w14:textId="77777777" w:rsidR="00DC1257" w:rsidRDefault="0023358B">
            <w:pPr>
              <w:widowControl/>
              <w:overflowPunct w:val="0"/>
              <w:autoSpaceDE w:val="0"/>
              <w:autoSpaceDN w:val="0"/>
              <w:adjustRightInd w:val="0"/>
              <w:spacing w:after="100" w:line="360" w:lineRule="atLeast"/>
              <w:textAlignment w:val="baseline"/>
            </w:pPr>
            <w:ins w:id="2185" w:author="lenovo" w:date="2016-06-22T17:21:00Z">
              <w:r>
                <w:rPr>
                  <w:noProof/>
                </w:rPr>
                <w:drawing>
                  <wp:inline distT="0" distB="0" distL="114300" distR="114300" wp14:anchorId="111D1991" wp14:editId="246A95E3">
                    <wp:extent cx="4396105" cy="1666240"/>
                    <wp:effectExtent l="0" t="0" r="4445" b="1016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76" cstate="print"/>
                            <a:stretch>
                              <a:fillRect/>
                            </a:stretch>
                          </pic:blipFill>
                          <pic:spPr>
                            <a:xfrm>
                              <a:off x="0" y="0"/>
                              <a:ext cx="4396105" cy="1666240"/>
                            </a:xfrm>
                            <a:prstGeom prst="rect">
                              <a:avLst/>
                            </a:prstGeom>
                            <a:noFill/>
                            <a:ln w="9525">
                              <a:noFill/>
                            </a:ln>
                          </pic:spPr>
                        </pic:pic>
                      </a:graphicData>
                    </a:graphic>
                  </wp:inline>
                </w:drawing>
              </w:r>
            </w:ins>
          </w:p>
          <w:p w14:paraId="1EF8CBF1" w14:textId="77777777" w:rsidR="00DC1257" w:rsidRDefault="007579A1">
            <w:pPr>
              <w:widowControl/>
              <w:overflowPunct w:val="0"/>
              <w:autoSpaceDE w:val="0"/>
              <w:autoSpaceDN w:val="0"/>
              <w:adjustRightInd w:val="0"/>
              <w:spacing w:after="100" w:line="360" w:lineRule="atLeast"/>
              <w:textAlignment w:val="baseline"/>
            </w:pPr>
            <w:r>
              <w:rPr>
                <w:rFonts w:hint="eastAsia"/>
              </w:rPr>
              <w:t>复制新增：</w:t>
            </w:r>
          </w:p>
          <w:p w14:paraId="49B4A30F" w14:textId="77777777" w:rsidR="00DC1257" w:rsidRDefault="0023358B">
            <w:pPr>
              <w:widowControl/>
              <w:overflowPunct w:val="0"/>
              <w:autoSpaceDE w:val="0"/>
              <w:autoSpaceDN w:val="0"/>
              <w:adjustRightInd w:val="0"/>
              <w:spacing w:after="100" w:line="360" w:lineRule="atLeast"/>
              <w:textAlignment w:val="baseline"/>
            </w:pPr>
            <w:ins w:id="2186" w:author="lenovo" w:date="2016-06-22T17:31:00Z">
              <w:r>
                <w:rPr>
                  <w:noProof/>
                </w:rPr>
                <w:lastRenderedPageBreak/>
                <w:drawing>
                  <wp:inline distT="0" distB="0" distL="114300" distR="114300" wp14:anchorId="2804E083" wp14:editId="5E25BA29">
                    <wp:extent cx="4394835" cy="1746250"/>
                    <wp:effectExtent l="0" t="0" r="5715" b="635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pic:cNvPicPr>
                              <a:picLocks noChangeAspect="1"/>
                            </pic:cNvPicPr>
                          </pic:nvPicPr>
                          <pic:blipFill>
                            <a:blip r:embed="rId77" cstate="print"/>
                            <a:stretch>
                              <a:fillRect/>
                            </a:stretch>
                          </pic:blipFill>
                          <pic:spPr>
                            <a:xfrm>
                              <a:off x="0" y="0"/>
                              <a:ext cx="4394835" cy="1746250"/>
                            </a:xfrm>
                            <a:prstGeom prst="rect">
                              <a:avLst/>
                            </a:prstGeom>
                            <a:noFill/>
                            <a:ln w="9525">
                              <a:noFill/>
                            </a:ln>
                          </pic:spPr>
                        </pic:pic>
                      </a:graphicData>
                    </a:graphic>
                  </wp:inline>
                </w:drawing>
              </w:r>
            </w:ins>
          </w:p>
        </w:tc>
      </w:tr>
      <w:tr w:rsidR="00DC1257" w14:paraId="3A3FB973" w14:textId="77777777" w:rsidTr="00DC1257">
        <w:trPr>
          <w:trHeight w:val="225"/>
          <w:trPrChange w:id="2187" w:author="lenovo" w:date="2016-06-22T10:16:00Z">
            <w:trPr>
              <w:trHeight w:val="225"/>
            </w:trPr>
          </w:trPrChange>
        </w:trPr>
        <w:tc>
          <w:tcPr>
            <w:tcW w:w="1361" w:type="dxa"/>
            <w:shd w:val="clear" w:color="auto" w:fill="D9D9D9"/>
            <w:tcPrChange w:id="2188" w:author="lenovo" w:date="2016-06-22T10:16:00Z">
              <w:tcPr>
                <w:tcW w:w="1985" w:type="dxa"/>
                <w:shd w:val="clear" w:color="auto" w:fill="D9D9D9"/>
              </w:tcPr>
            </w:tcPrChange>
          </w:tcPr>
          <w:p w14:paraId="0504DD9A" w14:textId="77777777" w:rsidR="00DC1257" w:rsidRDefault="007579A1">
            <w:pPr>
              <w:spacing w:line="360" w:lineRule="atLeast"/>
              <w:rPr>
                <w:szCs w:val="21"/>
              </w:rPr>
            </w:pPr>
            <w:r>
              <w:rPr>
                <w:rFonts w:hint="eastAsia"/>
                <w:szCs w:val="21"/>
              </w:rPr>
              <w:lastRenderedPageBreak/>
              <w:t>业务规则</w:t>
            </w:r>
          </w:p>
        </w:tc>
        <w:tc>
          <w:tcPr>
            <w:tcW w:w="7143" w:type="dxa"/>
            <w:tcPrChange w:id="2189" w:author="lenovo" w:date="2016-06-22T10:16:00Z">
              <w:tcPr>
                <w:tcW w:w="7087" w:type="dxa"/>
              </w:tcPr>
            </w:tcPrChange>
          </w:tcPr>
          <w:p w14:paraId="26B6173E" w14:textId="77777777" w:rsidR="00DC1257" w:rsidRDefault="007579A1">
            <w:pPr>
              <w:widowControl/>
              <w:numPr>
                <w:ilvl w:val="0"/>
                <w:numId w:val="44"/>
                <w:ins w:id="2190" w:author="lenovo" w:date="2016-06-22T17:38:00Z"/>
              </w:numPr>
              <w:overflowPunct w:val="0"/>
              <w:autoSpaceDE w:val="0"/>
              <w:autoSpaceDN w:val="0"/>
              <w:adjustRightInd w:val="0"/>
              <w:spacing w:after="100" w:line="360" w:lineRule="atLeast"/>
              <w:jc w:val="left"/>
              <w:textAlignment w:val="baseline"/>
              <w:rPr>
                <w:ins w:id="2191" w:author="lenovo" w:date="2016-06-22T17:31:00Z"/>
                <w:rFonts w:hAnsi="宋体"/>
                <w:szCs w:val="21"/>
              </w:rPr>
            </w:pPr>
            <w:del w:id="2192" w:author="lenovo" w:date="2016-06-22T17:31:00Z">
              <w:r>
                <w:rPr>
                  <w:rFonts w:hAnsi="宋体" w:hint="eastAsia"/>
                  <w:szCs w:val="21"/>
                </w:rPr>
                <w:delText>1</w:delText>
              </w:r>
              <w:r>
                <w:rPr>
                  <w:rFonts w:hAnsi="宋体" w:hint="eastAsia"/>
                  <w:szCs w:val="21"/>
                </w:rPr>
                <w:delText>、</w:delText>
              </w:r>
            </w:del>
            <w:ins w:id="2193" w:author="lenovo" w:date="2016-06-22T17:31:00Z">
              <w:r>
                <w:rPr>
                  <w:rFonts w:hAnsi="宋体" w:hint="eastAsia"/>
                  <w:szCs w:val="21"/>
                </w:rPr>
                <w:t>新增时，</w:t>
              </w:r>
            </w:ins>
            <w:r>
              <w:rPr>
                <w:rFonts w:hAnsi="宋体" w:hint="eastAsia"/>
                <w:szCs w:val="21"/>
              </w:rPr>
              <w:t>字典类型编号，字典类型名称</w:t>
            </w:r>
            <w:proofErr w:type="gramStart"/>
            <w:ins w:id="2194" w:author="lenovo" w:date="2016-06-22T17:32:00Z">
              <w:r>
                <w:rPr>
                  <w:rFonts w:hAnsi="宋体" w:hint="eastAsia"/>
                  <w:szCs w:val="21"/>
                </w:rPr>
                <w:t>必填且唯一</w:t>
              </w:r>
            </w:ins>
            <w:proofErr w:type="gramEnd"/>
            <w:r>
              <w:rPr>
                <w:rFonts w:hAnsi="宋体" w:hint="eastAsia"/>
                <w:szCs w:val="21"/>
              </w:rPr>
              <w:t>，字典码，数据名称必填</w:t>
            </w:r>
            <w:del w:id="2195" w:author="lenovo" w:date="2016-06-22T17:33:00Z">
              <w:r>
                <w:rPr>
                  <w:rFonts w:hAnsi="宋体" w:hint="eastAsia"/>
                  <w:szCs w:val="21"/>
                </w:rPr>
                <w:delText>且唯一</w:delText>
              </w:r>
            </w:del>
          </w:p>
          <w:p w14:paraId="32A66524" w14:textId="77777777" w:rsidR="00DC1257" w:rsidRDefault="007579A1">
            <w:pPr>
              <w:widowControl/>
              <w:numPr>
                <w:ilvl w:val="0"/>
                <w:numId w:val="44"/>
                <w:ins w:id="2196" w:author="lenovo" w:date="2016-06-22T17:38:00Z"/>
              </w:numPr>
              <w:overflowPunct w:val="0"/>
              <w:autoSpaceDE w:val="0"/>
              <w:autoSpaceDN w:val="0"/>
              <w:adjustRightInd w:val="0"/>
              <w:spacing w:after="100" w:line="360" w:lineRule="atLeast"/>
              <w:jc w:val="left"/>
              <w:textAlignment w:val="baseline"/>
              <w:rPr>
                <w:ins w:id="2197" w:author="lenovo" w:date="2016-06-22T17:38:00Z"/>
                <w:rFonts w:hAnsi="宋体"/>
                <w:szCs w:val="21"/>
              </w:rPr>
            </w:pPr>
            <w:ins w:id="2198" w:author="lenovo" w:date="2016-06-22T17:31:00Z">
              <w:r>
                <w:rPr>
                  <w:rFonts w:hAnsi="宋体" w:hint="eastAsia"/>
                  <w:szCs w:val="21"/>
                </w:rPr>
                <w:t>复制新增时，字典</w:t>
              </w:r>
            </w:ins>
            <w:ins w:id="2199" w:author="lenovo" w:date="2016-06-22T17:32:00Z">
              <w:r>
                <w:rPr>
                  <w:rFonts w:hAnsi="宋体" w:hint="eastAsia"/>
                  <w:szCs w:val="21"/>
                </w:rPr>
                <w:t>类型编号，字典类型名称，字典长度只读，字典码，数据名称必填</w:t>
              </w:r>
            </w:ins>
          </w:p>
          <w:p w14:paraId="3482D1B9" w14:textId="77777777" w:rsidR="00DC1257" w:rsidRDefault="00DC1257">
            <w:pPr>
              <w:widowControl/>
              <w:numPr>
                <w:ilvl w:val="0"/>
                <w:numId w:val="44"/>
                <w:ins w:id="2200" w:author="lenovo" w:date="2016-06-22T17:38:00Z"/>
              </w:numPr>
              <w:overflowPunct w:val="0"/>
              <w:autoSpaceDE w:val="0"/>
              <w:autoSpaceDN w:val="0"/>
              <w:adjustRightInd w:val="0"/>
              <w:spacing w:after="100" w:line="360" w:lineRule="atLeast"/>
              <w:jc w:val="left"/>
              <w:textAlignment w:val="baseline"/>
              <w:rPr>
                <w:del w:id="2201" w:author="lenovo" w:date="2016-06-22T17:38:00Z"/>
                <w:rFonts w:hAnsi="宋体"/>
                <w:szCs w:val="21"/>
              </w:rPr>
            </w:pPr>
          </w:p>
          <w:p w14:paraId="19B4702A" w14:textId="77777777" w:rsidR="00DC1257" w:rsidRDefault="007579A1">
            <w:pPr>
              <w:widowControl/>
              <w:numPr>
                <w:ilvl w:val="0"/>
                <w:numId w:val="44"/>
                <w:ins w:id="2202" w:author="lenovo" w:date="2016-06-22T17:38:00Z"/>
              </w:numPr>
              <w:overflowPunct w:val="0"/>
              <w:autoSpaceDE w:val="0"/>
              <w:autoSpaceDN w:val="0"/>
              <w:adjustRightInd w:val="0"/>
              <w:spacing w:after="100" w:line="360" w:lineRule="atLeast"/>
              <w:jc w:val="left"/>
              <w:textAlignment w:val="baseline"/>
              <w:rPr>
                <w:rFonts w:hAnsi="宋体"/>
                <w:szCs w:val="21"/>
              </w:rPr>
            </w:pPr>
            <w:del w:id="2203" w:author="lenovo" w:date="2016-06-22T17:38:00Z">
              <w:r>
                <w:rPr>
                  <w:rFonts w:hAnsi="宋体" w:hint="eastAsia"/>
                  <w:szCs w:val="21"/>
                </w:rPr>
                <w:delText>2</w:delText>
              </w:r>
              <w:r>
                <w:rPr>
                  <w:rFonts w:hAnsi="宋体" w:hint="eastAsia"/>
                  <w:szCs w:val="21"/>
                </w:rPr>
                <w:delText>、</w:delText>
              </w:r>
            </w:del>
            <w:r>
              <w:rPr>
                <w:rFonts w:hAnsi="宋体" w:hint="eastAsia"/>
                <w:szCs w:val="21"/>
              </w:rPr>
              <w:t>字典长度为必填正整数</w:t>
            </w:r>
          </w:p>
        </w:tc>
      </w:tr>
      <w:tr w:rsidR="00DC1257" w14:paraId="7F8A28AB" w14:textId="77777777" w:rsidTr="00DC1257">
        <w:trPr>
          <w:trHeight w:val="225"/>
          <w:trPrChange w:id="2204" w:author="lenovo" w:date="2016-06-22T10:16:00Z">
            <w:trPr>
              <w:trHeight w:val="225"/>
            </w:trPr>
          </w:trPrChange>
        </w:trPr>
        <w:tc>
          <w:tcPr>
            <w:tcW w:w="1361" w:type="dxa"/>
            <w:shd w:val="clear" w:color="auto" w:fill="D9D9D9"/>
            <w:tcPrChange w:id="2205" w:author="lenovo" w:date="2016-06-22T10:16:00Z">
              <w:tcPr>
                <w:tcW w:w="1985" w:type="dxa"/>
                <w:shd w:val="clear" w:color="auto" w:fill="D9D9D9"/>
              </w:tcPr>
            </w:tcPrChange>
          </w:tcPr>
          <w:p w14:paraId="39BA417A" w14:textId="77777777" w:rsidR="00DC1257" w:rsidRDefault="007579A1">
            <w:pPr>
              <w:spacing w:line="360" w:lineRule="atLeast"/>
              <w:rPr>
                <w:rFonts w:hAnsi="宋体"/>
                <w:szCs w:val="21"/>
              </w:rPr>
            </w:pPr>
            <w:r>
              <w:rPr>
                <w:rFonts w:hAnsi="宋体" w:hint="eastAsia"/>
                <w:szCs w:val="21"/>
              </w:rPr>
              <w:t>备注</w:t>
            </w:r>
          </w:p>
        </w:tc>
        <w:tc>
          <w:tcPr>
            <w:tcW w:w="7143" w:type="dxa"/>
            <w:tcPrChange w:id="2206" w:author="lenovo" w:date="2016-06-22T10:16:00Z">
              <w:tcPr>
                <w:tcW w:w="7087" w:type="dxa"/>
              </w:tcPr>
            </w:tcPrChange>
          </w:tcPr>
          <w:p w14:paraId="396EB0D9" w14:textId="77777777" w:rsidR="00DC1257" w:rsidRDefault="007579A1">
            <w:pPr>
              <w:widowControl/>
              <w:numPr>
                <w:ilvl w:val="0"/>
                <w:numId w:val="45"/>
              </w:numPr>
              <w:overflowPunct w:val="0"/>
              <w:autoSpaceDE w:val="0"/>
              <w:autoSpaceDN w:val="0"/>
              <w:adjustRightInd w:val="0"/>
              <w:spacing w:after="100" w:line="360" w:lineRule="atLeast"/>
              <w:textAlignment w:val="baseline"/>
            </w:pPr>
            <w:r>
              <w:rPr>
                <w:rFonts w:hint="eastAsia"/>
              </w:rPr>
              <w:t>点击保存</w:t>
            </w:r>
            <w:ins w:id="2207" w:author="lenovo" w:date="2016-06-22T17:33:00Z">
              <w:r>
                <w:rPr>
                  <w:rFonts w:hint="eastAsia"/>
                </w:rPr>
                <w:t>[</w:t>
              </w:r>
            </w:ins>
            <w:del w:id="2208" w:author="lenovo" w:date="2016-06-22T17:33:00Z">
              <w:r>
                <w:rPr>
                  <w:rFonts w:hint="eastAsia"/>
                </w:rPr>
                <w:delText>【</w:delText>
              </w:r>
            </w:del>
            <w:r>
              <w:rPr>
                <w:rFonts w:hint="eastAsia"/>
              </w:rPr>
              <w:t>按钮</w:t>
            </w:r>
            <w:ins w:id="2209" w:author="lenovo" w:date="2016-06-22T17:33:00Z">
              <w:r>
                <w:rPr>
                  <w:rFonts w:hint="eastAsia"/>
                </w:rPr>
                <w:t>]</w:t>
              </w:r>
            </w:ins>
            <w:del w:id="2210" w:author="lenovo" w:date="2016-06-22T17:33:00Z">
              <w:r>
                <w:rPr>
                  <w:rFonts w:hint="eastAsia"/>
                </w:rPr>
                <w:delText>】</w:delText>
              </w:r>
            </w:del>
            <w:r>
              <w:rPr>
                <w:rFonts w:hint="eastAsia"/>
              </w:rPr>
              <w:t>，系统保存业务字典信息，页面跳转到业务字典查询页面，参见</w:t>
            </w:r>
            <w:r>
              <w:rPr>
                <w:rFonts w:hint="eastAsia"/>
              </w:rPr>
              <w:t xml:space="preserve"> </w:t>
            </w:r>
            <w:r>
              <w:rPr>
                <w:rFonts w:hint="eastAsia"/>
              </w:rPr>
              <w:t>“</w:t>
            </w:r>
            <w:del w:id="2211" w:author="lenovo" w:date="2016-06-22T17:34:00Z">
              <w:r>
                <w:rPr>
                  <w:rFonts w:hint="eastAsia"/>
                </w:rPr>
                <w:delText>章节</w:delText>
              </w:r>
              <w:r>
                <w:rPr>
                  <w:rFonts w:hint="eastAsia"/>
                </w:rPr>
                <w:delText xml:space="preserve"> 4.</w:delText>
              </w:r>
              <w:r>
                <w:delText>8</w:delText>
              </w:r>
              <w:r>
                <w:rPr>
                  <w:rFonts w:hint="eastAsia"/>
                </w:rPr>
                <w:delText xml:space="preserve">.1 </w:delText>
              </w:r>
              <w:r>
                <w:rPr>
                  <w:rFonts w:hint="eastAsia"/>
                </w:rPr>
                <w:delText>业务字典查询</w:delText>
              </w:r>
            </w:del>
            <w:ins w:id="2212" w:author="lenovo" w:date="2016-06-22T17:34:00Z">
              <w:r w:rsidR="00E21B5E">
                <w:rPr>
                  <w:rFonts w:hint="eastAsia"/>
                </w:rPr>
                <w:fldChar w:fldCharType="begin"/>
              </w:r>
              <w:r>
                <w:rPr>
                  <w:rFonts w:hint="eastAsia"/>
                </w:rPr>
                <w:instrText xml:space="preserve"> REF _Toc3570 \h </w:instrText>
              </w:r>
            </w:ins>
            <w:r w:rsidR="00E21B5E">
              <w:rPr>
                <w:rFonts w:hint="eastAsia"/>
              </w:rPr>
            </w:r>
            <w:ins w:id="2213" w:author="lenovo" w:date="2016-06-22T17:34:00Z">
              <w:r w:rsidR="00E21B5E">
                <w:rPr>
                  <w:rFonts w:hint="eastAsia"/>
                </w:rPr>
                <w:fldChar w:fldCharType="separate"/>
              </w:r>
              <w:r>
                <w:rPr>
                  <w:rFonts w:hint="eastAsia"/>
                </w:rPr>
                <w:t>数据字典查询</w:t>
              </w:r>
              <w:r w:rsidR="00E21B5E">
                <w:rPr>
                  <w:rFonts w:hint="eastAsia"/>
                </w:rPr>
                <w:fldChar w:fldCharType="end"/>
              </w:r>
            </w:ins>
            <w:r>
              <w:rPr>
                <w:rFonts w:hint="eastAsia"/>
              </w:rPr>
              <w:t>”</w:t>
            </w:r>
          </w:p>
          <w:p w14:paraId="66835244" w14:textId="77777777" w:rsidR="00DC1257" w:rsidRDefault="007579A1">
            <w:pPr>
              <w:widowControl/>
              <w:numPr>
                <w:ilvl w:val="0"/>
                <w:numId w:val="45"/>
              </w:numPr>
              <w:overflowPunct w:val="0"/>
              <w:autoSpaceDE w:val="0"/>
              <w:autoSpaceDN w:val="0"/>
              <w:adjustRightInd w:val="0"/>
              <w:spacing w:after="100" w:line="360" w:lineRule="atLeast"/>
              <w:textAlignment w:val="baseline"/>
              <w:rPr>
                <w:del w:id="2214" w:author="lenovo" w:date="2016-06-22T17:34:00Z"/>
              </w:rPr>
            </w:pPr>
            <w:r>
              <w:rPr>
                <w:rFonts w:hint="eastAsia"/>
              </w:rPr>
              <w:t>点击返回</w:t>
            </w:r>
            <w:ins w:id="2215" w:author="lenovo" w:date="2016-06-22T17:33:00Z">
              <w:r>
                <w:rPr>
                  <w:rFonts w:hint="eastAsia"/>
                </w:rPr>
                <w:t>[</w:t>
              </w:r>
            </w:ins>
            <w:del w:id="2216" w:author="lenovo" w:date="2016-06-22T17:33:00Z">
              <w:r>
                <w:rPr>
                  <w:rFonts w:hint="eastAsia"/>
                </w:rPr>
                <w:delText>【</w:delText>
              </w:r>
            </w:del>
            <w:r>
              <w:rPr>
                <w:rFonts w:hint="eastAsia"/>
              </w:rPr>
              <w:t>按钮</w:t>
            </w:r>
            <w:ins w:id="2217" w:author="lenovo" w:date="2016-06-22T17:33:00Z">
              <w:r>
                <w:rPr>
                  <w:rFonts w:hint="eastAsia"/>
                </w:rPr>
                <w:t>]</w:t>
              </w:r>
            </w:ins>
            <w:del w:id="2218" w:author="lenovo" w:date="2016-06-22T17:33:00Z">
              <w:r>
                <w:rPr>
                  <w:rFonts w:hint="eastAsia"/>
                </w:rPr>
                <w:delText>】</w:delText>
              </w:r>
            </w:del>
            <w:r>
              <w:rPr>
                <w:rFonts w:hint="eastAsia"/>
              </w:rPr>
              <w:t>，页面跳转到业务字典查询页面，参见</w:t>
            </w:r>
            <w:r>
              <w:rPr>
                <w:rFonts w:hint="eastAsia"/>
              </w:rPr>
              <w:t xml:space="preserve"> </w:t>
            </w:r>
            <w:r>
              <w:rPr>
                <w:rFonts w:hint="eastAsia"/>
              </w:rPr>
              <w:t>“</w:t>
            </w:r>
            <w:ins w:id="2219" w:author="lenovo" w:date="2016-06-22T17:35:00Z">
              <w:r w:rsidR="00E21B5E">
                <w:rPr>
                  <w:rFonts w:hint="eastAsia"/>
                </w:rPr>
                <w:fldChar w:fldCharType="begin"/>
              </w:r>
              <w:r>
                <w:rPr>
                  <w:rFonts w:hint="eastAsia"/>
                </w:rPr>
                <w:instrText xml:space="preserve"> REF _Toc3570 \h </w:instrText>
              </w:r>
            </w:ins>
            <w:r w:rsidR="00E21B5E">
              <w:rPr>
                <w:rFonts w:hint="eastAsia"/>
              </w:rPr>
            </w:r>
            <w:ins w:id="2220" w:author="lenovo" w:date="2016-06-22T17:35:00Z">
              <w:r w:rsidR="00E21B5E">
                <w:rPr>
                  <w:rFonts w:hint="eastAsia"/>
                </w:rPr>
                <w:fldChar w:fldCharType="separate"/>
              </w:r>
              <w:r>
                <w:rPr>
                  <w:rFonts w:hint="eastAsia"/>
                </w:rPr>
                <w:t>数据字典查询</w:t>
              </w:r>
              <w:r w:rsidR="00E21B5E">
                <w:rPr>
                  <w:rFonts w:hint="eastAsia"/>
                </w:rPr>
                <w:fldChar w:fldCharType="end"/>
              </w:r>
            </w:ins>
            <w:del w:id="2221" w:author="lenovo" w:date="2016-06-22T17:35:00Z">
              <w:r>
                <w:rPr>
                  <w:rFonts w:hint="eastAsia"/>
                </w:rPr>
                <w:delText>章节</w:delText>
              </w:r>
              <w:r>
                <w:rPr>
                  <w:rFonts w:hint="eastAsia"/>
                </w:rPr>
                <w:delText xml:space="preserve"> 4.</w:delText>
              </w:r>
              <w:r>
                <w:delText>8</w:delText>
              </w:r>
              <w:r>
                <w:rPr>
                  <w:rFonts w:hint="eastAsia"/>
                </w:rPr>
                <w:delText xml:space="preserve">.1 </w:delText>
              </w:r>
              <w:r>
                <w:rPr>
                  <w:rFonts w:hint="eastAsia"/>
                </w:rPr>
                <w:delText>业务字典查询</w:delText>
              </w:r>
            </w:del>
            <w:r>
              <w:rPr>
                <w:rFonts w:hint="eastAsia"/>
              </w:rPr>
              <w:t>”</w:t>
            </w:r>
          </w:p>
          <w:p w14:paraId="56F7E7F3" w14:textId="77777777" w:rsidR="00DC1257" w:rsidRDefault="007579A1">
            <w:pPr>
              <w:widowControl/>
              <w:numPr>
                <w:ilvl w:val="0"/>
                <w:numId w:val="45"/>
                <w:ins w:id="2222" w:author="lenovo" w:date="2016-06-22T17:34:00Z"/>
              </w:numPr>
              <w:overflowPunct w:val="0"/>
              <w:autoSpaceDE w:val="0"/>
              <w:autoSpaceDN w:val="0"/>
              <w:adjustRightInd w:val="0"/>
              <w:spacing w:after="100" w:line="360" w:lineRule="atLeast"/>
              <w:textAlignment w:val="baseline"/>
            </w:pPr>
            <w:del w:id="2223" w:author="lenovo" w:date="2016-06-22T17:34:00Z">
              <w:r>
                <w:delText>点击复制新增</w:delText>
              </w:r>
              <w:r>
                <w:rPr>
                  <w:rFonts w:hint="eastAsia"/>
                </w:rPr>
                <w:delText>【按钮】，</w:delText>
              </w:r>
            </w:del>
            <w:del w:id="2224" w:author="lenovo" w:date="2016-06-22T17:33:00Z">
              <w:r>
                <w:rPr>
                  <w:rFonts w:hint="eastAsia"/>
                </w:rPr>
                <w:delText>复制当前选中的一条并打开新增页面，用于快速添加多条类似的数据时使用。</w:delText>
              </w:r>
            </w:del>
          </w:p>
        </w:tc>
      </w:tr>
    </w:tbl>
    <w:p w14:paraId="72472EB1" w14:textId="77777777" w:rsidR="00DC1257" w:rsidRDefault="00DC1257"/>
    <w:p w14:paraId="2FD71ED5" w14:textId="77777777" w:rsidR="00DC1257" w:rsidRDefault="007579A1">
      <w:pPr>
        <w:pStyle w:val="3"/>
        <w:numPr>
          <w:ilvl w:val="2"/>
          <w:numId w:val="1"/>
        </w:numPr>
        <w:rPr>
          <w:rFonts w:ascii="黑体" w:eastAsia="黑体"/>
          <w:sz w:val="24"/>
          <w:szCs w:val="24"/>
        </w:rPr>
      </w:pPr>
      <w:bookmarkStart w:id="2225" w:name="_Toc2814"/>
      <w:r>
        <w:rPr>
          <w:rFonts w:ascii="黑体" w:eastAsia="黑体" w:hint="eastAsia"/>
          <w:sz w:val="24"/>
          <w:szCs w:val="24"/>
        </w:rPr>
        <w:t>数据字典编辑</w:t>
      </w:r>
      <w:bookmarkEnd w:id="2225"/>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226"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227">
          <w:tblGrid>
            <w:gridCol w:w="1985"/>
            <w:gridCol w:w="7087"/>
          </w:tblGrid>
        </w:tblGridChange>
      </w:tblGrid>
      <w:tr w:rsidR="00DC1257" w14:paraId="2B338BDE" w14:textId="77777777" w:rsidTr="00DC1257">
        <w:trPr>
          <w:trHeight w:val="463"/>
          <w:trPrChange w:id="2228" w:author="lenovo" w:date="2016-06-22T10:16:00Z">
            <w:trPr>
              <w:trHeight w:val="463"/>
            </w:trPr>
          </w:trPrChange>
        </w:trPr>
        <w:tc>
          <w:tcPr>
            <w:tcW w:w="1361" w:type="dxa"/>
            <w:shd w:val="clear" w:color="auto" w:fill="D9D9D9"/>
            <w:tcPrChange w:id="2229" w:author="lenovo" w:date="2016-06-22T10:16:00Z">
              <w:tcPr>
                <w:tcW w:w="1985" w:type="dxa"/>
                <w:shd w:val="clear" w:color="auto" w:fill="D9D9D9"/>
              </w:tcPr>
            </w:tcPrChange>
          </w:tcPr>
          <w:p w14:paraId="6AC6A5D2" w14:textId="77777777" w:rsidR="00DC1257" w:rsidRDefault="007579A1">
            <w:pPr>
              <w:spacing w:line="360" w:lineRule="atLeast"/>
              <w:rPr>
                <w:szCs w:val="21"/>
              </w:rPr>
            </w:pPr>
            <w:r>
              <w:rPr>
                <w:rFonts w:hint="eastAsia"/>
                <w:szCs w:val="21"/>
              </w:rPr>
              <w:t>功能概述</w:t>
            </w:r>
          </w:p>
        </w:tc>
        <w:tc>
          <w:tcPr>
            <w:tcW w:w="7143" w:type="dxa"/>
            <w:tcPrChange w:id="2230" w:author="lenovo" w:date="2016-06-22T10:16:00Z">
              <w:tcPr>
                <w:tcW w:w="7087" w:type="dxa"/>
              </w:tcPr>
            </w:tcPrChange>
          </w:tcPr>
          <w:p w14:paraId="61D45E53" w14:textId="77777777" w:rsidR="00DC1257" w:rsidRDefault="007579A1">
            <w:pPr>
              <w:spacing w:line="360" w:lineRule="atLeast"/>
            </w:pPr>
            <w:r>
              <w:rPr>
                <w:rFonts w:hint="eastAsia"/>
              </w:rPr>
              <w:t>修改业务字典信息</w:t>
            </w:r>
          </w:p>
        </w:tc>
      </w:tr>
      <w:tr w:rsidR="00DC1257" w14:paraId="61BFAE1C" w14:textId="77777777" w:rsidTr="00DC1257">
        <w:trPr>
          <w:trHeight w:val="225"/>
          <w:trPrChange w:id="2231" w:author="lenovo" w:date="2016-06-22T10:16:00Z">
            <w:trPr>
              <w:trHeight w:val="225"/>
            </w:trPr>
          </w:trPrChange>
        </w:trPr>
        <w:tc>
          <w:tcPr>
            <w:tcW w:w="1361" w:type="dxa"/>
            <w:shd w:val="clear" w:color="auto" w:fill="D9D9D9"/>
            <w:tcPrChange w:id="2232" w:author="lenovo" w:date="2016-06-22T10:16:00Z">
              <w:tcPr>
                <w:tcW w:w="1985" w:type="dxa"/>
                <w:shd w:val="clear" w:color="auto" w:fill="D9D9D9"/>
              </w:tcPr>
            </w:tcPrChange>
          </w:tcPr>
          <w:p w14:paraId="738984D5" w14:textId="77777777" w:rsidR="00DC1257" w:rsidRDefault="007579A1">
            <w:pPr>
              <w:spacing w:line="360" w:lineRule="atLeast"/>
              <w:rPr>
                <w:szCs w:val="21"/>
              </w:rPr>
            </w:pPr>
            <w:r>
              <w:rPr>
                <w:rFonts w:hint="eastAsia"/>
                <w:szCs w:val="21"/>
              </w:rPr>
              <w:t>页面输入</w:t>
            </w:r>
          </w:p>
        </w:tc>
        <w:tc>
          <w:tcPr>
            <w:tcW w:w="7143" w:type="dxa"/>
            <w:tcPrChange w:id="2233" w:author="lenovo" w:date="2016-06-22T10:16:00Z">
              <w:tcPr>
                <w:tcW w:w="7087" w:type="dxa"/>
              </w:tcPr>
            </w:tcPrChange>
          </w:tcPr>
          <w:p w14:paraId="7DB9E0A0" w14:textId="77777777" w:rsidR="00DC1257" w:rsidRDefault="007579A1">
            <w:pPr>
              <w:widowControl/>
              <w:overflowPunct w:val="0"/>
              <w:autoSpaceDE w:val="0"/>
              <w:autoSpaceDN w:val="0"/>
              <w:adjustRightInd w:val="0"/>
              <w:spacing w:after="100" w:line="360" w:lineRule="atLeast"/>
              <w:textAlignment w:val="baseline"/>
              <w:rPr>
                <w:ins w:id="2234" w:author="lenovo" w:date="2016-06-22T17:35:00Z"/>
              </w:rPr>
            </w:pPr>
            <w:ins w:id="2235" w:author="lenovo" w:date="2016-06-22T17:35:00Z">
              <w:r>
                <w:rPr>
                  <w:rFonts w:hint="eastAsia"/>
                </w:rPr>
                <w:t>修改信息：</w:t>
              </w:r>
            </w:ins>
          </w:p>
          <w:p w14:paraId="5EEB6710"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236" w:author="lenovo" w:date="2016-06-22T17:36:00Z"/>
              </w:rPr>
            </w:pPr>
            <w:ins w:id="2237" w:author="lenovo" w:date="2016-06-22T17:35:00Z">
              <w:r>
                <w:rPr>
                  <w:rFonts w:hint="eastAsia"/>
                </w:rPr>
                <w:t>字典码，数据名称</w:t>
              </w:r>
            </w:ins>
          </w:p>
          <w:p w14:paraId="07DDC448" w14:textId="77777777" w:rsidR="00DC1257" w:rsidRDefault="007579A1">
            <w:pPr>
              <w:widowControl/>
              <w:overflowPunct w:val="0"/>
              <w:autoSpaceDE w:val="0"/>
              <w:autoSpaceDN w:val="0"/>
              <w:adjustRightInd w:val="0"/>
              <w:spacing w:after="100" w:line="360" w:lineRule="atLeast"/>
              <w:ind w:firstLineChars="200" w:firstLine="420"/>
              <w:textAlignment w:val="baseline"/>
            </w:pPr>
            <w:ins w:id="2238" w:author="lenovo" w:date="2016-06-22T17:36:00Z">
              <w:r>
                <w:rPr>
                  <w:rFonts w:hint="eastAsia"/>
                </w:rPr>
                <w:t>保存</w:t>
              </w:r>
              <w:r>
                <w:rPr>
                  <w:rFonts w:hint="eastAsia"/>
                </w:rPr>
                <w:t>[</w:t>
              </w:r>
              <w:r>
                <w:t>按钮</w:t>
              </w:r>
              <w:r>
                <w:rPr>
                  <w:rFonts w:hint="eastAsia"/>
                </w:rPr>
                <w:t>]</w:t>
              </w:r>
              <w:r>
                <w:rPr>
                  <w:rFonts w:hint="eastAsia"/>
                </w:rPr>
                <w:t>，返回</w:t>
              </w:r>
              <w:r>
                <w:rPr>
                  <w:rFonts w:hint="eastAsia"/>
                </w:rPr>
                <w:t>[</w:t>
              </w:r>
              <w:r>
                <w:rPr>
                  <w:rFonts w:hint="eastAsia"/>
                </w:rPr>
                <w:t>按钮</w:t>
              </w:r>
              <w:r>
                <w:rPr>
                  <w:rFonts w:hint="eastAsia"/>
                </w:rPr>
                <w:t>]</w:t>
              </w:r>
              <w:r>
                <w:rPr>
                  <w:rFonts w:hint="eastAsia"/>
                </w:rPr>
                <w:t>。</w:t>
              </w:r>
            </w:ins>
          </w:p>
        </w:tc>
      </w:tr>
      <w:tr w:rsidR="00DC1257" w14:paraId="0BBDFAD0" w14:textId="77777777" w:rsidTr="00DC1257">
        <w:trPr>
          <w:trHeight w:val="225"/>
          <w:trPrChange w:id="2239" w:author="lenovo" w:date="2016-06-22T10:16:00Z">
            <w:trPr>
              <w:trHeight w:val="225"/>
            </w:trPr>
          </w:trPrChange>
        </w:trPr>
        <w:tc>
          <w:tcPr>
            <w:tcW w:w="1361" w:type="dxa"/>
            <w:shd w:val="clear" w:color="auto" w:fill="D9D9D9"/>
            <w:tcPrChange w:id="2240" w:author="lenovo" w:date="2016-06-22T10:16:00Z">
              <w:tcPr>
                <w:tcW w:w="1985" w:type="dxa"/>
                <w:shd w:val="clear" w:color="auto" w:fill="D9D9D9"/>
              </w:tcPr>
            </w:tcPrChange>
          </w:tcPr>
          <w:p w14:paraId="11874B9B" w14:textId="77777777" w:rsidR="00DC1257" w:rsidRDefault="007579A1">
            <w:pPr>
              <w:spacing w:line="360" w:lineRule="atLeast"/>
              <w:rPr>
                <w:szCs w:val="21"/>
              </w:rPr>
            </w:pPr>
            <w:r>
              <w:rPr>
                <w:rFonts w:hint="eastAsia"/>
                <w:szCs w:val="21"/>
              </w:rPr>
              <w:t>页面输出</w:t>
            </w:r>
          </w:p>
        </w:tc>
        <w:tc>
          <w:tcPr>
            <w:tcW w:w="7143" w:type="dxa"/>
            <w:tcPrChange w:id="2241" w:author="lenovo" w:date="2016-06-22T10:16:00Z">
              <w:tcPr>
                <w:tcW w:w="7087" w:type="dxa"/>
              </w:tcPr>
            </w:tcPrChange>
          </w:tcPr>
          <w:p w14:paraId="0E6C2E36" w14:textId="77777777" w:rsidR="00DC1257" w:rsidRDefault="007579A1">
            <w:pPr>
              <w:widowControl/>
              <w:overflowPunct w:val="0"/>
              <w:autoSpaceDE w:val="0"/>
              <w:autoSpaceDN w:val="0"/>
              <w:adjustRightInd w:val="0"/>
              <w:spacing w:after="100" w:line="360" w:lineRule="atLeast"/>
              <w:textAlignment w:val="baseline"/>
              <w:rPr>
                <w:ins w:id="2242" w:author="lenovo" w:date="2016-06-22T17:37:00Z"/>
              </w:rPr>
            </w:pPr>
            <w:r>
              <w:rPr>
                <w:rFonts w:hint="eastAsia"/>
              </w:rPr>
              <w:t>修改信息：</w:t>
            </w:r>
          </w:p>
          <w:p w14:paraId="67358A3B" w14:textId="77777777" w:rsidR="00DC1257" w:rsidRDefault="00DC1257">
            <w:pPr>
              <w:widowControl/>
              <w:overflowPunct w:val="0"/>
              <w:autoSpaceDE w:val="0"/>
              <w:autoSpaceDN w:val="0"/>
              <w:adjustRightInd w:val="0"/>
              <w:spacing w:after="100" w:line="360" w:lineRule="atLeast"/>
              <w:ind w:firstLineChars="200" w:firstLine="420"/>
              <w:textAlignment w:val="baseline"/>
              <w:rPr>
                <w:del w:id="2243" w:author="lenovo" w:date="2016-06-22T17:37:00Z"/>
              </w:rPr>
            </w:pPr>
          </w:p>
          <w:p w14:paraId="0C04F79E"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244" w:author="lenovo" w:date="2016-06-22T17:35:00Z"/>
              </w:rPr>
            </w:pPr>
            <w:r>
              <w:rPr>
                <w:rFonts w:hint="eastAsia"/>
              </w:rPr>
              <w:t>字典类型编号</w:t>
            </w:r>
            <w:r>
              <w:rPr>
                <w:rFonts w:hint="eastAsia"/>
              </w:rPr>
              <w:t>[</w:t>
            </w:r>
            <w:del w:id="2245" w:author="lenovo" w:date="2016-06-22T17:35:00Z">
              <w:r>
                <w:rPr>
                  <w:rFonts w:hint="eastAsia"/>
                </w:rPr>
                <w:delText>不可更改</w:delText>
              </w:r>
            </w:del>
            <w:ins w:id="2246" w:author="lenovo" w:date="2016-06-22T17:35:00Z">
              <w:r>
                <w:rPr>
                  <w:rFonts w:hint="eastAsia"/>
                </w:rPr>
                <w:t>只读文本框</w:t>
              </w:r>
            </w:ins>
            <w:r>
              <w:rPr>
                <w:rFonts w:hint="eastAsia"/>
              </w:rPr>
              <w:t>]</w:t>
            </w:r>
            <w:r>
              <w:rPr>
                <w:rFonts w:hint="eastAsia"/>
              </w:rPr>
              <w:t>，字典类型名称</w:t>
            </w:r>
            <w:r>
              <w:rPr>
                <w:rFonts w:hint="eastAsia"/>
              </w:rPr>
              <w:t>[</w:t>
            </w:r>
            <w:ins w:id="2247" w:author="lenovo" w:date="2016-06-22T17:36:00Z">
              <w:r>
                <w:rPr>
                  <w:rFonts w:hint="eastAsia"/>
                </w:rPr>
                <w:t>只读文本框</w:t>
              </w:r>
            </w:ins>
            <w:del w:id="2248" w:author="lenovo" w:date="2016-06-22T17:36:00Z">
              <w:r>
                <w:rPr>
                  <w:rFonts w:hint="eastAsia"/>
                </w:rPr>
                <w:delText>不可更改</w:delText>
              </w:r>
            </w:del>
            <w:r>
              <w:rPr>
                <w:rFonts w:hint="eastAsia"/>
              </w:rPr>
              <w:t>]</w:t>
            </w:r>
            <w:r>
              <w:rPr>
                <w:rFonts w:hint="eastAsia"/>
              </w:rPr>
              <w:t>，</w:t>
            </w:r>
            <w:del w:id="2249" w:author="lenovo" w:date="2016-06-22T17:35:00Z">
              <w:r>
                <w:rPr>
                  <w:rFonts w:hint="eastAsia"/>
                </w:rPr>
                <w:delText>字典码，数据名</w:delText>
              </w:r>
            </w:del>
          </w:p>
          <w:p w14:paraId="359C1761"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250" w:author="lenovo" w:date="2016-06-22T17:36:00Z"/>
              </w:rPr>
            </w:pPr>
            <w:del w:id="2251" w:author="lenovo" w:date="2016-06-22T17:35:00Z">
              <w:r>
                <w:rPr>
                  <w:rFonts w:hint="eastAsia"/>
                </w:rPr>
                <w:delText>称</w:delText>
              </w:r>
            </w:del>
            <w:del w:id="2252" w:author="lenovo" w:date="2016-06-22T17:36:00Z">
              <w:r>
                <w:rPr>
                  <w:rFonts w:hint="eastAsia"/>
                </w:rPr>
                <w:delText>，</w:delText>
              </w:r>
            </w:del>
            <w:r>
              <w:rPr>
                <w:rFonts w:hint="eastAsia"/>
              </w:rPr>
              <w:t>字典长度</w:t>
            </w:r>
            <w:r>
              <w:rPr>
                <w:rFonts w:hint="eastAsia"/>
              </w:rPr>
              <w:t>[</w:t>
            </w:r>
            <w:ins w:id="2253" w:author="lenovo" w:date="2016-06-22T17:36:00Z">
              <w:r>
                <w:rPr>
                  <w:rFonts w:hint="eastAsia"/>
                </w:rPr>
                <w:t>只读文本框</w:t>
              </w:r>
            </w:ins>
            <w:del w:id="2254" w:author="lenovo" w:date="2016-06-22T17:36:00Z">
              <w:r>
                <w:rPr>
                  <w:rFonts w:hint="eastAsia"/>
                </w:rPr>
                <w:delText>不可更改</w:delText>
              </w:r>
            </w:del>
            <w:r>
              <w:rPr>
                <w:rFonts w:hint="eastAsia"/>
              </w:rPr>
              <w:t>]</w:t>
            </w:r>
            <w:r>
              <w:rPr>
                <w:rFonts w:hint="eastAsia"/>
              </w:rPr>
              <w:t>。</w:t>
            </w:r>
          </w:p>
          <w:p w14:paraId="4039B9CF"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255" w:author="lenovo" w:date="2016-06-22T17:36:00Z"/>
              </w:rPr>
            </w:pPr>
            <w:del w:id="2256" w:author="lenovo" w:date="2016-06-22T17:36:00Z">
              <w:r>
                <w:rPr>
                  <w:rFonts w:hint="eastAsia"/>
                </w:rPr>
                <w:delText xml:space="preserve">    </w:delText>
              </w:r>
              <w:r>
                <w:rPr>
                  <w:rFonts w:hint="eastAsia"/>
                </w:rPr>
                <w:delText>保存</w:delText>
              </w:r>
              <w:r>
                <w:rPr>
                  <w:rFonts w:hint="eastAsia"/>
                </w:rPr>
                <w:delText>[</w:delText>
              </w:r>
              <w:r>
                <w:delText>按钮</w:delText>
              </w:r>
              <w:r>
                <w:rPr>
                  <w:rFonts w:hint="eastAsia"/>
                </w:rPr>
                <w:delText>]</w:delText>
              </w:r>
              <w:r>
                <w:rPr>
                  <w:rFonts w:hint="eastAsia"/>
                </w:rPr>
                <w:delText>，返回</w:delText>
              </w:r>
              <w:r>
                <w:rPr>
                  <w:rFonts w:hint="eastAsia"/>
                </w:rPr>
                <w:delText>[</w:delText>
              </w:r>
              <w:r>
                <w:rPr>
                  <w:rFonts w:hint="eastAsia"/>
                </w:rPr>
                <w:delText>按钮</w:delText>
              </w:r>
              <w:r>
                <w:rPr>
                  <w:rFonts w:hint="eastAsia"/>
                </w:rPr>
                <w:delText>]</w:delText>
              </w:r>
              <w:r>
                <w:rPr>
                  <w:rFonts w:hint="eastAsia"/>
                </w:rPr>
                <w:delText>。</w:delText>
              </w:r>
            </w:del>
          </w:p>
          <w:p w14:paraId="0199FE50" w14:textId="77777777" w:rsidR="00DC1257" w:rsidRDefault="00DC1257">
            <w:pPr>
              <w:widowControl/>
              <w:overflowPunct w:val="0"/>
              <w:autoSpaceDE w:val="0"/>
              <w:autoSpaceDN w:val="0"/>
              <w:adjustRightInd w:val="0"/>
              <w:spacing w:after="100" w:line="360" w:lineRule="atLeast"/>
              <w:ind w:firstLineChars="200" w:firstLine="420"/>
              <w:textAlignment w:val="baseline"/>
              <w:rPr>
                <w:color w:val="FF0000"/>
              </w:rPr>
            </w:pPr>
          </w:p>
        </w:tc>
      </w:tr>
      <w:tr w:rsidR="00DC1257" w14:paraId="62F3F400" w14:textId="77777777" w:rsidTr="00DC1257">
        <w:trPr>
          <w:trHeight w:val="225"/>
          <w:trPrChange w:id="2257" w:author="lenovo" w:date="2016-06-22T10:16:00Z">
            <w:trPr>
              <w:trHeight w:val="225"/>
            </w:trPr>
          </w:trPrChange>
        </w:trPr>
        <w:tc>
          <w:tcPr>
            <w:tcW w:w="1361" w:type="dxa"/>
            <w:shd w:val="clear" w:color="auto" w:fill="D9D9D9"/>
            <w:tcPrChange w:id="2258" w:author="lenovo" w:date="2016-06-22T10:16:00Z">
              <w:tcPr>
                <w:tcW w:w="1985" w:type="dxa"/>
                <w:shd w:val="clear" w:color="auto" w:fill="D9D9D9"/>
              </w:tcPr>
            </w:tcPrChange>
          </w:tcPr>
          <w:p w14:paraId="124BB670" w14:textId="77777777" w:rsidR="00DC1257" w:rsidRDefault="007579A1">
            <w:pPr>
              <w:spacing w:line="360" w:lineRule="atLeast"/>
              <w:rPr>
                <w:szCs w:val="21"/>
              </w:rPr>
            </w:pPr>
            <w:r>
              <w:rPr>
                <w:rFonts w:hint="eastAsia"/>
                <w:szCs w:val="21"/>
              </w:rPr>
              <w:t>参考画面</w:t>
            </w:r>
          </w:p>
        </w:tc>
        <w:tc>
          <w:tcPr>
            <w:tcW w:w="7143" w:type="dxa"/>
            <w:tcPrChange w:id="2259" w:author="lenovo" w:date="2016-06-22T10:16:00Z">
              <w:tcPr>
                <w:tcW w:w="7087" w:type="dxa"/>
              </w:tcPr>
            </w:tcPrChange>
          </w:tcPr>
          <w:p w14:paraId="7DA2A07E" w14:textId="77777777" w:rsidR="00DC1257" w:rsidRDefault="0023358B">
            <w:pPr>
              <w:widowControl/>
              <w:overflowPunct w:val="0"/>
              <w:autoSpaceDE w:val="0"/>
              <w:autoSpaceDN w:val="0"/>
              <w:adjustRightInd w:val="0"/>
              <w:spacing w:after="100" w:line="360" w:lineRule="atLeast"/>
              <w:textAlignment w:val="baseline"/>
            </w:pPr>
            <w:ins w:id="2260" w:author="lenovo" w:date="2016-06-23T11:15:00Z">
              <w:r>
                <w:rPr>
                  <w:noProof/>
                </w:rPr>
                <w:drawing>
                  <wp:inline distT="0" distB="0" distL="114300" distR="114300" wp14:anchorId="6863960D" wp14:editId="4F8064C9">
                    <wp:extent cx="4394835" cy="1754505"/>
                    <wp:effectExtent l="0" t="0" r="5715" b="1714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78" cstate="print"/>
                            <a:stretch>
                              <a:fillRect/>
                            </a:stretch>
                          </pic:blipFill>
                          <pic:spPr>
                            <a:xfrm>
                              <a:off x="0" y="0"/>
                              <a:ext cx="4394835" cy="1754505"/>
                            </a:xfrm>
                            <a:prstGeom prst="rect">
                              <a:avLst/>
                            </a:prstGeom>
                            <a:noFill/>
                            <a:ln w="9525">
                              <a:noFill/>
                            </a:ln>
                          </pic:spPr>
                        </pic:pic>
                      </a:graphicData>
                    </a:graphic>
                  </wp:inline>
                </w:drawing>
              </w:r>
            </w:ins>
          </w:p>
        </w:tc>
      </w:tr>
      <w:tr w:rsidR="00DC1257" w14:paraId="3DDBC681" w14:textId="77777777" w:rsidTr="00DC1257">
        <w:trPr>
          <w:trHeight w:val="225"/>
          <w:trPrChange w:id="2261" w:author="lenovo" w:date="2016-06-22T10:16:00Z">
            <w:trPr>
              <w:trHeight w:val="225"/>
            </w:trPr>
          </w:trPrChange>
        </w:trPr>
        <w:tc>
          <w:tcPr>
            <w:tcW w:w="1361" w:type="dxa"/>
            <w:shd w:val="clear" w:color="auto" w:fill="D9D9D9"/>
            <w:tcPrChange w:id="2262" w:author="lenovo" w:date="2016-06-22T10:16:00Z">
              <w:tcPr>
                <w:tcW w:w="1985" w:type="dxa"/>
                <w:shd w:val="clear" w:color="auto" w:fill="D9D9D9"/>
              </w:tcPr>
            </w:tcPrChange>
          </w:tcPr>
          <w:p w14:paraId="43E48DB9" w14:textId="77777777" w:rsidR="00DC1257" w:rsidRDefault="007579A1">
            <w:pPr>
              <w:spacing w:line="360" w:lineRule="atLeast"/>
              <w:rPr>
                <w:szCs w:val="21"/>
              </w:rPr>
            </w:pPr>
            <w:r>
              <w:rPr>
                <w:rFonts w:hint="eastAsia"/>
                <w:szCs w:val="21"/>
              </w:rPr>
              <w:lastRenderedPageBreak/>
              <w:t>业务规则</w:t>
            </w:r>
          </w:p>
        </w:tc>
        <w:tc>
          <w:tcPr>
            <w:tcW w:w="7143" w:type="dxa"/>
            <w:tcPrChange w:id="2263" w:author="lenovo" w:date="2016-06-22T10:16:00Z">
              <w:tcPr>
                <w:tcW w:w="7087" w:type="dxa"/>
              </w:tcPr>
            </w:tcPrChange>
          </w:tcPr>
          <w:p w14:paraId="321DD75D"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1</w:t>
            </w:r>
            <w:r>
              <w:rPr>
                <w:rFonts w:hAnsi="宋体" w:hint="eastAsia"/>
                <w:szCs w:val="21"/>
              </w:rPr>
              <w:t>、字典</w:t>
            </w:r>
            <w:ins w:id="2264" w:author="lenovo" w:date="2016-06-22T17:37:00Z">
              <w:r>
                <w:rPr>
                  <w:rFonts w:hAnsi="宋体" w:hint="eastAsia"/>
                  <w:szCs w:val="21"/>
                </w:rPr>
                <w:t>码，数据名称必填</w:t>
              </w:r>
            </w:ins>
            <w:del w:id="2265" w:author="lenovo" w:date="2016-06-22T17:37:00Z">
              <w:r>
                <w:rPr>
                  <w:rFonts w:hAnsi="宋体" w:hint="eastAsia"/>
                  <w:szCs w:val="21"/>
                </w:rPr>
                <w:delText>长度为必填正整数</w:delText>
              </w:r>
            </w:del>
          </w:p>
        </w:tc>
      </w:tr>
      <w:tr w:rsidR="00DC1257" w14:paraId="154422FD" w14:textId="77777777" w:rsidTr="00DC1257">
        <w:trPr>
          <w:trHeight w:val="225"/>
          <w:trPrChange w:id="2266" w:author="lenovo" w:date="2016-06-22T10:16:00Z">
            <w:trPr>
              <w:trHeight w:val="225"/>
            </w:trPr>
          </w:trPrChange>
        </w:trPr>
        <w:tc>
          <w:tcPr>
            <w:tcW w:w="1361" w:type="dxa"/>
            <w:shd w:val="clear" w:color="auto" w:fill="D9D9D9"/>
            <w:tcPrChange w:id="2267" w:author="lenovo" w:date="2016-06-22T10:16:00Z">
              <w:tcPr>
                <w:tcW w:w="1985" w:type="dxa"/>
                <w:shd w:val="clear" w:color="auto" w:fill="D9D9D9"/>
              </w:tcPr>
            </w:tcPrChange>
          </w:tcPr>
          <w:p w14:paraId="335B13C9" w14:textId="77777777" w:rsidR="00DC1257" w:rsidRDefault="007579A1">
            <w:pPr>
              <w:spacing w:line="360" w:lineRule="atLeast"/>
              <w:rPr>
                <w:rFonts w:hAnsi="宋体"/>
                <w:szCs w:val="21"/>
              </w:rPr>
            </w:pPr>
            <w:r>
              <w:rPr>
                <w:rFonts w:hAnsi="宋体" w:hint="eastAsia"/>
                <w:szCs w:val="21"/>
              </w:rPr>
              <w:t>备注</w:t>
            </w:r>
          </w:p>
        </w:tc>
        <w:tc>
          <w:tcPr>
            <w:tcW w:w="7143" w:type="dxa"/>
            <w:tcPrChange w:id="2268" w:author="lenovo" w:date="2016-06-22T10:16:00Z">
              <w:tcPr>
                <w:tcW w:w="7087" w:type="dxa"/>
              </w:tcPr>
            </w:tcPrChange>
          </w:tcPr>
          <w:p w14:paraId="4812E674" w14:textId="77777777" w:rsidR="00DC1257" w:rsidRDefault="007579A1">
            <w:pPr>
              <w:widowControl/>
              <w:numPr>
                <w:ilvl w:val="0"/>
                <w:numId w:val="46"/>
              </w:numPr>
              <w:overflowPunct w:val="0"/>
              <w:autoSpaceDE w:val="0"/>
              <w:autoSpaceDN w:val="0"/>
              <w:adjustRightInd w:val="0"/>
              <w:spacing w:after="100" w:line="360" w:lineRule="atLeast"/>
              <w:textAlignment w:val="baseline"/>
            </w:pPr>
            <w:r>
              <w:rPr>
                <w:rFonts w:hint="eastAsia"/>
              </w:rPr>
              <w:t>点击保存</w:t>
            </w:r>
            <w:ins w:id="2269" w:author="lenovo" w:date="2016-06-22T17:37:00Z">
              <w:r>
                <w:rPr>
                  <w:rFonts w:hint="eastAsia"/>
                </w:rPr>
                <w:t>[</w:t>
              </w:r>
            </w:ins>
            <w:del w:id="2270" w:author="lenovo" w:date="2016-06-22T17:37:00Z">
              <w:r>
                <w:rPr>
                  <w:rFonts w:hint="eastAsia"/>
                </w:rPr>
                <w:delText>【</w:delText>
              </w:r>
            </w:del>
            <w:r>
              <w:rPr>
                <w:rFonts w:hint="eastAsia"/>
              </w:rPr>
              <w:t>按钮</w:t>
            </w:r>
            <w:ins w:id="2271" w:author="lenovo" w:date="2016-06-22T17:37:00Z">
              <w:r>
                <w:rPr>
                  <w:rFonts w:hint="eastAsia"/>
                </w:rPr>
                <w:t>]</w:t>
              </w:r>
            </w:ins>
            <w:del w:id="2272" w:author="lenovo" w:date="2016-06-22T17:37:00Z">
              <w:r>
                <w:rPr>
                  <w:rFonts w:hint="eastAsia"/>
                </w:rPr>
                <w:delText>】</w:delText>
              </w:r>
            </w:del>
            <w:r>
              <w:rPr>
                <w:rFonts w:hint="eastAsia"/>
              </w:rPr>
              <w:t>，系统编辑业务字典信息，页面跳转到业务字典查询页面，参见</w:t>
            </w:r>
            <w:r>
              <w:rPr>
                <w:rFonts w:hint="eastAsia"/>
              </w:rPr>
              <w:t xml:space="preserve"> </w:t>
            </w:r>
            <w:r>
              <w:rPr>
                <w:rFonts w:hint="eastAsia"/>
              </w:rPr>
              <w:t>“</w:t>
            </w:r>
            <w:ins w:id="2273" w:author="lenovo" w:date="2016-06-22T17:37:00Z">
              <w:r w:rsidR="00E21B5E">
                <w:rPr>
                  <w:rFonts w:hint="eastAsia"/>
                </w:rPr>
                <w:fldChar w:fldCharType="begin"/>
              </w:r>
              <w:r>
                <w:rPr>
                  <w:rFonts w:hint="eastAsia"/>
                </w:rPr>
                <w:instrText xml:space="preserve"> REF _Toc3570 \h </w:instrText>
              </w:r>
            </w:ins>
            <w:r w:rsidR="00E21B5E">
              <w:rPr>
                <w:rFonts w:hint="eastAsia"/>
              </w:rPr>
            </w:r>
            <w:ins w:id="2274" w:author="lenovo" w:date="2016-06-22T17:37:00Z">
              <w:r w:rsidR="00E21B5E">
                <w:rPr>
                  <w:rFonts w:hint="eastAsia"/>
                </w:rPr>
                <w:fldChar w:fldCharType="separate"/>
              </w:r>
              <w:r>
                <w:rPr>
                  <w:rFonts w:hint="eastAsia"/>
                </w:rPr>
                <w:t>数据字典查询</w:t>
              </w:r>
              <w:r w:rsidR="00E21B5E">
                <w:rPr>
                  <w:rFonts w:hint="eastAsia"/>
                </w:rPr>
                <w:fldChar w:fldCharType="end"/>
              </w:r>
            </w:ins>
            <w:del w:id="2275" w:author="lenovo" w:date="2016-06-22T17:37:00Z">
              <w:r>
                <w:rPr>
                  <w:rFonts w:hint="eastAsia"/>
                </w:rPr>
                <w:delText>章节</w:delText>
              </w:r>
              <w:r>
                <w:rPr>
                  <w:rFonts w:hint="eastAsia"/>
                </w:rPr>
                <w:delText xml:space="preserve"> 4.</w:delText>
              </w:r>
              <w:r>
                <w:delText>8</w:delText>
              </w:r>
              <w:r>
                <w:rPr>
                  <w:rFonts w:hint="eastAsia"/>
                </w:rPr>
                <w:delText xml:space="preserve">.1 </w:delText>
              </w:r>
              <w:r>
                <w:rPr>
                  <w:rFonts w:hint="eastAsia"/>
                </w:rPr>
                <w:delText>业务字典查询</w:delText>
              </w:r>
            </w:del>
            <w:r>
              <w:rPr>
                <w:rFonts w:hint="eastAsia"/>
              </w:rPr>
              <w:t>”</w:t>
            </w:r>
          </w:p>
          <w:p w14:paraId="181FC137" w14:textId="77777777" w:rsidR="00DC1257" w:rsidRDefault="007579A1">
            <w:pPr>
              <w:widowControl/>
              <w:numPr>
                <w:ilvl w:val="0"/>
                <w:numId w:val="46"/>
              </w:numPr>
              <w:overflowPunct w:val="0"/>
              <w:autoSpaceDE w:val="0"/>
              <w:autoSpaceDN w:val="0"/>
              <w:adjustRightInd w:val="0"/>
              <w:spacing w:after="100" w:line="360" w:lineRule="atLeast"/>
              <w:textAlignment w:val="baseline"/>
            </w:pPr>
            <w:r>
              <w:rPr>
                <w:rFonts w:hint="eastAsia"/>
              </w:rPr>
              <w:t>点击返回</w:t>
            </w:r>
            <w:ins w:id="2276" w:author="lenovo" w:date="2016-06-22T17:37:00Z">
              <w:r>
                <w:rPr>
                  <w:rFonts w:hint="eastAsia"/>
                </w:rPr>
                <w:t>[</w:t>
              </w:r>
            </w:ins>
            <w:del w:id="2277" w:author="lenovo" w:date="2016-06-22T17:37:00Z">
              <w:r>
                <w:rPr>
                  <w:rFonts w:hint="eastAsia"/>
                </w:rPr>
                <w:delText>【</w:delText>
              </w:r>
            </w:del>
            <w:r>
              <w:rPr>
                <w:rFonts w:hint="eastAsia"/>
              </w:rPr>
              <w:t>按钮</w:t>
            </w:r>
            <w:ins w:id="2278" w:author="lenovo" w:date="2016-06-22T17:37:00Z">
              <w:r>
                <w:rPr>
                  <w:rFonts w:hint="eastAsia"/>
                </w:rPr>
                <w:t>]</w:t>
              </w:r>
            </w:ins>
            <w:del w:id="2279" w:author="lenovo" w:date="2016-06-22T17:37:00Z">
              <w:r>
                <w:rPr>
                  <w:rFonts w:hint="eastAsia"/>
                </w:rPr>
                <w:delText>】</w:delText>
              </w:r>
            </w:del>
            <w:r>
              <w:rPr>
                <w:rFonts w:hint="eastAsia"/>
              </w:rPr>
              <w:t>，页面跳转到业务字典查询页面，参见</w:t>
            </w:r>
            <w:r>
              <w:rPr>
                <w:rFonts w:hint="eastAsia"/>
              </w:rPr>
              <w:t xml:space="preserve"> </w:t>
            </w:r>
            <w:r>
              <w:rPr>
                <w:rFonts w:hint="eastAsia"/>
              </w:rPr>
              <w:t>“</w:t>
            </w:r>
            <w:ins w:id="2280" w:author="lenovo" w:date="2016-06-22T17:37:00Z">
              <w:r w:rsidR="00E21B5E">
                <w:rPr>
                  <w:rFonts w:hint="eastAsia"/>
                </w:rPr>
                <w:fldChar w:fldCharType="begin"/>
              </w:r>
              <w:r>
                <w:rPr>
                  <w:rFonts w:hint="eastAsia"/>
                </w:rPr>
                <w:instrText xml:space="preserve"> REF _Toc3570 \h </w:instrText>
              </w:r>
            </w:ins>
            <w:r w:rsidR="00E21B5E">
              <w:rPr>
                <w:rFonts w:hint="eastAsia"/>
              </w:rPr>
            </w:r>
            <w:ins w:id="2281" w:author="lenovo" w:date="2016-06-22T17:37:00Z">
              <w:r w:rsidR="00E21B5E">
                <w:rPr>
                  <w:rFonts w:hint="eastAsia"/>
                </w:rPr>
                <w:fldChar w:fldCharType="separate"/>
              </w:r>
              <w:r>
                <w:rPr>
                  <w:rFonts w:hint="eastAsia"/>
                </w:rPr>
                <w:t>数据字典查询</w:t>
              </w:r>
              <w:r w:rsidR="00E21B5E">
                <w:rPr>
                  <w:rFonts w:hint="eastAsia"/>
                </w:rPr>
                <w:fldChar w:fldCharType="end"/>
              </w:r>
            </w:ins>
            <w:del w:id="2282" w:author="lenovo" w:date="2016-06-22T17:37:00Z">
              <w:r>
                <w:rPr>
                  <w:rFonts w:hint="eastAsia"/>
                </w:rPr>
                <w:delText>章节</w:delText>
              </w:r>
              <w:r>
                <w:rPr>
                  <w:rFonts w:hint="eastAsia"/>
                </w:rPr>
                <w:delText xml:space="preserve"> 4.</w:delText>
              </w:r>
              <w:r>
                <w:delText>8</w:delText>
              </w:r>
              <w:r>
                <w:rPr>
                  <w:rFonts w:hint="eastAsia"/>
                </w:rPr>
                <w:delText xml:space="preserve">.1 </w:delText>
              </w:r>
              <w:r>
                <w:rPr>
                  <w:rFonts w:hint="eastAsia"/>
                </w:rPr>
                <w:delText>业务字典查询</w:delText>
              </w:r>
            </w:del>
            <w:r>
              <w:rPr>
                <w:rFonts w:hint="eastAsia"/>
              </w:rPr>
              <w:t>”</w:t>
            </w:r>
          </w:p>
        </w:tc>
      </w:tr>
    </w:tbl>
    <w:p w14:paraId="71FF0CBD" w14:textId="77777777" w:rsidR="00DC1257" w:rsidRDefault="00DC1257"/>
    <w:p w14:paraId="60989DC7" w14:textId="77777777" w:rsidR="00DC1257" w:rsidRDefault="007579A1">
      <w:pPr>
        <w:pStyle w:val="2"/>
        <w:rPr>
          <w:ins w:id="2283" w:author="lenovo" w:date="2016-06-23T11:26:00Z"/>
        </w:rPr>
      </w:pPr>
      <w:bookmarkStart w:id="2284" w:name="_Toc15223"/>
      <w:r>
        <w:rPr>
          <w:rFonts w:hint="eastAsia"/>
        </w:rPr>
        <w:t>公告发布</w:t>
      </w:r>
      <w:bookmarkEnd w:id="2284"/>
    </w:p>
    <w:p w14:paraId="59E9C384" w14:textId="77777777" w:rsidR="00DC1257" w:rsidRDefault="007579A1">
      <w:pPr>
        <w:pStyle w:val="3"/>
        <w:numPr>
          <w:ilvl w:val="2"/>
          <w:numId w:val="1"/>
        </w:numPr>
      </w:pPr>
      <w:ins w:id="2285" w:author="lenovo" w:date="2016-06-23T11:26:00Z">
        <w:r>
          <w:rPr>
            <w:rFonts w:ascii="黑体" w:eastAsia="黑体" w:hint="eastAsia"/>
            <w:sz w:val="24"/>
            <w:szCs w:val="24"/>
          </w:rPr>
          <w:t>公告查询</w:t>
        </w:r>
      </w:ins>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286" w:author="lenovo" w:date="2016-06-22T10:16: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287">
          <w:tblGrid>
            <w:gridCol w:w="1985"/>
            <w:gridCol w:w="7087"/>
          </w:tblGrid>
        </w:tblGridChange>
      </w:tblGrid>
      <w:tr w:rsidR="00DC1257" w14:paraId="09827C46" w14:textId="77777777" w:rsidTr="00DC1257">
        <w:trPr>
          <w:trHeight w:val="463"/>
          <w:trPrChange w:id="2288" w:author="lenovo" w:date="2016-06-22T10:16:00Z">
            <w:trPr>
              <w:trHeight w:val="463"/>
            </w:trPr>
          </w:trPrChange>
        </w:trPr>
        <w:tc>
          <w:tcPr>
            <w:tcW w:w="1361" w:type="dxa"/>
            <w:shd w:val="clear" w:color="auto" w:fill="D9D9D9"/>
            <w:tcPrChange w:id="2289" w:author="lenovo" w:date="2016-06-22T10:16:00Z">
              <w:tcPr>
                <w:tcW w:w="1985" w:type="dxa"/>
                <w:shd w:val="clear" w:color="auto" w:fill="D9D9D9"/>
              </w:tcPr>
            </w:tcPrChange>
          </w:tcPr>
          <w:p w14:paraId="77FE9231" w14:textId="77777777" w:rsidR="00DC1257" w:rsidRDefault="007579A1">
            <w:pPr>
              <w:spacing w:line="360" w:lineRule="atLeast"/>
              <w:rPr>
                <w:szCs w:val="21"/>
              </w:rPr>
            </w:pPr>
            <w:r>
              <w:rPr>
                <w:rFonts w:hint="eastAsia"/>
                <w:szCs w:val="21"/>
              </w:rPr>
              <w:t>功能概述</w:t>
            </w:r>
          </w:p>
        </w:tc>
        <w:tc>
          <w:tcPr>
            <w:tcW w:w="7143" w:type="dxa"/>
            <w:tcPrChange w:id="2290" w:author="lenovo" w:date="2016-06-22T10:16:00Z">
              <w:tcPr>
                <w:tcW w:w="7087" w:type="dxa"/>
              </w:tcPr>
            </w:tcPrChange>
          </w:tcPr>
          <w:p w14:paraId="7C3B4993" w14:textId="77777777" w:rsidR="00DC1257" w:rsidRDefault="007579A1">
            <w:pPr>
              <w:spacing w:line="360" w:lineRule="atLeast"/>
            </w:pPr>
            <w:r>
              <w:rPr>
                <w:rFonts w:hint="eastAsia"/>
              </w:rPr>
              <w:t>运</w:t>
            </w:r>
            <w:proofErr w:type="gramStart"/>
            <w:r>
              <w:rPr>
                <w:rFonts w:hint="eastAsia"/>
              </w:rPr>
              <w:t>维人员</w:t>
            </w:r>
            <w:proofErr w:type="gramEnd"/>
            <w:r>
              <w:rPr>
                <w:rFonts w:hint="eastAsia"/>
              </w:rPr>
              <w:t>维护公告发布，按时间倒序</w:t>
            </w:r>
            <w:ins w:id="2291" w:author="lenovo" w:date="2016-06-22T10:24:00Z">
              <w:r>
                <w:rPr>
                  <w:rFonts w:hint="eastAsia"/>
                </w:rPr>
                <w:t>以</w:t>
              </w:r>
            </w:ins>
            <w:del w:id="2292" w:author="lenovo" w:date="2016-06-22T10:23:00Z">
              <w:r>
                <w:rPr>
                  <w:rFonts w:hint="eastAsia"/>
                </w:rPr>
                <w:delText>前</w:delText>
              </w:r>
              <w:r>
                <w:rPr>
                  <w:rFonts w:hint="eastAsia"/>
                </w:rPr>
                <w:delText>3</w:delText>
              </w:r>
            </w:del>
            <w:r>
              <w:rPr>
                <w:rFonts w:hint="eastAsia"/>
              </w:rPr>
              <w:t>跑马灯形式在操作页面显示</w:t>
            </w:r>
          </w:p>
        </w:tc>
      </w:tr>
      <w:tr w:rsidR="00DC1257" w14:paraId="31B06001" w14:textId="77777777" w:rsidTr="00DC1257">
        <w:trPr>
          <w:trHeight w:val="225"/>
          <w:trPrChange w:id="2293" w:author="lenovo" w:date="2016-06-22T10:16:00Z">
            <w:trPr>
              <w:trHeight w:val="225"/>
            </w:trPr>
          </w:trPrChange>
        </w:trPr>
        <w:tc>
          <w:tcPr>
            <w:tcW w:w="1361" w:type="dxa"/>
            <w:shd w:val="clear" w:color="auto" w:fill="D9D9D9"/>
            <w:tcPrChange w:id="2294" w:author="lenovo" w:date="2016-06-22T10:16:00Z">
              <w:tcPr>
                <w:tcW w:w="1985" w:type="dxa"/>
                <w:shd w:val="clear" w:color="auto" w:fill="D9D9D9"/>
              </w:tcPr>
            </w:tcPrChange>
          </w:tcPr>
          <w:p w14:paraId="6DE6443F" w14:textId="77777777" w:rsidR="00DC1257" w:rsidRDefault="007579A1">
            <w:pPr>
              <w:spacing w:line="360" w:lineRule="atLeast"/>
              <w:rPr>
                <w:szCs w:val="21"/>
              </w:rPr>
            </w:pPr>
            <w:r>
              <w:rPr>
                <w:rFonts w:hint="eastAsia"/>
                <w:szCs w:val="21"/>
              </w:rPr>
              <w:t>页面输入</w:t>
            </w:r>
          </w:p>
        </w:tc>
        <w:tc>
          <w:tcPr>
            <w:tcW w:w="7143" w:type="dxa"/>
            <w:tcPrChange w:id="2295" w:author="lenovo" w:date="2016-06-22T10:16:00Z">
              <w:tcPr>
                <w:tcW w:w="7087" w:type="dxa"/>
              </w:tcPr>
            </w:tcPrChange>
          </w:tcPr>
          <w:p w14:paraId="35D51548"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公告标题</w:t>
            </w:r>
            <w:r>
              <w:rPr>
                <w:rFonts w:hint="eastAsia"/>
              </w:rPr>
              <w:t>[</w:t>
            </w:r>
            <w:r>
              <w:rPr>
                <w:rFonts w:hint="eastAsia"/>
              </w:rPr>
              <w:t>输入框</w:t>
            </w:r>
            <w:r>
              <w:rPr>
                <w:rFonts w:hint="eastAsia"/>
              </w:rPr>
              <w:t>]</w:t>
            </w:r>
            <w:r>
              <w:rPr>
                <w:rFonts w:hint="eastAsia"/>
              </w:rPr>
              <w:t>，</w:t>
            </w:r>
            <w:del w:id="2296" w:author="lenovo" w:date="2016-06-22T16:44:00Z">
              <w:r>
                <w:rPr>
                  <w:rFonts w:hint="eastAsia"/>
                </w:rPr>
                <w:delText>信息发布人</w:delText>
              </w:r>
              <w:r>
                <w:rPr>
                  <w:rFonts w:hint="eastAsia"/>
                </w:rPr>
                <w:delText>[</w:delText>
              </w:r>
              <w:r>
                <w:rPr>
                  <w:rFonts w:hint="eastAsia"/>
                </w:rPr>
                <w:delText>下拉框</w:delText>
              </w:r>
              <w:r>
                <w:rPr>
                  <w:rFonts w:hint="eastAsia"/>
                </w:rPr>
                <w:delText>]</w:delText>
              </w:r>
              <w:r>
                <w:rPr>
                  <w:rFonts w:hint="eastAsia"/>
                </w:rPr>
                <w:delText>，</w:delText>
              </w:r>
            </w:del>
            <w:r>
              <w:rPr>
                <w:rFonts w:hint="eastAsia"/>
              </w:rPr>
              <w:t>发布日期</w:t>
            </w:r>
            <w:r>
              <w:rPr>
                <w:rFonts w:hint="eastAsia"/>
              </w:rPr>
              <w:t>[</w:t>
            </w:r>
            <w:r>
              <w:rPr>
                <w:rFonts w:hint="eastAsia"/>
              </w:rPr>
              <w:t>日历</w:t>
            </w:r>
            <w:del w:id="2297" w:author="lenovo" w:date="2016-06-23T11:12:00Z">
              <w:r>
                <w:rPr>
                  <w:rFonts w:hint="eastAsia"/>
                </w:rPr>
                <w:delText>区间</w:delText>
              </w:r>
            </w:del>
            <w:r>
              <w:rPr>
                <w:rFonts w:hint="eastAsia"/>
              </w:rPr>
              <w:t>]</w:t>
            </w:r>
            <w:r>
              <w:rPr>
                <w:rFonts w:hint="eastAsia"/>
              </w:rPr>
              <w:t>。</w:t>
            </w:r>
          </w:p>
          <w:p w14:paraId="4A9E3051"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查询</w:t>
            </w:r>
            <w:r>
              <w:rPr>
                <w:rFonts w:hint="eastAsia"/>
              </w:rPr>
              <w:t>[</w:t>
            </w:r>
            <w:r>
              <w:rPr>
                <w:rFonts w:hint="eastAsia"/>
              </w:rPr>
              <w:t>按钮</w:t>
            </w:r>
            <w:r>
              <w:rPr>
                <w:rFonts w:hint="eastAsia"/>
              </w:rPr>
              <w:t>]</w:t>
            </w:r>
          </w:p>
        </w:tc>
      </w:tr>
      <w:tr w:rsidR="00DC1257" w14:paraId="7F4A9097" w14:textId="77777777" w:rsidTr="00DC1257">
        <w:trPr>
          <w:trHeight w:val="227"/>
          <w:trPrChange w:id="2298" w:author="lenovo" w:date="2016-06-22T10:16:00Z">
            <w:trPr>
              <w:trHeight w:val="225"/>
            </w:trPr>
          </w:trPrChange>
        </w:trPr>
        <w:tc>
          <w:tcPr>
            <w:tcW w:w="1361" w:type="dxa"/>
            <w:shd w:val="clear" w:color="auto" w:fill="D9D9D9"/>
            <w:tcPrChange w:id="2299" w:author="lenovo" w:date="2016-06-22T10:16:00Z">
              <w:tcPr>
                <w:tcW w:w="1985" w:type="dxa"/>
                <w:shd w:val="clear" w:color="auto" w:fill="D9D9D9"/>
              </w:tcPr>
            </w:tcPrChange>
          </w:tcPr>
          <w:p w14:paraId="565FD244" w14:textId="77777777" w:rsidR="00DC1257" w:rsidRDefault="007579A1">
            <w:pPr>
              <w:spacing w:line="360" w:lineRule="atLeast"/>
              <w:rPr>
                <w:szCs w:val="21"/>
              </w:rPr>
            </w:pPr>
            <w:r>
              <w:rPr>
                <w:rFonts w:hint="eastAsia"/>
                <w:szCs w:val="21"/>
              </w:rPr>
              <w:t>页面输出</w:t>
            </w:r>
          </w:p>
        </w:tc>
        <w:tc>
          <w:tcPr>
            <w:tcW w:w="7143" w:type="dxa"/>
            <w:tcPrChange w:id="2300" w:author="lenovo" w:date="2016-06-22T10:16:00Z">
              <w:tcPr>
                <w:tcW w:w="7087" w:type="dxa"/>
              </w:tcPr>
            </w:tcPrChange>
          </w:tcPr>
          <w:p w14:paraId="3512549E" w14:textId="77777777" w:rsidR="00DC1257" w:rsidRDefault="007579A1">
            <w:pPr>
              <w:widowControl/>
              <w:overflowPunct w:val="0"/>
              <w:autoSpaceDE w:val="0"/>
              <w:autoSpaceDN w:val="0"/>
              <w:adjustRightInd w:val="0"/>
              <w:spacing w:after="100" w:line="360" w:lineRule="atLeast"/>
              <w:textAlignment w:val="baseline"/>
            </w:pPr>
            <w:r>
              <w:rPr>
                <w:rFonts w:hint="eastAsia"/>
              </w:rPr>
              <w:t>查询结果</w:t>
            </w:r>
            <w:del w:id="2301" w:author="lenovo" w:date="2016-06-23T11:00:00Z">
              <w:r>
                <w:rPr>
                  <w:rFonts w:hint="eastAsia"/>
                </w:rPr>
                <w:delText>[</w:delText>
              </w:r>
              <w:r>
                <w:rPr>
                  <w:rFonts w:hint="eastAsia"/>
                </w:rPr>
                <w:delText>列表</w:delText>
              </w:r>
              <w:r>
                <w:rPr>
                  <w:rFonts w:hint="eastAsia"/>
                </w:rPr>
                <w:delText>]</w:delText>
              </w:r>
            </w:del>
            <w:r>
              <w:rPr>
                <w:rFonts w:hint="eastAsia"/>
              </w:rPr>
              <w:t>：</w:t>
            </w:r>
          </w:p>
          <w:p w14:paraId="1B450A0B"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信息标题，信息发布人，信息</w:t>
            </w:r>
            <w:ins w:id="2302" w:author="lenovo" w:date="2016-06-22T16:44:00Z">
              <w:r>
                <w:rPr>
                  <w:rFonts w:hint="eastAsia"/>
                </w:rPr>
                <w:t>发</w:t>
              </w:r>
            </w:ins>
            <w:del w:id="2303" w:author="lenovo" w:date="2016-06-22T16:44:00Z">
              <w:r>
                <w:rPr>
                  <w:rFonts w:hint="eastAsia"/>
                </w:rPr>
                <w:delText>分</w:delText>
              </w:r>
            </w:del>
            <w:r>
              <w:rPr>
                <w:rFonts w:hint="eastAsia"/>
              </w:rPr>
              <w:t>布日期，开始日期，结束日期，操作：修改</w:t>
            </w:r>
            <w:r>
              <w:rPr>
                <w:rFonts w:hint="eastAsia"/>
              </w:rPr>
              <w:t>[</w:t>
            </w:r>
            <w:del w:id="2304" w:author="lenovo" w:date="2016-06-23T11:00:00Z">
              <w:r>
                <w:delText>超</w:delText>
              </w:r>
            </w:del>
            <w:r>
              <w:t>链接</w:t>
            </w:r>
            <w:r>
              <w:rPr>
                <w:rFonts w:hint="eastAsia"/>
              </w:rPr>
              <w:t>]</w:t>
            </w:r>
            <w:r>
              <w:rPr>
                <w:rFonts w:hint="eastAsia"/>
              </w:rPr>
              <w:t>、删除</w:t>
            </w:r>
            <w:r>
              <w:rPr>
                <w:rFonts w:hint="eastAsia"/>
              </w:rPr>
              <w:t>[</w:t>
            </w:r>
            <w:del w:id="2305" w:author="lenovo" w:date="2016-06-23T11:00:00Z">
              <w:r>
                <w:rPr>
                  <w:rFonts w:hint="eastAsia"/>
                </w:rPr>
                <w:delText>超</w:delText>
              </w:r>
            </w:del>
            <w:r>
              <w:rPr>
                <w:rFonts w:hint="eastAsia"/>
              </w:rPr>
              <w:t>链接</w:t>
            </w:r>
            <w:r>
              <w:rPr>
                <w:rFonts w:hint="eastAsia"/>
              </w:rPr>
              <w:t>]</w:t>
            </w:r>
            <w:r>
              <w:rPr>
                <w:rFonts w:hint="eastAsia"/>
              </w:rPr>
              <w:t>。</w:t>
            </w:r>
          </w:p>
          <w:p w14:paraId="429EF6E7"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新增</w:t>
            </w:r>
            <w:r>
              <w:rPr>
                <w:rFonts w:hint="eastAsia"/>
              </w:rPr>
              <w:t>[</w:t>
            </w:r>
            <w:r>
              <w:rPr>
                <w:rFonts w:hint="eastAsia"/>
              </w:rPr>
              <w:t>按钮</w:t>
            </w:r>
            <w:r>
              <w:rPr>
                <w:rFonts w:hint="eastAsia"/>
              </w:rPr>
              <w:t>]</w:t>
            </w:r>
          </w:p>
          <w:p w14:paraId="6772CA84" w14:textId="77777777" w:rsidR="00DC1257" w:rsidRDefault="007579A1">
            <w:pPr>
              <w:widowControl/>
              <w:overflowPunct w:val="0"/>
              <w:autoSpaceDE w:val="0"/>
              <w:autoSpaceDN w:val="0"/>
              <w:adjustRightInd w:val="0"/>
              <w:spacing w:after="100" w:line="360" w:lineRule="atLeast"/>
              <w:textAlignment w:val="baseline"/>
            </w:pPr>
            <w:r>
              <w:t>附件列表</w:t>
            </w:r>
            <w:del w:id="2306" w:author="lenovo" w:date="2016-06-23T11:12:00Z">
              <w:r>
                <w:rPr>
                  <w:rFonts w:hint="eastAsia"/>
                </w:rPr>
                <w:delText>[</w:delText>
              </w:r>
              <w:r>
                <w:rPr>
                  <w:rFonts w:hint="eastAsia"/>
                </w:rPr>
                <w:delText>列表</w:delText>
              </w:r>
              <w:r>
                <w:rPr>
                  <w:rFonts w:hint="eastAsia"/>
                </w:rPr>
                <w:delText>]</w:delText>
              </w:r>
            </w:del>
            <w:r>
              <w:rPr>
                <w:rFonts w:hint="eastAsia"/>
              </w:rPr>
              <w:t>：</w:t>
            </w:r>
          </w:p>
          <w:p w14:paraId="39D0188C"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附件</w:t>
            </w:r>
            <w:r>
              <w:t>名称，附件类型，上传人，上传</w:t>
            </w:r>
            <w:r>
              <w:rPr>
                <w:rFonts w:hint="eastAsia"/>
              </w:rPr>
              <w:t>时间</w:t>
            </w:r>
            <w:r>
              <w:t>，操作：附件下载</w:t>
            </w:r>
            <w:r>
              <w:rPr>
                <w:rFonts w:hint="eastAsia"/>
              </w:rPr>
              <w:t>[</w:t>
            </w:r>
            <w:del w:id="2307" w:author="lenovo" w:date="2016-06-23T11:20:00Z">
              <w:r>
                <w:delText>超</w:delText>
              </w:r>
            </w:del>
            <w:r>
              <w:t>链接</w:t>
            </w:r>
            <w:r>
              <w:rPr>
                <w:rFonts w:hint="eastAsia"/>
              </w:rPr>
              <w:t>]</w:t>
            </w:r>
            <w:r>
              <w:rPr>
                <w:rFonts w:hint="eastAsia"/>
              </w:rPr>
              <w:t>。</w:t>
            </w:r>
          </w:p>
        </w:tc>
      </w:tr>
      <w:tr w:rsidR="00DC1257" w14:paraId="16AF0014" w14:textId="77777777" w:rsidTr="00DC1257">
        <w:trPr>
          <w:trHeight w:val="225"/>
          <w:trPrChange w:id="2308" w:author="lenovo" w:date="2016-06-22T10:16:00Z">
            <w:trPr>
              <w:trHeight w:val="225"/>
            </w:trPr>
          </w:trPrChange>
        </w:trPr>
        <w:tc>
          <w:tcPr>
            <w:tcW w:w="1361" w:type="dxa"/>
            <w:shd w:val="clear" w:color="auto" w:fill="D9D9D9"/>
            <w:tcPrChange w:id="2309" w:author="lenovo" w:date="2016-06-22T10:16:00Z">
              <w:tcPr>
                <w:tcW w:w="1985" w:type="dxa"/>
                <w:shd w:val="clear" w:color="auto" w:fill="D9D9D9"/>
              </w:tcPr>
            </w:tcPrChange>
          </w:tcPr>
          <w:p w14:paraId="6A99F9F9" w14:textId="77777777" w:rsidR="00DC1257" w:rsidRDefault="007579A1">
            <w:pPr>
              <w:spacing w:line="360" w:lineRule="atLeast"/>
              <w:rPr>
                <w:szCs w:val="21"/>
              </w:rPr>
            </w:pPr>
            <w:r>
              <w:rPr>
                <w:rFonts w:hint="eastAsia"/>
                <w:szCs w:val="21"/>
              </w:rPr>
              <w:t>参考画面</w:t>
            </w:r>
          </w:p>
        </w:tc>
        <w:tc>
          <w:tcPr>
            <w:tcW w:w="7143" w:type="dxa"/>
            <w:tcPrChange w:id="2310" w:author="lenovo" w:date="2016-06-22T10:16:00Z">
              <w:tcPr>
                <w:tcW w:w="7087" w:type="dxa"/>
              </w:tcPr>
            </w:tcPrChange>
          </w:tcPr>
          <w:p w14:paraId="3017AEE2" w14:textId="77777777" w:rsidR="00DC1257" w:rsidRDefault="007579A1">
            <w:pPr>
              <w:spacing w:line="360" w:lineRule="auto"/>
            </w:pPr>
            <w:r>
              <w:t>公告发布</w:t>
            </w:r>
            <w:r>
              <w:rPr>
                <w:rFonts w:hint="eastAsia"/>
              </w:rPr>
              <w:t>：</w:t>
            </w:r>
          </w:p>
          <w:p w14:paraId="179CDD62" w14:textId="77777777" w:rsidR="00DC1257" w:rsidRDefault="0023358B">
            <w:pPr>
              <w:spacing w:line="360" w:lineRule="auto"/>
              <w:rPr>
                <w:del w:id="2311" w:author="lenovo" w:date="2016-06-23T11:31:00Z"/>
                <w:rFonts w:ascii="宋体" w:hAnsi="宋体"/>
                <w:szCs w:val="30"/>
              </w:rPr>
            </w:pPr>
            <w:ins w:id="2312" w:author="lenovo" w:date="2016-06-23T11:21:00Z">
              <w:r>
                <w:rPr>
                  <w:noProof/>
                </w:rPr>
                <w:drawing>
                  <wp:inline distT="0" distB="0" distL="114300" distR="114300" wp14:anchorId="0BA75AB9" wp14:editId="2E502DAB">
                    <wp:extent cx="4397375" cy="1851025"/>
                    <wp:effectExtent l="0" t="0" r="3175" b="1587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79" cstate="print"/>
                            <a:stretch>
                              <a:fillRect/>
                            </a:stretch>
                          </pic:blipFill>
                          <pic:spPr>
                            <a:xfrm>
                              <a:off x="0" y="0"/>
                              <a:ext cx="4397375" cy="1851025"/>
                            </a:xfrm>
                            <a:prstGeom prst="rect">
                              <a:avLst/>
                            </a:prstGeom>
                            <a:noFill/>
                            <a:ln w="9525">
                              <a:noFill/>
                            </a:ln>
                          </pic:spPr>
                        </pic:pic>
                      </a:graphicData>
                    </a:graphic>
                  </wp:inline>
                </w:drawing>
              </w:r>
            </w:ins>
          </w:p>
          <w:p w14:paraId="77E5C4CD" w14:textId="77777777" w:rsidR="00774305" w:rsidRDefault="007579A1">
            <w:pPr>
              <w:spacing w:line="360" w:lineRule="auto"/>
              <w:rPr>
                <w:del w:id="2313" w:author="lenovo" w:date="2016-06-23T11:31:00Z"/>
              </w:rPr>
              <w:pPrChange w:id="2314" w:author="lenovo" w:date="2016-06-23T11:31:00Z">
                <w:pPr>
                  <w:spacing w:line="360" w:lineRule="auto"/>
                  <w:jc w:val="left"/>
                </w:pPr>
              </w:pPrChange>
            </w:pPr>
            <w:del w:id="2315" w:author="lenovo" w:date="2016-06-23T11:31:00Z">
              <w:r>
                <w:rPr>
                  <w:rFonts w:hint="eastAsia"/>
                </w:rPr>
                <w:delText>点击新增</w:delText>
              </w:r>
              <w:r>
                <w:rPr>
                  <w:rFonts w:hint="eastAsia"/>
                </w:rPr>
                <w:delText>[</w:delText>
              </w:r>
              <w:r>
                <w:rPr>
                  <w:rFonts w:hint="eastAsia"/>
                </w:rPr>
                <w:delText>按钮</w:delText>
              </w:r>
              <w:r>
                <w:rPr>
                  <w:rFonts w:hint="eastAsia"/>
                </w:rPr>
                <w:delText>]</w:delText>
              </w:r>
              <w:r>
                <w:rPr>
                  <w:rFonts w:hint="eastAsia"/>
                </w:rPr>
                <w:delText>：</w:delText>
              </w:r>
            </w:del>
          </w:p>
          <w:p w14:paraId="44BBE243" w14:textId="77777777" w:rsidR="00DC1257" w:rsidRDefault="00DC1257">
            <w:pPr>
              <w:spacing w:line="360" w:lineRule="auto"/>
              <w:rPr>
                <w:del w:id="2316" w:author="lenovo" w:date="2016-06-23T11:31:00Z"/>
                <w:rFonts w:ascii="宋体" w:hAnsi="宋体"/>
                <w:szCs w:val="30"/>
              </w:rPr>
            </w:pPr>
          </w:p>
          <w:p w14:paraId="76E3EC7E" w14:textId="77777777" w:rsidR="00774305" w:rsidRDefault="007579A1">
            <w:pPr>
              <w:spacing w:line="360" w:lineRule="auto"/>
              <w:rPr>
                <w:del w:id="2317" w:author="lenovo" w:date="2016-06-23T11:31:00Z"/>
                <w:rFonts w:ascii="宋体" w:hAnsi="宋体"/>
                <w:szCs w:val="30"/>
              </w:rPr>
              <w:pPrChange w:id="2318" w:author="lenovo" w:date="2016-06-23T11:31:00Z">
                <w:pPr>
                  <w:spacing w:line="360" w:lineRule="auto"/>
                  <w:jc w:val="left"/>
                </w:pPr>
              </w:pPrChange>
            </w:pPr>
            <w:del w:id="2319" w:author="lenovo" w:date="2016-06-23T11:31:00Z">
              <w:r>
                <w:rPr>
                  <w:rFonts w:ascii="宋体" w:hAnsi="宋体" w:hint="eastAsia"/>
                  <w:szCs w:val="30"/>
                </w:rPr>
                <w:delText>点击附件上传[按钮]：</w:delText>
              </w:r>
            </w:del>
          </w:p>
          <w:p w14:paraId="20F49AE8" w14:textId="77777777" w:rsidR="00774305" w:rsidRDefault="0023358B">
            <w:pPr>
              <w:spacing w:line="360" w:lineRule="auto"/>
              <w:rPr>
                <w:del w:id="2320" w:author="lenovo" w:date="2016-06-23T11:31:00Z"/>
                <w:rFonts w:ascii="宋体" w:hAnsi="宋体"/>
                <w:szCs w:val="30"/>
              </w:rPr>
              <w:pPrChange w:id="2321" w:author="lenovo" w:date="2016-06-23T11:31:00Z">
                <w:pPr>
                  <w:spacing w:line="360" w:lineRule="auto"/>
                  <w:jc w:val="left"/>
                </w:pPr>
              </w:pPrChange>
            </w:pPr>
            <w:del w:id="2322" w:author="lenovo" w:date="2016-06-23T11:31:00Z">
              <w:r>
                <w:rPr>
                  <w:noProof/>
                </w:rPr>
                <w:drawing>
                  <wp:inline distT="0" distB="0" distL="114300" distR="114300" wp14:anchorId="54F4D761" wp14:editId="4FF79168">
                    <wp:extent cx="4000500" cy="942975"/>
                    <wp:effectExtent l="0" t="0" r="0"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0" cstate="print"/>
                            <a:stretch>
                              <a:fillRect/>
                            </a:stretch>
                          </pic:blipFill>
                          <pic:spPr>
                            <a:xfrm>
                              <a:off x="0" y="0"/>
                              <a:ext cx="4000500" cy="942975"/>
                            </a:xfrm>
                            <a:prstGeom prst="rect">
                              <a:avLst/>
                            </a:prstGeom>
                            <a:noFill/>
                            <a:ln w="9525">
                              <a:noFill/>
                              <a:miter/>
                            </a:ln>
                          </pic:spPr>
                        </pic:pic>
                      </a:graphicData>
                    </a:graphic>
                  </wp:inline>
                </w:drawing>
              </w:r>
            </w:del>
          </w:p>
          <w:p w14:paraId="62E776F1" w14:textId="77777777" w:rsidR="00774305" w:rsidRDefault="00774305">
            <w:pPr>
              <w:spacing w:line="360" w:lineRule="auto"/>
              <w:rPr>
                <w:del w:id="2323" w:author="lenovo" w:date="2016-06-23T11:31:00Z"/>
                <w:rFonts w:ascii="宋体" w:hAnsi="宋体"/>
                <w:szCs w:val="30"/>
              </w:rPr>
              <w:pPrChange w:id="2324" w:author="lenovo" w:date="2016-06-23T11:31:00Z">
                <w:pPr>
                  <w:spacing w:line="360" w:lineRule="auto"/>
                  <w:jc w:val="center"/>
                </w:pPr>
              </w:pPrChange>
            </w:pPr>
          </w:p>
          <w:p w14:paraId="64CAF263" w14:textId="77777777" w:rsidR="00774305" w:rsidRDefault="007579A1">
            <w:pPr>
              <w:spacing w:line="360" w:lineRule="auto"/>
              <w:rPr>
                <w:del w:id="2325" w:author="lenovo" w:date="2016-06-23T11:31:00Z"/>
                <w:rFonts w:ascii="宋体" w:hAnsi="宋体"/>
                <w:szCs w:val="30"/>
              </w:rPr>
              <w:pPrChange w:id="2326" w:author="lenovo" w:date="2016-06-23T11:31:00Z">
                <w:pPr>
                  <w:spacing w:line="360" w:lineRule="auto"/>
                  <w:jc w:val="left"/>
                </w:pPr>
              </w:pPrChange>
            </w:pPr>
            <w:del w:id="2327" w:author="lenovo" w:date="2016-06-23T11:31:00Z">
              <w:r>
                <w:rPr>
                  <w:rFonts w:ascii="宋体" w:hAnsi="宋体" w:hint="eastAsia"/>
                  <w:szCs w:val="30"/>
                </w:rPr>
                <w:delText>点击</w:delText>
              </w:r>
              <w:r>
                <w:rPr>
                  <w:rFonts w:ascii="宋体" w:hAnsi="宋体" w:hint="eastAsia"/>
                  <w:szCs w:val="30"/>
                  <w:u w:val="single"/>
                </w:rPr>
                <w:delText>修改</w:delText>
              </w:r>
              <w:r>
                <w:rPr>
                  <w:rFonts w:ascii="宋体" w:hAnsi="宋体" w:hint="eastAsia"/>
                  <w:szCs w:val="30"/>
                </w:rPr>
                <w:delText>[超链接]：</w:delText>
              </w:r>
            </w:del>
          </w:p>
          <w:p w14:paraId="58C19CF3" w14:textId="77777777" w:rsidR="00774305" w:rsidRDefault="00774305">
            <w:pPr>
              <w:spacing w:line="360" w:lineRule="auto"/>
              <w:rPr>
                <w:rFonts w:ascii="宋体" w:hAnsi="宋体"/>
                <w:szCs w:val="30"/>
              </w:rPr>
              <w:pPrChange w:id="2328" w:author="lenovo" w:date="2016-06-23T11:31:00Z">
                <w:pPr>
                  <w:spacing w:line="360" w:lineRule="auto"/>
                  <w:jc w:val="left"/>
                </w:pPr>
              </w:pPrChange>
            </w:pPr>
          </w:p>
        </w:tc>
      </w:tr>
      <w:tr w:rsidR="00DC1257" w14:paraId="651FF3DA" w14:textId="77777777" w:rsidTr="00DC1257">
        <w:trPr>
          <w:trHeight w:val="225"/>
          <w:trPrChange w:id="2329" w:author="lenovo" w:date="2016-06-22T10:16:00Z">
            <w:trPr>
              <w:trHeight w:val="225"/>
            </w:trPr>
          </w:trPrChange>
        </w:trPr>
        <w:tc>
          <w:tcPr>
            <w:tcW w:w="1361" w:type="dxa"/>
            <w:shd w:val="clear" w:color="auto" w:fill="D9D9D9"/>
            <w:tcPrChange w:id="2330" w:author="lenovo" w:date="2016-06-22T10:16:00Z">
              <w:tcPr>
                <w:tcW w:w="1985" w:type="dxa"/>
                <w:shd w:val="clear" w:color="auto" w:fill="D9D9D9"/>
              </w:tcPr>
            </w:tcPrChange>
          </w:tcPr>
          <w:p w14:paraId="52A2C506" w14:textId="77777777" w:rsidR="00DC1257" w:rsidRDefault="007579A1">
            <w:pPr>
              <w:spacing w:line="360" w:lineRule="atLeast"/>
              <w:rPr>
                <w:szCs w:val="21"/>
              </w:rPr>
            </w:pPr>
            <w:r>
              <w:rPr>
                <w:rFonts w:hint="eastAsia"/>
                <w:szCs w:val="21"/>
              </w:rPr>
              <w:t>业务规则</w:t>
            </w:r>
          </w:p>
        </w:tc>
        <w:tc>
          <w:tcPr>
            <w:tcW w:w="7143" w:type="dxa"/>
            <w:tcPrChange w:id="2331" w:author="lenovo" w:date="2016-06-22T10:16:00Z">
              <w:tcPr>
                <w:tcW w:w="7087" w:type="dxa"/>
              </w:tcPr>
            </w:tcPrChange>
          </w:tcPr>
          <w:p w14:paraId="496D5524" w14:textId="77777777" w:rsidR="00DC1257" w:rsidRDefault="007579A1">
            <w:pPr>
              <w:numPr>
                <w:ilvl w:val="0"/>
                <w:numId w:val="47"/>
              </w:numPr>
              <w:rPr>
                <w:ins w:id="2332" w:author="lenovo" w:date="2016-06-22T15:06:00Z"/>
              </w:rPr>
            </w:pPr>
            <w:ins w:id="2333" w:author="lenovo" w:date="2016-06-22T15:07:00Z">
              <w:r>
                <w:rPr>
                  <w:rFonts w:hint="eastAsia"/>
                </w:rPr>
                <w:t>进入公告发布页面仅能查看自己发布的公告。</w:t>
              </w:r>
            </w:ins>
          </w:p>
          <w:p w14:paraId="02681761" w14:textId="77777777" w:rsidR="00DC1257" w:rsidRDefault="007579A1">
            <w:pPr>
              <w:numPr>
                <w:ilvl w:val="0"/>
                <w:numId w:val="47"/>
              </w:numPr>
            </w:pPr>
            <w:r>
              <w:rPr>
                <w:rFonts w:ascii="宋体" w:hAnsi="宋体" w:hint="eastAsia"/>
                <w:szCs w:val="30"/>
              </w:rPr>
              <w:t>公告编辑完成之后，会以跑马灯形式在页面显示（按</w:t>
            </w:r>
            <w:ins w:id="2334" w:author="lenovo" w:date="2016-06-23T11:23:00Z">
              <w:r>
                <w:rPr>
                  <w:rFonts w:ascii="宋体" w:hAnsi="宋体" w:hint="eastAsia"/>
                  <w:szCs w:val="30"/>
                </w:rPr>
                <w:t>发布</w:t>
              </w:r>
            </w:ins>
            <w:r>
              <w:rPr>
                <w:rFonts w:ascii="宋体" w:hAnsi="宋体" w:hint="eastAsia"/>
                <w:szCs w:val="30"/>
              </w:rPr>
              <w:t>时间倒序显示</w:t>
            </w:r>
            <w:del w:id="2335" w:author="lenovo" w:date="2016-06-22T10:25:00Z">
              <w:r>
                <w:rPr>
                  <w:rFonts w:ascii="宋体" w:hAnsi="宋体" w:hint="eastAsia"/>
                  <w:szCs w:val="30"/>
                </w:rPr>
                <w:delText>3条</w:delText>
              </w:r>
            </w:del>
            <w:r>
              <w:rPr>
                <w:rFonts w:ascii="宋体" w:hAnsi="宋体" w:hint="eastAsia"/>
                <w:szCs w:val="30"/>
              </w:rPr>
              <w:t>状态为启用的系统公告）</w:t>
            </w:r>
            <w:r>
              <w:rPr>
                <w:rFonts w:hint="eastAsia"/>
              </w:rPr>
              <w:t>。</w:t>
            </w:r>
          </w:p>
          <w:p w14:paraId="6E559AC9" w14:textId="77777777" w:rsidR="00DC1257" w:rsidRDefault="007579A1">
            <w:pPr>
              <w:numPr>
                <w:ilvl w:val="0"/>
                <w:numId w:val="47"/>
              </w:numPr>
            </w:pPr>
            <w:r>
              <w:rPr>
                <w:rFonts w:hint="eastAsia"/>
                <w:color w:val="FF0000"/>
              </w:rPr>
              <w:t>发布的公告</w:t>
            </w:r>
            <w:proofErr w:type="gramStart"/>
            <w:r>
              <w:rPr>
                <w:rFonts w:hint="eastAsia"/>
                <w:color w:val="FF0000"/>
              </w:rPr>
              <w:t>仅发布</w:t>
            </w:r>
            <w:proofErr w:type="gramEnd"/>
            <w:r>
              <w:rPr>
                <w:rFonts w:hint="eastAsia"/>
                <w:color w:val="FF0000"/>
              </w:rPr>
              <w:t>者所在机构以下所有成员可见。</w:t>
            </w:r>
          </w:p>
        </w:tc>
      </w:tr>
      <w:tr w:rsidR="00DC1257" w14:paraId="031B28D4" w14:textId="77777777" w:rsidTr="00DC1257">
        <w:trPr>
          <w:trHeight w:val="225"/>
          <w:trPrChange w:id="2336" w:author="lenovo" w:date="2016-06-22T10:16:00Z">
            <w:trPr>
              <w:trHeight w:val="225"/>
            </w:trPr>
          </w:trPrChange>
        </w:trPr>
        <w:tc>
          <w:tcPr>
            <w:tcW w:w="1361" w:type="dxa"/>
            <w:shd w:val="clear" w:color="auto" w:fill="D9D9D9"/>
            <w:tcPrChange w:id="2337" w:author="lenovo" w:date="2016-06-22T10:16:00Z">
              <w:tcPr>
                <w:tcW w:w="1985" w:type="dxa"/>
                <w:shd w:val="clear" w:color="auto" w:fill="D9D9D9"/>
              </w:tcPr>
            </w:tcPrChange>
          </w:tcPr>
          <w:p w14:paraId="15DAD315" w14:textId="77777777" w:rsidR="00DC1257" w:rsidRDefault="007579A1">
            <w:pPr>
              <w:spacing w:line="360" w:lineRule="atLeast"/>
              <w:rPr>
                <w:rFonts w:hAnsi="宋体"/>
                <w:szCs w:val="21"/>
              </w:rPr>
            </w:pPr>
            <w:r>
              <w:rPr>
                <w:rFonts w:hAnsi="宋体" w:hint="eastAsia"/>
                <w:szCs w:val="21"/>
              </w:rPr>
              <w:t>备注</w:t>
            </w:r>
          </w:p>
        </w:tc>
        <w:tc>
          <w:tcPr>
            <w:tcW w:w="7143" w:type="dxa"/>
            <w:tcPrChange w:id="2338" w:author="lenovo" w:date="2016-06-22T10:16:00Z">
              <w:tcPr>
                <w:tcW w:w="7087" w:type="dxa"/>
              </w:tcPr>
            </w:tcPrChange>
          </w:tcPr>
          <w:p w14:paraId="06E07ACA" w14:textId="77777777" w:rsidR="00DC1257" w:rsidRDefault="007579A1">
            <w:pPr>
              <w:widowControl/>
              <w:numPr>
                <w:ilvl w:val="0"/>
                <w:numId w:val="48"/>
              </w:numPr>
              <w:overflowPunct w:val="0"/>
              <w:autoSpaceDE w:val="0"/>
              <w:autoSpaceDN w:val="0"/>
              <w:adjustRightInd w:val="0"/>
              <w:spacing w:after="100" w:line="360" w:lineRule="atLeast"/>
              <w:jc w:val="left"/>
              <w:textAlignment w:val="baseline"/>
            </w:pPr>
            <w:ins w:id="2339" w:author="lenovo" w:date="2016-06-23T15:17:00Z">
              <w:r>
                <w:rPr>
                  <w:rFonts w:hint="eastAsia"/>
                </w:rPr>
                <w:t>点击</w:t>
              </w:r>
            </w:ins>
            <w:r>
              <w:rPr>
                <w:rFonts w:hint="eastAsia"/>
              </w:rPr>
              <w:t>查询</w:t>
            </w:r>
            <w:ins w:id="2340" w:author="lenovo" w:date="2016-06-23T15:17:00Z">
              <w:r>
                <w:rPr>
                  <w:rFonts w:hint="eastAsia"/>
                </w:rPr>
                <w:t>[</w:t>
              </w:r>
              <w:r>
                <w:rPr>
                  <w:rFonts w:hint="eastAsia"/>
                </w:rPr>
                <w:t>按钮</w:t>
              </w:r>
              <w:r>
                <w:rPr>
                  <w:rFonts w:hint="eastAsia"/>
                </w:rPr>
                <w:t>]</w:t>
              </w:r>
              <w:r>
                <w:rPr>
                  <w:rFonts w:hint="eastAsia"/>
                </w:rPr>
                <w:t>，</w:t>
              </w:r>
            </w:ins>
            <w:del w:id="2341" w:author="lenovo" w:date="2016-06-23T15:17:00Z">
              <w:r>
                <w:rPr>
                  <w:rFonts w:hint="eastAsia"/>
                </w:rPr>
                <w:delText>：</w:delText>
              </w:r>
            </w:del>
            <w:r>
              <w:rPr>
                <w:rFonts w:hint="eastAsia"/>
              </w:rPr>
              <w:t>根据查询条件进行查询，以列表形式展示出相关信息。</w:t>
            </w:r>
          </w:p>
          <w:p w14:paraId="6CD346A9" w14:textId="77777777" w:rsidR="00DC1257" w:rsidRDefault="007579A1">
            <w:pPr>
              <w:widowControl/>
              <w:numPr>
                <w:ilvl w:val="0"/>
                <w:numId w:val="48"/>
              </w:numPr>
              <w:overflowPunct w:val="0"/>
              <w:autoSpaceDE w:val="0"/>
              <w:autoSpaceDN w:val="0"/>
              <w:adjustRightInd w:val="0"/>
              <w:spacing w:after="100" w:line="360" w:lineRule="atLeast"/>
              <w:jc w:val="left"/>
              <w:textAlignment w:val="baseline"/>
            </w:pPr>
            <w:ins w:id="2342" w:author="lenovo" w:date="2016-06-23T15:17:00Z">
              <w:r>
                <w:rPr>
                  <w:rFonts w:hint="eastAsia"/>
                </w:rPr>
                <w:t>点击</w:t>
              </w:r>
            </w:ins>
            <w:r>
              <w:rPr>
                <w:rFonts w:hint="eastAsia"/>
              </w:rPr>
              <w:t>重置</w:t>
            </w:r>
            <w:ins w:id="2343" w:author="lenovo" w:date="2016-06-23T15:17:00Z">
              <w:r>
                <w:rPr>
                  <w:rFonts w:hint="eastAsia"/>
                </w:rPr>
                <w:t>[</w:t>
              </w:r>
              <w:r>
                <w:rPr>
                  <w:rFonts w:hint="eastAsia"/>
                </w:rPr>
                <w:t>按钮</w:t>
              </w:r>
              <w:r>
                <w:rPr>
                  <w:rFonts w:hint="eastAsia"/>
                </w:rPr>
                <w:t>]</w:t>
              </w:r>
              <w:r>
                <w:rPr>
                  <w:rFonts w:hint="eastAsia"/>
                </w:rPr>
                <w:t>，</w:t>
              </w:r>
            </w:ins>
            <w:del w:id="2344" w:author="lenovo" w:date="2016-06-23T15:17:00Z">
              <w:r>
                <w:rPr>
                  <w:rFonts w:hint="eastAsia"/>
                </w:rPr>
                <w:delText>：</w:delText>
              </w:r>
            </w:del>
            <w:r>
              <w:rPr>
                <w:rFonts w:hint="eastAsia"/>
              </w:rPr>
              <w:t>恢复查询条件初始设置。</w:t>
            </w:r>
          </w:p>
          <w:p w14:paraId="004AB2D7" w14:textId="77777777" w:rsidR="00DC1257" w:rsidRDefault="007579A1">
            <w:pPr>
              <w:widowControl/>
              <w:numPr>
                <w:ilvl w:val="0"/>
                <w:numId w:val="48"/>
              </w:numPr>
              <w:overflowPunct w:val="0"/>
              <w:autoSpaceDE w:val="0"/>
              <w:autoSpaceDN w:val="0"/>
              <w:adjustRightInd w:val="0"/>
              <w:spacing w:after="100" w:line="360" w:lineRule="atLeast"/>
              <w:jc w:val="left"/>
              <w:textAlignment w:val="baseline"/>
              <w:rPr>
                <w:del w:id="2345" w:author="lenovo" w:date="2016-06-23T15:18:00Z"/>
              </w:rPr>
            </w:pPr>
            <w:del w:id="2346" w:author="lenovo" w:date="2016-06-23T15:18:00Z">
              <w:r>
                <w:rPr>
                  <w:rFonts w:hint="eastAsia"/>
                </w:rPr>
                <w:lastRenderedPageBreak/>
                <w:delText>新增公告：</w:delText>
              </w:r>
            </w:del>
            <w:r>
              <w:rPr>
                <w:rFonts w:hint="eastAsia"/>
              </w:rPr>
              <w:t>点击新增</w:t>
            </w:r>
            <w:ins w:id="2347" w:author="lenovo" w:date="2016-06-23T15:18:00Z">
              <w:r>
                <w:rPr>
                  <w:rFonts w:hint="eastAsia"/>
                </w:rPr>
                <w:t>[</w:t>
              </w:r>
            </w:ins>
            <w:del w:id="2348" w:author="lenovo" w:date="2016-06-23T15:18:00Z">
              <w:r>
                <w:rPr>
                  <w:rFonts w:hint="eastAsia"/>
                </w:rPr>
                <w:delText>【</w:delText>
              </w:r>
            </w:del>
            <w:r>
              <w:rPr>
                <w:rFonts w:hint="eastAsia"/>
              </w:rPr>
              <w:t>按钮</w:t>
            </w:r>
            <w:ins w:id="2349" w:author="lenovo" w:date="2016-06-23T15:18:00Z">
              <w:r>
                <w:rPr>
                  <w:rFonts w:hint="eastAsia"/>
                </w:rPr>
                <w:t>]</w:t>
              </w:r>
            </w:ins>
            <w:del w:id="2350" w:author="lenovo" w:date="2016-06-23T15:18:00Z">
              <w:r>
                <w:rPr>
                  <w:rFonts w:hint="eastAsia"/>
                </w:rPr>
                <w:delText>】</w:delText>
              </w:r>
            </w:del>
            <w:r>
              <w:rPr>
                <w:rFonts w:hint="eastAsia"/>
              </w:rPr>
              <w:t>，转到新增公告页面</w:t>
            </w:r>
            <w:ins w:id="2351" w:author="lenovo" w:date="2016-06-23T15:18:00Z">
              <w:r>
                <w:rPr>
                  <w:rFonts w:hint="eastAsia"/>
                </w:rPr>
                <w:t>，参见“</w:t>
              </w:r>
            </w:ins>
            <w:ins w:id="2352" w:author="lenovo" w:date="2016-06-23T15:19:00Z">
              <w:r w:rsidR="00E21B5E">
                <w:rPr>
                  <w:rFonts w:hint="eastAsia"/>
                </w:rPr>
                <w:fldChar w:fldCharType="begin"/>
              </w:r>
              <w:r>
                <w:rPr>
                  <w:rFonts w:hint="eastAsia"/>
                </w:rPr>
                <w:instrText xml:space="preserve"> REF _Ref13335 \h </w:instrText>
              </w:r>
            </w:ins>
            <w:r w:rsidR="00E21B5E">
              <w:rPr>
                <w:rFonts w:hint="eastAsia"/>
              </w:rPr>
            </w:r>
            <w:ins w:id="2353" w:author="lenovo" w:date="2016-06-23T15:19:00Z">
              <w:r w:rsidR="00E21B5E">
                <w:rPr>
                  <w:rFonts w:hint="eastAsia"/>
                </w:rPr>
                <w:fldChar w:fldCharType="separate"/>
              </w:r>
              <w:r>
                <w:rPr>
                  <w:rFonts w:hint="eastAsia"/>
                </w:rPr>
                <w:t>公告新增</w:t>
              </w:r>
              <w:r w:rsidR="00E21B5E">
                <w:rPr>
                  <w:rFonts w:hint="eastAsia"/>
                </w:rPr>
                <w:fldChar w:fldCharType="end"/>
              </w:r>
            </w:ins>
            <w:ins w:id="2354" w:author="lenovo" w:date="2016-06-23T15:18:00Z">
              <w:r>
                <w:rPr>
                  <w:rFonts w:hint="eastAsia"/>
                </w:rPr>
                <w:t>”</w:t>
              </w:r>
            </w:ins>
            <w:del w:id="2355" w:author="lenovo" w:date="2016-06-23T15:18:00Z">
              <w:r>
                <w:rPr>
                  <w:rFonts w:hint="eastAsia"/>
                </w:rPr>
                <w:delText>。</w:delText>
              </w:r>
            </w:del>
          </w:p>
          <w:p w14:paraId="4CBB95E1" w14:textId="77777777" w:rsidR="00DC1257" w:rsidRDefault="007579A1">
            <w:pPr>
              <w:widowControl/>
              <w:numPr>
                <w:ilvl w:val="0"/>
                <w:numId w:val="48"/>
                <w:ins w:id="2356" w:author="lenovo" w:date="2016-06-23T15:18:00Z"/>
              </w:numPr>
              <w:overflowPunct w:val="0"/>
              <w:autoSpaceDE w:val="0"/>
              <w:autoSpaceDN w:val="0"/>
              <w:adjustRightInd w:val="0"/>
              <w:spacing w:after="100" w:line="360" w:lineRule="atLeast"/>
              <w:jc w:val="left"/>
              <w:textAlignment w:val="baseline"/>
            </w:pPr>
            <w:del w:id="2357" w:author="lenovo" w:date="2016-06-23T15:18:00Z">
              <w:r>
                <w:rPr>
                  <w:rFonts w:hint="eastAsia"/>
                </w:rPr>
                <w:delText>保存：保存公告信息并发布。</w:delText>
              </w:r>
            </w:del>
          </w:p>
          <w:p w14:paraId="5371C649" w14:textId="77777777" w:rsidR="00DC1257" w:rsidRDefault="007579A1">
            <w:pPr>
              <w:widowControl/>
              <w:numPr>
                <w:ilvl w:val="0"/>
                <w:numId w:val="48"/>
              </w:numPr>
              <w:overflowPunct w:val="0"/>
              <w:autoSpaceDE w:val="0"/>
              <w:autoSpaceDN w:val="0"/>
              <w:adjustRightInd w:val="0"/>
              <w:spacing w:after="100" w:line="360" w:lineRule="atLeast"/>
              <w:jc w:val="left"/>
              <w:textAlignment w:val="baseline"/>
            </w:pPr>
            <w:del w:id="2358" w:author="lenovo" w:date="2016-06-23T15:20:00Z">
              <w:r>
                <w:rPr>
                  <w:rFonts w:hint="eastAsia"/>
                </w:rPr>
                <w:delText>编</w:delText>
              </w:r>
            </w:del>
            <w:del w:id="2359" w:author="lenovo" w:date="2016-06-23T15:19:00Z">
              <w:r>
                <w:rPr>
                  <w:rFonts w:hint="eastAsia"/>
                </w:rPr>
                <w:delText>辑：</w:delText>
              </w:r>
            </w:del>
            <w:r>
              <w:rPr>
                <w:rFonts w:hint="eastAsia"/>
              </w:rPr>
              <w:t>点击</w:t>
            </w:r>
            <w:r>
              <w:rPr>
                <w:rFonts w:hint="eastAsia"/>
                <w:u w:val="single"/>
              </w:rPr>
              <w:t>编辑</w:t>
            </w:r>
            <w:r>
              <w:rPr>
                <w:rFonts w:hint="eastAsia"/>
              </w:rPr>
              <w:t>[</w:t>
            </w:r>
            <w:del w:id="2360" w:author="lenovo" w:date="2016-06-23T15:18:00Z">
              <w:r>
                <w:rPr>
                  <w:rFonts w:hint="eastAsia"/>
                </w:rPr>
                <w:delText>超</w:delText>
              </w:r>
            </w:del>
            <w:r>
              <w:rPr>
                <w:rFonts w:hint="eastAsia"/>
              </w:rPr>
              <w:t>链接</w:t>
            </w:r>
            <w:r>
              <w:t>]</w:t>
            </w:r>
            <w:r>
              <w:rPr>
                <w:rFonts w:hint="eastAsia"/>
              </w:rPr>
              <w:t>，转到编辑公告页面</w:t>
            </w:r>
            <w:ins w:id="2361" w:author="lenovo" w:date="2016-06-23T15:19:00Z">
              <w:r>
                <w:rPr>
                  <w:rFonts w:hint="eastAsia"/>
                </w:rPr>
                <w:t>，参见“</w:t>
              </w:r>
              <w:r w:rsidR="00E21B5E">
                <w:rPr>
                  <w:rFonts w:hint="eastAsia"/>
                </w:rPr>
                <w:fldChar w:fldCharType="begin"/>
              </w:r>
              <w:r>
                <w:rPr>
                  <w:rFonts w:hint="eastAsia"/>
                </w:rPr>
                <w:instrText xml:space="preserve"> REF _Ref13299 \h </w:instrText>
              </w:r>
            </w:ins>
            <w:r w:rsidR="00E21B5E">
              <w:rPr>
                <w:rFonts w:hint="eastAsia"/>
              </w:rPr>
            </w:r>
            <w:ins w:id="2362" w:author="lenovo" w:date="2016-06-23T15:19:00Z">
              <w:r w:rsidR="00E21B5E">
                <w:rPr>
                  <w:rFonts w:hint="eastAsia"/>
                </w:rPr>
                <w:fldChar w:fldCharType="separate"/>
              </w:r>
              <w:r>
                <w:rPr>
                  <w:rFonts w:hint="eastAsia"/>
                </w:rPr>
                <w:t>公告编辑</w:t>
              </w:r>
              <w:r w:rsidR="00E21B5E">
                <w:rPr>
                  <w:rFonts w:hint="eastAsia"/>
                </w:rPr>
                <w:fldChar w:fldCharType="end"/>
              </w:r>
              <w:r>
                <w:rPr>
                  <w:rFonts w:hint="eastAsia"/>
                </w:rPr>
                <w:t>”</w:t>
              </w:r>
            </w:ins>
            <w:del w:id="2363" w:author="lenovo" w:date="2016-06-23T15:19:00Z">
              <w:r>
                <w:rPr>
                  <w:rFonts w:hint="eastAsia"/>
                </w:rPr>
                <w:delText>。</w:delText>
              </w:r>
            </w:del>
          </w:p>
          <w:p w14:paraId="4ED0B5CF" w14:textId="77777777" w:rsidR="00DC1257" w:rsidRDefault="007579A1">
            <w:pPr>
              <w:widowControl/>
              <w:numPr>
                <w:ilvl w:val="0"/>
                <w:numId w:val="48"/>
              </w:numPr>
              <w:overflowPunct w:val="0"/>
              <w:autoSpaceDE w:val="0"/>
              <w:autoSpaceDN w:val="0"/>
              <w:adjustRightInd w:val="0"/>
              <w:spacing w:after="100" w:line="360" w:lineRule="atLeast"/>
              <w:jc w:val="left"/>
              <w:textAlignment w:val="baseline"/>
              <w:rPr>
                <w:del w:id="2364" w:author="lenovo" w:date="2016-06-23T15:18:00Z"/>
              </w:rPr>
            </w:pPr>
            <w:del w:id="2365" w:author="lenovo" w:date="2016-06-23T15:20:00Z">
              <w:r>
                <w:rPr>
                  <w:rFonts w:hint="eastAsia"/>
                </w:rPr>
                <w:delText>删除：在编辑页面</w:delText>
              </w:r>
            </w:del>
            <w:r>
              <w:rPr>
                <w:rFonts w:hint="eastAsia"/>
              </w:rPr>
              <w:t>点击</w:t>
            </w:r>
            <w:r>
              <w:rPr>
                <w:rFonts w:hint="eastAsia"/>
                <w:u w:val="single"/>
              </w:rPr>
              <w:t>删除</w:t>
            </w:r>
            <w:r>
              <w:rPr>
                <w:rFonts w:hint="eastAsia"/>
              </w:rPr>
              <w:t>[</w:t>
            </w:r>
            <w:del w:id="2366" w:author="lenovo" w:date="2016-06-23T15:18:00Z">
              <w:r>
                <w:delText>超</w:delText>
              </w:r>
            </w:del>
            <w:r>
              <w:t>链接</w:t>
            </w:r>
            <w:r>
              <w:rPr>
                <w:rFonts w:hint="eastAsia"/>
              </w:rPr>
              <w:t>]</w:t>
            </w:r>
            <w:r>
              <w:rPr>
                <w:rFonts w:hint="eastAsia"/>
              </w:rPr>
              <w:t>，即可删除该公告。</w:t>
            </w:r>
          </w:p>
          <w:p w14:paraId="37DBB77E" w14:textId="77777777" w:rsidR="00DC1257" w:rsidRDefault="007579A1">
            <w:pPr>
              <w:widowControl/>
              <w:numPr>
                <w:ilvl w:val="0"/>
                <w:numId w:val="48"/>
                <w:ins w:id="2367" w:author="lenovo" w:date="2016-06-23T15:18:00Z"/>
              </w:numPr>
              <w:overflowPunct w:val="0"/>
              <w:autoSpaceDE w:val="0"/>
              <w:autoSpaceDN w:val="0"/>
              <w:adjustRightInd w:val="0"/>
              <w:spacing w:after="100" w:line="360" w:lineRule="atLeast"/>
              <w:jc w:val="left"/>
              <w:textAlignment w:val="baseline"/>
            </w:pPr>
            <w:del w:id="2368" w:author="lenovo" w:date="2016-06-23T15:18:00Z">
              <w:r>
                <w:rPr>
                  <w:rFonts w:hint="eastAsia"/>
                </w:rPr>
                <w:delText>取消：关闭当前页面，返回上级页面。</w:delText>
              </w:r>
            </w:del>
          </w:p>
        </w:tc>
      </w:tr>
    </w:tbl>
    <w:p w14:paraId="43FA0E81" w14:textId="77777777" w:rsidR="00DC1257" w:rsidRDefault="00DC1257">
      <w:pPr>
        <w:rPr>
          <w:ins w:id="2369" w:author="lenovo" w:date="2016-06-23T11:27:00Z"/>
        </w:rPr>
      </w:pPr>
    </w:p>
    <w:p w14:paraId="6B0B3B43" w14:textId="77777777" w:rsidR="00DC1257" w:rsidRDefault="007579A1">
      <w:pPr>
        <w:pStyle w:val="3"/>
        <w:numPr>
          <w:ilvl w:val="2"/>
          <w:numId w:val="1"/>
        </w:numPr>
        <w:rPr>
          <w:ins w:id="2370" w:author="lenovo" w:date="2016-06-23T11:28:00Z"/>
          <w:rFonts w:ascii="黑体" w:eastAsia="黑体"/>
          <w:sz w:val="24"/>
          <w:szCs w:val="24"/>
        </w:rPr>
      </w:pPr>
      <w:bookmarkStart w:id="2371" w:name="_Ref13335"/>
      <w:ins w:id="2372" w:author="lenovo" w:date="2016-06-23T11:26:00Z">
        <w:r>
          <w:rPr>
            <w:rFonts w:ascii="黑体" w:eastAsia="黑体" w:hint="eastAsia"/>
            <w:sz w:val="24"/>
            <w:szCs w:val="24"/>
          </w:rPr>
          <w:t>公告新增</w:t>
        </w:r>
      </w:ins>
      <w:bookmarkEnd w:id="237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61"/>
        <w:gridCol w:w="7143"/>
      </w:tblGrid>
      <w:tr w:rsidR="00DC1257" w14:paraId="6A5295DF" w14:textId="77777777">
        <w:trPr>
          <w:trHeight w:val="463"/>
          <w:ins w:id="2373" w:author="lenovo" w:date="2016-06-23T11:28:00Z"/>
        </w:trPr>
        <w:tc>
          <w:tcPr>
            <w:tcW w:w="1361" w:type="dxa"/>
            <w:shd w:val="clear" w:color="auto" w:fill="D9D9D9"/>
          </w:tcPr>
          <w:p w14:paraId="28ED665D" w14:textId="77777777" w:rsidR="00DC1257" w:rsidRDefault="007579A1">
            <w:pPr>
              <w:spacing w:line="360" w:lineRule="atLeast"/>
              <w:rPr>
                <w:ins w:id="2374" w:author="lenovo" w:date="2016-06-23T11:28:00Z"/>
                <w:szCs w:val="21"/>
              </w:rPr>
            </w:pPr>
            <w:ins w:id="2375" w:author="lenovo" w:date="2016-06-23T11:28:00Z">
              <w:r>
                <w:rPr>
                  <w:rFonts w:hint="eastAsia"/>
                  <w:szCs w:val="21"/>
                </w:rPr>
                <w:t>功能概述</w:t>
              </w:r>
            </w:ins>
          </w:p>
        </w:tc>
        <w:tc>
          <w:tcPr>
            <w:tcW w:w="7143" w:type="dxa"/>
          </w:tcPr>
          <w:p w14:paraId="367CBC5A" w14:textId="77777777" w:rsidR="00DC1257" w:rsidRDefault="007579A1">
            <w:pPr>
              <w:spacing w:line="360" w:lineRule="atLeast"/>
              <w:rPr>
                <w:ins w:id="2376" w:author="lenovo" w:date="2016-06-23T11:28:00Z"/>
              </w:rPr>
            </w:pPr>
            <w:ins w:id="2377" w:author="lenovo" w:date="2016-06-23T11:29:00Z">
              <w:r>
                <w:rPr>
                  <w:rFonts w:hint="eastAsia"/>
                </w:rPr>
                <w:t>新增一条公告</w:t>
              </w:r>
            </w:ins>
          </w:p>
        </w:tc>
      </w:tr>
      <w:tr w:rsidR="00DC1257" w14:paraId="3AA1F243" w14:textId="77777777">
        <w:trPr>
          <w:trHeight w:val="225"/>
          <w:ins w:id="2378" w:author="lenovo" w:date="2016-06-23T11:28:00Z"/>
        </w:trPr>
        <w:tc>
          <w:tcPr>
            <w:tcW w:w="1361" w:type="dxa"/>
            <w:shd w:val="clear" w:color="auto" w:fill="D9D9D9"/>
          </w:tcPr>
          <w:p w14:paraId="7D4C694B" w14:textId="77777777" w:rsidR="00DC1257" w:rsidRDefault="007579A1">
            <w:pPr>
              <w:spacing w:line="360" w:lineRule="atLeast"/>
              <w:rPr>
                <w:ins w:id="2379" w:author="lenovo" w:date="2016-06-23T11:28:00Z"/>
                <w:szCs w:val="21"/>
              </w:rPr>
            </w:pPr>
            <w:ins w:id="2380" w:author="lenovo" w:date="2016-06-23T11:28:00Z">
              <w:r>
                <w:rPr>
                  <w:rFonts w:hint="eastAsia"/>
                  <w:szCs w:val="21"/>
                </w:rPr>
                <w:t>页面输入</w:t>
              </w:r>
            </w:ins>
          </w:p>
        </w:tc>
        <w:tc>
          <w:tcPr>
            <w:tcW w:w="7143" w:type="dxa"/>
          </w:tcPr>
          <w:p w14:paraId="777067EA"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381" w:author="lenovo" w:date="2016-06-23T11:28:00Z"/>
              </w:rPr>
            </w:pPr>
            <w:ins w:id="2382" w:author="lenovo" w:date="2016-06-23T11:29:00Z">
              <w:r>
                <w:rPr>
                  <w:rFonts w:hint="eastAsia"/>
                </w:rPr>
                <w:t>信息标题</w:t>
              </w:r>
              <w:r>
                <w:rPr>
                  <w:rFonts w:hint="eastAsia"/>
                </w:rPr>
                <w:t>[</w:t>
              </w:r>
              <w:r>
                <w:rPr>
                  <w:rFonts w:hint="eastAsia"/>
                </w:rPr>
                <w:t>输入框</w:t>
              </w:r>
              <w:r>
                <w:rPr>
                  <w:rFonts w:hint="eastAsia"/>
                </w:rPr>
                <w:t>]</w:t>
              </w:r>
              <w:r>
                <w:rPr>
                  <w:rFonts w:hint="eastAsia"/>
                </w:rPr>
                <w:t>，有效期</w:t>
              </w:r>
              <w:r>
                <w:rPr>
                  <w:rFonts w:hint="eastAsia"/>
                </w:rPr>
                <w:t>[</w:t>
              </w:r>
              <w:r>
                <w:rPr>
                  <w:rFonts w:hint="eastAsia"/>
                </w:rPr>
                <w:t>日历区间</w:t>
              </w:r>
              <w:r>
                <w:rPr>
                  <w:rFonts w:hint="eastAsia"/>
                </w:rPr>
                <w:t>]</w:t>
              </w:r>
              <w:r>
                <w:rPr>
                  <w:rFonts w:hint="eastAsia"/>
                </w:rPr>
                <w:t>，信息内容</w:t>
              </w:r>
              <w:r>
                <w:rPr>
                  <w:rFonts w:hint="eastAsia"/>
                </w:rPr>
                <w:t>[</w:t>
              </w:r>
            </w:ins>
            <w:ins w:id="2383" w:author="lenovo" w:date="2016-06-23T11:30:00Z">
              <w:r>
                <w:rPr>
                  <w:rFonts w:hint="eastAsia"/>
                </w:rPr>
                <w:t>文本框</w:t>
              </w:r>
            </w:ins>
            <w:ins w:id="2384" w:author="lenovo" w:date="2016-06-23T11:29:00Z">
              <w:r>
                <w:rPr>
                  <w:rFonts w:hint="eastAsia"/>
                </w:rPr>
                <w:t>]</w:t>
              </w:r>
            </w:ins>
          </w:p>
          <w:p w14:paraId="2E4F7E03"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385" w:author="lenovo" w:date="2016-06-23T11:28:00Z"/>
                <w:rFonts w:hAnsi="宋体"/>
                <w:szCs w:val="21"/>
              </w:rPr>
            </w:pPr>
            <w:ins w:id="2386" w:author="lenovo" w:date="2016-06-23T11:30:00Z">
              <w:r>
                <w:rPr>
                  <w:rFonts w:hint="eastAsia"/>
                </w:rPr>
                <w:t>保存</w:t>
              </w:r>
            </w:ins>
            <w:ins w:id="2387" w:author="lenovo" w:date="2016-06-23T11:28:00Z">
              <w:r>
                <w:rPr>
                  <w:rFonts w:hint="eastAsia"/>
                </w:rPr>
                <w:t>[</w:t>
              </w:r>
              <w:r>
                <w:rPr>
                  <w:rFonts w:hint="eastAsia"/>
                </w:rPr>
                <w:t>按钮</w:t>
              </w:r>
              <w:r>
                <w:rPr>
                  <w:rFonts w:hint="eastAsia"/>
                </w:rPr>
                <w:t>]</w:t>
              </w:r>
            </w:ins>
            <w:ins w:id="2388" w:author="lenovo" w:date="2016-06-23T11:30:00Z">
              <w:r>
                <w:rPr>
                  <w:rFonts w:hint="eastAsia"/>
                </w:rPr>
                <w:t>，附件上传</w:t>
              </w:r>
              <w:r>
                <w:rPr>
                  <w:rFonts w:hint="eastAsia"/>
                </w:rPr>
                <w:t>[</w:t>
              </w:r>
              <w:r>
                <w:rPr>
                  <w:rFonts w:hint="eastAsia"/>
                </w:rPr>
                <w:t>按钮</w:t>
              </w:r>
              <w:r>
                <w:rPr>
                  <w:rFonts w:hint="eastAsia"/>
                </w:rPr>
                <w:t>]</w:t>
              </w:r>
            </w:ins>
          </w:p>
        </w:tc>
      </w:tr>
      <w:tr w:rsidR="00DC1257" w14:paraId="0F179812" w14:textId="77777777">
        <w:trPr>
          <w:trHeight w:val="227"/>
          <w:ins w:id="2389" w:author="lenovo" w:date="2016-06-23T11:28:00Z"/>
        </w:trPr>
        <w:tc>
          <w:tcPr>
            <w:tcW w:w="1361" w:type="dxa"/>
            <w:shd w:val="clear" w:color="auto" w:fill="D9D9D9"/>
          </w:tcPr>
          <w:p w14:paraId="71D7BE84" w14:textId="77777777" w:rsidR="00DC1257" w:rsidRDefault="007579A1">
            <w:pPr>
              <w:spacing w:line="360" w:lineRule="atLeast"/>
              <w:rPr>
                <w:ins w:id="2390" w:author="lenovo" w:date="2016-06-23T11:28:00Z"/>
                <w:szCs w:val="21"/>
              </w:rPr>
            </w:pPr>
            <w:ins w:id="2391" w:author="lenovo" w:date="2016-06-23T11:28:00Z">
              <w:r>
                <w:rPr>
                  <w:rFonts w:hint="eastAsia"/>
                  <w:szCs w:val="21"/>
                </w:rPr>
                <w:t>页面输出</w:t>
              </w:r>
            </w:ins>
          </w:p>
        </w:tc>
        <w:tc>
          <w:tcPr>
            <w:tcW w:w="7143" w:type="dxa"/>
          </w:tcPr>
          <w:p w14:paraId="7CB4C769" w14:textId="77777777" w:rsidR="00DC1257" w:rsidRDefault="007579A1">
            <w:pPr>
              <w:widowControl/>
              <w:overflowPunct w:val="0"/>
              <w:autoSpaceDE w:val="0"/>
              <w:autoSpaceDN w:val="0"/>
              <w:adjustRightInd w:val="0"/>
              <w:spacing w:after="100" w:line="360" w:lineRule="atLeast"/>
              <w:textAlignment w:val="baseline"/>
              <w:rPr>
                <w:ins w:id="2392" w:author="lenovo" w:date="2016-06-23T11:28:00Z"/>
              </w:rPr>
            </w:pPr>
            <w:ins w:id="2393" w:author="lenovo" w:date="2016-06-23T11:28:00Z">
              <w:r>
                <w:t>附件列表</w:t>
              </w:r>
              <w:r>
                <w:rPr>
                  <w:rFonts w:hint="eastAsia"/>
                </w:rPr>
                <w:t>：</w:t>
              </w:r>
            </w:ins>
          </w:p>
          <w:p w14:paraId="3E52F1EB" w14:textId="77777777" w:rsidR="00DC1257" w:rsidRDefault="007579A1">
            <w:pPr>
              <w:widowControl/>
              <w:overflowPunct w:val="0"/>
              <w:autoSpaceDE w:val="0"/>
              <w:autoSpaceDN w:val="0"/>
              <w:adjustRightInd w:val="0"/>
              <w:spacing w:after="100" w:line="360" w:lineRule="atLeast"/>
              <w:textAlignment w:val="baseline"/>
              <w:rPr>
                <w:ins w:id="2394" w:author="lenovo" w:date="2016-06-23T11:28:00Z"/>
              </w:rPr>
            </w:pPr>
            <w:ins w:id="2395" w:author="lenovo" w:date="2016-06-23T11:28:00Z">
              <w:r>
                <w:rPr>
                  <w:rFonts w:hint="eastAsia"/>
                </w:rPr>
                <w:t xml:space="preserve">    </w:t>
              </w:r>
              <w:r>
                <w:rPr>
                  <w:rFonts w:hint="eastAsia"/>
                </w:rPr>
                <w:t>附件</w:t>
              </w:r>
              <w:r>
                <w:t>名称，附件类型，上传人，上传</w:t>
              </w:r>
              <w:r>
                <w:rPr>
                  <w:rFonts w:hint="eastAsia"/>
                </w:rPr>
                <w:t>时间</w:t>
              </w:r>
              <w:r>
                <w:t>，</w:t>
              </w:r>
            </w:ins>
            <w:ins w:id="2396" w:author="lenovo" w:date="2016-06-23T11:30:00Z">
              <w:r>
                <w:rPr>
                  <w:rFonts w:hint="eastAsia"/>
                </w:rPr>
                <w:t>删除</w:t>
              </w:r>
              <w:r>
                <w:rPr>
                  <w:rFonts w:hint="eastAsia"/>
                </w:rPr>
                <w:t>[</w:t>
              </w:r>
              <w:r>
                <w:rPr>
                  <w:rFonts w:hint="eastAsia"/>
                </w:rPr>
                <w:t>链接</w:t>
              </w:r>
              <w:r>
                <w:rPr>
                  <w:rFonts w:hint="eastAsia"/>
                </w:rPr>
                <w:t>]</w:t>
              </w:r>
            </w:ins>
            <w:ins w:id="2397" w:author="lenovo" w:date="2016-06-23T11:28:00Z">
              <w:r>
                <w:rPr>
                  <w:rFonts w:hint="eastAsia"/>
                </w:rPr>
                <w:t>。</w:t>
              </w:r>
            </w:ins>
          </w:p>
        </w:tc>
      </w:tr>
      <w:tr w:rsidR="00DC1257" w14:paraId="2318AEBA" w14:textId="77777777">
        <w:trPr>
          <w:trHeight w:val="225"/>
          <w:ins w:id="2398" w:author="lenovo" w:date="2016-06-23T11:28:00Z"/>
        </w:trPr>
        <w:tc>
          <w:tcPr>
            <w:tcW w:w="1361" w:type="dxa"/>
            <w:shd w:val="clear" w:color="auto" w:fill="D9D9D9"/>
          </w:tcPr>
          <w:p w14:paraId="173199E6" w14:textId="77777777" w:rsidR="00DC1257" w:rsidRDefault="007579A1">
            <w:pPr>
              <w:spacing w:line="360" w:lineRule="atLeast"/>
              <w:rPr>
                <w:ins w:id="2399" w:author="lenovo" w:date="2016-06-23T11:28:00Z"/>
                <w:szCs w:val="21"/>
              </w:rPr>
            </w:pPr>
            <w:ins w:id="2400" w:author="lenovo" w:date="2016-06-23T11:28:00Z">
              <w:r>
                <w:rPr>
                  <w:rFonts w:hint="eastAsia"/>
                  <w:szCs w:val="21"/>
                </w:rPr>
                <w:t>参考画面</w:t>
              </w:r>
            </w:ins>
          </w:p>
        </w:tc>
        <w:tc>
          <w:tcPr>
            <w:tcW w:w="7143" w:type="dxa"/>
          </w:tcPr>
          <w:p w14:paraId="64E9B83C" w14:textId="77777777" w:rsidR="00774305" w:rsidRDefault="007579A1">
            <w:pPr>
              <w:spacing w:line="360" w:lineRule="auto"/>
              <w:jc w:val="left"/>
              <w:rPr>
                <w:ins w:id="2401" w:author="lenovo" w:date="2016-06-23T11:31:00Z"/>
              </w:rPr>
              <w:pPrChange w:id="2402" w:author="lenovo" w:date="2016-06-23T11:31:00Z">
                <w:pPr>
                  <w:spacing w:line="360" w:lineRule="auto"/>
                </w:pPr>
              </w:pPrChange>
            </w:pPr>
            <w:ins w:id="2403" w:author="lenovo" w:date="2016-06-23T11:31:00Z">
              <w:r>
                <w:rPr>
                  <w:rFonts w:hint="eastAsia"/>
                </w:rPr>
                <w:t>新增公告：</w:t>
              </w:r>
            </w:ins>
          </w:p>
          <w:p w14:paraId="754DD206" w14:textId="77777777" w:rsidR="00774305" w:rsidRDefault="0023358B">
            <w:pPr>
              <w:spacing w:line="360" w:lineRule="auto"/>
              <w:jc w:val="left"/>
              <w:rPr>
                <w:ins w:id="2404" w:author="lenovo" w:date="2016-06-23T11:28:00Z"/>
                <w:rFonts w:ascii="宋体" w:hAnsi="宋体"/>
                <w:szCs w:val="30"/>
              </w:rPr>
              <w:pPrChange w:id="2405" w:author="lenovo" w:date="2016-06-23T11:31:00Z">
                <w:pPr>
                  <w:spacing w:line="360" w:lineRule="auto"/>
                </w:pPr>
              </w:pPrChange>
            </w:pPr>
            <w:ins w:id="2406" w:author="lenovo" w:date="2016-06-23T11:28:00Z">
              <w:r>
                <w:rPr>
                  <w:noProof/>
                </w:rPr>
                <w:drawing>
                  <wp:inline distT="0" distB="0" distL="114300" distR="114300" wp14:anchorId="67923592" wp14:editId="6F1E065E">
                    <wp:extent cx="4392295" cy="2171065"/>
                    <wp:effectExtent l="0" t="0" r="825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81" cstate="print"/>
                            <a:stretch>
                              <a:fillRect/>
                            </a:stretch>
                          </pic:blipFill>
                          <pic:spPr>
                            <a:xfrm>
                              <a:off x="0" y="0"/>
                              <a:ext cx="4392295" cy="2171065"/>
                            </a:xfrm>
                            <a:prstGeom prst="rect">
                              <a:avLst/>
                            </a:prstGeom>
                            <a:noFill/>
                            <a:ln w="9525">
                              <a:noFill/>
                            </a:ln>
                          </pic:spPr>
                        </pic:pic>
                      </a:graphicData>
                    </a:graphic>
                  </wp:inline>
                </w:drawing>
              </w:r>
            </w:ins>
          </w:p>
          <w:p w14:paraId="457F3687" w14:textId="77777777" w:rsidR="00DC1257" w:rsidRDefault="007579A1">
            <w:pPr>
              <w:spacing w:line="360" w:lineRule="auto"/>
              <w:jc w:val="left"/>
              <w:rPr>
                <w:ins w:id="2407" w:author="lenovo" w:date="2016-06-23T11:28:00Z"/>
                <w:rFonts w:ascii="宋体" w:hAnsi="宋体"/>
                <w:szCs w:val="30"/>
              </w:rPr>
            </w:pPr>
            <w:ins w:id="2408" w:author="lenovo" w:date="2016-06-23T11:28:00Z">
              <w:r>
                <w:rPr>
                  <w:rFonts w:ascii="宋体" w:hAnsi="宋体" w:hint="eastAsia"/>
                  <w:szCs w:val="30"/>
                </w:rPr>
                <w:t>点击附件上传[按钮]：</w:t>
              </w:r>
            </w:ins>
          </w:p>
          <w:p w14:paraId="3C5BA6BF" w14:textId="77777777" w:rsidR="00DC1257" w:rsidRDefault="0023358B">
            <w:pPr>
              <w:spacing w:line="360" w:lineRule="auto"/>
              <w:jc w:val="left"/>
              <w:rPr>
                <w:ins w:id="2409" w:author="lenovo" w:date="2016-06-23T11:28:00Z"/>
                <w:rFonts w:ascii="宋体" w:hAnsi="宋体"/>
                <w:szCs w:val="30"/>
              </w:rPr>
            </w:pPr>
            <w:ins w:id="2410" w:author="lenovo" w:date="2016-06-23T11:28:00Z">
              <w:r>
                <w:rPr>
                  <w:noProof/>
                </w:rPr>
                <w:drawing>
                  <wp:inline distT="0" distB="0" distL="114300" distR="114300" wp14:anchorId="6DE7264D" wp14:editId="57B55660">
                    <wp:extent cx="4000500" cy="942975"/>
                    <wp:effectExtent l="0" t="0" r="0"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0" cstate="print"/>
                            <a:stretch>
                              <a:fillRect/>
                            </a:stretch>
                          </pic:blipFill>
                          <pic:spPr>
                            <a:xfrm>
                              <a:off x="0" y="0"/>
                              <a:ext cx="4000500" cy="942975"/>
                            </a:xfrm>
                            <a:prstGeom prst="rect">
                              <a:avLst/>
                            </a:prstGeom>
                            <a:noFill/>
                            <a:ln w="9525">
                              <a:noFill/>
                              <a:miter/>
                            </a:ln>
                          </pic:spPr>
                        </pic:pic>
                      </a:graphicData>
                    </a:graphic>
                  </wp:inline>
                </w:drawing>
              </w:r>
            </w:ins>
          </w:p>
        </w:tc>
      </w:tr>
      <w:tr w:rsidR="00DC1257" w14:paraId="17A1FD6E" w14:textId="77777777">
        <w:trPr>
          <w:trHeight w:val="225"/>
          <w:ins w:id="2411" w:author="lenovo" w:date="2016-06-23T11:28:00Z"/>
        </w:trPr>
        <w:tc>
          <w:tcPr>
            <w:tcW w:w="1361" w:type="dxa"/>
            <w:shd w:val="clear" w:color="auto" w:fill="D9D9D9"/>
          </w:tcPr>
          <w:p w14:paraId="04F3D809" w14:textId="77777777" w:rsidR="00DC1257" w:rsidRDefault="007579A1">
            <w:pPr>
              <w:spacing w:line="360" w:lineRule="atLeast"/>
              <w:rPr>
                <w:ins w:id="2412" w:author="lenovo" w:date="2016-06-23T11:28:00Z"/>
                <w:szCs w:val="21"/>
              </w:rPr>
            </w:pPr>
            <w:ins w:id="2413" w:author="lenovo" w:date="2016-06-23T11:28:00Z">
              <w:r>
                <w:rPr>
                  <w:rFonts w:hint="eastAsia"/>
                  <w:szCs w:val="21"/>
                </w:rPr>
                <w:t>业务规则</w:t>
              </w:r>
            </w:ins>
          </w:p>
        </w:tc>
        <w:tc>
          <w:tcPr>
            <w:tcW w:w="7143" w:type="dxa"/>
          </w:tcPr>
          <w:p w14:paraId="19B3892B" w14:textId="77777777" w:rsidR="00DC1257" w:rsidRDefault="00DC1257">
            <w:pPr>
              <w:numPr>
                <w:ilvl w:val="255"/>
                <w:numId w:val="0"/>
              </w:numPr>
              <w:rPr>
                <w:ins w:id="2414" w:author="lenovo" w:date="2016-06-23T11:28:00Z"/>
              </w:rPr>
            </w:pPr>
          </w:p>
        </w:tc>
      </w:tr>
      <w:tr w:rsidR="00DC1257" w14:paraId="3CBE2A67" w14:textId="77777777">
        <w:trPr>
          <w:trHeight w:val="225"/>
          <w:ins w:id="2415" w:author="lenovo" w:date="2016-06-23T11:28:00Z"/>
        </w:trPr>
        <w:tc>
          <w:tcPr>
            <w:tcW w:w="1361" w:type="dxa"/>
            <w:shd w:val="clear" w:color="auto" w:fill="D9D9D9"/>
          </w:tcPr>
          <w:p w14:paraId="3C843163" w14:textId="77777777" w:rsidR="00DC1257" w:rsidRDefault="007579A1">
            <w:pPr>
              <w:spacing w:line="360" w:lineRule="atLeast"/>
              <w:rPr>
                <w:ins w:id="2416" w:author="lenovo" w:date="2016-06-23T11:28:00Z"/>
                <w:rFonts w:hAnsi="宋体"/>
                <w:szCs w:val="21"/>
              </w:rPr>
            </w:pPr>
            <w:ins w:id="2417" w:author="lenovo" w:date="2016-06-23T11:28:00Z">
              <w:r>
                <w:rPr>
                  <w:rFonts w:hAnsi="宋体" w:hint="eastAsia"/>
                  <w:szCs w:val="21"/>
                </w:rPr>
                <w:t>备注</w:t>
              </w:r>
            </w:ins>
          </w:p>
        </w:tc>
        <w:tc>
          <w:tcPr>
            <w:tcW w:w="7143" w:type="dxa"/>
          </w:tcPr>
          <w:p w14:paraId="3667874B" w14:textId="77777777" w:rsidR="00DC1257" w:rsidRDefault="007579A1">
            <w:pPr>
              <w:widowControl/>
              <w:numPr>
                <w:ilvl w:val="0"/>
                <w:numId w:val="49"/>
                <w:ins w:id="2418" w:author="lenovo" w:date="2016-06-23T15:13:00Z"/>
              </w:numPr>
              <w:overflowPunct w:val="0"/>
              <w:autoSpaceDE w:val="0"/>
              <w:autoSpaceDN w:val="0"/>
              <w:adjustRightInd w:val="0"/>
              <w:spacing w:after="100" w:line="360" w:lineRule="atLeast"/>
              <w:jc w:val="left"/>
              <w:textAlignment w:val="baseline"/>
              <w:rPr>
                <w:ins w:id="2419" w:author="lenovo" w:date="2016-06-23T11:28:00Z"/>
              </w:rPr>
            </w:pPr>
            <w:ins w:id="2420" w:author="lenovo" w:date="2016-06-23T11:34:00Z">
              <w:r>
                <w:rPr>
                  <w:rFonts w:hint="eastAsia"/>
                </w:rPr>
                <w:t>点击</w:t>
              </w:r>
            </w:ins>
            <w:ins w:id="2421" w:author="lenovo" w:date="2016-06-23T11:28:00Z">
              <w:r>
                <w:rPr>
                  <w:rFonts w:hint="eastAsia"/>
                </w:rPr>
                <w:t>保存</w:t>
              </w:r>
            </w:ins>
            <w:ins w:id="2422" w:author="lenovo" w:date="2016-06-23T11:35:00Z">
              <w:r>
                <w:rPr>
                  <w:rFonts w:hint="eastAsia"/>
                </w:rPr>
                <w:t>[</w:t>
              </w:r>
              <w:r>
                <w:rPr>
                  <w:rFonts w:hint="eastAsia"/>
                </w:rPr>
                <w:t>按钮</w:t>
              </w:r>
              <w:r>
                <w:rPr>
                  <w:rFonts w:hint="eastAsia"/>
                </w:rPr>
                <w:t>]</w:t>
              </w:r>
              <w:r>
                <w:rPr>
                  <w:rFonts w:hint="eastAsia"/>
                </w:rPr>
                <w:t>，</w:t>
              </w:r>
            </w:ins>
            <w:ins w:id="2423" w:author="lenovo" w:date="2016-06-23T11:28:00Z">
              <w:r>
                <w:rPr>
                  <w:rFonts w:hint="eastAsia"/>
                </w:rPr>
                <w:t>保存公告信息并发布。</w:t>
              </w:r>
            </w:ins>
          </w:p>
        </w:tc>
      </w:tr>
    </w:tbl>
    <w:p w14:paraId="666D894F" w14:textId="77777777" w:rsidR="00DC1257" w:rsidRDefault="00DC1257">
      <w:pPr>
        <w:rPr>
          <w:ins w:id="2424" w:author="lenovo" w:date="2016-06-23T11:26:00Z"/>
        </w:rPr>
      </w:pPr>
    </w:p>
    <w:p w14:paraId="13397804" w14:textId="77777777" w:rsidR="00DC1257" w:rsidRDefault="007579A1">
      <w:pPr>
        <w:pStyle w:val="3"/>
        <w:numPr>
          <w:ilvl w:val="2"/>
          <w:numId w:val="1"/>
        </w:numPr>
        <w:rPr>
          <w:ins w:id="2425" w:author="lenovo" w:date="2016-06-23T11:28:00Z"/>
          <w:rFonts w:ascii="黑体" w:eastAsia="黑体"/>
          <w:sz w:val="24"/>
          <w:szCs w:val="24"/>
        </w:rPr>
      </w:pPr>
      <w:bookmarkStart w:id="2426" w:name="_Ref13299"/>
      <w:ins w:id="2427" w:author="lenovo" w:date="2016-06-23T11:26:00Z">
        <w:r>
          <w:rPr>
            <w:rFonts w:ascii="黑体" w:eastAsia="黑体" w:hint="eastAsia"/>
            <w:sz w:val="24"/>
            <w:szCs w:val="24"/>
          </w:rPr>
          <w:t>公告编辑</w:t>
        </w:r>
      </w:ins>
      <w:bookmarkEnd w:id="2426"/>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61"/>
        <w:gridCol w:w="7143"/>
      </w:tblGrid>
      <w:tr w:rsidR="00DC1257" w14:paraId="5FB4ADFC" w14:textId="77777777">
        <w:trPr>
          <w:trHeight w:val="463"/>
          <w:ins w:id="2428" w:author="lenovo" w:date="2016-06-23T11:28:00Z"/>
        </w:trPr>
        <w:tc>
          <w:tcPr>
            <w:tcW w:w="1361" w:type="dxa"/>
            <w:shd w:val="clear" w:color="auto" w:fill="D9D9D9"/>
          </w:tcPr>
          <w:p w14:paraId="1EBDDC8A" w14:textId="77777777" w:rsidR="00DC1257" w:rsidRDefault="007579A1">
            <w:pPr>
              <w:spacing w:line="360" w:lineRule="atLeast"/>
              <w:rPr>
                <w:ins w:id="2429" w:author="lenovo" w:date="2016-06-23T11:28:00Z"/>
                <w:szCs w:val="21"/>
              </w:rPr>
            </w:pPr>
            <w:ins w:id="2430" w:author="lenovo" w:date="2016-06-23T11:28:00Z">
              <w:r>
                <w:rPr>
                  <w:rFonts w:hint="eastAsia"/>
                  <w:szCs w:val="21"/>
                </w:rPr>
                <w:t>功能概述</w:t>
              </w:r>
            </w:ins>
          </w:p>
        </w:tc>
        <w:tc>
          <w:tcPr>
            <w:tcW w:w="7143" w:type="dxa"/>
          </w:tcPr>
          <w:p w14:paraId="74C25E9D" w14:textId="77777777" w:rsidR="00DC1257" w:rsidRDefault="007579A1">
            <w:pPr>
              <w:spacing w:line="360" w:lineRule="atLeast"/>
              <w:rPr>
                <w:ins w:id="2431" w:author="lenovo" w:date="2016-06-23T11:28:00Z"/>
              </w:rPr>
            </w:pPr>
            <w:ins w:id="2432" w:author="lenovo" w:date="2016-06-23T11:36:00Z">
              <w:r>
                <w:rPr>
                  <w:rFonts w:hint="eastAsia"/>
                </w:rPr>
                <w:t>编辑公告</w:t>
              </w:r>
            </w:ins>
          </w:p>
        </w:tc>
      </w:tr>
      <w:tr w:rsidR="00DC1257" w14:paraId="383E0264" w14:textId="77777777">
        <w:trPr>
          <w:trHeight w:val="225"/>
          <w:ins w:id="2433" w:author="lenovo" w:date="2016-06-23T11:28:00Z"/>
        </w:trPr>
        <w:tc>
          <w:tcPr>
            <w:tcW w:w="1361" w:type="dxa"/>
            <w:shd w:val="clear" w:color="auto" w:fill="D9D9D9"/>
          </w:tcPr>
          <w:p w14:paraId="31838D9D" w14:textId="77777777" w:rsidR="00DC1257" w:rsidRDefault="007579A1">
            <w:pPr>
              <w:spacing w:line="360" w:lineRule="atLeast"/>
              <w:rPr>
                <w:ins w:id="2434" w:author="lenovo" w:date="2016-06-23T11:28:00Z"/>
                <w:szCs w:val="21"/>
              </w:rPr>
            </w:pPr>
            <w:ins w:id="2435" w:author="lenovo" w:date="2016-06-23T11:28:00Z">
              <w:r>
                <w:rPr>
                  <w:rFonts w:hint="eastAsia"/>
                  <w:szCs w:val="21"/>
                </w:rPr>
                <w:lastRenderedPageBreak/>
                <w:t>页面输入</w:t>
              </w:r>
            </w:ins>
          </w:p>
        </w:tc>
        <w:tc>
          <w:tcPr>
            <w:tcW w:w="7143" w:type="dxa"/>
          </w:tcPr>
          <w:p w14:paraId="1EDC9D8C"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436" w:author="lenovo" w:date="2016-06-23T15:16:00Z"/>
              </w:rPr>
            </w:pPr>
            <w:ins w:id="2437" w:author="lenovo" w:date="2016-06-23T15:16:00Z">
              <w:r>
                <w:rPr>
                  <w:rFonts w:hint="eastAsia"/>
                </w:rPr>
                <w:t>信息标题</w:t>
              </w:r>
              <w:r>
                <w:rPr>
                  <w:rFonts w:hint="eastAsia"/>
                </w:rPr>
                <w:t>[</w:t>
              </w:r>
              <w:r>
                <w:rPr>
                  <w:rFonts w:hint="eastAsia"/>
                </w:rPr>
                <w:t>输入框</w:t>
              </w:r>
              <w:r>
                <w:rPr>
                  <w:rFonts w:hint="eastAsia"/>
                </w:rPr>
                <w:t>]</w:t>
              </w:r>
              <w:r>
                <w:rPr>
                  <w:rFonts w:hint="eastAsia"/>
                </w:rPr>
                <w:t>，有效期</w:t>
              </w:r>
              <w:r>
                <w:rPr>
                  <w:rFonts w:hint="eastAsia"/>
                </w:rPr>
                <w:t>[</w:t>
              </w:r>
              <w:r>
                <w:rPr>
                  <w:rFonts w:hint="eastAsia"/>
                </w:rPr>
                <w:t>日历区间</w:t>
              </w:r>
              <w:r>
                <w:rPr>
                  <w:rFonts w:hint="eastAsia"/>
                </w:rPr>
                <w:t>]</w:t>
              </w:r>
              <w:r>
                <w:rPr>
                  <w:rFonts w:hint="eastAsia"/>
                </w:rPr>
                <w:t>，信息内容</w:t>
              </w:r>
              <w:r>
                <w:rPr>
                  <w:rFonts w:hint="eastAsia"/>
                </w:rPr>
                <w:t>[</w:t>
              </w:r>
              <w:r>
                <w:rPr>
                  <w:rFonts w:hint="eastAsia"/>
                </w:rPr>
                <w:t>文本框</w:t>
              </w:r>
              <w:r>
                <w:rPr>
                  <w:rFonts w:hint="eastAsia"/>
                </w:rPr>
                <w:t>]</w:t>
              </w:r>
            </w:ins>
          </w:p>
          <w:p w14:paraId="1094D1B7"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438" w:author="lenovo" w:date="2016-06-23T11:28:00Z"/>
                <w:rFonts w:hAnsi="宋体"/>
                <w:szCs w:val="21"/>
              </w:rPr>
            </w:pPr>
            <w:ins w:id="2439" w:author="lenovo" w:date="2016-06-23T15:16:00Z">
              <w:r>
                <w:rPr>
                  <w:rFonts w:hint="eastAsia"/>
                </w:rPr>
                <w:t>保存</w:t>
              </w:r>
              <w:r>
                <w:rPr>
                  <w:rFonts w:hint="eastAsia"/>
                </w:rPr>
                <w:t>[</w:t>
              </w:r>
              <w:r>
                <w:rPr>
                  <w:rFonts w:hint="eastAsia"/>
                </w:rPr>
                <w:t>按钮</w:t>
              </w:r>
              <w:r>
                <w:rPr>
                  <w:rFonts w:hint="eastAsia"/>
                </w:rPr>
                <w:t>]</w:t>
              </w:r>
              <w:r>
                <w:rPr>
                  <w:rFonts w:hint="eastAsia"/>
                </w:rPr>
                <w:t>，附件上传</w:t>
              </w:r>
              <w:r>
                <w:rPr>
                  <w:rFonts w:hint="eastAsia"/>
                </w:rPr>
                <w:t>[</w:t>
              </w:r>
              <w:r>
                <w:rPr>
                  <w:rFonts w:hint="eastAsia"/>
                </w:rPr>
                <w:t>按钮</w:t>
              </w:r>
              <w:r>
                <w:rPr>
                  <w:rFonts w:hint="eastAsia"/>
                </w:rPr>
                <w:t>]</w:t>
              </w:r>
            </w:ins>
          </w:p>
        </w:tc>
      </w:tr>
      <w:tr w:rsidR="00DC1257" w14:paraId="6CBCD6B0" w14:textId="77777777">
        <w:trPr>
          <w:trHeight w:val="227"/>
          <w:ins w:id="2440" w:author="lenovo" w:date="2016-06-23T11:28:00Z"/>
        </w:trPr>
        <w:tc>
          <w:tcPr>
            <w:tcW w:w="1361" w:type="dxa"/>
            <w:shd w:val="clear" w:color="auto" w:fill="D9D9D9"/>
          </w:tcPr>
          <w:p w14:paraId="3DEE96E9" w14:textId="77777777" w:rsidR="00DC1257" w:rsidRDefault="007579A1">
            <w:pPr>
              <w:spacing w:line="360" w:lineRule="atLeast"/>
              <w:rPr>
                <w:ins w:id="2441" w:author="lenovo" w:date="2016-06-23T11:28:00Z"/>
                <w:szCs w:val="21"/>
              </w:rPr>
            </w:pPr>
            <w:ins w:id="2442" w:author="lenovo" w:date="2016-06-23T11:28:00Z">
              <w:r>
                <w:rPr>
                  <w:rFonts w:hint="eastAsia"/>
                  <w:szCs w:val="21"/>
                </w:rPr>
                <w:t>页面输出</w:t>
              </w:r>
            </w:ins>
          </w:p>
        </w:tc>
        <w:tc>
          <w:tcPr>
            <w:tcW w:w="7143" w:type="dxa"/>
          </w:tcPr>
          <w:p w14:paraId="052047A8" w14:textId="77777777" w:rsidR="00DC1257" w:rsidRDefault="007579A1">
            <w:pPr>
              <w:widowControl/>
              <w:overflowPunct w:val="0"/>
              <w:autoSpaceDE w:val="0"/>
              <w:autoSpaceDN w:val="0"/>
              <w:adjustRightInd w:val="0"/>
              <w:spacing w:after="100" w:line="360" w:lineRule="atLeast"/>
              <w:textAlignment w:val="baseline"/>
              <w:rPr>
                <w:ins w:id="2443" w:author="lenovo" w:date="2016-06-23T15:17:00Z"/>
              </w:rPr>
            </w:pPr>
            <w:ins w:id="2444" w:author="lenovo" w:date="2016-06-23T15:17:00Z">
              <w:r>
                <w:t>附件列表</w:t>
              </w:r>
              <w:r>
                <w:rPr>
                  <w:rFonts w:hint="eastAsia"/>
                </w:rPr>
                <w:t>：</w:t>
              </w:r>
            </w:ins>
          </w:p>
          <w:p w14:paraId="4269B7CC" w14:textId="77777777" w:rsidR="00DC1257" w:rsidRDefault="007579A1">
            <w:pPr>
              <w:widowControl/>
              <w:overflowPunct w:val="0"/>
              <w:autoSpaceDE w:val="0"/>
              <w:autoSpaceDN w:val="0"/>
              <w:adjustRightInd w:val="0"/>
              <w:spacing w:after="100" w:line="360" w:lineRule="atLeast"/>
              <w:textAlignment w:val="baseline"/>
              <w:rPr>
                <w:ins w:id="2445" w:author="lenovo" w:date="2016-06-23T11:28:00Z"/>
              </w:rPr>
            </w:pPr>
            <w:ins w:id="2446" w:author="lenovo" w:date="2016-06-23T15:17:00Z">
              <w:r>
                <w:rPr>
                  <w:rFonts w:hint="eastAsia"/>
                </w:rPr>
                <w:t xml:space="preserve">    </w:t>
              </w:r>
              <w:r>
                <w:rPr>
                  <w:rFonts w:hint="eastAsia"/>
                </w:rPr>
                <w:t>附件</w:t>
              </w:r>
              <w:r>
                <w:t>名称，附件类型，上传人，上传</w:t>
              </w:r>
              <w:r>
                <w:rPr>
                  <w:rFonts w:hint="eastAsia"/>
                </w:rPr>
                <w:t>时间</w:t>
              </w:r>
              <w:r>
                <w:t>，</w:t>
              </w:r>
              <w:r>
                <w:rPr>
                  <w:rFonts w:hint="eastAsia"/>
                </w:rPr>
                <w:t>删除</w:t>
              </w:r>
              <w:r>
                <w:rPr>
                  <w:rFonts w:hint="eastAsia"/>
                </w:rPr>
                <w:t>[</w:t>
              </w:r>
              <w:r>
                <w:rPr>
                  <w:rFonts w:hint="eastAsia"/>
                </w:rPr>
                <w:t>链接</w:t>
              </w:r>
              <w:r>
                <w:rPr>
                  <w:rFonts w:hint="eastAsia"/>
                </w:rPr>
                <w:t>]</w:t>
              </w:r>
              <w:r>
                <w:rPr>
                  <w:rFonts w:hint="eastAsia"/>
                </w:rPr>
                <w:t>。</w:t>
              </w:r>
            </w:ins>
          </w:p>
        </w:tc>
      </w:tr>
      <w:tr w:rsidR="00DC1257" w14:paraId="1836DBB4" w14:textId="77777777">
        <w:trPr>
          <w:trHeight w:val="225"/>
          <w:ins w:id="2447" w:author="lenovo" w:date="2016-06-23T11:28:00Z"/>
        </w:trPr>
        <w:tc>
          <w:tcPr>
            <w:tcW w:w="1361" w:type="dxa"/>
            <w:shd w:val="clear" w:color="auto" w:fill="D9D9D9"/>
          </w:tcPr>
          <w:p w14:paraId="23850604" w14:textId="77777777" w:rsidR="00DC1257" w:rsidRDefault="007579A1">
            <w:pPr>
              <w:spacing w:line="360" w:lineRule="atLeast"/>
              <w:rPr>
                <w:ins w:id="2448" w:author="lenovo" w:date="2016-06-23T11:28:00Z"/>
                <w:szCs w:val="21"/>
              </w:rPr>
            </w:pPr>
            <w:ins w:id="2449" w:author="lenovo" w:date="2016-06-23T11:28:00Z">
              <w:r>
                <w:rPr>
                  <w:rFonts w:hint="eastAsia"/>
                  <w:szCs w:val="21"/>
                </w:rPr>
                <w:t>参考画面</w:t>
              </w:r>
            </w:ins>
          </w:p>
        </w:tc>
        <w:tc>
          <w:tcPr>
            <w:tcW w:w="7143" w:type="dxa"/>
          </w:tcPr>
          <w:p w14:paraId="41448678" w14:textId="77777777" w:rsidR="00DC1257" w:rsidRDefault="007579A1">
            <w:pPr>
              <w:spacing w:line="360" w:lineRule="auto"/>
              <w:jc w:val="left"/>
              <w:rPr>
                <w:ins w:id="2450" w:author="lenovo" w:date="2016-06-23T11:28:00Z"/>
                <w:rFonts w:ascii="宋体" w:hAnsi="宋体"/>
                <w:szCs w:val="30"/>
              </w:rPr>
            </w:pPr>
            <w:ins w:id="2451" w:author="lenovo" w:date="2016-06-23T15:26:00Z">
              <w:r>
                <w:rPr>
                  <w:rFonts w:ascii="宋体" w:hAnsi="宋体" w:hint="eastAsia"/>
                  <w:szCs w:val="30"/>
                </w:rPr>
                <w:t>修改页面</w:t>
              </w:r>
            </w:ins>
            <w:ins w:id="2452" w:author="lenovo" w:date="2016-06-23T11:28:00Z">
              <w:r>
                <w:rPr>
                  <w:rFonts w:ascii="宋体" w:hAnsi="宋体" w:hint="eastAsia"/>
                  <w:szCs w:val="30"/>
                </w:rPr>
                <w:t>：</w:t>
              </w:r>
            </w:ins>
          </w:p>
          <w:p w14:paraId="7CE77A37" w14:textId="77777777" w:rsidR="00DC1257" w:rsidRDefault="0023358B">
            <w:pPr>
              <w:spacing w:line="360" w:lineRule="auto"/>
              <w:jc w:val="left"/>
              <w:rPr>
                <w:ins w:id="2453" w:author="lenovo" w:date="2016-06-23T15:13:00Z"/>
              </w:rPr>
            </w:pPr>
            <w:ins w:id="2454" w:author="lenovo" w:date="2016-06-23T11:28:00Z">
              <w:r>
                <w:rPr>
                  <w:noProof/>
                </w:rPr>
                <w:drawing>
                  <wp:inline distT="0" distB="0" distL="114300" distR="114300" wp14:anchorId="62BF8B32" wp14:editId="694BF3B3">
                    <wp:extent cx="4392295" cy="2171065"/>
                    <wp:effectExtent l="0" t="0" r="8255" b="63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82" cstate="print"/>
                            <a:stretch>
                              <a:fillRect/>
                            </a:stretch>
                          </pic:blipFill>
                          <pic:spPr>
                            <a:xfrm>
                              <a:off x="0" y="0"/>
                              <a:ext cx="4392295" cy="2171065"/>
                            </a:xfrm>
                            <a:prstGeom prst="rect">
                              <a:avLst/>
                            </a:prstGeom>
                            <a:noFill/>
                            <a:ln w="9525">
                              <a:noFill/>
                            </a:ln>
                          </pic:spPr>
                        </pic:pic>
                      </a:graphicData>
                    </a:graphic>
                  </wp:inline>
                </w:drawing>
              </w:r>
            </w:ins>
          </w:p>
          <w:p w14:paraId="57487AE7" w14:textId="77777777" w:rsidR="00DC1257" w:rsidRDefault="007579A1">
            <w:pPr>
              <w:spacing w:line="360" w:lineRule="auto"/>
              <w:jc w:val="left"/>
              <w:rPr>
                <w:ins w:id="2455" w:author="lenovo" w:date="2016-06-23T15:13:00Z"/>
                <w:rFonts w:ascii="宋体" w:hAnsi="宋体"/>
                <w:szCs w:val="30"/>
              </w:rPr>
            </w:pPr>
            <w:ins w:id="2456" w:author="lenovo" w:date="2016-06-23T15:13:00Z">
              <w:r>
                <w:rPr>
                  <w:rFonts w:ascii="宋体" w:hAnsi="宋体" w:hint="eastAsia"/>
                  <w:szCs w:val="30"/>
                </w:rPr>
                <w:t>点击附件上传[按钮]：</w:t>
              </w:r>
            </w:ins>
          </w:p>
          <w:p w14:paraId="129FD18D" w14:textId="77777777" w:rsidR="00DC1257" w:rsidRDefault="0023358B">
            <w:pPr>
              <w:spacing w:line="360" w:lineRule="auto"/>
              <w:jc w:val="left"/>
              <w:rPr>
                <w:ins w:id="2457" w:author="lenovo" w:date="2016-06-23T11:28:00Z"/>
              </w:rPr>
            </w:pPr>
            <w:ins w:id="2458" w:author="lenovo" w:date="2016-06-23T15:13:00Z">
              <w:r>
                <w:rPr>
                  <w:noProof/>
                </w:rPr>
                <w:drawing>
                  <wp:inline distT="0" distB="0" distL="114300" distR="114300" wp14:anchorId="21D10181" wp14:editId="6A3385C8">
                    <wp:extent cx="4000500" cy="942975"/>
                    <wp:effectExtent l="0" t="0" r="0" b="952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80" cstate="print"/>
                            <a:stretch>
                              <a:fillRect/>
                            </a:stretch>
                          </pic:blipFill>
                          <pic:spPr>
                            <a:xfrm>
                              <a:off x="0" y="0"/>
                              <a:ext cx="4000500" cy="942975"/>
                            </a:xfrm>
                            <a:prstGeom prst="rect">
                              <a:avLst/>
                            </a:prstGeom>
                            <a:noFill/>
                            <a:ln w="9525">
                              <a:noFill/>
                              <a:miter/>
                            </a:ln>
                          </pic:spPr>
                        </pic:pic>
                      </a:graphicData>
                    </a:graphic>
                  </wp:inline>
                </w:drawing>
              </w:r>
            </w:ins>
          </w:p>
        </w:tc>
      </w:tr>
      <w:tr w:rsidR="00DC1257" w14:paraId="198C9275" w14:textId="77777777">
        <w:trPr>
          <w:trHeight w:val="225"/>
          <w:ins w:id="2459" w:author="lenovo" w:date="2016-06-23T11:28:00Z"/>
        </w:trPr>
        <w:tc>
          <w:tcPr>
            <w:tcW w:w="1361" w:type="dxa"/>
            <w:shd w:val="clear" w:color="auto" w:fill="D9D9D9"/>
          </w:tcPr>
          <w:p w14:paraId="0B9734D4" w14:textId="77777777" w:rsidR="00DC1257" w:rsidRDefault="007579A1">
            <w:pPr>
              <w:spacing w:line="360" w:lineRule="atLeast"/>
              <w:rPr>
                <w:ins w:id="2460" w:author="lenovo" w:date="2016-06-23T11:28:00Z"/>
                <w:szCs w:val="21"/>
              </w:rPr>
            </w:pPr>
            <w:ins w:id="2461" w:author="lenovo" w:date="2016-06-23T11:28:00Z">
              <w:r>
                <w:rPr>
                  <w:rFonts w:hint="eastAsia"/>
                  <w:szCs w:val="21"/>
                </w:rPr>
                <w:t>业务规则</w:t>
              </w:r>
            </w:ins>
          </w:p>
        </w:tc>
        <w:tc>
          <w:tcPr>
            <w:tcW w:w="7143" w:type="dxa"/>
          </w:tcPr>
          <w:p w14:paraId="42D2517A" w14:textId="77777777" w:rsidR="00DC1257" w:rsidRDefault="00DC1257">
            <w:pPr>
              <w:numPr>
                <w:ilvl w:val="255"/>
                <w:numId w:val="0"/>
              </w:numPr>
              <w:rPr>
                <w:ins w:id="2462" w:author="lenovo" w:date="2016-06-23T11:28:00Z"/>
              </w:rPr>
            </w:pPr>
          </w:p>
        </w:tc>
      </w:tr>
      <w:tr w:rsidR="00DC1257" w14:paraId="661019D8" w14:textId="77777777">
        <w:trPr>
          <w:trHeight w:val="225"/>
          <w:ins w:id="2463" w:author="lenovo" w:date="2016-06-23T11:28:00Z"/>
        </w:trPr>
        <w:tc>
          <w:tcPr>
            <w:tcW w:w="1361" w:type="dxa"/>
            <w:shd w:val="clear" w:color="auto" w:fill="D9D9D9"/>
          </w:tcPr>
          <w:p w14:paraId="40DB63E0" w14:textId="77777777" w:rsidR="00DC1257" w:rsidRDefault="007579A1">
            <w:pPr>
              <w:spacing w:line="360" w:lineRule="atLeast"/>
              <w:rPr>
                <w:ins w:id="2464" w:author="lenovo" w:date="2016-06-23T11:28:00Z"/>
                <w:rFonts w:hAnsi="宋体"/>
                <w:szCs w:val="21"/>
              </w:rPr>
            </w:pPr>
            <w:ins w:id="2465" w:author="lenovo" w:date="2016-06-23T11:28:00Z">
              <w:r>
                <w:rPr>
                  <w:rFonts w:hAnsi="宋体" w:hint="eastAsia"/>
                  <w:szCs w:val="21"/>
                </w:rPr>
                <w:t>备注</w:t>
              </w:r>
            </w:ins>
          </w:p>
        </w:tc>
        <w:tc>
          <w:tcPr>
            <w:tcW w:w="7143" w:type="dxa"/>
          </w:tcPr>
          <w:p w14:paraId="3B936C41" w14:textId="77777777" w:rsidR="00DC1257" w:rsidRDefault="007579A1">
            <w:pPr>
              <w:widowControl/>
              <w:numPr>
                <w:ilvl w:val="0"/>
                <w:numId w:val="50"/>
              </w:numPr>
              <w:overflowPunct w:val="0"/>
              <w:autoSpaceDE w:val="0"/>
              <w:autoSpaceDN w:val="0"/>
              <w:adjustRightInd w:val="0"/>
              <w:spacing w:after="100" w:line="360" w:lineRule="atLeast"/>
              <w:jc w:val="left"/>
              <w:textAlignment w:val="baseline"/>
              <w:rPr>
                <w:ins w:id="2466" w:author="lenovo" w:date="2016-06-23T15:13:00Z"/>
              </w:rPr>
            </w:pPr>
            <w:ins w:id="2467" w:author="lenovo" w:date="2016-06-23T11:40:00Z">
              <w:r>
                <w:rPr>
                  <w:rFonts w:hint="eastAsia"/>
                </w:rPr>
                <w:t>点击保存</w:t>
              </w:r>
              <w:r>
                <w:rPr>
                  <w:rFonts w:hint="eastAsia"/>
                </w:rPr>
                <w:t>[</w:t>
              </w:r>
              <w:r>
                <w:rPr>
                  <w:rFonts w:hint="eastAsia"/>
                </w:rPr>
                <w:t>按钮</w:t>
              </w:r>
              <w:r>
                <w:rPr>
                  <w:rFonts w:hint="eastAsia"/>
                </w:rPr>
                <w:t>]</w:t>
              </w:r>
              <w:r>
                <w:rPr>
                  <w:rFonts w:hint="eastAsia"/>
                </w:rPr>
                <w:t>，</w:t>
              </w:r>
            </w:ins>
            <w:ins w:id="2468" w:author="lenovo" w:date="2016-06-23T15:12:00Z">
              <w:r>
                <w:rPr>
                  <w:rFonts w:hint="eastAsia"/>
                </w:rPr>
                <w:t>修改公告并发布。</w:t>
              </w:r>
            </w:ins>
          </w:p>
          <w:p w14:paraId="21ACD853" w14:textId="77777777" w:rsidR="00DC1257" w:rsidRDefault="007579A1">
            <w:pPr>
              <w:widowControl/>
              <w:numPr>
                <w:ilvl w:val="0"/>
                <w:numId w:val="50"/>
              </w:numPr>
              <w:overflowPunct w:val="0"/>
              <w:autoSpaceDE w:val="0"/>
              <w:autoSpaceDN w:val="0"/>
              <w:adjustRightInd w:val="0"/>
              <w:spacing w:after="100" w:line="360" w:lineRule="atLeast"/>
              <w:jc w:val="left"/>
              <w:textAlignment w:val="baseline"/>
              <w:rPr>
                <w:ins w:id="2469" w:author="lenovo" w:date="2016-06-23T15:14:00Z"/>
              </w:rPr>
            </w:pPr>
            <w:ins w:id="2470" w:author="lenovo" w:date="2016-06-23T15:13:00Z">
              <w:r>
                <w:rPr>
                  <w:rFonts w:hint="eastAsia"/>
                </w:rPr>
                <w:t>点击附件上传</w:t>
              </w:r>
              <w:r>
                <w:rPr>
                  <w:rFonts w:hint="eastAsia"/>
                </w:rPr>
                <w:t>[</w:t>
              </w:r>
              <w:r>
                <w:rPr>
                  <w:rFonts w:hint="eastAsia"/>
                </w:rPr>
                <w:t>按钮</w:t>
              </w:r>
              <w:r>
                <w:rPr>
                  <w:rFonts w:hint="eastAsia"/>
                </w:rPr>
                <w:t>]</w:t>
              </w:r>
              <w:r>
                <w:rPr>
                  <w:rFonts w:hint="eastAsia"/>
                </w:rPr>
                <w:t>，弹出上传附件模态窗口，选择文件后点击上传</w:t>
              </w:r>
              <w:r>
                <w:rPr>
                  <w:rFonts w:hint="eastAsia"/>
                </w:rPr>
                <w:t>[</w:t>
              </w:r>
              <w:r>
                <w:rPr>
                  <w:rFonts w:hint="eastAsia"/>
                </w:rPr>
                <w:t>按钮</w:t>
              </w:r>
              <w:r>
                <w:rPr>
                  <w:rFonts w:hint="eastAsia"/>
                </w:rPr>
                <w:t>]</w:t>
              </w:r>
              <w:r>
                <w:rPr>
                  <w:rFonts w:hint="eastAsia"/>
                </w:rPr>
                <w:t>，系统将</w:t>
              </w:r>
            </w:ins>
            <w:ins w:id="2471" w:author="lenovo" w:date="2016-06-23T15:14:00Z">
              <w:r>
                <w:rPr>
                  <w:rFonts w:hint="eastAsia"/>
                </w:rPr>
                <w:t>文件保存在服务器，并展示在附件列表中。</w:t>
              </w:r>
            </w:ins>
          </w:p>
          <w:p w14:paraId="7EF3B267" w14:textId="77777777" w:rsidR="00DC1257" w:rsidRDefault="007579A1">
            <w:pPr>
              <w:widowControl/>
              <w:numPr>
                <w:ilvl w:val="0"/>
                <w:numId w:val="50"/>
              </w:numPr>
              <w:overflowPunct w:val="0"/>
              <w:autoSpaceDE w:val="0"/>
              <w:autoSpaceDN w:val="0"/>
              <w:adjustRightInd w:val="0"/>
              <w:spacing w:after="100" w:line="360" w:lineRule="atLeast"/>
              <w:jc w:val="left"/>
              <w:textAlignment w:val="baseline"/>
              <w:rPr>
                <w:ins w:id="2472" w:author="lenovo" w:date="2016-06-23T11:28:00Z"/>
              </w:rPr>
            </w:pPr>
            <w:ins w:id="2473" w:author="lenovo" w:date="2016-06-23T15:14:00Z">
              <w:r>
                <w:rPr>
                  <w:rFonts w:hint="eastAsia"/>
                </w:rPr>
                <w:t>点击删除</w:t>
              </w:r>
              <w:r>
                <w:rPr>
                  <w:rFonts w:hint="eastAsia"/>
                </w:rPr>
                <w:t>[</w:t>
              </w:r>
              <w:r>
                <w:rPr>
                  <w:rFonts w:hint="eastAsia"/>
                </w:rPr>
                <w:t>链接</w:t>
              </w:r>
              <w:r>
                <w:rPr>
                  <w:rFonts w:hint="eastAsia"/>
                </w:rPr>
                <w:t>]</w:t>
              </w:r>
              <w:r>
                <w:rPr>
                  <w:rFonts w:hint="eastAsia"/>
                </w:rPr>
                <w:t>，删除已上传的附件。</w:t>
              </w:r>
            </w:ins>
          </w:p>
        </w:tc>
      </w:tr>
    </w:tbl>
    <w:p w14:paraId="12BC5A33" w14:textId="77777777" w:rsidR="00DC1257" w:rsidRDefault="00DC1257"/>
    <w:p w14:paraId="5EDD0B20" w14:textId="77777777" w:rsidR="00DC1257" w:rsidRDefault="007579A1">
      <w:pPr>
        <w:pStyle w:val="2"/>
        <w:rPr>
          <w:del w:id="2474" w:author="lenovo" w:date="2016-06-23T15:29:00Z"/>
        </w:rPr>
      </w:pPr>
      <w:bookmarkStart w:id="2475" w:name="_Toc5888"/>
      <w:del w:id="2476" w:author="lenovo" w:date="2016-06-23T15:29:00Z">
        <w:r>
          <w:rPr>
            <w:rFonts w:hint="eastAsia"/>
          </w:rPr>
          <w:delText>审计日志查询（暂不使用）</w:delText>
        </w:r>
        <w:bookmarkEnd w:id="2475"/>
      </w:del>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477"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478">
          <w:tblGrid>
            <w:gridCol w:w="1985"/>
            <w:gridCol w:w="7087"/>
          </w:tblGrid>
        </w:tblGridChange>
      </w:tblGrid>
      <w:tr w:rsidR="00DC1257" w14:paraId="5C9AE8A9" w14:textId="77777777" w:rsidTr="00DC1257">
        <w:trPr>
          <w:trHeight w:val="465"/>
          <w:del w:id="2479" w:author="lenovo" w:date="2016-06-23T15:29:00Z"/>
          <w:trPrChange w:id="2480" w:author="lenovo" w:date="2016-06-22T10:17:00Z">
            <w:trPr>
              <w:trHeight w:val="463"/>
            </w:trPr>
          </w:trPrChange>
        </w:trPr>
        <w:tc>
          <w:tcPr>
            <w:tcW w:w="1361" w:type="dxa"/>
            <w:shd w:val="clear" w:color="auto" w:fill="D9D9D9"/>
            <w:tcPrChange w:id="2481" w:author="lenovo" w:date="2016-06-22T10:17:00Z">
              <w:tcPr>
                <w:tcW w:w="1985" w:type="dxa"/>
                <w:shd w:val="clear" w:color="auto" w:fill="D9D9D9"/>
              </w:tcPr>
            </w:tcPrChange>
          </w:tcPr>
          <w:p w14:paraId="6100B818" w14:textId="77777777" w:rsidR="00DC1257" w:rsidRDefault="007579A1">
            <w:pPr>
              <w:spacing w:line="360" w:lineRule="atLeast"/>
              <w:rPr>
                <w:del w:id="2482" w:author="lenovo" w:date="2016-06-23T15:29:00Z"/>
                <w:szCs w:val="21"/>
              </w:rPr>
            </w:pPr>
            <w:del w:id="2483" w:author="lenovo" w:date="2016-06-23T15:29:00Z">
              <w:r>
                <w:rPr>
                  <w:rFonts w:hint="eastAsia"/>
                  <w:szCs w:val="21"/>
                </w:rPr>
                <w:delText>功能概述</w:delText>
              </w:r>
            </w:del>
          </w:p>
        </w:tc>
        <w:tc>
          <w:tcPr>
            <w:tcW w:w="7143" w:type="dxa"/>
            <w:tcPrChange w:id="2484" w:author="lenovo" w:date="2016-06-22T10:17:00Z">
              <w:tcPr>
                <w:tcW w:w="7087" w:type="dxa"/>
              </w:tcPr>
            </w:tcPrChange>
          </w:tcPr>
          <w:p w14:paraId="73A35904" w14:textId="77777777" w:rsidR="00DC1257" w:rsidRDefault="007579A1">
            <w:pPr>
              <w:spacing w:line="360" w:lineRule="atLeast"/>
              <w:rPr>
                <w:del w:id="2485" w:author="lenovo" w:date="2016-06-23T15:29:00Z"/>
              </w:rPr>
            </w:pPr>
            <w:del w:id="2486" w:author="lenovo" w:date="2016-06-23T15:29:00Z">
              <w:r>
                <w:rPr>
                  <w:rFonts w:hint="eastAsia"/>
                </w:rPr>
                <w:delText>查询日志记录</w:delText>
              </w:r>
            </w:del>
          </w:p>
        </w:tc>
      </w:tr>
      <w:tr w:rsidR="00DC1257" w14:paraId="24EA3564" w14:textId="77777777" w:rsidTr="00DC1257">
        <w:trPr>
          <w:trHeight w:val="225"/>
          <w:del w:id="2487" w:author="lenovo" w:date="2016-06-23T15:29:00Z"/>
          <w:trPrChange w:id="2488" w:author="lenovo" w:date="2016-06-22T10:17:00Z">
            <w:trPr>
              <w:trHeight w:val="225"/>
            </w:trPr>
          </w:trPrChange>
        </w:trPr>
        <w:tc>
          <w:tcPr>
            <w:tcW w:w="1361" w:type="dxa"/>
            <w:shd w:val="clear" w:color="auto" w:fill="D9D9D9"/>
            <w:tcPrChange w:id="2489" w:author="lenovo" w:date="2016-06-22T10:17:00Z">
              <w:tcPr>
                <w:tcW w:w="1985" w:type="dxa"/>
                <w:shd w:val="clear" w:color="auto" w:fill="D9D9D9"/>
              </w:tcPr>
            </w:tcPrChange>
          </w:tcPr>
          <w:p w14:paraId="3DDC7F20" w14:textId="77777777" w:rsidR="00DC1257" w:rsidRDefault="007579A1">
            <w:pPr>
              <w:spacing w:line="360" w:lineRule="atLeast"/>
              <w:rPr>
                <w:del w:id="2490" w:author="lenovo" w:date="2016-06-23T15:29:00Z"/>
                <w:szCs w:val="21"/>
              </w:rPr>
            </w:pPr>
            <w:del w:id="2491" w:author="lenovo" w:date="2016-06-23T15:29:00Z">
              <w:r>
                <w:rPr>
                  <w:rFonts w:hint="eastAsia"/>
                  <w:szCs w:val="21"/>
                </w:rPr>
                <w:delText>页面输入</w:delText>
              </w:r>
            </w:del>
          </w:p>
        </w:tc>
        <w:tc>
          <w:tcPr>
            <w:tcW w:w="7143" w:type="dxa"/>
            <w:tcPrChange w:id="2492" w:author="lenovo" w:date="2016-06-22T10:17:00Z">
              <w:tcPr>
                <w:tcW w:w="7087" w:type="dxa"/>
              </w:tcPr>
            </w:tcPrChange>
          </w:tcPr>
          <w:p w14:paraId="4F05BF66" w14:textId="77777777" w:rsidR="00DC1257" w:rsidRDefault="007579A1">
            <w:pPr>
              <w:widowControl/>
              <w:overflowPunct w:val="0"/>
              <w:autoSpaceDE w:val="0"/>
              <w:autoSpaceDN w:val="0"/>
              <w:adjustRightInd w:val="0"/>
              <w:spacing w:after="100" w:line="360" w:lineRule="atLeast"/>
              <w:textAlignment w:val="baseline"/>
              <w:rPr>
                <w:del w:id="2493" w:author="lenovo" w:date="2016-06-23T15:29:00Z"/>
              </w:rPr>
            </w:pPr>
            <w:del w:id="2494" w:author="lenovo" w:date="2016-06-23T15:29:00Z">
              <w:r>
                <w:delText>查询条件</w:delText>
              </w:r>
              <w:r>
                <w:rPr>
                  <w:rFonts w:hint="eastAsia"/>
                </w:rPr>
                <w:delText>：</w:delText>
              </w:r>
            </w:del>
          </w:p>
          <w:p w14:paraId="2A8C7E8D" w14:textId="77777777" w:rsidR="00774305" w:rsidRDefault="007579A1">
            <w:pPr>
              <w:widowControl/>
              <w:overflowPunct w:val="0"/>
              <w:autoSpaceDE w:val="0"/>
              <w:autoSpaceDN w:val="0"/>
              <w:adjustRightInd w:val="0"/>
              <w:spacing w:after="100" w:line="360" w:lineRule="atLeast"/>
              <w:ind w:firstLineChars="200" w:firstLine="420"/>
              <w:textAlignment w:val="baseline"/>
              <w:rPr>
                <w:del w:id="2495" w:author="lenovo" w:date="2016-06-23T15:29:00Z"/>
              </w:rPr>
            </w:pPr>
            <w:del w:id="2496" w:author="lenovo" w:date="2016-06-23T15:29:00Z">
              <w:r>
                <w:rPr>
                  <w:rFonts w:hint="eastAsia"/>
                </w:rPr>
                <w:delText>记录日期</w:delText>
              </w:r>
              <w:r>
                <w:rPr>
                  <w:rFonts w:hint="eastAsia"/>
                </w:rPr>
                <w:delText xml:space="preserve"> [</w:delText>
              </w:r>
              <w:r>
                <w:rPr>
                  <w:rFonts w:hint="eastAsia"/>
                </w:rPr>
                <w:delText>日历框</w:delText>
              </w:r>
              <w:r>
                <w:rPr>
                  <w:rFonts w:hint="eastAsia"/>
                </w:rPr>
                <w:delText>]</w:delText>
              </w:r>
              <w:r>
                <w:rPr>
                  <w:rFonts w:hint="eastAsia"/>
                </w:rPr>
                <w:delText>，操作员编号</w:delText>
              </w:r>
              <w:r>
                <w:rPr>
                  <w:rFonts w:hint="eastAsia"/>
                </w:rPr>
                <w:delText>[</w:delText>
              </w:r>
              <w:r>
                <w:rPr>
                  <w:rFonts w:hint="eastAsia"/>
                </w:rPr>
                <w:delText>输入框</w:delText>
              </w:r>
              <w:r>
                <w:rPr>
                  <w:rFonts w:hint="eastAsia"/>
                </w:rPr>
                <w:delText>]</w:delText>
              </w:r>
              <w:r>
                <w:rPr>
                  <w:rFonts w:hint="eastAsia"/>
                </w:rPr>
                <w:delText>，操作的表名</w:delText>
              </w:r>
              <w:r>
                <w:rPr>
                  <w:rFonts w:hint="eastAsia"/>
                </w:rPr>
                <w:delText>[</w:delText>
              </w:r>
              <w:r>
                <w:rPr>
                  <w:rFonts w:hint="eastAsia"/>
                </w:rPr>
                <w:delText>输入框</w:delText>
              </w:r>
              <w:r>
                <w:rPr>
                  <w:rFonts w:hint="eastAsia"/>
                </w:rPr>
                <w:delText>]</w:delText>
              </w:r>
              <w:r>
                <w:rPr>
                  <w:rFonts w:hint="eastAsia"/>
                </w:rPr>
                <w:delText>，主键名</w:delText>
              </w:r>
              <w:r>
                <w:rPr>
                  <w:rFonts w:hint="eastAsia"/>
                </w:rPr>
                <w:delText>[</w:delText>
              </w:r>
              <w:r>
                <w:rPr>
                  <w:rFonts w:hint="eastAsia"/>
                </w:rPr>
                <w:delText>输入框</w:delText>
              </w:r>
              <w:r>
                <w:rPr>
                  <w:rFonts w:hint="eastAsia"/>
                </w:rPr>
                <w:delText>]</w:delText>
              </w:r>
              <w:r>
                <w:rPr>
                  <w:rFonts w:hint="eastAsia"/>
                </w:rPr>
                <w:delText>，主键值</w:delText>
              </w:r>
              <w:r>
                <w:rPr>
                  <w:rFonts w:hint="eastAsia"/>
                </w:rPr>
                <w:delText>[</w:delText>
              </w:r>
              <w:r>
                <w:rPr>
                  <w:rFonts w:hint="eastAsia"/>
                </w:rPr>
                <w:delText>输入框</w:delText>
              </w:r>
              <w:r>
                <w:rPr>
                  <w:rFonts w:hint="eastAsia"/>
                </w:rPr>
                <w:delText>]</w:delText>
              </w:r>
              <w:r>
                <w:rPr>
                  <w:rFonts w:hint="eastAsia"/>
                </w:rPr>
                <w:delText>。</w:delText>
              </w:r>
            </w:del>
          </w:p>
          <w:p w14:paraId="6ADFC089"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497" w:author="lenovo" w:date="2016-06-23T15:29:00Z"/>
                <w:rFonts w:hAnsi="宋体"/>
                <w:szCs w:val="21"/>
              </w:rPr>
            </w:pPr>
            <w:del w:id="2498" w:author="lenovo" w:date="2016-06-23T15:29:00Z">
              <w:r>
                <w:rPr>
                  <w:rFonts w:hint="eastAsia"/>
                </w:rPr>
                <w:delText>查询</w:delText>
              </w:r>
              <w:r>
                <w:rPr>
                  <w:rFonts w:hint="eastAsia"/>
                </w:rPr>
                <w:delText>[</w:delText>
              </w:r>
              <w:r>
                <w:rPr>
                  <w:rFonts w:hint="eastAsia"/>
                </w:rPr>
                <w:delText>按钮</w:delText>
              </w:r>
              <w:r>
                <w:rPr>
                  <w:rFonts w:hint="eastAsia"/>
                </w:rPr>
                <w:delText>]</w:delText>
              </w:r>
            </w:del>
          </w:p>
        </w:tc>
      </w:tr>
      <w:tr w:rsidR="00DC1257" w14:paraId="1EE97919" w14:textId="77777777" w:rsidTr="00DC1257">
        <w:trPr>
          <w:trHeight w:val="225"/>
          <w:del w:id="2499" w:author="lenovo" w:date="2016-06-23T15:29:00Z"/>
          <w:trPrChange w:id="2500" w:author="lenovo" w:date="2016-06-22T10:17:00Z">
            <w:trPr>
              <w:trHeight w:val="225"/>
            </w:trPr>
          </w:trPrChange>
        </w:trPr>
        <w:tc>
          <w:tcPr>
            <w:tcW w:w="1361" w:type="dxa"/>
            <w:shd w:val="clear" w:color="auto" w:fill="D9D9D9"/>
            <w:tcPrChange w:id="2501" w:author="lenovo" w:date="2016-06-22T10:17:00Z">
              <w:tcPr>
                <w:tcW w:w="1985" w:type="dxa"/>
                <w:shd w:val="clear" w:color="auto" w:fill="D9D9D9"/>
              </w:tcPr>
            </w:tcPrChange>
          </w:tcPr>
          <w:p w14:paraId="480F0D47" w14:textId="77777777" w:rsidR="00DC1257" w:rsidRDefault="007579A1">
            <w:pPr>
              <w:spacing w:line="360" w:lineRule="atLeast"/>
              <w:rPr>
                <w:del w:id="2502" w:author="lenovo" w:date="2016-06-23T15:29:00Z"/>
                <w:szCs w:val="21"/>
              </w:rPr>
            </w:pPr>
            <w:del w:id="2503" w:author="lenovo" w:date="2016-06-23T15:29:00Z">
              <w:r>
                <w:rPr>
                  <w:rFonts w:hint="eastAsia"/>
                  <w:szCs w:val="21"/>
                </w:rPr>
                <w:delText>页面输出</w:delText>
              </w:r>
            </w:del>
          </w:p>
        </w:tc>
        <w:tc>
          <w:tcPr>
            <w:tcW w:w="7143" w:type="dxa"/>
            <w:tcPrChange w:id="2504" w:author="lenovo" w:date="2016-06-22T10:17:00Z">
              <w:tcPr>
                <w:tcW w:w="7087" w:type="dxa"/>
              </w:tcPr>
            </w:tcPrChange>
          </w:tcPr>
          <w:p w14:paraId="047D2F5E" w14:textId="77777777" w:rsidR="00DC1257" w:rsidRDefault="007579A1">
            <w:pPr>
              <w:widowControl/>
              <w:overflowPunct w:val="0"/>
              <w:autoSpaceDE w:val="0"/>
              <w:autoSpaceDN w:val="0"/>
              <w:adjustRightInd w:val="0"/>
              <w:spacing w:after="100" w:line="360" w:lineRule="atLeast"/>
              <w:textAlignment w:val="baseline"/>
              <w:rPr>
                <w:del w:id="2505" w:author="lenovo" w:date="2016-06-23T15:29:00Z"/>
              </w:rPr>
            </w:pPr>
            <w:del w:id="2506" w:author="lenovo" w:date="2016-06-23T15:29:00Z">
              <w:r>
                <w:rPr>
                  <w:rFonts w:hint="eastAsia"/>
                </w:rPr>
                <w:delText>查询结果</w:delText>
              </w:r>
              <w:r>
                <w:rPr>
                  <w:rFonts w:hint="eastAsia"/>
                </w:rPr>
                <w:delText>[</w:delText>
              </w:r>
              <w:r>
                <w:rPr>
                  <w:rFonts w:hint="eastAsia"/>
                </w:rPr>
                <w:delText>列表</w:delText>
              </w:r>
              <w:r>
                <w:rPr>
                  <w:rFonts w:hint="eastAsia"/>
                </w:rPr>
                <w:delText>]</w:delText>
              </w:r>
              <w:r>
                <w:rPr>
                  <w:rFonts w:hint="eastAsia"/>
                </w:rPr>
                <w:delText>：</w:delText>
              </w:r>
            </w:del>
          </w:p>
          <w:p w14:paraId="518EE311"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507" w:author="lenovo" w:date="2016-06-23T15:29:00Z"/>
              </w:rPr>
            </w:pPr>
            <w:del w:id="2508" w:author="lenovo" w:date="2016-06-23T15:29:00Z">
              <w:r>
                <w:rPr>
                  <w:rFonts w:hint="eastAsia"/>
                </w:rPr>
                <w:delText>记录时间，用户编号，功能名称，操作表名，主键名，主键值，旧字段值，新字段值。</w:delText>
              </w:r>
            </w:del>
          </w:p>
          <w:p w14:paraId="71A9ECAC" w14:textId="77777777" w:rsidR="00DC1257" w:rsidRDefault="00DC1257">
            <w:pPr>
              <w:widowControl/>
              <w:overflowPunct w:val="0"/>
              <w:autoSpaceDE w:val="0"/>
              <w:autoSpaceDN w:val="0"/>
              <w:adjustRightInd w:val="0"/>
              <w:spacing w:after="100" w:line="360" w:lineRule="atLeast"/>
              <w:textAlignment w:val="baseline"/>
              <w:rPr>
                <w:del w:id="2509" w:author="lenovo" w:date="2016-06-23T15:29:00Z"/>
              </w:rPr>
            </w:pPr>
          </w:p>
        </w:tc>
      </w:tr>
      <w:tr w:rsidR="00DC1257" w14:paraId="31733119" w14:textId="77777777" w:rsidTr="00DC1257">
        <w:trPr>
          <w:trHeight w:val="225"/>
          <w:del w:id="2510" w:author="lenovo" w:date="2016-06-23T15:29:00Z"/>
          <w:trPrChange w:id="2511" w:author="lenovo" w:date="2016-06-22T10:17:00Z">
            <w:trPr>
              <w:trHeight w:val="225"/>
            </w:trPr>
          </w:trPrChange>
        </w:trPr>
        <w:tc>
          <w:tcPr>
            <w:tcW w:w="1361" w:type="dxa"/>
            <w:shd w:val="clear" w:color="auto" w:fill="D9D9D9"/>
            <w:tcPrChange w:id="2512" w:author="lenovo" w:date="2016-06-22T10:17:00Z">
              <w:tcPr>
                <w:tcW w:w="1985" w:type="dxa"/>
                <w:shd w:val="clear" w:color="auto" w:fill="D9D9D9"/>
              </w:tcPr>
            </w:tcPrChange>
          </w:tcPr>
          <w:p w14:paraId="7DD77C3C" w14:textId="77777777" w:rsidR="00DC1257" w:rsidRDefault="007579A1">
            <w:pPr>
              <w:spacing w:line="360" w:lineRule="atLeast"/>
              <w:rPr>
                <w:del w:id="2513" w:author="lenovo" w:date="2016-06-23T15:29:00Z"/>
                <w:szCs w:val="21"/>
              </w:rPr>
            </w:pPr>
            <w:del w:id="2514" w:author="lenovo" w:date="2016-06-23T15:29:00Z">
              <w:r>
                <w:rPr>
                  <w:rFonts w:hint="eastAsia"/>
                  <w:szCs w:val="21"/>
                </w:rPr>
                <w:delText>参考画面</w:delText>
              </w:r>
            </w:del>
          </w:p>
        </w:tc>
        <w:tc>
          <w:tcPr>
            <w:tcW w:w="7143" w:type="dxa"/>
            <w:tcPrChange w:id="2515" w:author="lenovo" w:date="2016-06-22T10:17:00Z">
              <w:tcPr>
                <w:tcW w:w="7087" w:type="dxa"/>
              </w:tcPr>
            </w:tcPrChange>
          </w:tcPr>
          <w:p w14:paraId="4EC606ED" w14:textId="77777777" w:rsidR="00DC1257" w:rsidRDefault="0023358B">
            <w:pPr>
              <w:spacing w:line="360" w:lineRule="auto"/>
              <w:jc w:val="center"/>
              <w:rPr>
                <w:del w:id="2516" w:author="lenovo" w:date="2016-06-23T15:29:00Z"/>
                <w:rFonts w:ascii="宋体" w:hAnsi="宋体"/>
                <w:szCs w:val="30"/>
              </w:rPr>
            </w:pPr>
            <w:del w:id="2517" w:author="lenovo" w:date="2016-06-23T15:29:00Z">
              <w:r>
                <w:rPr>
                  <w:noProof/>
                </w:rPr>
                <w:drawing>
                  <wp:inline distT="0" distB="0" distL="114300" distR="114300" wp14:anchorId="55A03447" wp14:editId="7E0273D6">
                    <wp:extent cx="5487670" cy="1062355"/>
                    <wp:effectExtent l="0" t="0" r="17780" b="4445"/>
                    <wp:docPr id="5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4"/>
                            <pic:cNvPicPr>
                              <a:picLocks noChangeAspect="1"/>
                            </pic:cNvPicPr>
                          </pic:nvPicPr>
                          <pic:blipFill>
                            <a:blip r:embed="rId83" cstate="print"/>
                            <a:stretch>
                              <a:fillRect/>
                            </a:stretch>
                          </pic:blipFill>
                          <pic:spPr>
                            <a:xfrm>
                              <a:off x="0" y="0"/>
                              <a:ext cx="5487670" cy="1062355"/>
                            </a:xfrm>
                            <a:prstGeom prst="rect">
                              <a:avLst/>
                            </a:prstGeom>
                            <a:noFill/>
                            <a:ln w="9525">
                              <a:noFill/>
                              <a:miter/>
                            </a:ln>
                          </pic:spPr>
                        </pic:pic>
                      </a:graphicData>
                    </a:graphic>
                  </wp:inline>
                </w:drawing>
              </w:r>
            </w:del>
          </w:p>
          <w:p w14:paraId="1E049920" w14:textId="77777777" w:rsidR="00DC1257" w:rsidRDefault="00DC1257">
            <w:pPr>
              <w:spacing w:line="360" w:lineRule="auto"/>
              <w:jc w:val="left"/>
              <w:rPr>
                <w:del w:id="2518" w:author="lenovo" w:date="2016-06-23T15:29:00Z"/>
                <w:rFonts w:ascii="宋体" w:hAnsi="宋体"/>
                <w:szCs w:val="30"/>
              </w:rPr>
            </w:pPr>
          </w:p>
        </w:tc>
      </w:tr>
      <w:tr w:rsidR="00DC1257" w14:paraId="7AEC2E93" w14:textId="77777777" w:rsidTr="00DC1257">
        <w:trPr>
          <w:trHeight w:val="225"/>
          <w:del w:id="2519" w:author="lenovo" w:date="2016-06-23T15:29:00Z"/>
          <w:trPrChange w:id="2520" w:author="lenovo" w:date="2016-06-22T10:17:00Z">
            <w:trPr>
              <w:trHeight w:val="225"/>
            </w:trPr>
          </w:trPrChange>
        </w:trPr>
        <w:tc>
          <w:tcPr>
            <w:tcW w:w="1361" w:type="dxa"/>
            <w:shd w:val="clear" w:color="auto" w:fill="D9D9D9"/>
            <w:tcPrChange w:id="2521" w:author="lenovo" w:date="2016-06-22T10:17:00Z">
              <w:tcPr>
                <w:tcW w:w="1985" w:type="dxa"/>
                <w:shd w:val="clear" w:color="auto" w:fill="D9D9D9"/>
              </w:tcPr>
            </w:tcPrChange>
          </w:tcPr>
          <w:p w14:paraId="2B2F6912" w14:textId="77777777" w:rsidR="00DC1257" w:rsidRDefault="007579A1">
            <w:pPr>
              <w:spacing w:line="360" w:lineRule="atLeast"/>
              <w:rPr>
                <w:del w:id="2522" w:author="lenovo" w:date="2016-06-23T15:29:00Z"/>
                <w:szCs w:val="21"/>
              </w:rPr>
            </w:pPr>
            <w:del w:id="2523" w:author="lenovo" w:date="2016-06-23T15:29:00Z">
              <w:r>
                <w:rPr>
                  <w:rFonts w:hint="eastAsia"/>
                  <w:szCs w:val="21"/>
                </w:rPr>
                <w:delText>业务规则</w:delText>
              </w:r>
            </w:del>
          </w:p>
        </w:tc>
        <w:tc>
          <w:tcPr>
            <w:tcW w:w="7143" w:type="dxa"/>
            <w:tcPrChange w:id="2524" w:author="lenovo" w:date="2016-06-22T10:17:00Z">
              <w:tcPr>
                <w:tcW w:w="7087" w:type="dxa"/>
              </w:tcPr>
            </w:tcPrChange>
          </w:tcPr>
          <w:p w14:paraId="54DE9AF9" w14:textId="77777777" w:rsidR="00DC1257" w:rsidRDefault="007579A1">
            <w:pPr>
              <w:rPr>
                <w:del w:id="2525" w:author="lenovo" w:date="2016-06-23T15:29:00Z"/>
              </w:rPr>
            </w:pPr>
            <w:del w:id="2526" w:author="lenovo" w:date="2016-06-23T15:29:00Z">
              <w:r>
                <w:rPr>
                  <w:rFonts w:hint="eastAsia"/>
                </w:rPr>
                <w:delText>1</w:delText>
              </w:r>
              <w:r>
                <w:rPr>
                  <w:rFonts w:hint="eastAsia"/>
                </w:rPr>
                <w:delText>、</w:delText>
              </w:r>
              <w:r>
                <w:delText>输入查询条件</w:delText>
              </w:r>
              <w:r>
                <w:rPr>
                  <w:rFonts w:hint="eastAsia"/>
                </w:rPr>
                <w:delText>，</w:delText>
              </w:r>
              <w:r>
                <w:delText>点击查询</w:delText>
              </w:r>
              <w:r>
                <w:rPr>
                  <w:rFonts w:hint="eastAsia"/>
                </w:rPr>
                <w:delText>【按钮】，审计日志查询的结果显示在下方的查询结果表中。</w:delText>
              </w:r>
            </w:del>
          </w:p>
        </w:tc>
      </w:tr>
      <w:tr w:rsidR="00DC1257" w14:paraId="3A4B5A4D" w14:textId="77777777" w:rsidTr="00DC1257">
        <w:trPr>
          <w:trHeight w:val="225"/>
          <w:del w:id="2527" w:author="lenovo" w:date="2016-06-23T15:29:00Z"/>
          <w:trPrChange w:id="2528" w:author="lenovo" w:date="2016-06-22T10:17:00Z">
            <w:trPr>
              <w:trHeight w:val="225"/>
            </w:trPr>
          </w:trPrChange>
        </w:trPr>
        <w:tc>
          <w:tcPr>
            <w:tcW w:w="1361" w:type="dxa"/>
            <w:shd w:val="clear" w:color="auto" w:fill="D9D9D9"/>
            <w:tcPrChange w:id="2529" w:author="lenovo" w:date="2016-06-22T10:17:00Z">
              <w:tcPr>
                <w:tcW w:w="1985" w:type="dxa"/>
                <w:shd w:val="clear" w:color="auto" w:fill="D9D9D9"/>
              </w:tcPr>
            </w:tcPrChange>
          </w:tcPr>
          <w:p w14:paraId="51C3C1BA" w14:textId="77777777" w:rsidR="00DC1257" w:rsidRDefault="007579A1">
            <w:pPr>
              <w:spacing w:line="360" w:lineRule="atLeast"/>
              <w:rPr>
                <w:del w:id="2530" w:author="lenovo" w:date="2016-06-23T15:29:00Z"/>
                <w:rFonts w:hAnsi="宋体"/>
                <w:szCs w:val="21"/>
              </w:rPr>
            </w:pPr>
            <w:del w:id="2531" w:author="lenovo" w:date="2016-06-23T15:29:00Z">
              <w:r>
                <w:rPr>
                  <w:rFonts w:hAnsi="宋体" w:hint="eastAsia"/>
                  <w:szCs w:val="21"/>
                </w:rPr>
                <w:delText>备注</w:delText>
              </w:r>
            </w:del>
          </w:p>
        </w:tc>
        <w:tc>
          <w:tcPr>
            <w:tcW w:w="7143" w:type="dxa"/>
            <w:tcPrChange w:id="2532" w:author="lenovo" w:date="2016-06-22T10:17:00Z">
              <w:tcPr>
                <w:tcW w:w="7087" w:type="dxa"/>
              </w:tcPr>
            </w:tcPrChange>
          </w:tcPr>
          <w:p w14:paraId="5DEBCE04" w14:textId="77777777" w:rsidR="00DC1257" w:rsidRDefault="007579A1">
            <w:pPr>
              <w:widowControl/>
              <w:numPr>
                <w:ilvl w:val="0"/>
                <w:numId w:val="51"/>
              </w:numPr>
              <w:overflowPunct w:val="0"/>
              <w:autoSpaceDE w:val="0"/>
              <w:autoSpaceDN w:val="0"/>
              <w:adjustRightInd w:val="0"/>
              <w:spacing w:after="100" w:line="360" w:lineRule="atLeast"/>
              <w:jc w:val="left"/>
              <w:textAlignment w:val="baseline"/>
              <w:rPr>
                <w:del w:id="2533" w:author="lenovo" w:date="2016-06-23T15:29:00Z"/>
                <w:b/>
              </w:rPr>
            </w:pPr>
            <w:del w:id="2534" w:author="lenovo" w:date="2016-06-23T15:29:00Z">
              <w:r>
                <w:rPr>
                  <w:rFonts w:hint="eastAsia"/>
                </w:rPr>
                <w:delText>查询：根据查询条件进行查询，以列表形式展示出相关信息。</w:delText>
              </w:r>
            </w:del>
          </w:p>
        </w:tc>
      </w:tr>
    </w:tbl>
    <w:p w14:paraId="77D4168F" w14:textId="77777777" w:rsidR="00DC1257" w:rsidRDefault="00DC1257">
      <w:pPr>
        <w:rPr>
          <w:del w:id="2535" w:author="lenovo" w:date="2016-06-23T15:29:00Z"/>
        </w:rPr>
      </w:pPr>
    </w:p>
    <w:p w14:paraId="1E725CF2" w14:textId="77777777" w:rsidR="00DC1257" w:rsidRDefault="007579A1">
      <w:pPr>
        <w:pStyle w:val="2"/>
        <w:rPr>
          <w:del w:id="2536" w:author="lenovo" w:date="2016-06-23T15:29:00Z"/>
        </w:rPr>
      </w:pPr>
      <w:bookmarkStart w:id="2537" w:name="_Toc26873"/>
      <w:del w:id="2538" w:author="lenovo" w:date="2016-06-23T15:29:00Z">
        <w:r>
          <w:rPr>
            <w:rFonts w:hint="eastAsia"/>
          </w:rPr>
          <w:delText>审计日志维护（暂不使用）</w:delText>
        </w:r>
        <w:bookmarkEnd w:id="2537"/>
      </w:del>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539"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540">
          <w:tblGrid>
            <w:gridCol w:w="1985"/>
            <w:gridCol w:w="7087"/>
          </w:tblGrid>
        </w:tblGridChange>
      </w:tblGrid>
      <w:tr w:rsidR="00DC1257" w14:paraId="2D893734" w14:textId="77777777" w:rsidTr="00DC1257">
        <w:trPr>
          <w:trHeight w:val="465"/>
          <w:del w:id="2541" w:author="lenovo" w:date="2016-06-23T15:29:00Z"/>
          <w:trPrChange w:id="2542" w:author="lenovo" w:date="2016-06-22T10:17:00Z">
            <w:trPr>
              <w:trHeight w:val="463"/>
            </w:trPr>
          </w:trPrChange>
        </w:trPr>
        <w:tc>
          <w:tcPr>
            <w:tcW w:w="1361" w:type="dxa"/>
            <w:shd w:val="clear" w:color="auto" w:fill="D9D9D9"/>
            <w:tcPrChange w:id="2543" w:author="lenovo" w:date="2016-06-22T10:17:00Z">
              <w:tcPr>
                <w:tcW w:w="1985" w:type="dxa"/>
                <w:shd w:val="clear" w:color="auto" w:fill="D9D9D9"/>
              </w:tcPr>
            </w:tcPrChange>
          </w:tcPr>
          <w:p w14:paraId="24646018" w14:textId="77777777" w:rsidR="00DC1257" w:rsidRDefault="007579A1">
            <w:pPr>
              <w:spacing w:line="360" w:lineRule="atLeast"/>
              <w:rPr>
                <w:del w:id="2544" w:author="lenovo" w:date="2016-06-23T15:29:00Z"/>
                <w:szCs w:val="21"/>
              </w:rPr>
            </w:pPr>
            <w:del w:id="2545" w:author="lenovo" w:date="2016-06-23T15:29:00Z">
              <w:r>
                <w:rPr>
                  <w:rFonts w:hint="eastAsia"/>
                  <w:szCs w:val="21"/>
                </w:rPr>
                <w:delText>功能概述</w:delText>
              </w:r>
            </w:del>
          </w:p>
        </w:tc>
        <w:tc>
          <w:tcPr>
            <w:tcW w:w="7143" w:type="dxa"/>
            <w:tcPrChange w:id="2546" w:author="lenovo" w:date="2016-06-22T10:17:00Z">
              <w:tcPr>
                <w:tcW w:w="7087" w:type="dxa"/>
              </w:tcPr>
            </w:tcPrChange>
          </w:tcPr>
          <w:p w14:paraId="39C74AB1" w14:textId="77777777" w:rsidR="00DC1257" w:rsidRDefault="007579A1">
            <w:pPr>
              <w:spacing w:line="360" w:lineRule="atLeast"/>
              <w:rPr>
                <w:del w:id="2547" w:author="lenovo" w:date="2016-06-23T15:29:00Z"/>
              </w:rPr>
            </w:pPr>
            <w:del w:id="2548" w:author="lenovo" w:date="2016-06-23T15:29:00Z">
              <w:r>
                <w:rPr>
                  <w:rFonts w:hint="eastAsia"/>
                </w:rPr>
                <w:delText>配置需要跟踪记录的表，实现数据变更自动记录日志</w:delText>
              </w:r>
            </w:del>
          </w:p>
        </w:tc>
      </w:tr>
      <w:tr w:rsidR="00DC1257" w14:paraId="202677FF" w14:textId="77777777" w:rsidTr="00DC1257">
        <w:trPr>
          <w:trHeight w:val="225"/>
          <w:del w:id="2549" w:author="lenovo" w:date="2016-06-23T15:29:00Z"/>
          <w:trPrChange w:id="2550" w:author="lenovo" w:date="2016-06-22T10:17:00Z">
            <w:trPr>
              <w:trHeight w:val="225"/>
            </w:trPr>
          </w:trPrChange>
        </w:trPr>
        <w:tc>
          <w:tcPr>
            <w:tcW w:w="1361" w:type="dxa"/>
            <w:shd w:val="clear" w:color="auto" w:fill="D9D9D9"/>
            <w:tcPrChange w:id="2551" w:author="lenovo" w:date="2016-06-22T10:17:00Z">
              <w:tcPr>
                <w:tcW w:w="1985" w:type="dxa"/>
                <w:shd w:val="clear" w:color="auto" w:fill="D9D9D9"/>
              </w:tcPr>
            </w:tcPrChange>
          </w:tcPr>
          <w:p w14:paraId="041783A3" w14:textId="77777777" w:rsidR="00DC1257" w:rsidRDefault="007579A1">
            <w:pPr>
              <w:spacing w:line="360" w:lineRule="atLeast"/>
              <w:rPr>
                <w:del w:id="2552" w:author="lenovo" w:date="2016-06-23T15:29:00Z"/>
                <w:szCs w:val="21"/>
              </w:rPr>
            </w:pPr>
            <w:del w:id="2553" w:author="lenovo" w:date="2016-06-23T15:29:00Z">
              <w:r>
                <w:rPr>
                  <w:rFonts w:hint="eastAsia"/>
                  <w:szCs w:val="21"/>
                </w:rPr>
                <w:delText>页面输入</w:delText>
              </w:r>
            </w:del>
          </w:p>
        </w:tc>
        <w:tc>
          <w:tcPr>
            <w:tcW w:w="7143" w:type="dxa"/>
            <w:tcPrChange w:id="2554" w:author="lenovo" w:date="2016-06-22T10:17:00Z">
              <w:tcPr>
                <w:tcW w:w="7087" w:type="dxa"/>
              </w:tcPr>
            </w:tcPrChange>
          </w:tcPr>
          <w:p w14:paraId="1521AB1B" w14:textId="77777777" w:rsidR="00DC1257" w:rsidRDefault="007579A1">
            <w:pPr>
              <w:widowControl/>
              <w:overflowPunct w:val="0"/>
              <w:autoSpaceDE w:val="0"/>
              <w:autoSpaceDN w:val="0"/>
              <w:adjustRightInd w:val="0"/>
              <w:spacing w:after="100" w:line="360" w:lineRule="atLeast"/>
              <w:textAlignment w:val="baseline"/>
              <w:rPr>
                <w:del w:id="2555" w:author="lenovo" w:date="2016-06-23T15:29:00Z"/>
              </w:rPr>
            </w:pPr>
            <w:del w:id="2556" w:author="lenovo" w:date="2016-06-23T15:29:00Z">
              <w:r>
                <w:rPr>
                  <w:rFonts w:hint="eastAsia"/>
                </w:rPr>
                <w:delText>查询条件：</w:delText>
              </w:r>
            </w:del>
          </w:p>
          <w:p w14:paraId="47ADE8B3"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557" w:author="lenovo" w:date="2016-06-23T15:29:00Z"/>
              </w:rPr>
            </w:pPr>
            <w:del w:id="2558" w:author="lenovo" w:date="2016-06-23T15:29:00Z">
              <w:r>
                <w:rPr>
                  <w:rFonts w:hint="eastAsia"/>
                </w:rPr>
                <w:delText>表中文名</w:delText>
              </w:r>
              <w:r>
                <w:rPr>
                  <w:rFonts w:hint="eastAsia"/>
                </w:rPr>
                <w:delText>[</w:delText>
              </w:r>
              <w:r>
                <w:rPr>
                  <w:rFonts w:hint="eastAsia"/>
                </w:rPr>
                <w:delText>输入框</w:delText>
              </w:r>
              <w:r>
                <w:rPr>
                  <w:rFonts w:hint="eastAsia"/>
                </w:rPr>
                <w:delText>]</w:delText>
              </w:r>
              <w:r>
                <w:rPr>
                  <w:rFonts w:hint="eastAsia"/>
                </w:rPr>
                <w:delText>，表名</w:delText>
              </w:r>
              <w:r>
                <w:rPr>
                  <w:rFonts w:hint="eastAsia"/>
                </w:rPr>
                <w:delText>[</w:delText>
              </w:r>
              <w:r>
                <w:rPr>
                  <w:rFonts w:hint="eastAsia"/>
                </w:rPr>
                <w:delText>输入框</w:delText>
              </w:r>
              <w:r>
                <w:rPr>
                  <w:rFonts w:hint="eastAsia"/>
                </w:rPr>
                <w:delText>]</w:delText>
              </w:r>
              <w:r>
                <w:rPr>
                  <w:rFonts w:hint="eastAsia"/>
                </w:rPr>
                <w:delText>。</w:delText>
              </w:r>
            </w:del>
          </w:p>
          <w:p w14:paraId="75C4F636"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559" w:author="lenovo" w:date="2016-06-23T15:29:00Z"/>
                <w:rFonts w:hAnsi="宋体"/>
                <w:szCs w:val="21"/>
              </w:rPr>
            </w:pPr>
            <w:del w:id="2560" w:author="lenovo" w:date="2016-06-23T15:29:00Z">
              <w:r>
                <w:rPr>
                  <w:rFonts w:hint="eastAsia"/>
                </w:rPr>
                <w:delText>查询</w:delText>
              </w:r>
              <w:r>
                <w:rPr>
                  <w:rFonts w:hint="eastAsia"/>
                </w:rPr>
                <w:delText>[</w:delText>
              </w:r>
              <w:r>
                <w:rPr>
                  <w:rFonts w:hint="eastAsia"/>
                </w:rPr>
                <w:delText>按钮</w:delText>
              </w:r>
              <w:r>
                <w:rPr>
                  <w:rFonts w:hint="eastAsia"/>
                </w:rPr>
                <w:delText>]</w:delText>
              </w:r>
              <w:r>
                <w:rPr>
                  <w:rFonts w:hint="eastAsia"/>
                </w:rPr>
                <w:delText>，重置</w:delText>
              </w:r>
              <w:r>
                <w:rPr>
                  <w:rFonts w:hint="eastAsia"/>
                </w:rPr>
                <w:delText>[</w:delText>
              </w:r>
              <w:r>
                <w:rPr>
                  <w:rFonts w:hint="eastAsia"/>
                </w:rPr>
                <w:delText>按钮</w:delText>
              </w:r>
              <w:r>
                <w:rPr>
                  <w:rFonts w:hint="eastAsia"/>
                </w:rPr>
                <w:delText>]</w:delText>
              </w:r>
              <w:r>
                <w:rPr>
                  <w:rFonts w:hint="eastAsia"/>
                </w:rPr>
                <w:delText>。</w:delText>
              </w:r>
            </w:del>
          </w:p>
        </w:tc>
      </w:tr>
      <w:tr w:rsidR="00DC1257" w14:paraId="565E885B" w14:textId="77777777" w:rsidTr="00DC1257">
        <w:trPr>
          <w:trHeight w:val="225"/>
          <w:del w:id="2561" w:author="lenovo" w:date="2016-06-23T15:29:00Z"/>
          <w:trPrChange w:id="2562" w:author="lenovo" w:date="2016-06-22T10:17:00Z">
            <w:trPr>
              <w:trHeight w:val="225"/>
            </w:trPr>
          </w:trPrChange>
        </w:trPr>
        <w:tc>
          <w:tcPr>
            <w:tcW w:w="1361" w:type="dxa"/>
            <w:shd w:val="clear" w:color="auto" w:fill="D9D9D9"/>
            <w:tcPrChange w:id="2563" w:author="lenovo" w:date="2016-06-22T10:17:00Z">
              <w:tcPr>
                <w:tcW w:w="1985" w:type="dxa"/>
                <w:shd w:val="clear" w:color="auto" w:fill="D9D9D9"/>
              </w:tcPr>
            </w:tcPrChange>
          </w:tcPr>
          <w:p w14:paraId="7ED62735" w14:textId="77777777" w:rsidR="00DC1257" w:rsidRDefault="007579A1">
            <w:pPr>
              <w:spacing w:line="360" w:lineRule="atLeast"/>
              <w:rPr>
                <w:del w:id="2564" w:author="lenovo" w:date="2016-06-23T15:29:00Z"/>
                <w:szCs w:val="21"/>
              </w:rPr>
            </w:pPr>
            <w:del w:id="2565" w:author="lenovo" w:date="2016-06-23T15:29:00Z">
              <w:r>
                <w:rPr>
                  <w:rFonts w:hint="eastAsia"/>
                  <w:szCs w:val="21"/>
                </w:rPr>
                <w:delText>页面输出</w:delText>
              </w:r>
            </w:del>
          </w:p>
        </w:tc>
        <w:tc>
          <w:tcPr>
            <w:tcW w:w="7143" w:type="dxa"/>
            <w:tcPrChange w:id="2566" w:author="lenovo" w:date="2016-06-22T10:17:00Z">
              <w:tcPr>
                <w:tcW w:w="7087" w:type="dxa"/>
              </w:tcPr>
            </w:tcPrChange>
          </w:tcPr>
          <w:p w14:paraId="78AB1795" w14:textId="77777777" w:rsidR="00DC1257" w:rsidRDefault="007579A1">
            <w:pPr>
              <w:widowControl/>
              <w:overflowPunct w:val="0"/>
              <w:autoSpaceDE w:val="0"/>
              <w:autoSpaceDN w:val="0"/>
              <w:adjustRightInd w:val="0"/>
              <w:spacing w:after="100" w:line="360" w:lineRule="atLeast"/>
              <w:textAlignment w:val="baseline"/>
              <w:rPr>
                <w:del w:id="2567" w:author="lenovo" w:date="2016-06-23T15:29:00Z"/>
              </w:rPr>
            </w:pPr>
            <w:del w:id="2568" w:author="lenovo" w:date="2016-06-23T15:29:00Z">
              <w:r>
                <w:rPr>
                  <w:rFonts w:hint="eastAsia"/>
                </w:rPr>
                <w:delText>查询结果</w:delText>
              </w:r>
              <w:r>
                <w:rPr>
                  <w:rFonts w:hint="eastAsia"/>
                </w:rPr>
                <w:delText>[</w:delText>
              </w:r>
              <w:r>
                <w:rPr>
                  <w:rFonts w:hint="eastAsia"/>
                </w:rPr>
                <w:delText>列表</w:delText>
              </w:r>
              <w:r>
                <w:rPr>
                  <w:rFonts w:hint="eastAsia"/>
                </w:rPr>
                <w:delText>]</w:delText>
              </w:r>
              <w:r>
                <w:rPr>
                  <w:rFonts w:hint="eastAsia"/>
                </w:rPr>
                <w:delText>：</w:delText>
              </w:r>
            </w:del>
          </w:p>
          <w:p w14:paraId="56B4AEBB"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569" w:author="lenovo" w:date="2016-06-23T15:29:00Z"/>
              </w:rPr>
            </w:pPr>
            <w:del w:id="2570" w:author="lenovo" w:date="2016-06-23T15:29:00Z">
              <w:r>
                <w:rPr>
                  <w:rFonts w:hint="eastAsia"/>
                </w:rPr>
                <w:delText>表名，表中文名，是否记录，创建用户，创建时间，更新用户，更新时间，</w:delText>
              </w:r>
              <w:r>
                <w:delText>操作</w:delText>
              </w:r>
              <w:r>
                <w:rPr>
                  <w:rFonts w:hint="eastAsia"/>
                </w:rPr>
                <w:delText>：编辑</w:delText>
              </w:r>
              <w:r>
                <w:rPr>
                  <w:rFonts w:hint="eastAsia"/>
                </w:rPr>
                <w:delText>[</w:delText>
              </w:r>
              <w:r>
                <w:rPr>
                  <w:rFonts w:hint="eastAsia"/>
                </w:rPr>
                <w:delText>超链接</w:delText>
              </w:r>
              <w:r>
                <w:rPr>
                  <w:rFonts w:hint="eastAsia"/>
                </w:rPr>
                <w:delText>]</w:delText>
              </w:r>
              <w:r>
                <w:rPr>
                  <w:rFonts w:hint="eastAsia"/>
                </w:rPr>
                <w:delText>、查看</w:delText>
              </w:r>
              <w:r>
                <w:rPr>
                  <w:rFonts w:hint="eastAsia"/>
                </w:rPr>
                <w:delText>[</w:delText>
              </w:r>
              <w:r>
                <w:delText>超</w:delText>
              </w:r>
              <w:r>
                <w:rPr>
                  <w:rFonts w:hint="eastAsia"/>
                </w:rPr>
                <w:delText>链接</w:delText>
              </w:r>
              <w:r>
                <w:rPr>
                  <w:rFonts w:hint="eastAsia"/>
                </w:rPr>
                <w:delText>]</w:delText>
              </w:r>
              <w:r>
                <w:rPr>
                  <w:rFonts w:hint="eastAsia"/>
                </w:rPr>
                <w:delText>、删除</w:delText>
              </w:r>
              <w:r>
                <w:rPr>
                  <w:rFonts w:hint="eastAsia"/>
                </w:rPr>
                <w:delText>[</w:delText>
              </w:r>
              <w:r>
                <w:rPr>
                  <w:rFonts w:hint="eastAsia"/>
                </w:rPr>
                <w:delText>超链接</w:delText>
              </w:r>
              <w:r>
                <w:rPr>
                  <w:rFonts w:hint="eastAsia"/>
                </w:rPr>
                <w:delText>]</w:delText>
              </w:r>
              <w:r>
                <w:rPr>
                  <w:rFonts w:hint="eastAsia"/>
                </w:rPr>
                <w:delText>。</w:delText>
              </w:r>
            </w:del>
          </w:p>
          <w:p w14:paraId="6CA022A8"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571" w:author="lenovo" w:date="2016-06-23T15:29:00Z"/>
              </w:rPr>
            </w:pPr>
            <w:del w:id="2572" w:author="lenovo" w:date="2016-06-23T15:29:00Z">
              <w:r>
                <w:rPr>
                  <w:rFonts w:hint="eastAsia"/>
                </w:rPr>
                <w:delText>新增</w:delText>
              </w:r>
              <w:r>
                <w:rPr>
                  <w:rFonts w:hint="eastAsia"/>
                </w:rPr>
                <w:delText>[</w:delText>
              </w:r>
              <w:r>
                <w:rPr>
                  <w:rFonts w:hint="eastAsia"/>
                </w:rPr>
                <w:delText>按钮</w:delText>
              </w:r>
              <w:r>
                <w:rPr>
                  <w:rFonts w:hint="eastAsia"/>
                </w:rPr>
                <w:delText>]</w:delText>
              </w:r>
            </w:del>
          </w:p>
        </w:tc>
      </w:tr>
      <w:tr w:rsidR="00DC1257" w14:paraId="2627069C" w14:textId="77777777" w:rsidTr="00DC1257">
        <w:trPr>
          <w:trHeight w:val="225"/>
          <w:del w:id="2573" w:author="lenovo" w:date="2016-06-23T15:29:00Z"/>
          <w:trPrChange w:id="2574" w:author="lenovo" w:date="2016-06-22T10:17:00Z">
            <w:trPr>
              <w:trHeight w:val="225"/>
            </w:trPr>
          </w:trPrChange>
        </w:trPr>
        <w:tc>
          <w:tcPr>
            <w:tcW w:w="1361" w:type="dxa"/>
            <w:shd w:val="clear" w:color="auto" w:fill="D9D9D9"/>
            <w:tcPrChange w:id="2575" w:author="lenovo" w:date="2016-06-22T10:17:00Z">
              <w:tcPr>
                <w:tcW w:w="1985" w:type="dxa"/>
                <w:shd w:val="clear" w:color="auto" w:fill="D9D9D9"/>
              </w:tcPr>
            </w:tcPrChange>
          </w:tcPr>
          <w:p w14:paraId="03A1F8AF" w14:textId="77777777" w:rsidR="00DC1257" w:rsidRDefault="007579A1">
            <w:pPr>
              <w:spacing w:line="360" w:lineRule="atLeast"/>
              <w:rPr>
                <w:del w:id="2576" w:author="lenovo" w:date="2016-06-23T15:29:00Z"/>
                <w:szCs w:val="21"/>
              </w:rPr>
            </w:pPr>
            <w:del w:id="2577" w:author="lenovo" w:date="2016-06-23T15:29:00Z">
              <w:r>
                <w:rPr>
                  <w:rFonts w:hint="eastAsia"/>
                  <w:szCs w:val="21"/>
                </w:rPr>
                <w:delText>参考画面</w:delText>
              </w:r>
            </w:del>
          </w:p>
        </w:tc>
        <w:tc>
          <w:tcPr>
            <w:tcW w:w="7143" w:type="dxa"/>
            <w:tcPrChange w:id="2578" w:author="lenovo" w:date="2016-06-22T10:17:00Z">
              <w:tcPr>
                <w:tcW w:w="7087" w:type="dxa"/>
              </w:tcPr>
            </w:tcPrChange>
          </w:tcPr>
          <w:p w14:paraId="77CDFB15" w14:textId="77777777" w:rsidR="00DC1257" w:rsidRDefault="0023358B">
            <w:pPr>
              <w:spacing w:line="360" w:lineRule="auto"/>
              <w:jc w:val="center"/>
              <w:rPr>
                <w:del w:id="2579" w:author="lenovo" w:date="2016-06-23T15:29:00Z"/>
                <w:rFonts w:ascii="宋体" w:hAnsi="宋体"/>
                <w:szCs w:val="30"/>
              </w:rPr>
            </w:pPr>
            <w:del w:id="2580" w:author="lenovo" w:date="2016-06-23T15:29:00Z">
              <w:r>
                <w:rPr>
                  <w:noProof/>
                </w:rPr>
                <w:drawing>
                  <wp:inline distT="0" distB="0" distL="114300" distR="114300" wp14:anchorId="3F22D619" wp14:editId="367C5293">
                    <wp:extent cx="5486400" cy="1200785"/>
                    <wp:effectExtent l="0" t="0" r="0" b="18415"/>
                    <wp:docPr id="6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3"/>
                            <pic:cNvPicPr>
                              <a:picLocks noChangeAspect="1"/>
                            </pic:cNvPicPr>
                          </pic:nvPicPr>
                          <pic:blipFill>
                            <a:blip r:embed="rId84" cstate="print"/>
                            <a:stretch>
                              <a:fillRect/>
                            </a:stretch>
                          </pic:blipFill>
                          <pic:spPr>
                            <a:xfrm>
                              <a:off x="0" y="0"/>
                              <a:ext cx="5486400" cy="1200785"/>
                            </a:xfrm>
                            <a:prstGeom prst="rect">
                              <a:avLst/>
                            </a:prstGeom>
                            <a:noFill/>
                            <a:ln w="9525">
                              <a:noFill/>
                              <a:miter/>
                            </a:ln>
                          </pic:spPr>
                        </pic:pic>
                      </a:graphicData>
                    </a:graphic>
                  </wp:inline>
                </w:drawing>
              </w:r>
            </w:del>
          </w:p>
          <w:p w14:paraId="34264699" w14:textId="77777777" w:rsidR="00DC1257" w:rsidRDefault="007579A1">
            <w:pPr>
              <w:spacing w:line="360" w:lineRule="auto"/>
              <w:jc w:val="left"/>
              <w:rPr>
                <w:del w:id="2581" w:author="lenovo" w:date="2016-06-23T15:29:00Z"/>
              </w:rPr>
            </w:pPr>
            <w:del w:id="2582" w:author="lenovo" w:date="2016-06-23T15:29:00Z">
              <w:r>
                <w:rPr>
                  <w:rFonts w:hint="eastAsia"/>
                </w:rPr>
                <w:delText>点击</w:delText>
              </w:r>
              <w:r>
                <w:rPr>
                  <w:rFonts w:hint="eastAsia"/>
                  <w:u w:val="single"/>
                </w:rPr>
                <w:delText>新增</w:delText>
              </w:r>
              <w:r>
                <w:rPr>
                  <w:rFonts w:hint="eastAsia"/>
                </w:rPr>
                <w:delText>[</w:delText>
              </w:r>
              <w:r>
                <w:rPr>
                  <w:rFonts w:hint="eastAsia"/>
                </w:rPr>
                <w:delText>超按钮</w:delText>
              </w:r>
              <w:r>
                <w:rPr>
                  <w:rFonts w:hint="eastAsia"/>
                </w:rPr>
                <w:delText>]</w:delText>
              </w:r>
              <w:r>
                <w:rPr>
                  <w:rFonts w:hint="eastAsia"/>
                </w:rPr>
                <w:delText>：</w:delText>
              </w:r>
            </w:del>
          </w:p>
          <w:p w14:paraId="3B6F19B3" w14:textId="77777777" w:rsidR="00DC1257" w:rsidRDefault="0023358B">
            <w:pPr>
              <w:spacing w:line="360" w:lineRule="auto"/>
              <w:jc w:val="center"/>
              <w:rPr>
                <w:del w:id="2583" w:author="lenovo" w:date="2016-06-23T15:29:00Z"/>
                <w:rFonts w:ascii="宋体" w:hAnsi="宋体"/>
                <w:szCs w:val="30"/>
              </w:rPr>
            </w:pPr>
            <w:del w:id="2584" w:author="lenovo" w:date="2016-06-23T15:29:00Z">
              <w:r>
                <w:rPr>
                  <w:noProof/>
                </w:rPr>
                <w:drawing>
                  <wp:inline distT="0" distB="0" distL="114300" distR="114300" wp14:anchorId="5A78B4E8" wp14:editId="63C10A83">
                    <wp:extent cx="4408805" cy="991870"/>
                    <wp:effectExtent l="0" t="0" r="10795" b="17780"/>
                    <wp:docPr id="6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2"/>
                            <pic:cNvPicPr>
                              <a:picLocks noChangeAspect="1"/>
                            </pic:cNvPicPr>
                          </pic:nvPicPr>
                          <pic:blipFill>
                            <a:blip r:embed="rId85" cstate="print"/>
                            <a:stretch>
                              <a:fillRect/>
                            </a:stretch>
                          </pic:blipFill>
                          <pic:spPr>
                            <a:xfrm>
                              <a:off x="0" y="0"/>
                              <a:ext cx="4408805" cy="991870"/>
                            </a:xfrm>
                            <a:prstGeom prst="rect">
                              <a:avLst/>
                            </a:prstGeom>
                            <a:noFill/>
                            <a:ln w="9525">
                              <a:noFill/>
                              <a:miter/>
                            </a:ln>
                          </pic:spPr>
                        </pic:pic>
                      </a:graphicData>
                    </a:graphic>
                  </wp:inline>
                </w:drawing>
              </w:r>
            </w:del>
          </w:p>
          <w:p w14:paraId="3039B1C2" w14:textId="77777777" w:rsidR="00DC1257" w:rsidRDefault="007579A1">
            <w:pPr>
              <w:spacing w:line="360" w:lineRule="auto"/>
              <w:jc w:val="left"/>
              <w:rPr>
                <w:del w:id="2585" w:author="lenovo" w:date="2016-06-23T15:29:00Z"/>
                <w:rFonts w:ascii="宋体" w:hAnsi="宋体"/>
                <w:szCs w:val="30"/>
              </w:rPr>
            </w:pPr>
            <w:del w:id="2586" w:author="lenovo" w:date="2016-06-23T15:29:00Z">
              <w:r>
                <w:rPr>
                  <w:rFonts w:ascii="宋体" w:hAnsi="宋体" w:hint="eastAsia"/>
                  <w:szCs w:val="30"/>
                </w:rPr>
                <w:delText>点击</w:delText>
              </w:r>
              <w:r>
                <w:rPr>
                  <w:rFonts w:ascii="宋体" w:hAnsi="宋体" w:hint="eastAsia"/>
                  <w:szCs w:val="30"/>
                  <w:u w:val="single"/>
                </w:rPr>
                <w:delText>编辑</w:delText>
              </w:r>
              <w:r>
                <w:rPr>
                  <w:rFonts w:ascii="宋体" w:hAnsi="宋体" w:hint="eastAsia"/>
                  <w:szCs w:val="30"/>
                </w:rPr>
                <w:delText>[</w:delText>
              </w:r>
              <w:r>
                <w:rPr>
                  <w:rFonts w:ascii="宋体" w:hAnsi="宋体"/>
                  <w:szCs w:val="30"/>
                </w:rPr>
                <w:delText>超</w:delText>
              </w:r>
              <w:r>
                <w:rPr>
                  <w:rFonts w:ascii="宋体" w:hAnsi="宋体" w:hint="eastAsia"/>
                  <w:szCs w:val="30"/>
                </w:rPr>
                <w:delText>链接]：</w:delText>
              </w:r>
            </w:del>
          </w:p>
          <w:p w14:paraId="30652F20" w14:textId="77777777" w:rsidR="00DC1257" w:rsidRDefault="0023358B">
            <w:pPr>
              <w:spacing w:line="360" w:lineRule="auto"/>
              <w:jc w:val="center"/>
              <w:rPr>
                <w:del w:id="2587" w:author="lenovo" w:date="2016-06-23T15:29:00Z"/>
                <w:rFonts w:ascii="宋体" w:hAnsi="宋体"/>
                <w:szCs w:val="30"/>
              </w:rPr>
            </w:pPr>
            <w:del w:id="2588" w:author="lenovo" w:date="2016-06-23T15:29:00Z">
              <w:r>
                <w:rPr>
                  <w:noProof/>
                </w:rPr>
                <w:drawing>
                  <wp:inline distT="0" distB="0" distL="114300" distR="114300" wp14:anchorId="7FBD2272" wp14:editId="15DF6DF9">
                    <wp:extent cx="4375150" cy="989965"/>
                    <wp:effectExtent l="0" t="0" r="6350" b="635"/>
                    <wp:docPr id="6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1"/>
                            <pic:cNvPicPr>
                              <a:picLocks noChangeAspect="1"/>
                            </pic:cNvPicPr>
                          </pic:nvPicPr>
                          <pic:blipFill>
                            <a:blip r:embed="rId86" cstate="print"/>
                            <a:stretch>
                              <a:fillRect/>
                            </a:stretch>
                          </pic:blipFill>
                          <pic:spPr>
                            <a:xfrm>
                              <a:off x="0" y="0"/>
                              <a:ext cx="4375150" cy="989965"/>
                            </a:xfrm>
                            <a:prstGeom prst="rect">
                              <a:avLst/>
                            </a:prstGeom>
                            <a:noFill/>
                            <a:ln w="9525">
                              <a:noFill/>
                              <a:miter/>
                            </a:ln>
                          </pic:spPr>
                        </pic:pic>
                      </a:graphicData>
                    </a:graphic>
                  </wp:inline>
                </w:drawing>
              </w:r>
            </w:del>
          </w:p>
          <w:p w14:paraId="34CDBBB0" w14:textId="77777777" w:rsidR="00DC1257" w:rsidRDefault="007579A1">
            <w:pPr>
              <w:spacing w:line="360" w:lineRule="auto"/>
              <w:jc w:val="left"/>
              <w:rPr>
                <w:del w:id="2589" w:author="lenovo" w:date="2016-06-23T15:29:00Z"/>
                <w:rFonts w:ascii="宋体" w:hAnsi="宋体"/>
                <w:szCs w:val="30"/>
              </w:rPr>
            </w:pPr>
            <w:del w:id="2590" w:author="lenovo" w:date="2016-06-23T15:29:00Z">
              <w:r>
                <w:rPr>
                  <w:rFonts w:ascii="宋体" w:hAnsi="宋体" w:hint="eastAsia"/>
                  <w:szCs w:val="30"/>
                </w:rPr>
                <w:delText>点击</w:delText>
              </w:r>
              <w:r>
                <w:rPr>
                  <w:rFonts w:ascii="宋体" w:hAnsi="宋体" w:hint="eastAsia"/>
                  <w:szCs w:val="30"/>
                  <w:u w:val="single"/>
                </w:rPr>
                <w:delText>查看</w:delText>
              </w:r>
              <w:r>
                <w:rPr>
                  <w:rFonts w:ascii="宋体" w:hAnsi="宋体" w:hint="eastAsia"/>
                  <w:szCs w:val="30"/>
                </w:rPr>
                <w:delText>[超链接]：</w:delText>
              </w:r>
            </w:del>
          </w:p>
          <w:p w14:paraId="53A61957" w14:textId="77777777" w:rsidR="00DC1257" w:rsidRDefault="0023358B">
            <w:pPr>
              <w:spacing w:line="360" w:lineRule="auto"/>
              <w:jc w:val="left"/>
              <w:rPr>
                <w:del w:id="2591" w:author="lenovo" w:date="2016-06-23T15:29:00Z"/>
                <w:rFonts w:ascii="宋体" w:hAnsi="宋体"/>
                <w:szCs w:val="30"/>
              </w:rPr>
            </w:pPr>
            <w:del w:id="2592" w:author="lenovo" w:date="2016-06-23T15:29:00Z">
              <w:r>
                <w:rPr>
                  <w:noProof/>
                </w:rPr>
                <w:drawing>
                  <wp:inline distT="0" distB="0" distL="114300" distR="114300" wp14:anchorId="378A94FE" wp14:editId="5A829C34">
                    <wp:extent cx="4442460" cy="852170"/>
                    <wp:effectExtent l="0" t="0" r="15240" b="5080"/>
                    <wp:docPr id="6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0"/>
                            <pic:cNvPicPr>
                              <a:picLocks noChangeAspect="1"/>
                            </pic:cNvPicPr>
                          </pic:nvPicPr>
                          <pic:blipFill>
                            <a:blip r:embed="rId87" cstate="print"/>
                            <a:stretch>
                              <a:fillRect/>
                            </a:stretch>
                          </pic:blipFill>
                          <pic:spPr>
                            <a:xfrm>
                              <a:off x="0" y="0"/>
                              <a:ext cx="4442460" cy="852170"/>
                            </a:xfrm>
                            <a:prstGeom prst="rect">
                              <a:avLst/>
                            </a:prstGeom>
                            <a:noFill/>
                            <a:ln w="9525">
                              <a:noFill/>
                              <a:miter/>
                            </a:ln>
                          </pic:spPr>
                        </pic:pic>
                      </a:graphicData>
                    </a:graphic>
                  </wp:inline>
                </w:drawing>
              </w:r>
            </w:del>
          </w:p>
        </w:tc>
      </w:tr>
      <w:tr w:rsidR="00DC1257" w14:paraId="14565C27" w14:textId="77777777" w:rsidTr="00DC1257">
        <w:trPr>
          <w:trHeight w:val="225"/>
          <w:del w:id="2593" w:author="lenovo" w:date="2016-06-23T15:29:00Z"/>
          <w:trPrChange w:id="2594" w:author="lenovo" w:date="2016-06-22T10:17:00Z">
            <w:trPr>
              <w:trHeight w:val="225"/>
            </w:trPr>
          </w:trPrChange>
        </w:trPr>
        <w:tc>
          <w:tcPr>
            <w:tcW w:w="1361" w:type="dxa"/>
            <w:shd w:val="clear" w:color="auto" w:fill="D9D9D9"/>
            <w:tcPrChange w:id="2595" w:author="lenovo" w:date="2016-06-22T10:17:00Z">
              <w:tcPr>
                <w:tcW w:w="1985" w:type="dxa"/>
                <w:shd w:val="clear" w:color="auto" w:fill="D9D9D9"/>
              </w:tcPr>
            </w:tcPrChange>
          </w:tcPr>
          <w:p w14:paraId="423546A5" w14:textId="77777777" w:rsidR="00DC1257" w:rsidRDefault="007579A1">
            <w:pPr>
              <w:spacing w:line="360" w:lineRule="atLeast"/>
              <w:rPr>
                <w:del w:id="2596" w:author="lenovo" w:date="2016-06-23T15:29:00Z"/>
                <w:szCs w:val="21"/>
              </w:rPr>
            </w:pPr>
            <w:del w:id="2597" w:author="lenovo" w:date="2016-06-23T15:29:00Z">
              <w:r>
                <w:rPr>
                  <w:rFonts w:hint="eastAsia"/>
                  <w:szCs w:val="21"/>
                </w:rPr>
                <w:delText>业务规则</w:delText>
              </w:r>
            </w:del>
          </w:p>
        </w:tc>
        <w:tc>
          <w:tcPr>
            <w:tcW w:w="7143" w:type="dxa"/>
            <w:tcPrChange w:id="2598" w:author="lenovo" w:date="2016-06-22T10:17:00Z">
              <w:tcPr>
                <w:tcW w:w="7087" w:type="dxa"/>
              </w:tcPr>
            </w:tcPrChange>
          </w:tcPr>
          <w:p w14:paraId="10E3F5B8" w14:textId="77777777" w:rsidR="00DC1257" w:rsidRDefault="00DC1257">
            <w:pPr>
              <w:ind w:left="780"/>
              <w:rPr>
                <w:del w:id="2599" w:author="lenovo" w:date="2016-06-23T15:29:00Z"/>
              </w:rPr>
            </w:pPr>
          </w:p>
        </w:tc>
      </w:tr>
      <w:tr w:rsidR="00DC1257" w14:paraId="05944DEC" w14:textId="77777777" w:rsidTr="00DC1257">
        <w:trPr>
          <w:trHeight w:val="225"/>
          <w:del w:id="2600" w:author="lenovo" w:date="2016-06-23T15:29:00Z"/>
          <w:trPrChange w:id="2601" w:author="lenovo" w:date="2016-06-22T10:17:00Z">
            <w:trPr>
              <w:trHeight w:val="225"/>
            </w:trPr>
          </w:trPrChange>
        </w:trPr>
        <w:tc>
          <w:tcPr>
            <w:tcW w:w="1361" w:type="dxa"/>
            <w:shd w:val="clear" w:color="auto" w:fill="D9D9D9"/>
            <w:tcPrChange w:id="2602" w:author="lenovo" w:date="2016-06-22T10:17:00Z">
              <w:tcPr>
                <w:tcW w:w="1985" w:type="dxa"/>
                <w:shd w:val="clear" w:color="auto" w:fill="D9D9D9"/>
              </w:tcPr>
            </w:tcPrChange>
          </w:tcPr>
          <w:p w14:paraId="501A0282" w14:textId="77777777" w:rsidR="00DC1257" w:rsidRDefault="007579A1">
            <w:pPr>
              <w:spacing w:line="360" w:lineRule="atLeast"/>
              <w:rPr>
                <w:del w:id="2603" w:author="lenovo" w:date="2016-06-23T15:29:00Z"/>
                <w:rFonts w:hAnsi="宋体"/>
                <w:szCs w:val="21"/>
              </w:rPr>
            </w:pPr>
            <w:del w:id="2604" w:author="lenovo" w:date="2016-06-23T15:29:00Z">
              <w:r>
                <w:rPr>
                  <w:rFonts w:hAnsi="宋体" w:hint="eastAsia"/>
                  <w:szCs w:val="21"/>
                </w:rPr>
                <w:delText>备注</w:delText>
              </w:r>
            </w:del>
          </w:p>
        </w:tc>
        <w:tc>
          <w:tcPr>
            <w:tcW w:w="7143" w:type="dxa"/>
            <w:tcPrChange w:id="2605" w:author="lenovo" w:date="2016-06-22T10:17:00Z">
              <w:tcPr>
                <w:tcW w:w="7087" w:type="dxa"/>
              </w:tcPr>
            </w:tcPrChange>
          </w:tcPr>
          <w:p w14:paraId="10DF13DD" w14:textId="77777777" w:rsidR="00DC1257" w:rsidRDefault="007579A1">
            <w:pPr>
              <w:widowControl/>
              <w:overflowPunct w:val="0"/>
              <w:autoSpaceDE w:val="0"/>
              <w:autoSpaceDN w:val="0"/>
              <w:adjustRightInd w:val="0"/>
              <w:spacing w:after="100" w:line="360" w:lineRule="atLeast"/>
              <w:jc w:val="left"/>
              <w:textAlignment w:val="baseline"/>
              <w:rPr>
                <w:del w:id="2606" w:author="lenovo" w:date="2016-06-23T15:29:00Z"/>
              </w:rPr>
            </w:pPr>
            <w:del w:id="2607" w:author="lenovo" w:date="2016-06-23T15:29:00Z">
              <w:r>
                <w:rPr>
                  <w:rFonts w:hint="eastAsia"/>
                </w:rPr>
                <w:delText>1</w:delText>
              </w:r>
              <w:r>
                <w:rPr>
                  <w:rFonts w:hint="eastAsia"/>
                </w:rPr>
                <w:delText>、查询：根据查询条件进行查询，以列表形式展示出相关信息。</w:delText>
              </w:r>
            </w:del>
          </w:p>
          <w:p w14:paraId="5909C892"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08" w:author="lenovo" w:date="2016-06-23T15:29:00Z"/>
              </w:rPr>
            </w:pPr>
            <w:del w:id="2609" w:author="lenovo" w:date="2016-06-23T15:29:00Z">
              <w:r>
                <w:rPr>
                  <w:rFonts w:hint="eastAsia"/>
                </w:rPr>
                <w:delText>重置：恢复查询条件初始设置。</w:delText>
              </w:r>
            </w:del>
          </w:p>
          <w:p w14:paraId="67606739"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10" w:author="lenovo" w:date="2016-06-23T15:29:00Z"/>
              </w:rPr>
            </w:pPr>
            <w:del w:id="2611" w:author="lenovo" w:date="2016-06-23T15:29:00Z">
              <w:r>
                <w:rPr>
                  <w:rFonts w:hint="eastAsia"/>
                </w:rPr>
                <w:delText>新增：点击新增【按钮】，转到新增审计页面。</w:delText>
              </w:r>
            </w:del>
          </w:p>
          <w:p w14:paraId="7864DBE8"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12" w:author="lenovo" w:date="2016-06-23T15:29:00Z"/>
              </w:rPr>
            </w:pPr>
            <w:del w:id="2613" w:author="lenovo" w:date="2016-06-23T15:29:00Z">
              <w:r>
                <w:rPr>
                  <w:rFonts w:hint="eastAsia"/>
                </w:rPr>
                <w:delText>保存：保存审计信息。</w:delText>
              </w:r>
            </w:del>
          </w:p>
          <w:p w14:paraId="50554A31"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14" w:author="lenovo" w:date="2016-06-23T15:29:00Z"/>
              </w:rPr>
            </w:pPr>
            <w:del w:id="2615" w:author="lenovo" w:date="2016-06-23T15:29:00Z">
              <w:r>
                <w:rPr>
                  <w:rFonts w:hint="eastAsia"/>
                </w:rPr>
                <w:delText>编辑：点击</w:delText>
              </w:r>
              <w:r>
                <w:rPr>
                  <w:rFonts w:hint="eastAsia"/>
                  <w:u w:val="single"/>
                </w:rPr>
                <w:delText>编辑</w:delText>
              </w:r>
              <w:r>
                <w:rPr>
                  <w:rFonts w:hint="eastAsia"/>
                </w:rPr>
                <w:delText>[</w:delText>
              </w:r>
              <w:r>
                <w:rPr>
                  <w:rFonts w:hint="eastAsia"/>
                </w:rPr>
                <w:delText>超链接</w:delText>
              </w:r>
              <w:r>
                <w:rPr>
                  <w:rFonts w:hint="eastAsia"/>
                </w:rPr>
                <w:delText>]</w:delText>
              </w:r>
              <w:r>
                <w:rPr>
                  <w:rFonts w:hint="eastAsia"/>
                </w:rPr>
                <w:delText>，转到编辑审计页面。</w:delText>
              </w:r>
            </w:del>
          </w:p>
          <w:p w14:paraId="730C1DD4"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16" w:author="lenovo" w:date="2016-06-23T15:29:00Z"/>
              </w:rPr>
            </w:pPr>
            <w:del w:id="2617" w:author="lenovo" w:date="2016-06-23T15:29:00Z">
              <w:r>
                <w:rPr>
                  <w:rFonts w:hint="eastAsia"/>
                </w:rPr>
                <w:delText>删除：在编辑页面点击</w:delText>
              </w:r>
              <w:r>
                <w:rPr>
                  <w:rFonts w:hint="eastAsia"/>
                  <w:u w:val="single"/>
                </w:rPr>
                <w:delText>删除</w:delText>
              </w:r>
              <w:r>
                <w:rPr>
                  <w:rFonts w:hint="eastAsia"/>
                </w:rPr>
                <w:delText>[</w:delText>
              </w:r>
              <w:r>
                <w:rPr>
                  <w:rFonts w:hint="eastAsia"/>
                </w:rPr>
                <w:delText>超链接</w:delText>
              </w:r>
              <w:r>
                <w:rPr>
                  <w:rFonts w:hint="eastAsia"/>
                </w:rPr>
                <w:delText>]</w:delText>
              </w:r>
              <w:r>
                <w:rPr>
                  <w:rFonts w:hint="eastAsia"/>
                </w:rPr>
                <w:delText>，即可删除该记录。</w:delText>
              </w:r>
            </w:del>
          </w:p>
          <w:p w14:paraId="32E13AAA" w14:textId="77777777" w:rsidR="00DC1257" w:rsidRDefault="007579A1">
            <w:pPr>
              <w:widowControl/>
              <w:numPr>
                <w:ilvl w:val="0"/>
                <w:numId w:val="52"/>
              </w:numPr>
              <w:overflowPunct w:val="0"/>
              <w:autoSpaceDE w:val="0"/>
              <w:autoSpaceDN w:val="0"/>
              <w:adjustRightInd w:val="0"/>
              <w:spacing w:after="100" w:line="360" w:lineRule="atLeast"/>
              <w:jc w:val="left"/>
              <w:textAlignment w:val="baseline"/>
              <w:rPr>
                <w:del w:id="2618" w:author="lenovo" w:date="2016-06-23T15:29:00Z"/>
                <w:b/>
              </w:rPr>
            </w:pPr>
            <w:del w:id="2619" w:author="lenovo" w:date="2016-06-23T15:29:00Z">
              <w:r>
                <w:rPr>
                  <w:rFonts w:hint="eastAsia"/>
                </w:rPr>
                <w:delText>取消：返回上级页面。</w:delText>
              </w:r>
            </w:del>
          </w:p>
        </w:tc>
      </w:tr>
    </w:tbl>
    <w:p w14:paraId="257E191F" w14:textId="77777777" w:rsidR="00DC1257" w:rsidRDefault="00DC1257">
      <w:pPr>
        <w:rPr>
          <w:del w:id="2620" w:author="lenovo" w:date="2016-06-23T15:29:00Z"/>
        </w:rPr>
      </w:pPr>
    </w:p>
    <w:p w14:paraId="7196918D" w14:textId="77777777" w:rsidR="00DC1257" w:rsidRDefault="007579A1">
      <w:pPr>
        <w:pStyle w:val="2"/>
      </w:pPr>
      <w:bookmarkStart w:id="2621" w:name="_Toc771"/>
      <w:r>
        <w:rPr>
          <w:rFonts w:hint="eastAsia"/>
        </w:rPr>
        <w:t>个人密码维护</w:t>
      </w:r>
      <w:bookmarkEnd w:id="262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622"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623">
          <w:tblGrid>
            <w:gridCol w:w="1985"/>
            <w:gridCol w:w="7087"/>
          </w:tblGrid>
        </w:tblGridChange>
      </w:tblGrid>
      <w:tr w:rsidR="00DC1257" w14:paraId="0B1DC938" w14:textId="77777777" w:rsidTr="00DC1257">
        <w:trPr>
          <w:trHeight w:val="463"/>
          <w:trPrChange w:id="2624" w:author="lenovo" w:date="2016-06-22T10:17:00Z">
            <w:trPr>
              <w:trHeight w:val="463"/>
            </w:trPr>
          </w:trPrChange>
        </w:trPr>
        <w:tc>
          <w:tcPr>
            <w:tcW w:w="1361" w:type="dxa"/>
            <w:shd w:val="clear" w:color="auto" w:fill="D9D9D9"/>
            <w:tcPrChange w:id="2625" w:author="lenovo" w:date="2016-06-22T10:17:00Z">
              <w:tcPr>
                <w:tcW w:w="1985" w:type="dxa"/>
                <w:shd w:val="clear" w:color="auto" w:fill="D9D9D9"/>
              </w:tcPr>
            </w:tcPrChange>
          </w:tcPr>
          <w:p w14:paraId="385ABF84" w14:textId="77777777" w:rsidR="00DC1257" w:rsidRDefault="007579A1">
            <w:pPr>
              <w:spacing w:line="360" w:lineRule="atLeast"/>
              <w:rPr>
                <w:szCs w:val="21"/>
              </w:rPr>
            </w:pPr>
            <w:r>
              <w:rPr>
                <w:rFonts w:hint="eastAsia"/>
                <w:szCs w:val="21"/>
              </w:rPr>
              <w:t>功能概述</w:t>
            </w:r>
          </w:p>
        </w:tc>
        <w:tc>
          <w:tcPr>
            <w:tcW w:w="7143" w:type="dxa"/>
            <w:tcPrChange w:id="2626" w:author="lenovo" w:date="2016-06-22T10:17:00Z">
              <w:tcPr>
                <w:tcW w:w="7087" w:type="dxa"/>
              </w:tcPr>
            </w:tcPrChange>
          </w:tcPr>
          <w:p w14:paraId="0C71F702" w14:textId="77777777" w:rsidR="00DC1257" w:rsidRDefault="007579A1">
            <w:pPr>
              <w:spacing w:line="360" w:lineRule="atLeast"/>
            </w:pPr>
            <w:r>
              <w:rPr>
                <w:rFonts w:hint="eastAsia"/>
              </w:rPr>
              <w:t>操作员维护个人密码。</w:t>
            </w:r>
          </w:p>
        </w:tc>
      </w:tr>
      <w:tr w:rsidR="00DC1257" w14:paraId="516753CC" w14:textId="77777777" w:rsidTr="00DC1257">
        <w:trPr>
          <w:trHeight w:val="227"/>
          <w:trPrChange w:id="2627" w:author="lenovo" w:date="2016-06-22T10:17:00Z">
            <w:trPr>
              <w:trHeight w:val="225"/>
            </w:trPr>
          </w:trPrChange>
        </w:trPr>
        <w:tc>
          <w:tcPr>
            <w:tcW w:w="1361" w:type="dxa"/>
            <w:shd w:val="clear" w:color="auto" w:fill="D9D9D9"/>
            <w:tcPrChange w:id="2628" w:author="lenovo" w:date="2016-06-22T10:17:00Z">
              <w:tcPr>
                <w:tcW w:w="1985" w:type="dxa"/>
                <w:shd w:val="clear" w:color="auto" w:fill="D9D9D9"/>
              </w:tcPr>
            </w:tcPrChange>
          </w:tcPr>
          <w:p w14:paraId="10BD1362" w14:textId="77777777" w:rsidR="00DC1257" w:rsidRDefault="007579A1">
            <w:pPr>
              <w:spacing w:line="360" w:lineRule="atLeast"/>
              <w:rPr>
                <w:szCs w:val="21"/>
              </w:rPr>
            </w:pPr>
            <w:r>
              <w:rPr>
                <w:rFonts w:hint="eastAsia"/>
                <w:szCs w:val="21"/>
              </w:rPr>
              <w:t>页面输入</w:t>
            </w:r>
          </w:p>
        </w:tc>
        <w:tc>
          <w:tcPr>
            <w:tcW w:w="7143" w:type="dxa"/>
            <w:tcPrChange w:id="2629" w:author="lenovo" w:date="2016-06-22T10:17:00Z">
              <w:tcPr>
                <w:tcW w:w="7087" w:type="dxa"/>
              </w:tcPr>
            </w:tcPrChange>
          </w:tcPr>
          <w:p w14:paraId="409D4642" w14:textId="77777777" w:rsidR="00DC1257" w:rsidRDefault="007579A1">
            <w:pPr>
              <w:widowControl/>
              <w:overflowPunct w:val="0"/>
              <w:autoSpaceDE w:val="0"/>
              <w:autoSpaceDN w:val="0"/>
              <w:adjustRightInd w:val="0"/>
              <w:spacing w:after="100" w:line="360" w:lineRule="atLeast"/>
              <w:textAlignment w:val="baseline"/>
            </w:pPr>
            <w:r>
              <w:t>操作员密码修改</w:t>
            </w:r>
            <w:r>
              <w:rPr>
                <w:rFonts w:hint="eastAsia"/>
              </w:rPr>
              <w:t>：</w:t>
            </w:r>
          </w:p>
          <w:p w14:paraId="6C9D1988"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当前密码</w:t>
            </w:r>
            <w:r>
              <w:rPr>
                <w:rFonts w:hint="eastAsia"/>
              </w:rPr>
              <w:t>[</w:t>
            </w:r>
            <w:r>
              <w:rPr>
                <w:rFonts w:hint="eastAsia"/>
              </w:rPr>
              <w:t>必填</w:t>
            </w:r>
            <w:ins w:id="2630" w:author="lenovo" w:date="2016-06-23T17:32:00Z">
              <w:r>
                <w:rPr>
                  <w:rFonts w:hint="eastAsia"/>
                </w:rPr>
                <w:t>输入</w:t>
              </w:r>
            </w:ins>
            <w:del w:id="2631" w:author="lenovo" w:date="2016-06-23T17:32:00Z">
              <w:r>
                <w:rPr>
                  <w:rFonts w:hint="eastAsia"/>
                </w:rPr>
                <w:delText>下拉</w:delText>
              </w:r>
            </w:del>
            <w:r>
              <w:rPr>
                <w:rFonts w:hint="eastAsia"/>
              </w:rPr>
              <w:t>框</w:t>
            </w:r>
            <w:r>
              <w:rPr>
                <w:rFonts w:hint="eastAsia"/>
              </w:rPr>
              <w:t>]</w:t>
            </w:r>
            <w:r>
              <w:rPr>
                <w:rFonts w:hint="eastAsia"/>
              </w:rPr>
              <w:t>，新密码</w:t>
            </w:r>
            <w:r>
              <w:rPr>
                <w:rFonts w:hint="eastAsia"/>
              </w:rPr>
              <w:t>[</w:t>
            </w:r>
            <w:r>
              <w:rPr>
                <w:rFonts w:hint="eastAsia"/>
              </w:rPr>
              <w:t>必填</w:t>
            </w:r>
            <w:ins w:id="2632" w:author="lenovo" w:date="2016-06-23T17:32:00Z">
              <w:r>
                <w:rPr>
                  <w:rFonts w:hint="eastAsia"/>
                </w:rPr>
                <w:t>输入</w:t>
              </w:r>
            </w:ins>
            <w:del w:id="2633" w:author="lenovo" w:date="2016-06-23T17:32:00Z">
              <w:r>
                <w:rPr>
                  <w:rFonts w:hint="eastAsia"/>
                </w:rPr>
                <w:delText>下拉</w:delText>
              </w:r>
            </w:del>
            <w:r>
              <w:rPr>
                <w:rFonts w:hint="eastAsia"/>
              </w:rPr>
              <w:t>框</w:t>
            </w:r>
            <w:r>
              <w:rPr>
                <w:rFonts w:hint="eastAsia"/>
              </w:rPr>
              <w:t>]</w:t>
            </w:r>
            <w:r>
              <w:rPr>
                <w:rFonts w:hint="eastAsia"/>
              </w:rPr>
              <w:t>，确认新密码</w:t>
            </w:r>
            <w:r>
              <w:rPr>
                <w:rFonts w:hint="eastAsia"/>
              </w:rPr>
              <w:t>[</w:t>
            </w:r>
            <w:r>
              <w:rPr>
                <w:rFonts w:hint="eastAsia"/>
              </w:rPr>
              <w:t>必填</w:t>
            </w:r>
            <w:ins w:id="2634" w:author="lenovo" w:date="2016-06-23T17:32:00Z">
              <w:r>
                <w:rPr>
                  <w:rFonts w:hint="eastAsia"/>
                </w:rPr>
                <w:t>输入</w:t>
              </w:r>
            </w:ins>
            <w:del w:id="2635" w:author="lenovo" w:date="2016-06-23T17:32:00Z">
              <w:r>
                <w:rPr>
                  <w:rFonts w:hint="eastAsia"/>
                </w:rPr>
                <w:delText>下拉</w:delText>
              </w:r>
            </w:del>
            <w:r>
              <w:rPr>
                <w:rFonts w:hint="eastAsia"/>
              </w:rPr>
              <w:t>框</w:t>
            </w:r>
            <w:r>
              <w:rPr>
                <w:rFonts w:hint="eastAsia"/>
              </w:rPr>
              <w:t>]</w:t>
            </w:r>
            <w:r>
              <w:rPr>
                <w:rFonts w:hint="eastAsia"/>
              </w:rPr>
              <w:t>。</w:t>
            </w:r>
          </w:p>
          <w:p w14:paraId="61E96227" w14:textId="77777777" w:rsidR="00DC1257" w:rsidRDefault="007579A1">
            <w:pPr>
              <w:widowControl/>
              <w:overflowPunct w:val="0"/>
              <w:autoSpaceDE w:val="0"/>
              <w:autoSpaceDN w:val="0"/>
              <w:adjustRightInd w:val="0"/>
              <w:spacing w:after="100" w:line="360" w:lineRule="atLeast"/>
              <w:ind w:firstLine="420"/>
              <w:textAlignment w:val="baseline"/>
              <w:rPr>
                <w:rFonts w:hAnsi="宋体"/>
                <w:szCs w:val="21"/>
              </w:rPr>
            </w:pPr>
            <w:r>
              <w:t>确</w:t>
            </w:r>
            <w:ins w:id="2636" w:author="lenovo" w:date="2016-06-23T17:35:00Z">
              <w:r>
                <w:rPr>
                  <w:rFonts w:hint="eastAsia"/>
                </w:rPr>
                <w:t>定</w:t>
              </w:r>
            </w:ins>
            <w:del w:id="2637" w:author="lenovo" w:date="2016-06-23T17:35:00Z">
              <w:r>
                <w:delText>认</w:delText>
              </w:r>
            </w:del>
            <w:r>
              <w:rPr>
                <w:rFonts w:hint="eastAsia"/>
              </w:rPr>
              <w:t>[</w:t>
            </w:r>
            <w:r>
              <w:rPr>
                <w:rFonts w:hint="eastAsia"/>
              </w:rPr>
              <w:t>按钮</w:t>
            </w:r>
            <w:r>
              <w:rPr>
                <w:rFonts w:hint="eastAsia"/>
              </w:rPr>
              <w:t>]</w:t>
            </w:r>
          </w:p>
        </w:tc>
      </w:tr>
      <w:tr w:rsidR="00DC1257" w14:paraId="3539DCBA" w14:textId="77777777" w:rsidTr="00DC1257">
        <w:trPr>
          <w:trHeight w:val="225"/>
          <w:trPrChange w:id="2638" w:author="lenovo" w:date="2016-06-22T10:17:00Z">
            <w:trPr>
              <w:trHeight w:val="225"/>
            </w:trPr>
          </w:trPrChange>
        </w:trPr>
        <w:tc>
          <w:tcPr>
            <w:tcW w:w="1361" w:type="dxa"/>
            <w:shd w:val="clear" w:color="auto" w:fill="D9D9D9"/>
            <w:tcPrChange w:id="2639" w:author="lenovo" w:date="2016-06-22T10:17:00Z">
              <w:tcPr>
                <w:tcW w:w="1985" w:type="dxa"/>
                <w:shd w:val="clear" w:color="auto" w:fill="D9D9D9"/>
              </w:tcPr>
            </w:tcPrChange>
          </w:tcPr>
          <w:p w14:paraId="0406ACF4" w14:textId="77777777" w:rsidR="00DC1257" w:rsidRDefault="007579A1">
            <w:pPr>
              <w:spacing w:line="360" w:lineRule="atLeast"/>
              <w:rPr>
                <w:szCs w:val="21"/>
              </w:rPr>
            </w:pPr>
            <w:r>
              <w:rPr>
                <w:rFonts w:hint="eastAsia"/>
                <w:szCs w:val="21"/>
              </w:rPr>
              <w:t>页面输出</w:t>
            </w:r>
          </w:p>
        </w:tc>
        <w:tc>
          <w:tcPr>
            <w:tcW w:w="7143" w:type="dxa"/>
            <w:tcPrChange w:id="2640" w:author="lenovo" w:date="2016-06-22T10:17:00Z">
              <w:tcPr>
                <w:tcW w:w="7087" w:type="dxa"/>
              </w:tcPr>
            </w:tcPrChange>
          </w:tcPr>
          <w:p w14:paraId="0F25B914" w14:textId="77777777" w:rsidR="00DC1257" w:rsidRDefault="007579A1">
            <w:pPr>
              <w:widowControl/>
              <w:overflowPunct w:val="0"/>
              <w:autoSpaceDE w:val="0"/>
              <w:autoSpaceDN w:val="0"/>
              <w:adjustRightInd w:val="0"/>
              <w:spacing w:after="100" w:line="360" w:lineRule="atLeast"/>
              <w:textAlignment w:val="baseline"/>
            </w:pPr>
            <w:r>
              <w:t>无</w:t>
            </w:r>
          </w:p>
        </w:tc>
      </w:tr>
      <w:tr w:rsidR="00DC1257" w14:paraId="393C4793" w14:textId="77777777" w:rsidTr="00DC1257">
        <w:trPr>
          <w:trHeight w:val="225"/>
          <w:trPrChange w:id="2641" w:author="lenovo" w:date="2016-06-22T10:17:00Z">
            <w:trPr>
              <w:trHeight w:val="225"/>
            </w:trPr>
          </w:trPrChange>
        </w:trPr>
        <w:tc>
          <w:tcPr>
            <w:tcW w:w="1361" w:type="dxa"/>
            <w:shd w:val="clear" w:color="auto" w:fill="D9D9D9"/>
            <w:tcPrChange w:id="2642" w:author="lenovo" w:date="2016-06-22T10:17:00Z">
              <w:tcPr>
                <w:tcW w:w="1985" w:type="dxa"/>
                <w:shd w:val="clear" w:color="auto" w:fill="D9D9D9"/>
              </w:tcPr>
            </w:tcPrChange>
          </w:tcPr>
          <w:p w14:paraId="07D5A8B6" w14:textId="77777777" w:rsidR="00DC1257" w:rsidRDefault="007579A1">
            <w:pPr>
              <w:spacing w:line="360" w:lineRule="atLeast"/>
              <w:rPr>
                <w:szCs w:val="21"/>
              </w:rPr>
            </w:pPr>
            <w:r>
              <w:rPr>
                <w:rFonts w:hint="eastAsia"/>
                <w:szCs w:val="21"/>
              </w:rPr>
              <w:lastRenderedPageBreak/>
              <w:t>参考画面</w:t>
            </w:r>
          </w:p>
        </w:tc>
        <w:tc>
          <w:tcPr>
            <w:tcW w:w="7143" w:type="dxa"/>
            <w:tcPrChange w:id="2643" w:author="lenovo" w:date="2016-06-22T10:17:00Z">
              <w:tcPr>
                <w:tcW w:w="7087" w:type="dxa"/>
              </w:tcPr>
            </w:tcPrChange>
          </w:tcPr>
          <w:p w14:paraId="2AB5F921" w14:textId="77777777" w:rsidR="00DC1257" w:rsidRDefault="007579A1">
            <w:pPr>
              <w:spacing w:line="360" w:lineRule="auto"/>
            </w:pPr>
            <w:r>
              <w:rPr>
                <w:rFonts w:hint="eastAsia"/>
              </w:rPr>
              <w:t>个人密码维护：</w:t>
            </w:r>
          </w:p>
          <w:p w14:paraId="22232482" w14:textId="77777777" w:rsidR="00DC1257" w:rsidRDefault="0023358B">
            <w:pPr>
              <w:spacing w:line="360" w:lineRule="auto"/>
            </w:pPr>
            <w:ins w:id="2644" w:author="lenovo" w:date="2016-06-23T17:31:00Z">
              <w:r>
                <w:rPr>
                  <w:noProof/>
                </w:rPr>
                <w:drawing>
                  <wp:inline distT="0" distB="0" distL="114300" distR="114300" wp14:anchorId="5FAF5F1D" wp14:editId="65E0CEC6">
                    <wp:extent cx="4397375" cy="1388110"/>
                    <wp:effectExtent l="0" t="0" r="3175" b="254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8" cstate="print"/>
                            <a:stretch>
                              <a:fillRect/>
                            </a:stretch>
                          </pic:blipFill>
                          <pic:spPr>
                            <a:xfrm>
                              <a:off x="0" y="0"/>
                              <a:ext cx="4397375" cy="1388110"/>
                            </a:xfrm>
                            <a:prstGeom prst="rect">
                              <a:avLst/>
                            </a:prstGeom>
                            <a:noFill/>
                            <a:ln w="9525">
                              <a:noFill/>
                            </a:ln>
                          </pic:spPr>
                        </pic:pic>
                      </a:graphicData>
                    </a:graphic>
                  </wp:inline>
                </w:drawing>
              </w:r>
            </w:ins>
          </w:p>
        </w:tc>
      </w:tr>
      <w:tr w:rsidR="00DC1257" w14:paraId="0770E291" w14:textId="77777777" w:rsidTr="00DC1257">
        <w:trPr>
          <w:trHeight w:val="225"/>
          <w:trPrChange w:id="2645" w:author="lenovo" w:date="2016-06-22T10:17:00Z">
            <w:trPr>
              <w:trHeight w:val="225"/>
            </w:trPr>
          </w:trPrChange>
        </w:trPr>
        <w:tc>
          <w:tcPr>
            <w:tcW w:w="1361" w:type="dxa"/>
            <w:shd w:val="clear" w:color="auto" w:fill="D9D9D9"/>
            <w:tcPrChange w:id="2646" w:author="lenovo" w:date="2016-06-22T10:17:00Z">
              <w:tcPr>
                <w:tcW w:w="1985" w:type="dxa"/>
                <w:shd w:val="clear" w:color="auto" w:fill="D9D9D9"/>
              </w:tcPr>
            </w:tcPrChange>
          </w:tcPr>
          <w:p w14:paraId="58929CA8" w14:textId="77777777" w:rsidR="00DC1257" w:rsidRDefault="007579A1">
            <w:pPr>
              <w:spacing w:line="360" w:lineRule="atLeast"/>
              <w:rPr>
                <w:szCs w:val="21"/>
              </w:rPr>
            </w:pPr>
            <w:r>
              <w:rPr>
                <w:rFonts w:hint="eastAsia"/>
                <w:szCs w:val="21"/>
              </w:rPr>
              <w:t>业务规则</w:t>
            </w:r>
          </w:p>
        </w:tc>
        <w:tc>
          <w:tcPr>
            <w:tcW w:w="7143" w:type="dxa"/>
            <w:tcPrChange w:id="2647" w:author="lenovo" w:date="2016-06-22T10:17:00Z">
              <w:tcPr>
                <w:tcW w:w="7087" w:type="dxa"/>
              </w:tcPr>
            </w:tcPrChange>
          </w:tcPr>
          <w:p w14:paraId="0B90B319" w14:textId="77777777" w:rsidR="00DC1257" w:rsidRDefault="007579A1">
            <w:pPr>
              <w:numPr>
                <w:ilvl w:val="0"/>
                <w:numId w:val="53"/>
                <w:ins w:id="2648" w:author="lenovo" w:date="2016-06-23T17:33:00Z"/>
              </w:numPr>
              <w:rPr>
                <w:ins w:id="2649" w:author="lenovo" w:date="2016-06-23T17:34:00Z"/>
              </w:rPr>
            </w:pPr>
            <w:ins w:id="2650" w:author="lenovo" w:date="2016-06-23T17:33:00Z">
              <w:r>
                <w:rPr>
                  <w:rFonts w:hint="eastAsia"/>
                </w:rPr>
                <w:t>当前密码必须同操作员现在使用的密码一致</w:t>
              </w:r>
            </w:ins>
            <w:ins w:id="2651" w:author="lenovo" w:date="2016-06-23T17:34:00Z">
              <w:r>
                <w:rPr>
                  <w:rFonts w:hint="eastAsia"/>
                </w:rPr>
                <w:t>；</w:t>
              </w:r>
            </w:ins>
          </w:p>
          <w:p w14:paraId="4933864C" w14:textId="77777777" w:rsidR="00DC1257" w:rsidRDefault="007579A1">
            <w:pPr>
              <w:numPr>
                <w:ilvl w:val="0"/>
                <w:numId w:val="53"/>
                <w:ins w:id="2652" w:author="lenovo" w:date="2016-06-23T17:33:00Z"/>
              </w:numPr>
              <w:rPr>
                <w:ins w:id="2653" w:author="lenovo" w:date="2016-06-23T17:34:00Z"/>
              </w:rPr>
            </w:pPr>
            <w:ins w:id="2654" w:author="lenovo" w:date="2016-06-23T17:34:00Z">
              <w:r>
                <w:rPr>
                  <w:rFonts w:hint="eastAsia"/>
                </w:rPr>
                <w:t>新密码和确认新密码两处填入的内容必须一致；</w:t>
              </w:r>
            </w:ins>
          </w:p>
          <w:p w14:paraId="58B3DEA2" w14:textId="77777777" w:rsidR="00DC1257" w:rsidRDefault="007579A1">
            <w:pPr>
              <w:numPr>
                <w:ilvl w:val="0"/>
                <w:numId w:val="53"/>
                <w:ins w:id="2655" w:author="lenovo" w:date="2016-06-23T17:33:00Z"/>
              </w:numPr>
            </w:pPr>
            <w:ins w:id="2656" w:author="lenovo" w:date="2016-06-23T17:34:00Z">
              <w:r>
                <w:rPr>
                  <w:rFonts w:hint="eastAsia"/>
                </w:rPr>
                <w:t>密码格式由</w:t>
              </w:r>
              <w:del w:id="2657" w:author="peng" w:date="2018-01-20T16:57:00Z">
                <w:r w:rsidDel="00F5463E">
                  <w:rPr>
                    <w:rFonts w:hint="eastAsia"/>
                  </w:rPr>
                  <w:delText>秦苍</w:delText>
                </w:r>
              </w:del>
              <w:r>
                <w:rPr>
                  <w:rFonts w:hint="eastAsia"/>
                </w:rPr>
                <w:t>确定。</w:t>
              </w:r>
            </w:ins>
            <w:del w:id="2658" w:author="lenovo" w:date="2016-06-23T17:39:00Z">
              <w:r>
                <w:rPr>
                  <w:rFonts w:hint="eastAsia"/>
                </w:rPr>
                <w:delText>1</w:delText>
              </w:r>
              <w:r>
                <w:rPr>
                  <w:rFonts w:hint="eastAsia"/>
                </w:rPr>
                <w:delText>、操作员输入当前密码，然后输入新密码，再次确认新密码，点击保存【按钮】，新密码保存到数据库中，重新登陆后新密码生效。</w:delText>
              </w:r>
            </w:del>
          </w:p>
        </w:tc>
      </w:tr>
      <w:tr w:rsidR="00DC1257" w14:paraId="7BB0B177" w14:textId="77777777" w:rsidTr="00DC1257">
        <w:trPr>
          <w:trHeight w:val="225"/>
          <w:trPrChange w:id="2659" w:author="lenovo" w:date="2016-06-22T10:17:00Z">
            <w:trPr>
              <w:trHeight w:val="225"/>
            </w:trPr>
          </w:trPrChange>
        </w:trPr>
        <w:tc>
          <w:tcPr>
            <w:tcW w:w="1361" w:type="dxa"/>
            <w:shd w:val="clear" w:color="auto" w:fill="D9D9D9"/>
            <w:tcPrChange w:id="2660" w:author="lenovo" w:date="2016-06-22T10:17:00Z">
              <w:tcPr>
                <w:tcW w:w="1985" w:type="dxa"/>
                <w:shd w:val="clear" w:color="auto" w:fill="D9D9D9"/>
              </w:tcPr>
            </w:tcPrChange>
          </w:tcPr>
          <w:p w14:paraId="10B095DE" w14:textId="77777777" w:rsidR="00DC1257" w:rsidRDefault="007579A1">
            <w:pPr>
              <w:spacing w:line="360" w:lineRule="atLeast"/>
              <w:rPr>
                <w:rFonts w:hAnsi="宋体"/>
                <w:szCs w:val="21"/>
              </w:rPr>
            </w:pPr>
            <w:r>
              <w:rPr>
                <w:rFonts w:hAnsi="宋体" w:hint="eastAsia"/>
                <w:szCs w:val="21"/>
              </w:rPr>
              <w:t>备注</w:t>
            </w:r>
          </w:p>
        </w:tc>
        <w:tc>
          <w:tcPr>
            <w:tcW w:w="7143" w:type="dxa"/>
            <w:tcPrChange w:id="2661" w:author="lenovo" w:date="2016-06-22T10:17:00Z">
              <w:tcPr>
                <w:tcW w:w="7087" w:type="dxa"/>
              </w:tcPr>
            </w:tcPrChange>
          </w:tcPr>
          <w:p w14:paraId="61721A2C" w14:textId="77777777" w:rsidR="00DC1257" w:rsidRDefault="007579A1">
            <w:pPr>
              <w:widowControl/>
              <w:numPr>
                <w:ilvl w:val="0"/>
                <w:numId w:val="54"/>
                <w:ins w:id="2662" w:author="lenovo" w:date="2016-06-23T17:38:00Z"/>
              </w:numPr>
              <w:overflowPunct w:val="0"/>
              <w:autoSpaceDE w:val="0"/>
              <w:autoSpaceDN w:val="0"/>
              <w:adjustRightInd w:val="0"/>
              <w:spacing w:after="100" w:line="360" w:lineRule="atLeast"/>
              <w:textAlignment w:val="baseline"/>
              <w:rPr>
                <w:del w:id="2663" w:author="lenovo" w:date="2016-06-23T17:34:00Z"/>
              </w:rPr>
            </w:pPr>
            <w:ins w:id="2664" w:author="lenovo" w:date="2016-06-23T17:37:00Z">
              <w:r>
                <w:rPr>
                  <w:rFonts w:hint="eastAsia"/>
                </w:rPr>
                <w:t>点击</w:t>
              </w:r>
            </w:ins>
            <w:ins w:id="2665" w:author="lenovo" w:date="2016-06-23T17:38:00Z">
              <w:r>
                <w:rPr>
                  <w:rFonts w:hint="eastAsia"/>
                </w:rPr>
                <w:t>确定</w:t>
              </w:r>
              <w:r>
                <w:rPr>
                  <w:rFonts w:hint="eastAsia"/>
                </w:rPr>
                <w:t>[</w:t>
              </w:r>
              <w:r>
                <w:rPr>
                  <w:rFonts w:hint="eastAsia"/>
                </w:rPr>
                <w:t>按钮</w:t>
              </w:r>
              <w:r>
                <w:rPr>
                  <w:rFonts w:hint="eastAsia"/>
                </w:rPr>
                <w:t>]</w:t>
              </w:r>
              <w:r>
                <w:rPr>
                  <w:rFonts w:hint="eastAsia"/>
                </w:rPr>
                <w:t>，</w:t>
              </w:r>
            </w:ins>
            <w:ins w:id="2666" w:author="lenovo" w:date="2016-06-23T17:39:00Z">
              <w:r>
                <w:rPr>
                  <w:rFonts w:hint="eastAsia"/>
                </w:rPr>
                <w:t>将新密码保存到数据库中，重新登陆后新密码生效</w:t>
              </w:r>
            </w:ins>
            <w:del w:id="2667" w:author="lenovo" w:date="2016-06-23T17:34:00Z">
              <w:r>
                <w:rPr>
                  <w:rFonts w:hint="eastAsia"/>
                </w:rPr>
                <w:delText>密码格式详见数据库设计。</w:delText>
              </w:r>
            </w:del>
          </w:p>
          <w:p w14:paraId="7162F07C" w14:textId="77777777" w:rsidR="00DC1257" w:rsidRDefault="007579A1">
            <w:pPr>
              <w:widowControl/>
              <w:numPr>
                <w:ilvl w:val="0"/>
                <w:numId w:val="54"/>
                <w:ins w:id="2668" w:author="lenovo" w:date="2016-06-23T17:38:00Z"/>
              </w:numPr>
              <w:overflowPunct w:val="0"/>
              <w:autoSpaceDE w:val="0"/>
              <w:autoSpaceDN w:val="0"/>
              <w:adjustRightInd w:val="0"/>
              <w:spacing w:after="100" w:line="360" w:lineRule="atLeast"/>
              <w:textAlignment w:val="baseline"/>
            </w:pPr>
            <w:del w:id="2669" w:author="lenovo" w:date="2016-06-23T17:34:00Z">
              <w:r>
                <w:delText>确保两次输入新密码</w:delText>
              </w:r>
              <w:r>
                <w:rPr>
                  <w:rFonts w:hint="eastAsia"/>
                </w:rPr>
                <w:delText>一致。</w:delText>
              </w:r>
            </w:del>
          </w:p>
        </w:tc>
      </w:tr>
    </w:tbl>
    <w:p w14:paraId="44951C24" w14:textId="77777777" w:rsidR="00DC1257" w:rsidRDefault="00DC1257"/>
    <w:p w14:paraId="276558F0" w14:textId="77777777" w:rsidR="00DC1257" w:rsidRDefault="007579A1">
      <w:pPr>
        <w:pStyle w:val="2"/>
        <w:rPr>
          <w:ins w:id="2670" w:author="lenovo" w:date="2016-06-23T17:41:00Z"/>
        </w:rPr>
      </w:pPr>
      <w:bookmarkStart w:id="2671" w:name="_Toc3063"/>
      <w:r>
        <w:rPr>
          <w:rFonts w:hint="eastAsia"/>
        </w:rPr>
        <w:t>系统参数设置</w:t>
      </w:r>
      <w:bookmarkEnd w:id="2671"/>
    </w:p>
    <w:p w14:paraId="7611AA14" w14:textId="77777777" w:rsidR="00DC1257" w:rsidRDefault="007579A1">
      <w:pPr>
        <w:pStyle w:val="3"/>
        <w:numPr>
          <w:ilvl w:val="2"/>
          <w:numId w:val="1"/>
        </w:numPr>
      </w:pPr>
      <w:bookmarkStart w:id="2672" w:name="_Ref11711"/>
      <w:ins w:id="2673" w:author="lenovo" w:date="2016-06-23T17:41:00Z">
        <w:r>
          <w:rPr>
            <w:rFonts w:ascii="黑体" w:eastAsia="黑体" w:hint="eastAsia"/>
            <w:sz w:val="24"/>
            <w:szCs w:val="24"/>
          </w:rPr>
          <w:t>系统参数查询</w:t>
        </w:r>
      </w:ins>
      <w:bookmarkEnd w:id="267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674"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675">
          <w:tblGrid>
            <w:gridCol w:w="1985"/>
            <w:gridCol w:w="7087"/>
          </w:tblGrid>
        </w:tblGridChange>
      </w:tblGrid>
      <w:tr w:rsidR="00DC1257" w14:paraId="3C3E1CDE" w14:textId="77777777" w:rsidTr="00DC1257">
        <w:trPr>
          <w:trHeight w:val="463"/>
          <w:trPrChange w:id="2676" w:author="lenovo" w:date="2016-06-22T10:17:00Z">
            <w:trPr>
              <w:trHeight w:val="463"/>
            </w:trPr>
          </w:trPrChange>
        </w:trPr>
        <w:tc>
          <w:tcPr>
            <w:tcW w:w="1361" w:type="dxa"/>
            <w:shd w:val="clear" w:color="auto" w:fill="D9D9D9"/>
            <w:tcPrChange w:id="2677" w:author="lenovo" w:date="2016-06-22T10:17:00Z">
              <w:tcPr>
                <w:tcW w:w="1985" w:type="dxa"/>
                <w:shd w:val="clear" w:color="auto" w:fill="D9D9D9"/>
              </w:tcPr>
            </w:tcPrChange>
          </w:tcPr>
          <w:p w14:paraId="1EB6B8A1" w14:textId="77777777" w:rsidR="00DC1257" w:rsidRDefault="007579A1">
            <w:pPr>
              <w:spacing w:line="360" w:lineRule="atLeast"/>
              <w:rPr>
                <w:szCs w:val="21"/>
              </w:rPr>
            </w:pPr>
            <w:r>
              <w:rPr>
                <w:rFonts w:hint="eastAsia"/>
                <w:szCs w:val="21"/>
              </w:rPr>
              <w:t>功能概述</w:t>
            </w:r>
          </w:p>
        </w:tc>
        <w:tc>
          <w:tcPr>
            <w:tcW w:w="7143" w:type="dxa"/>
            <w:tcPrChange w:id="2678" w:author="lenovo" w:date="2016-06-22T10:17:00Z">
              <w:tcPr>
                <w:tcW w:w="7087" w:type="dxa"/>
              </w:tcPr>
            </w:tcPrChange>
          </w:tcPr>
          <w:p w14:paraId="62D5B999" w14:textId="77777777" w:rsidR="00DC1257" w:rsidRDefault="007579A1">
            <w:pPr>
              <w:spacing w:line="360" w:lineRule="atLeast"/>
            </w:pPr>
            <w:r>
              <w:rPr>
                <w:rFonts w:hint="eastAsia"/>
              </w:rPr>
              <w:t>操作员</w:t>
            </w:r>
            <w:ins w:id="2679" w:author="lenovo" w:date="2016-06-23T17:53:00Z">
              <w:r>
                <w:rPr>
                  <w:rFonts w:hint="eastAsia"/>
                </w:rPr>
                <w:t>查询</w:t>
              </w:r>
            </w:ins>
            <w:del w:id="2680" w:author="lenovo" w:date="2016-06-23T17:53:00Z">
              <w:r>
                <w:rPr>
                  <w:rFonts w:hint="eastAsia"/>
                </w:rPr>
                <w:delText>维护</w:delText>
              </w:r>
            </w:del>
            <w:r>
              <w:rPr>
                <w:rFonts w:hint="eastAsia"/>
              </w:rPr>
              <w:t>系统参数</w:t>
            </w:r>
          </w:p>
        </w:tc>
      </w:tr>
      <w:tr w:rsidR="00DC1257" w14:paraId="1A7D1F7B" w14:textId="77777777" w:rsidTr="00DC1257">
        <w:trPr>
          <w:trHeight w:val="227"/>
          <w:trPrChange w:id="2681" w:author="lenovo" w:date="2016-06-22T10:17:00Z">
            <w:trPr>
              <w:trHeight w:val="225"/>
            </w:trPr>
          </w:trPrChange>
        </w:trPr>
        <w:tc>
          <w:tcPr>
            <w:tcW w:w="1361" w:type="dxa"/>
            <w:shd w:val="clear" w:color="auto" w:fill="D9D9D9"/>
            <w:tcPrChange w:id="2682" w:author="lenovo" w:date="2016-06-22T10:17:00Z">
              <w:tcPr>
                <w:tcW w:w="1985" w:type="dxa"/>
                <w:shd w:val="clear" w:color="auto" w:fill="D9D9D9"/>
              </w:tcPr>
            </w:tcPrChange>
          </w:tcPr>
          <w:p w14:paraId="35E634E9" w14:textId="77777777" w:rsidR="00DC1257" w:rsidRDefault="007579A1">
            <w:pPr>
              <w:spacing w:line="360" w:lineRule="atLeast"/>
              <w:rPr>
                <w:szCs w:val="21"/>
              </w:rPr>
            </w:pPr>
            <w:r>
              <w:rPr>
                <w:rFonts w:hint="eastAsia"/>
                <w:szCs w:val="21"/>
              </w:rPr>
              <w:t>页面输入</w:t>
            </w:r>
          </w:p>
        </w:tc>
        <w:tc>
          <w:tcPr>
            <w:tcW w:w="7143" w:type="dxa"/>
            <w:tcPrChange w:id="2683" w:author="lenovo" w:date="2016-06-22T10:17:00Z">
              <w:tcPr>
                <w:tcW w:w="7087" w:type="dxa"/>
              </w:tcPr>
            </w:tcPrChange>
          </w:tcPr>
          <w:p w14:paraId="5B889454"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21AF3182"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参数段编号</w:t>
            </w:r>
            <w:r>
              <w:rPr>
                <w:rFonts w:hint="eastAsia"/>
              </w:rPr>
              <w:t>[</w:t>
            </w:r>
            <w:r>
              <w:rPr>
                <w:rFonts w:hint="eastAsia"/>
              </w:rPr>
              <w:t>下拉框</w:t>
            </w:r>
            <w:r>
              <w:rPr>
                <w:rFonts w:hint="eastAsia"/>
              </w:rPr>
              <w:t>]</w:t>
            </w:r>
          </w:p>
          <w:p w14:paraId="590B1DA5" w14:textId="77777777" w:rsidR="00DC1257" w:rsidRDefault="007579A1">
            <w:pPr>
              <w:widowControl/>
              <w:overflowPunct w:val="0"/>
              <w:autoSpaceDE w:val="0"/>
              <w:autoSpaceDN w:val="0"/>
              <w:adjustRightInd w:val="0"/>
              <w:spacing w:after="100" w:line="360" w:lineRule="atLeast"/>
              <w:ind w:firstLine="420"/>
              <w:textAlignment w:val="baseline"/>
              <w:rPr>
                <w:rFonts w:hAnsi="宋体"/>
                <w:szCs w:val="21"/>
              </w:rPr>
            </w:pPr>
            <w:r>
              <w:t>查询</w:t>
            </w:r>
            <w:r>
              <w:rPr>
                <w:rFonts w:hint="eastAsia"/>
              </w:rPr>
              <w:t>[</w:t>
            </w:r>
            <w:r>
              <w:rPr>
                <w:rFonts w:hint="eastAsia"/>
              </w:rPr>
              <w:t>按钮</w:t>
            </w:r>
            <w:r>
              <w:rPr>
                <w:rFonts w:hint="eastAsia"/>
              </w:rPr>
              <w:t>]</w:t>
            </w:r>
          </w:p>
        </w:tc>
      </w:tr>
      <w:tr w:rsidR="00DC1257" w14:paraId="4AA3E2CB" w14:textId="77777777" w:rsidTr="00DC1257">
        <w:trPr>
          <w:trHeight w:val="225"/>
          <w:trPrChange w:id="2684" w:author="lenovo" w:date="2016-06-22T10:17:00Z">
            <w:trPr>
              <w:trHeight w:val="225"/>
            </w:trPr>
          </w:trPrChange>
        </w:trPr>
        <w:tc>
          <w:tcPr>
            <w:tcW w:w="1361" w:type="dxa"/>
            <w:shd w:val="clear" w:color="auto" w:fill="D9D9D9"/>
            <w:tcPrChange w:id="2685" w:author="lenovo" w:date="2016-06-22T10:17:00Z">
              <w:tcPr>
                <w:tcW w:w="1985" w:type="dxa"/>
                <w:shd w:val="clear" w:color="auto" w:fill="D9D9D9"/>
              </w:tcPr>
            </w:tcPrChange>
          </w:tcPr>
          <w:p w14:paraId="4D2D71AC" w14:textId="77777777" w:rsidR="00DC1257" w:rsidRDefault="007579A1">
            <w:pPr>
              <w:spacing w:line="360" w:lineRule="atLeast"/>
              <w:rPr>
                <w:szCs w:val="21"/>
              </w:rPr>
            </w:pPr>
            <w:r>
              <w:rPr>
                <w:rFonts w:hint="eastAsia"/>
                <w:szCs w:val="21"/>
              </w:rPr>
              <w:t>页面输出</w:t>
            </w:r>
          </w:p>
        </w:tc>
        <w:tc>
          <w:tcPr>
            <w:tcW w:w="7143" w:type="dxa"/>
            <w:tcPrChange w:id="2686" w:author="lenovo" w:date="2016-06-22T10:17:00Z">
              <w:tcPr>
                <w:tcW w:w="7087" w:type="dxa"/>
              </w:tcPr>
            </w:tcPrChange>
          </w:tcPr>
          <w:p w14:paraId="636EB1F8" w14:textId="77777777" w:rsidR="00DC1257" w:rsidRDefault="007579A1">
            <w:pPr>
              <w:widowControl/>
              <w:overflowPunct w:val="0"/>
              <w:autoSpaceDE w:val="0"/>
              <w:autoSpaceDN w:val="0"/>
              <w:adjustRightInd w:val="0"/>
              <w:spacing w:after="100" w:line="360" w:lineRule="atLeast"/>
              <w:textAlignment w:val="baseline"/>
            </w:pPr>
            <w:r>
              <w:t>系统参数</w:t>
            </w:r>
            <w:del w:id="2687" w:author="lenovo" w:date="2016-06-23T17:39:00Z">
              <w:r>
                <w:rPr>
                  <w:rFonts w:hint="eastAsia"/>
                </w:rPr>
                <w:delText>[</w:delText>
              </w:r>
              <w:r>
                <w:rPr>
                  <w:rFonts w:hint="eastAsia"/>
                </w:rPr>
                <w:delText>列表</w:delText>
              </w:r>
              <w:r>
                <w:rPr>
                  <w:rFonts w:hint="eastAsia"/>
                </w:rPr>
                <w:delText>]</w:delText>
              </w:r>
            </w:del>
            <w:r>
              <w:rPr>
                <w:rFonts w:hint="eastAsia"/>
              </w:rPr>
              <w:t>：</w:t>
            </w:r>
          </w:p>
          <w:p w14:paraId="28AE52CF"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参数段编号，参数编号，参数说明，参数值，操作：修改</w:t>
            </w:r>
            <w:r>
              <w:rPr>
                <w:rFonts w:hint="eastAsia"/>
              </w:rPr>
              <w:t>[</w:t>
            </w:r>
            <w:del w:id="2688" w:author="lenovo" w:date="2016-06-23T17:40:00Z">
              <w:r>
                <w:rPr>
                  <w:rFonts w:hint="eastAsia"/>
                </w:rPr>
                <w:delText>超</w:delText>
              </w:r>
            </w:del>
            <w:r>
              <w:rPr>
                <w:rFonts w:hint="eastAsia"/>
              </w:rPr>
              <w:t>链接</w:t>
            </w:r>
            <w:r>
              <w:rPr>
                <w:rFonts w:hint="eastAsia"/>
              </w:rPr>
              <w:t>]</w:t>
            </w:r>
            <w:r>
              <w:rPr>
                <w:rFonts w:hint="eastAsia"/>
              </w:rPr>
              <w:t>。</w:t>
            </w:r>
          </w:p>
          <w:p w14:paraId="42AB8F43" w14:textId="77777777" w:rsidR="00DC1257" w:rsidRDefault="007579A1">
            <w:pPr>
              <w:widowControl/>
              <w:overflowPunct w:val="0"/>
              <w:autoSpaceDE w:val="0"/>
              <w:autoSpaceDN w:val="0"/>
              <w:adjustRightInd w:val="0"/>
              <w:spacing w:after="100" w:line="360" w:lineRule="atLeast"/>
              <w:ind w:firstLine="420"/>
              <w:textAlignment w:val="baseline"/>
            </w:pPr>
            <w:r>
              <w:t>导出</w:t>
            </w:r>
            <w:del w:id="2689" w:author="lenovo" w:date="2016-06-23T17:40:00Z">
              <w:r>
                <w:delText>下载</w:delText>
              </w:r>
            </w:del>
            <w:r>
              <w:rPr>
                <w:rFonts w:hint="eastAsia"/>
              </w:rPr>
              <w:t>[</w:t>
            </w:r>
            <w:r>
              <w:rPr>
                <w:rFonts w:hint="eastAsia"/>
              </w:rPr>
              <w:t>按钮</w:t>
            </w:r>
            <w:r>
              <w:rPr>
                <w:rFonts w:hint="eastAsia"/>
              </w:rPr>
              <w:t>]</w:t>
            </w:r>
          </w:p>
        </w:tc>
      </w:tr>
      <w:tr w:rsidR="00DC1257" w14:paraId="0D1EC3AF" w14:textId="77777777" w:rsidTr="00DC1257">
        <w:trPr>
          <w:trHeight w:val="225"/>
          <w:trPrChange w:id="2690" w:author="lenovo" w:date="2016-06-22T10:17:00Z">
            <w:trPr>
              <w:trHeight w:val="225"/>
            </w:trPr>
          </w:trPrChange>
        </w:trPr>
        <w:tc>
          <w:tcPr>
            <w:tcW w:w="1361" w:type="dxa"/>
            <w:shd w:val="clear" w:color="auto" w:fill="D9D9D9"/>
            <w:tcPrChange w:id="2691" w:author="lenovo" w:date="2016-06-22T10:17:00Z">
              <w:tcPr>
                <w:tcW w:w="1985" w:type="dxa"/>
                <w:shd w:val="clear" w:color="auto" w:fill="D9D9D9"/>
              </w:tcPr>
            </w:tcPrChange>
          </w:tcPr>
          <w:p w14:paraId="0C405D57" w14:textId="77777777" w:rsidR="00DC1257" w:rsidRDefault="007579A1">
            <w:pPr>
              <w:spacing w:line="360" w:lineRule="atLeast"/>
              <w:rPr>
                <w:szCs w:val="21"/>
              </w:rPr>
            </w:pPr>
            <w:r>
              <w:rPr>
                <w:rFonts w:hint="eastAsia"/>
                <w:szCs w:val="21"/>
              </w:rPr>
              <w:t>参考画面</w:t>
            </w:r>
          </w:p>
        </w:tc>
        <w:tc>
          <w:tcPr>
            <w:tcW w:w="7143" w:type="dxa"/>
            <w:tcPrChange w:id="2692" w:author="lenovo" w:date="2016-06-22T10:17:00Z">
              <w:tcPr>
                <w:tcW w:w="7087" w:type="dxa"/>
              </w:tcPr>
            </w:tcPrChange>
          </w:tcPr>
          <w:p w14:paraId="1C49930C" w14:textId="77777777" w:rsidR="00DC1257" w:rsidRDefault="007579A1">
            <w:pPr>
              <w:spacing w:line="360" w:lineRule="auto"/>
            </w:pPr>
            <w:r>
              <w:t>系统参数</w:t>
            </w:r>
            <w:ins w:id="2693" w:author="lenovo" w:date="2016-06-23T17:51:00Z">
              <w:r>
                <w:rPr>
                  <w:rFonts w:hint="eastAsia"/>
                </w:rPr>
                <w:t>查询</w:t>
              </w:r>
            </w:ins>
            <w:del w:id="2694" w:author="lenovo" w:date="2016-06-23T17:51:00Z">
              <w:r>
                <w:delText>设置</w:delText>
              </w:r>
            </w:del>
            <w:r>
              <w:rPr>
                <w:rFonts w:hint="eastAsia"/>
              </w:rPr>
              <w:t>：</w:t>
            </w:r>
          </w:p>
          <w:p w14:paraId="4D9AEEED" w14:textId="77777777" w:rsidR="00DC1257" w:rsidRDefault="0023358B">
            <w:pPr>
              <w:spacing w:line="360" w:lineRule="auto"/>
              <w:rPr>
                <w:ins w:id="2695" w:author="lenovo" w:date="2016-06-23T17:51:00Z"/>
              </w:rPr>
            </w:pPr>
            <w:ins w:id="2696" w:author="lenovo" w:date="2016-06-23T17:51:00Z">
              <w:r>
                <w:rPr>
                  <w:noProof/>
                </w:rPr>
                <w:drawing>
                  <wp:inline distT="0" distB="0" distL="114300" distR="114300" wp14:anchorId="7C6969B4" wp14:editId="73090E2E">
                    <wp:extent cx="4386580" cy="1562735"/>
                    <wp:effectExtent l="0" t="0" r="13970" b="1841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89" cstate="print"/>
                            <a:stretch>
                              <a:fillRect/>
                            </a:stretch>
                          </pic:blipFill>
                          <pic:spPr>
                            <a:xfrm>
                              <a:off x="0" y="0"/>
                              <a:ext cx="4386580" cy="1562735"/>
                            </a:xfrm>
                            <a:prstGeom prst="rect">
                              <a:avLst/>
                            </a:prstGeom>
                            <a:noFill/>
                            <a:ln w="9525">
                              <a:noFill/>
                            </a:ln>
                          </pic:spPr>
                        </pic:pic>
                      </a:graphicData>
                    </a:graphic>
                  </wp:inline>
                </w:drawing>
              </w:r>
            </w:ins>
          </w:p>
          <w:p w14:paraId="4BCCE372" w14:textId="77777777" w:rsidR="00DC1257" w:rsidRDefault="007579A1">
            <w:pPr>
              <w:spacing w:line="360" w:lineRule="auto"/>
            </w:pPr>
            <w:r>
              <w:t>点击导出</w:t>
            </w:r>
            <w:ins w:id="2697" w:author="lenovo" w:date="2016-06-23T17:42:00Z">
              <w:r>
                <w:rPr>
                  <w:rFonts w:hint="eastAsia"/>
                </w:rPr>
                <w:t>[</w:t>
              </w:r>
            </w:ins>
            <w:del w:id="2698" w:author="lenovo" w:date="2016-06-23T17:42:00Z">
              <w:r>
                <w:delText>下载</w:delText>
              </w:r>
            </w:del>
            <w:r>
              <w:t>按钮</w:t>
            </w:r>
            <w:ins w:id="2699" w:author="lenovo" w:date="2016-06-23T17:42:00Z">
              <w:r>
                <w:rPr>
                  <w:rFonts w:hint="eastAsia"/>
                </w:rPr>
                <w:t>]</w:t>
              </w:r>
            </w:ins>
            <w:r>
              <w:rPr>
                <w:rFonts w:hint="eastAsia"/>
              </w:rPr>
              <w:t>：</w:t>
            </w:r>
          </w:p>
          <w:p w14:paraId="0E3E7518" w14:textId="77777777" w:rsidR="00DC1257" w:rsidRDefault="0023358B">
            <w:pPr>
              <w:spacing w:line="360" w:lineRule="auto"/>
            </w:pPr>
            <w:ins w:id="2700" w:author="lenovo" w:date="2016-06-23T17:53:00Z">
              <w:r>
                <w:rPr>
                  <w:noProof/>
                </w:rPr>
                <w:lastRenderedPageBreak/>
                <w:drawing>
                  <wp:inline distT="0" distB="0" distL="114300" distR="114300" wp14:anchorId="3D71FB37" wp14:editId="58BF343C">
                    <wp:extent cx="3723640" cy="2666365"/>
                    <wp:effectExtent l="0" t="0" r="10160" b="63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90" cstate="print"/>
                            <a:stretch>
                              <a:fillRect/>
                            </a:stretch>
                          </pic:blipFill>
                          <pic:spPr>
                            <a:xfrm>
                              <a:off x="0" y="0"/>
                              <a:ext cx="3723640" cy="2666365"/>
                            </a:xfrm>
                            <a:prstGeom prst="rect">
                              <a:avLst/>
                            </a:prstGeom>
                            <a:noFill/>
                            <a:ln w="9525">
                              <a:noFill/>
                            </a:ln>
                          </pic:spPr>
                        </pic:pic>
                      </a:graphicData>
                    </a:graphic>
                  </wp:inline>
                </w:drawing>
              </w:r>
            </w:ins>
          </w:p>
        </w:tc>
      </w:tr>
      <w:tr w:rsidR="00DC1257" w14:paraId="36D129CB" w14:textId="77777777" w:rsidTr="00DC1257">
        <w:trPr>
          <w:trHeight w:val="225"/>
          <w:trPrChange w:id="2701" w:author="lenovo" w:date="2016-06-22T10:17:00Z">
            <w:trPr>
              <w:trHeight w:val="225"/>
            </w:trPr>
          </w:trPrChange>
        </w:trPr>
        <w:tc>
          <w:tcPr>
            <w:tcW w:w="1361" w:type="dxa"/>
            <w:shd w:val="clear" w:color="auto" w:fill="D9D9D9"/>
            <w:tcPrChange w:id="2702" w:author="lenovo" w:date="2016-06-22T10:17:00Z">
              <w:tcPr>
                <w:tcW w:w="1985" w:type="dxa"/>
                <w:shd w:val="clear" w:color="auto" w:fill="D9D9D9"/>
              </w:tcPr>
            </w:tcPrChange>
          </w:tcPr>
          <w:p w14:paraId="7045B942" w14:textId="77777777" w:rsidR="00DC1257" w:rsidRDefault="007579A1">
            <w:pPr>
              <w:spacing w:line="360" w:lineRule="atLeast"/>
              <w:rPr>
                <w:szCs w:val="21"/>
              </w:rPr>
            </w:pPr>
            <w:r>
              <w:rPr>
                <w:rFonts w:hint="eastAsia"/>
                <w:szCs w:val="21"/>
              </w:rPr>
              <w:lastRenderedPageBreak/>
              <w:t>业务规则</w:t>
            </w:r>
          </w:p>
        </w:tc>
        <w:tc>
          <w:tcPr>
            <w:tcW w:w="7143" w:type="dxa"/>
            <w:tcPrChange w:id="2703" w:author="lenovo" w:date="2016-06-22T10:17:00Z">
              <w:tcPr>
                <w:tcW w:w="7087" w:type="dxa"/>
              </w:tcPr>
            </w:tcPrChange>
          </w:tcPr>
          <w:p w14:paraId="3DE10B05" w14:textId="77777777" w:rsidR="00DC1257" w:rsidRDefault="007579A1">
            <w:pPr>
              <w:numPr>
                <w:ilvl w:val="255"/>
                <w:numId w:val="0"/>
              </w:numPr>
              <w:rPr>
                <w:del w:id="2704" w:author="lenovo" w:date="2016-06-23T17:43:00Z"/>
              </w:rPr>
            </w:pPr>
            <w:del w:id="2705" w:author="lenovo" w:date="2016-06-23T17:43:00Z">
              <w:r>
                <w:rPr>
                  <w:rFonts w:hint="eastAsia"/>
                </w:rPr>
                <w:delText>点击参数编号下拉框，选中要查询的参数编号，点击查询</w:delText>
              </w:r>
              <w:r>
                <w:rPr>
                  <w:rFonts w:hint="eastAsia"/>
                </w:rPr>
                <w:delText>[</w:delText>
              </w:r>
              <w:r>
                <w:rPr>
                  <w:rFonts w:hint="eastAsia"/>
                </w:rPr>
                <w:delText>按钮</w:delText>
              </w:r>
              <w:r>
                <w:rPr>
                  <w:rFonts w:hint="eastAsia"/>
                </w:rPr>
                <w:delText>]</w:delText>
              </w:r>
              <w:r>
                <w:rPr>
                  <w:rFonts w:hint="eastAsia"/>
                </w:rPr>
                <w:delText>，</w:delText>
              </w:r>
              <w:r>
                <w:delText>符合条件的系统参数信息显示在下方列表中</w:delText>
              </w:r>
              <w:r>
                <w:rPr>
                  <w:rFonts w:hint="eastAsia"/>
                </w:rPr>
                <w:delText>。</w:delText>
              </w:r>
            </w:del>
          </w:p>
          <w:p w14:paraId="7D7083F9" w14:textId="77777777" w:rsidR="00DC1257" w:rsidRDefault="007579A1">
            <w:pPr>
              <w:numPr>
                <w:ilvl w:val="255"/>
                <w:numId w:val="0"/>
              </w:numPr>
              <w:rPr>
                <w:del w:id="2706" w:author="lenovo" w:date="2016-06-23T17:43:00Z"/>
              </w:rPr>
            </w:pPr>
            <w:del w:id="2707" w:author="lenovo" w:date="2016-06-23T17:43:00Z">
              <w:r>
                <w:delText>点击修改</w:delText>
              </w:r>
              <w:r>
                <w:rPr>
                  <w:rFonts w:hint="eastAsia"/>
                </w:rPr>
                <w:delText>[</w:delText>
              </w:r>
              <w:r>
                <w:delText>超链接</w:delText>
              </w:r>
              <w:r>
                <w:rPr>
                  <w:rFonts w:hint="eastAsia"/>
                </w:rPr>
                <w:delText>]</w:delText>
              </w:r>
              <w:r>
                <w:rPr>
                  <w:rFonts w:hint="eastAsia"/>
                </w:rPr>
                <w:delText>，页面弹出系统参数维护界面，有参数段编号、参数编号、参数说明、参数值四个字段，其中只有参数说明、参数值可以更改。</w:delText>
              </w:r>
            </w:del>
          </w:p>
          <w:p w14:paraId="6083DA65" w14:textId="77777777" w:rsidR="00DC1257" w:rsidRDefault="007579A1">
            <w:pPr>
              <w:numPr>
                <w:ilvl w:val="255"/>
                <w:numId w:val="0"/>
              </w:numPr>
              <w:rPr>
                <w:del w:id="2708" w:author="lenovo" w:date="2016-06-23T17:43:00Z"/>
              </w:rPr>
            </w:pPr>
            <w:del w:id="2709" w:author="lenovo" w:date="2016-06-23T17:43:00Z">
              <w:r>
                <w:delText>点击保存</w:delText>
              </w:r>
              <w:r>
                <w:rPr>
                  <w:rFonts w:hint="eastAsia"/>
                </w:rPr>
                <w:delText>【按钮】，修改后的系统参数信息保存到数据库中。</w:delText>
              </w:r>
            </w:del>
          </w:p>
          <w:p w14:paraId="3D5E471B" w14:textId="77777777" w:rsidR="00DC1257" w:rsidRDefault="007579A1">
            <w:pPr>
              <w:numPr>
                <w:ilvl w:val="255"/>
                <w:numId w:val="0"/>
              </w:numPr>
              <w:rPr>
                <w:del w:id="2710" w:author="lenovo" w:date="2016-06-23T17:43:00Z"/>
              </w:rPr>
            </w:pPr>
            <w:del w:id="2711" w:author="lenovo" w:date="2016-06-23T17:43:00Z">
              <w:r>
                <w:delText>点击取消</w:delText>
              </w:r>
              <w:r>
                <w:rPr>
                  <w:rFonts w:hint="eastAsia"/>
                </w:rPr>
                <w:delText>【按钮】，页面返回到系统参数设置界面。</w:delText>
              </w:r>
            </w:del>
          </w:p>
          <w:p w14:paraId="64DABEA8" w14:textId="77777777" w:rsidR="00DC1257" w:rsidRDefault="007579A1">
            <w:pPr>
              <w:numPr>
                <w:ilvl w:val="255"/>
                <w:numId w:val="0"/>
              </w:numPr>
            </w:pPr>
            <w:del w:id="2712" w:author="lenovo" w:date="2016-06-23T17:43:00Z">
              <w:r>
                <w:delText>点击导出下载</w:delText>
              </w:r>
              <w:r>
                <w:rPr>
                  <w:rFonts w:hint="eastAsia"/>
                </w:rPr>
                <w:delText>【</w:delText>
              </w:r>
              <w:r>
                <w:delText>按钮</w:delText>
              </w:r>
              <w:r>
                <w:rPr>
                  <w:rFonts w:hint="eastAsia"/>
                </w:rPr>
                <w:delText>】，页面弹出导出下载界面，可根据需求进行数据的选择，编辑等操作。</w:delText>
              </w:r>
            </w:del>
          </w:p>
        </w:tc>
      </w:tr>
      <w:tr w:rsidR="00DC1257" w14:paraId="2B214515" w14:textId="77777777" w:rsidTr="00DC1257">
        <w:trPr>
          <w:trHeight w:val="225"/>
          <w:trPrChange w:id="2713" w:author="lenovo" w:date="2016-06-22T10:17:00Z">
            <w:trPr>
              <w:trHeight w:val="225"/>
            </w:trPr>
          </w:trPrChange>
        </w:trPr>
        <w:tc>
          <w:tcPr>
            <w:tcW w:w="1361" w:type="dxa"/>
            <w:shd w:val="clear" w:color="auto" w:fill="D9D9D9"/>
            <w:tcPrChange w:id="2714" w:author="lenovo" w:date="2016-06-22T10:17:00Z">
              <w:tcPr>
                <w:tcW w:w="1985" w:type="dxa"/>
                <w:shd w:val="clear" w:color="auto" w:fill="D9D9D9"/>
              </w:tcPr>
            </w:tcPrChange>
          </w:tcPr>
          <w:p w14:paraId="113D26C4" w14:textId="77777777" w:rsidR="00DC1257" w:rsidRDefault="007579A1">
            <w:pPr>
              <w:spacing w:line="360" w:lineRule="atLeast"/>
              <w:rPr>
                <w:rFonts w:hAnsi="宋体"/>
                <w:szCs w:val="21"/>
              </w:rPr>
            </w:pPr>
            <w:r>
              <w:rPr>
                <w:rFonts w:hAnsi="宋体" w:hint="eastAsia"/>
                <w:szCs w:val="21"/>
              </w:rPr>
              <w:t>备注</w:t>
            </w:r>
          </w:p>
        </w:tc>
        <w:tc>
          <w:tcPr>
            <w:tcW w:w="7143" w:type="dxa"/>
            <w:tcPrChange w:id="2715" w:author="lenovo" w:date="2016-06-22T10:17:00Z">
              <w:tcPr>
                <w:tcW w:w="7087" w:type="dxa"/>
              </w:tcPr>
            </w:tcPrChange>
          </w:tcPr>
          <w:p w14:paraId="7204F4C2" w14:textId="77777777" w:rsidR="00DC1257" w:rsidRDefault="007579A1">
            <w:pPr>
              <w:numPr>
                <w:ilvl w:val="0"/>
                <w:numId w:val="55"/>
              </w:numPr>
              <w:rPr>
                <w:ins w:id="2716" w:author="lenovo" w:date="2016-06-23T17:43:00Z"/>
              </w:rPr>
            </w:pPr>
            <w:ins w:id="2717" w:author="lenovo" w:date="2016-06-23T17:43:00Z">
              <w:r>
                <w:rPr>
                  <w:rFonts w:hint="eastAsia"/>
                </w:rPr>
                <w:t>点击参数编号下拉框，选中要查询的参数编号，点击查询</w:t>
              </w:r>
              <w:r>
                <w:rPr>
                  <w:rFonts w:hint="eastAsia"/>
                </w:rPr>
                <w:t>[</w:t>
              </w:r>
              <w:r>
                <w:rPr>
                  <w:rFonts w:hint="eastAsia"/>
                </w:rPr>
                <w:t>按钮</w:t>
              </w:r>
              <w:r>
                <w:rPr>
                  <w:rFonts w:hint="eastAsia"/>
                </w:rPr>
                <w:t>]</w:t>
              </w:r>
              <w:r>
                <w:rPr>
                  <w:rFonts w:hint="eastAsia"/>
                </w:rPr>
                <w:t>，</w:t>
              </w:r>
              <w:r>
                <w:t>符合条件的系统参数信息显示在下方列表中</w:t>
              </w:r>
              <w:r>
                <w:rPr>
                  <w:rFonts w:hint="eastAsia"/>
                </w:rPr>
                <w:t>。</w:t>
              </w:r>
            </w:ins>
          </w:p>
          <w:p w14:paraId="432EA239" w14:textId="77777777" w:rsidR="00DC1257" w:rsidRDefault="007579A1">
            <w:pPr>
              <w:numPr>
                <w:ilvl w:val="0"/>
                <w:numId w:val="55"/>
                <w:ins w:id="2718" w:author="lenovo" w:date="2016-06-23T17:45:00Z"/>
              </w:numPr>
              <w:rPr>
                <w:ins w:id="2719" w:author="lenovo" w:date="2016-06-23T17:44:00Z"/>
              </w:rPr>
            </w:pPr>
            <w:ins w:id="2720" w:author="lenovo" w:date="2016-06-23T17:43:00Z">
              <w:r>
                <w:t>点击修改</w:t>
              </w:r>
              <w:r>
                <w:rPr>
                  <w:rFonts w:hint="eastAsia"/>
                </w:rPr>
                <w:t>[</w:t>
              </w:r>
              <w:r>
                <w:t>链接</w:t>
              </w:r>
              <w:r>
                <w:rPr>
                  <w:rFonts w:hint="eastAsia"/>
                </w:rPr>
                <w:t>]</w:t>
              </w:r>
              <w:r>
                <w:rPr>
                  <w:rFonts w:hint="eastAsia"/>
                </w:rPr>
                <w:t>，页面弹出系统参数维护界面，</w:t>
              </w:r>
            </w:ins>
            <w:ins w:id="2721" w:author="lenovo" w:date="2016-06-23T17:44:00Z">
              <w:r>
                <w:rPr>
                  <w:rFonts w:hint="eastAsia"/>
                </w:rPr>
                <w:t>参见“</w:t>
              </w:r>
            </w:ins>
            <w:ins w:id="2722" w:author="lenovo" w:date="2016-06-23T17:45:00Z">
              <w:r w:rsidR="00E21B5E">
                <w:rPr>
                  <w:rFonts w:hint="eastAsia"/>
                </w:rPr>
                <w:fldChar w:fldCharType="begin"/>
              </w:r>
              <w:r>
                <w:rPr>
                  <w:rFonts w:hint="eastAsia"/>
                </w:rPr>
                <w:instrText xml:space="preserve"> REF _Ref9062 \h </w:instrText>
              </w:r>
            </w:ins>
            <w:r w:rsidR="00E21B5E">
              <w:rPr>
                <w:rFonts w:hint="eastAsia"/>
              </w:rPr>
            </w:r>
            <w:ins w:id="2723" w:author="lenovo" w:date="2016-06-23T17:45:00Z">
              <w:r w:rsidR="00E21B5E">
                <w:rPr>
                  <w:rFonts w:hint="eastAsia"/>
                </w:rPr>
                <w:fldChar w:fldCharType="separate"/>
              </w:r>
              <w:r>
                <w:rPr>
                  <w:rFonts w:hint="eastAsia"/>
                </w:rPr>
                <w:t>系统参数编辑</w:t>
              </w:r>
              <w:r w:rsidR="00E21B5E">
                <w:rPr>
                  <w:rFonts w:hint="eastAsia"/>
                </w:rPr>
                <w:fldChar w:fldCharType="end"/>
              </w:r>
            </w:ins>
            <w:ins w:id="2724" w:author="lenovo" w:date="2016-06-23T17:44:00Z">
              <w:r>
                <w:rPr>
                  <w:rFonts w:hint="eastAsia"/>
                </w:rPr>
                <w:t>”</w:t>
              </w:r>
            </w:ins>
          </w:p>
          <w:p w14:paraId="6F124656" w14:textId="77777777" w:rsidR="00DC1257" w:rsidRDefault="007579A1">
            <w:pPr>
              <w:numPr>
                <w:ilvl w:val="0"/>
                <w:numId w:val="55"/>
                <w:ins w:id="2725" w:author="lenovo" w:date="2016-06-23T17:44:00Z"/>
              </w:numPr>
            </w:pPr>
            <w:ins w:id="2726" w:author="lenovo" w:date="2016-06-23T17:43:00Z">
              <w:r>
                <w:t>点击导出</w:t>
              </w:r>
            </w:ins>
            <w:ins w:id="2727" w:author="lenovo" w:date="2016-06-23T17:45:00Z">
              <w:r>
                <w:rPr>
                  <w:rFonts w:hint="eastAsia"/>
                </w:rPr>
                <w:t>[</w:t>
              </w:r>
            </w:ins>
            <w:ins w:id="2728" w:author="lenovo" w:date="2016-06-23T17:43:00Z">
              <w:r>
                <w:t>按钮</w:t>
              </w:r>
            </w:ins>
            <w:ins w:id="2729" w:author="lenovo" w:date="2016-06-23T17:45:00Z">
              <w:r>
                <w:rPr>
                  <w:rFonts w:hint="eastAsia"/>
                </w:rPr>
                <w:t>]</w:t>
              </w:r>
            </w:ins>
            <w:ins w:id="2730" w:author="lenovo" w:date="2016-06-23T17:43:00Z">
              <w:r>
                <w:rPr>
                  <w:rFonts w:hint="eastAsia"/>
                </w:rPr>
                <w:t>，</w:t>
              </w:r>
            </w:ins>
            <w:ins w:id="2731" w:author="lenovo" w:date="2016-06-23T17:45:00Z">
              <w:r>
                <w:rPr>
                  <w:rFonts w:hint="eastAsia"/>
                </w:rPr>
                <w:t>弹出导出操作模态窗口（见上图），</w:t>
              </w:r>
              <w:proofErr w:type="gramStart"/>
              <w:r>
                <w:rPr>
                  <w:rFonts w:hint="eastAsia"/>
                </w:rPr>
                <w:t>勾选必要项</w:t>
              </w:r>
              <w:proofErr w:type="gramEnd"/>
              <w:r>
                <w:rPr>
                  <w:rFonts w:hint="eastAsia"/>
                </w:rPr>
                <w:t>后点击导出下载</w:t>
              </w:r>
              <w:r>
                <w:rPr>
                  <w:rFonts w:hint="eastAsia"/>
                </w:rPr>
                <w:t>[</w:t>
              </w:r>
              <w:r>
                <w:rPr>
                  <w:rFonts w:hint="eastAsia"/>
                </w:rPr>
                <w:t>按钮</w:t>
              </w:r>
              <w:r>
                <w:rPr>
                  <w:rFonts w:hint="eastAsia"/>
                </w:rPr>
                <w:t>]</w:t>
              </w:r>
              <w:r>
                <w:rPr>
                  <w:rFonts w:hint="eastAsia"/>
                </w:rPr>
                <w:t>，将导出文件保存至用户本地。</w:t>
              </w:r>
            </w:ins>
            <w:del w:id="2732" w:author="lenovo" w:date="2016-06-23T17:43:00Z">
              <w:r>
                <w:rPr>
                  <w:rFonts w:hint="eastAsia"/>
                </w:rPr>
                <w:delText>1</w:delText>
              </w:r>
              <w:r>
                <w:rPr>
                  <w:rFonts w:hint="eastAsia"/>
                </w:rPr>
                <w:delText>、在系统参数维护界面，参数段编号、参数编号均为只读。</w:delText>
              </w:r>
            </w:del>
          </w:p>
        </w:tc>
      </w:tr>
    </w:tbl>
    <w:p w14:paraId="36640993" w14:textId="77777777" w:rsidR="00DC1257" w:rsidRDefault="00DC1257">
      <w:pPr>
        <w:rPr>
          <w:ins w:id="2733" w:author="lenovo" w:date="2016-06-23T17:41:00Z"/>
        </w:rPr>
      </w:pPr>
    </w:p>
    <w:p w14:paraId="36D0292A" w14:textId="77777777" w:rsidR="00DC1257" w:rsidRDefault="007579A1">
      <w:pPr>
        <w:pStyle w:val="3"/>
        <w:numPr>
          <w:ilvl w:val="2"/>
          <w:numId w:val="1"/>
        </w:numPr>
        <w:rPr>
          <w:ins w:id="2734" w:author="lenovo" w:date="2016-06-23T17:41:00Z"/>
        </w:rPr>
      </w:pPr>
      <w:bookmarkStart w:id="2735" w:name="_Ref9062"/>
      <w:ins w:id="2736" w:author="lenovo" w:date="2016-06-23T17:41:00Z">
        <w:r>
          <w:rPr>
            <w:rFonts w:ascii="黑体" w:eastAsia="黑体" w:hint="eastAsia"/>
            <w:sz w:val="24"/>
            <w:szCs w:val="24"/>
          </w:rPr>
          <w:t>系统参数编辑</w:t>
        </w:r>
        <w:bookmarkEnd w:id="2735"/>
      </w:ins>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61"/>
        <w:gridCol w:w="7143"/>
      </w:tblGrid>
      <w:tr w:rsidR="00DC1257" w14:paraId="73D8A2B7" w14:textId="77777777">
        <w:trPr>
          <w:trHeight w:val="463"/>
          <w:ins w:id="2737" w:author="lenovo" w:date="2016-06-23T17:41:00Z"/>
        </w:trPr>
        <w:tc>
          <w:tcPr>
            <w:tcW w:w="1361" w:type="dxa"/>
            <w:shd w:val="clear" w:color="auto" w:fill="D9D9D9"/>
          </w:tcPr>
          <w:p w14:paraId="6AC80526" w14:textId="77777777" w:rsidR="00DC1257" w:rsidRDefault="007579A1">
            <w:pPr>
              <w:spacing w:line="360" w:lineRule="atLeast"/>
              <w:rPr>
                <w:ins w:id="2738" w:author="lenovo" w:date="2016-06-23T17:41:00Z"/>
                <w:szCs w:val="21"/>
              </w:rPr>
            </w:pPr>
            <w:ins w:id="2739" w:author="lenovo" w:date="2016-06-23T17:41:00Z">
              <w:r>
                <w:rPr>
                  <w:rFonts w:hint="eastAsia"/>
                  <w:szCs w:val="21"/>
                </w:rPr>
                <w:t>功能概述</w:t>
              </w:r>
            </w:ins>
          </w:p>
        </w:tc>
        <w:tc>
          <w:tcPr>
            <w:tcW w:w="7143" w:type="dxa"/>
          </w:tcPr>
          <w:p w14:paraId="167A7B4B" w14:textId="77777777" w:rsidR="00DC1257" w:rsidRDefault="007579A1">
            <w:pPr>
              <w:spacing w:line="360" w:lineRule="atLeast"/>
              <w:rPr>
                <w:ins w:id="2740" w:author="lenovo" w:date="2016-06-23T17:41:00Z"/>
              </w:rPr>
            </w:pPr>
            <w:ins w:id="2741" w:author="lenovo" w:date="2016-06-23T17:41:00Z">
              <w:r>
                <w:rPr>
                  <w:rFonts w:hint="eastAsia"/>
                </w:rPr>
                <w:t>操作员维护系统参数</w:t>
              </w:r>
            </w:ins>
          </w:p>
        </w:tc>
      </w:tr>
      <w:tr w:rsidR="00DC1257" w14:paraId="1184C3F1" w14:textId="77777777">
        <w:trPr>
          <w:trHeight w:val="227"/>
          <w:ins w:id="2742" w:author="lenovo" w:date="2016-06-23T17:41:00Z"/>
        </w:trPr>
        <w:tc>
          <w:tcPr>
            <w:tcW w:w="1361" w:type="dxa"/>
            <w:shd w:val="clear" w:color="auto" w:fill="D9D9D9"/>
          </w:tcPr>
          <w:p w14:paraId="58E748B4" w14:textId="77777777" w:rsidR="00DC1257" w:rsidRDefault="007579A1">
            <w:pPr>
              <w:spacing w:line="360" w:lineRule="atLeast"/>
              <w:rPr>
                <w:ins w:id="2743" w:author="lenovo" w:date="2016-06-23T17:41:00Z"/>
                <w:szCs w:val="21"/>
              </w:rPr>
            </w:pPr>
            <w:ins w:id="2744" w:author="lenovo" w:date="2016-06-23T17:41:00Z">
              <w:r>
                <w:rPr>
                  <w:rFonts w:hint="eastAsia"/>
                  <w:szCs w:val="21"/>
                </w:rPr>
                <w:t>页面输入</w:t>
              </w:r>
            </w:ins>
          </w:p>
        </w:tc>
        <w:tc>
          <w:tcPr>
            <w:tcW w:w="7143" w:type="dxa"/>
          </w:tcPr>
          <w:p w14:paraId="3BDD15E8" w14:textId="77777777" w:rsidR="00DC1257" w:rsidRDefault="007579A1">
            <w:pPr>
              <w:widowControl/>
              <w:overflowPunct w:val="0"/>
              <w:autoSpaceDE w:val="0"/>
              <w:autoSpaceDN w:val="0"/>
              <w:adjustRightInd w:val="0"/>
              <w:spacing w:after="100" w:line="360" w:lineRule="atLeast"/>
              <w:textAlignment w:val="baseline"/>
              <w:rPr>
                <w:ins w:id="2745" w:author="lenovo" w:date="2016-06-23T17:41:00Z"/>
              </w:rPr>
            </w:pPr>
            <w:ins w:id="2746" w:author="lenovo" w:date="2016-06-23T17:41:00Z">
              <w:r>
                <w:rPr>
                  <w:rFonts w:hint="eastAsia"/>
                </w:rPr>
                <w:t>查询条件：</w:t>
              </w:r>
            </w:ins>
          </w:p>
          <w:p w14:paraId="2B9E2A11" w14:textId="77777777" w:rsidR="00DC1257" w:rsidRDefault="007579A1">
            <w:pPr>
              <w:widowControl/>
              <w:overflowPunct w:val="0"/>
              <w:autoSpaceDE w:val="0"/>
              <w:autoSpaceDN w:val="0"/>
              <w:adjustRightInd w:val="0"/>
              <w:spacing w:after="100" w:line="360" w:lineRule="atLeast"/>
              <w:ind w:firstLine="420"/>
              <w:textAlignment w:val="baseline"/>
              <w:rPr>
                <w:ins w:id="2747" w:author="lenovo" w:date="2016-06-23T17:41:00Z"/>
              </w:rPr>
            </w:pPr>
            <w:ins w:id="2748" w:author="lenovo" w:date="2016-06-23T17:41:00Z">
              <w:r>
                <w:rPr>
                  <w:rFonts w:hint="eastAsia"/>
                </w:rPr>
                <w:t>参数</w:t>
              </w:r>
            </w:ins>
            <w:ins w:id="2749" w:author="lenovo" w:date="2016-06-23T17:55:00Z">
              <w:r>
                <w:rPr>
                  <w:rFonts w:hint="eastAsia"/>
                </w:rPr>
                <w:t>说明</w:t>
              </w:r>
            </w:ins>
            <w:ins w:id="2750" w:author="lenovo" w:date="2016-06-23T17:41:00Z">
              <w:r>
                <w:rPr>
                  <w:rFonts w:hint="eastAsia"/>
                </w:rPr>
                <w:t>[</w:t>
              </w:r>
            </w:ins>
            <w:ins w:id="2751" w:author="lenovo" w:date="2016-06-23T17:55:00Z">
              <w:r>
                <w:rPr>
                  <w:rFonts w:hint="eastAsia"/>
                </w:rPr>
                <w:t>输入</w:t>
              </w:r>
            </w:ins>
            <w:ins w:id="2752" w:author="lenovo" w:date="2016-06-23T17:41:00Z">
              <w:r>
                <w:rPr>
                  <w:rFonts w:hint="eastAsia"/>
                </w:rPr>
                <w:t>框</w:t>
              </w:r>
              <w:r>
                <w:rPr>
                  <w:rFonts w:hint="eastAsia"/>
                </w:rPr>
                <w:t>]</w:t>
              </w:r>
            </w:ins>
            <w:ins w:id="2753" w:author="lenovo" w:date="2016-06-23T17:56:00Z">
              <w:r>
                <w:rPr>
                  <w:rFonts w:hint="eastAsia"/>
                </w:rPr>
                <w:t>，参数值</w:t>
              </w:r>
              <w:r>
                <w:rPr>
                  <w:rFonts w:hint="eastAsia"/>
                </w:rPr>
                <w:t>[</w:t>
              </w:r>
              <w:r>
                <w:rPr>
                  <w:rFonts w:hint="eastAsia"/>
                </w:rPr>
                <w:t>输入框</w:t>
              </w:r>
              <w:r>
                <w:rPr>
                  <w:rFonts w:hint="eastAsia"/>
                </w:rPr>
                <w:t>]</w:t>
              </w:r>
            </w:ins>
          </w:p>
          <w:p w14:paraId="6DC09E46" w14:textId="77777777" w:rsidR="00DC1257" w:rsidRDefault="007579A1">
            <w:pPr>
              <w:widowControl/>
              <w:overflowPunct w:val="0"/>
              <w:autoSpaceDE w:val="0"/>
              <w:autoSpaceDN w:val="0"/>
              <w:adjustRightInd w:val="0"/>
              <w:spacing w:after="100" w:line="360" w:lineRule="atLeast"/>
              <w:ind w:firstLine="420"/>
              <w:textAlignment w:val="baseline"/>
              <w:rPr>
                <w:ins w:id="2754" w:author="lenovo" w:date="2016-06-23T17:41:00Z"/>
                <w:rFonts w:hAnsi="宋体"/>
                <w:szCs w:val="21"/>
              </w:rPr>
            </w:pPr>
            <w:ins w:id="2755" w:author="lenovo" w:date="2016-06-23T17:56:00Z">
              <w:r>
                <w:rPr>
                  <w:rFonts w:hint="eastAsia"/>
                </w:rPr>
                <w:t>保存</w:t>
              </w:r>
            </w:ins>
            <w:ins w:id="2756" w:author="lenovo" w:date="2016-06-23T17:41:00Z">
              <w:r>
                <w:rPr>
                  <w:rFonts w:hint="eastAsia"/>
                </w:rPr>
                <w:t>[</w:t>
              </w:r>
              <w:r>
                <w:rPr>
                  <w:rFonts w:hint="eastAsia"/>
                </w:rPr>
                <w:t>按钮</w:t>
              </w:r>
              <w:r>
                <w:rPr>
                  <w:rFonts w:hint="eastAsia"/>
                </w:rPr>
                <w:t>]</w:t>
              </w:r>
            </w:ins>
            <w:ins w:id="2757" w:author="lenovo" w:date="2016-06-23T17:56:00Z">
              <w:r>
                <w:rPr>
                  <w:rFonts w:hint="eastAsia"/>
                </w:rPr>
                <w:t>，取消</w:t>
              </w:r>
              <w:r>
                <w:rPr>
                  <w:rFonts w:hint="eastAsia"/>
                </w:rPr>
                <w:t>[</w:t>
              </w:r>
              <w:r>
                <w:rPr>
                  <w:rFonts w:hint="eastAsia"/>
                </w:rPr>
                <w:t>按钮</w:t>
              </w:r>
              <w:r>
                <w:rPr>
                  <w:rFonts w:hint="eastAsia"/>
                </w:rPr>
                <w:t>]</w:t>
              </w:r>
            </w:ins>
          </w:p>
        </w:tc>
      </w:tr>
      <w:tr w:rsidR="00DC1257" w14:paraId="66E476F1" w14:textId="77777777">
        <w:trPr>
          <w:trHeight w:val="225"/>
          <w:ins w:id="2758" w:author="lenovo" w:date="2016-06-23T17:41:00Z"/>
        </w:trPr>
        <w:tc>
          <w:tcPr>
            <w:tcW w:w="1361" w:type="dxa"/>
            <w:shd w:val="clear" w:color="auto" w:fill="D9D9D9"/>
          </w:tcPr>
          <w:p w14:paraId="2D5DA63B" w14:textId="77777777" w:rsidR="00DC1257" w:rsidRDefault="007579A1">
            <w:pPr>
              <w:spacing w:line="360" w:lineRule="atLeast"/>
              <w:rPr>
                <w:ins w:id="2759" w:author="lenovo" w:date="2016-06-23T17:41:00Z"/>
                <w:szCs w:val="21"/>
              </w:rPr>
            </w:pPr>
            <w:ins w:id="2760" w:author="lenovo" w:date="2016-06-23T17:41:00Z">
              <w:r>
                <w:rPr>
                  <w:rFonts w:hint="eastAsia"/>
                  <w:szCs w:val="21"/>
                </w:rPr>
                <w:t>页面输出</w:t>
              </w:r>
            </w:ins>
          </w:p>
        </w:tc>
        <w:tc>
          <w:tcPr>
            <w:tcW w:w="7143" w:type="dxa"/>
          </w:tcPr>
          <w:p w14:paraId="7CBEE951" w14:textId="77777777" w:rsidR="00DC1257" w:rsidRDefault="007579A1">
            <w:pPr>
              <w:widowControl/>
              <w:overflowPunct w:val="0"/>
              <w:autoSpaceDE w:val="0"/>
              <w:autoSpaceDN w:val="0"/>
              <w:adjustRightInd w:val="0"/>
              <w:spacing w:after="100" w:line="360" w:lineRule="atLeast"/>
              <w:textAlignment w:val="baseline"/>
              <w:rPr>
                <w:ins w:id="2761" w:author="lenovo" w:date="2016-06-23T17:41:00Z"/>
              </w:rPr>
            </w:pPr>
            <w:ins w:id="2762" w:author="lenovo" w:date="2016-06-23T17:41:00Z">
              <w:r>
                <w:t>系统参数</w:t>
              </w:r>
              <w:r>
                <w:rPr>
                  <w:rFonts w:hint="eastAsia"/>
                </w:rPr>
                <w:t>：</w:t>
              </w:r>
            </w:ins>
          </w:p>
          <w:p w14:paraId="4309B7FF" w14:textId="77777777" w:rsidR="00DC1257" w:rsidRDefault="007579A1">
            <w:pPr>
              <w:widowControl/>
              <w:overflowPunct w:val="0"/>
              <w:autoSpaceDE w:val="0"/>
              <w:autoSpaceDN w:val="0"/>
              <w:adjustRightInd w:val="0"/>
              <w:spacing w:after="100" w:line="360" w:lineRule="atLeast"/>
              <w:ind w:firstLine="420"/>
              <w:textAlignment w:val="baseline"/>
              <w:rPr>
                <w:ins w:id="2763" w:author="lenovo" w:date="2016-06-23T17:41:00Z"/>
              </w:rPr>
            </w:pPr>
            <w:ins w:id="2764" w:author="lenovo" w:date="2016-06-23T17:41:00Z">
              <w:r>
                <w:rPr>
                  <w:rFonts w:hint="eastAsia"/>
                </w:rPr>
                <w:t>参数段编号，参数编号</w:t>
              </w:r>
            </w:ins>
          </w:p>
        </w:tc>
      </w:tr>
      <w:tr w:rsidR="00DC1257" w14:paraId="0B7B6D6E" w14:textId="77777777">
        <w:trPr>
          <w:trHeight w:val="225"/>
          <w:ins w:id="2765" w:author="lenovo" w:date="2016-06-23T17:41:00Z"/>
        </w:trPr>
        <w:tc>
          <w:tcPr>
            <w:tcW w:w="1361" w:type="dxa"/>
            <w:shd w:val="clear" w:color="auto" w:fill="D9D9D9"/>
          </w:tcPr>
          <w:p w14:paraId="65B3FC6D" w14:textId="77777777" w:rsidR="00DC1257" w:rsidRDefault="007579A1">
            <w:pPr>
              <w:spacing w:line="360" w:lineRule="atLeast"/>
              <w:rPr>
                <w:ins w:id="2766" w:author="lenovo" w:date="2016-06-23T17:41:00Z"/>
                <w:szCs w:val="21"/>
              </w:rPr>
            </w:pPr>
            <w:ins w:id="2767" w:author="lenovo" w:date="2016-06-23T17:41:00Z">
              <w:r>
                <w:rPr>
                  <w:rFonts w:hint="eastAsia"/>
                  <w:szCs w:val="21"/>
                </w:rPr>
                <w:t>参考画面</w:t>
              </w:r>
            </w:ins>
          </w:p>
        </w:tc>
        <w:tc>
          <w:tcPr>
            <w:tcW w:w="7143" w:type="dxa"/>
          </w:tcPr>
          <w:p w14:paraId="44E7CB9F" w14:textId="77777777" w:rsidR="00DC1257" w:rsidRDefault="0023358B">
            <w:pPr>
              <w:spacing w:line="360" w:lineRule="auto"/>
              <w:rPr>
                <w:ins w:id="2768" w:author="lenovo" w:date="2016-06-23T17:41:00Z"/>
              </w:rPr>
            </w:pPr>
            <w:ins w:id="2769" w:author="lenovo" w:date="2016-06-23T17:55:00Z">
              <w:r>
                <w:rPr>
                  <w:noProof/>
                </w:rPr>
                <w:drawing>
                  <wp:inline distT="0" distB="0" distL="114300" distR="114300" wp14:anchorId="3A43D809" wp14:editId="57C39CDF">
                    <wp:extent cx="4393565" cy="967105"/>
                    <wp:effectExtent l="0" t="0" r="6985" b="444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91" cstate="print"/>
                            <a:stretch>
                              <a:fillRect/>
                            </a:stretch>
                          </pic:blipFill>
                          <pic:spPr>
                            <a:xfrm>
                              <a:off x="0" y="0"/>
                              <a:ext cx="4393565" cy="967105"/>
                            </a:xfrm>
                            <a:prstGeom prst="rect">
                              <a:avLst/>
                            </a:prstGeom>
                            <a:noFill/>
                            <a:ln w="9525">
                              <a:noFill/>
                            </a:ln>
                          </pic:spPr>
                        </pic:pic>
                      </a:graphicData>
                    </a:graphic>
                  </wp:inline>
                </w:drawing>
              </w:r>
            </w:ins>
          </w:p>
        </w:tc>
      </w:tr>
      <w:tr w:rsidR="00DC1257" w14:paraId="5BA41CD6" w14:textId="77777777">
        <w:trPr>
          <w:trHeight w:val="225"/>
          <w:ins w:id="2770" w:author="lenovo" w:date="2016-06-23T17:41:00Z"/>
        </w:trPr>
        <w:tc>
          <w:tcPr>
            <w:tcW w:w="1361" w:type="dxa"/>
            <w:shd w:val="clear" w:color="auto" w:fill="D9D9D9"/>
          </w:tcPr>
          <w:p w14:paraId="1921C032" w14:textId="77777777" w:rsidR="00DC1257" w:rsidRDefault="007579A1">
            <w:pPr>
              <w:spacing w:line="360" w:lineRule="atLeast"/>
              <w:rPr>
                <w:ins w:id="2771" w:author="lenovo" w:date="2016-06-23T17:41:00Z"/>
                <w:szCs w:val="21"/>
              </w:rPr>
            </w:pPr>
            <w:ins w:id="2772" w:author="lenovo" w:date="2016-06-23T17:41:00Z">
              <w:r>
                <w:rPr>
                  <w:rFonts w:hint="eastAsia"/>
                  <w:szCs w:val="21"/>
                </w:rPr>
                <w:t>业务规则</w:t>
              </w:r>
            </w:ins>
          </w:p>
        </w:tc>
        <w:tc>
          <w:tcPr>
            <w:tcW w:w="7143" w:type="dxa"/>
          </w:tcPr>
          <w:p w14:paraId="3ED71096" w14:textId="77777777" w:rsidR="00DC1257" w:rsidRDefault="007579A1">
            <w:pPr>
              <w:numPr>
                <w:ilvl w:val="0"/>
                <w:numId w:val="56"/>
                <w:ins w:id="2773" w:author="lenovo" w:date="2016-06-23T17:57:00Z"/>
              </w:numPr>
              <w:rPr>
                <w:ins w:id="2774" w:author="lenovo" w:date="2016-06-23T17:41:00Z"/>
              </w:rPr>
            </w:pPr>
            <w:ins w:id="2775" w:author="lenovo" w:date="2016-06-23T17:57:00Z">
              <w:r>
                <w:rPr>
                  <w:rFonts w:hint="eastAsia"/>
                </w:rPr>
                <w:t>参数段编号、参数编号均为只读。</w:t>
              </w:r>
            </w:ins>
          </w:p>
        </w:tc>
      </w:tr>
      <w:tr w:rsidR="00DC1257" w14:paraId="12400A32" w14:textId="77777777">
        <w:trPr>
          <w:trHeight w:val="225"/>
          <w:ins w:id="2776" w:author="lenovo" w:date="2016-06-23T17:41:00Z"/>
        </w:trPr>
        <w:tc>
          <w:tcPr>
            <w:tcW w:w="1361" w:type="dxa"/>
            <w:shd w:val="clear" w:color="auto" w:fill="D9D9D9"/>
          </w:tcPr>
          <w:p w14:paraId="41F32F7C" w14:textId="77777777" w:rsidR="00DC1257" w:rsidRDefault="007579A1">
            <w:pPr>
              <w:spacing w:line="360" w:lineRule="atLeast"/>
              <w:rPr>
                <w:ins w:id="2777" w:author="lenovo" w:date="2016-06-23T17:41:00Z"/>
                <w:rFonts w:hAnsi="宋体"/>
                <w:szCs w:val="21"/>
              </w:rPr>
            </w:pPr>
            <w:ins w:id="2778" w:author="lenovo" w:date="2016-06-23T17:41:00Z">
              <w:r>
                <w:rPr>
                  <w:rFonts w:hAnsi="宋体" w:hint="eastAsia"/>
                  <w:szCs w:val="21"/>
                </w:rPr>
                <w:t>备注</w:t>
              </w:r>
            </w:ins>
          </w:p>
        </w:tc>
        <w:tc>
          <w:tcPr>
            <w:tcW w:w="7143" w:type="dxa"/>
          </w:tcPr>
          <w:p w14:paraId="2971778C" w14:textId="77777777" w:rsidR="00DC1257" w:rsidRDefault="007579A1">
            <w:pPr>
              <w:numPr>
                <w:ilvl w:val="0"/>
                <w:numId w:val="57"/>
                <w:ins w:id="2779" w:author="lenovo" w:date="2016-06-23T17:57:00Z"/>
              </w:numPr>
              <w:rPr>
                <w:ins w:id="2780" w:author="lenovo" w:date="2016-06-23T17:57:00Z"/>
              </w:rPr>
            </w:pPr>
            <w:ins w:id="2781" w:author="lenovo" w:date="2016-06-23T17:57:00Z">
              <w:r>
                <w:t>点击保存</w:t>
              </w:r>
              <w:r>
                <w:rPr>
                  <w:rFonts w:hint="eastAsia"/>
                </w:rPr>
                <w:t>[</w:t>
              </w:r>
              <w:r>
                <w:rPr>
                  <w:rFonts w:hint="eastAsia"/>
                </w:rPr>
                <w:t>按钮</w:t>
              </w:r>
              <w:r>
                <w:rPr>
                  <w:rFonts w:hint="eastAsia"/>
                </w:rPr>
                <w:t>]</w:t>
              </w:r>
              <w:r>
                <w:rPr>
                  <w:rFonts w:hint="eastAsia"/>
                </w:rPr>
                <w:t>，修改系统参数信息保存到数据库中</w:t>
              </w:r>
            </w:ins>
            <w:ins w:id="2782" w:author="lenovo" w:date="2016-06-23T17:58:00Z">
              <w:r>
                <w:rPr>
                  <w:rFonts w:hint="eastAsia"/>
                </w:rPr>
                <w:t>，页面返回到系统参数设置界面，参见“</w:t>
              </w:r>
              <w:r w:rsidR="00E21B5E">
                <w:rPr>
                  <w:rFonts w:hint="eastAsia"/>
                </w:rPr>
                <w:fldChar w:fldCharType="begin"/>
              </w:r>
              <w:r>
                <w:rPr>
                  <w:rFonts w:hint="eastAsia"/>
                </w:rPr>
                <w:instrText xml:space="preserve"> REF _Ref11711 \h </w:instrText>
              </w:r>
            </w:ins>
            <w:r w:rsidR="00E21B5E">
              <w:rPr>
                <w:rFonts w:hint="eastAsia"/>
              </w:rPr>
            </w:r>
            <w:ins w:id="2783" w:author="lenovo" w:date="2016-06-23T17:58:00Z">
              <w:r w:rsidR="00E21B5E">
                <w:rPr>
                  <w:rFonts w:hint="eastAsia"/>
                </w:rPr>
                <w:fldChar w:fldCharType="separate"/>
              </w:r>
              <w:r>
                <w:rPr>
                  <w:rFonts w:hint="eastAsia"/>
                </w:rPr>
                <w:t>系统参数查询</w:t>
              </w:r>
              <w:r w:rsidR="00E21B5E">
                <w:rPr>
                  <w:rFonts w:hint="eastAsia"/>
                </w:rPr>
                <w:fldChar w:fldCharType="end"/>
              </w:r>
              <w:r>
                <w:rPr>
                  <w:rFonts w:hint="eastAsia"/>
                </w:rPr>
                <w:t>”</w:t>
              </w:r>
            </w:ins>
          </w:p>
          <w:p w14:paraId="010404FD" w14:textId="77777777" w:rsidR="00DC1257" w:rsidRDefault="007579A1">
            <w:pPr>
              <w:numPr>
                <w:ilvl w:val="0"/>
                <w:numId w:val="57"/>
                <w:ins w:id="2784" w:author="lenovo" w:date="2016-06-23T17:57:00Z"/>
              </w:numPr>
              <w:rPr>
                <w:ins w:id="2785" w:author="lenovo" w:date="2016-06-23T17:41:00Z"/>
              </w:rPr>
            </w:pPr>
            <w:ins w:id="2786" w:author="lenovo" w:date="2016-06-23T17:57:00Z">
              <w:r>
                <w:t>点击取消</w:t>
              </w:r>
              <w:r>
                <w:rPr>
                  <w:rFonts w:hint="eastAsia"/>
                </w:rPr>
                <w:t>[</w:t>
              </w:r>
              <w:r>
                <w:rPr>
                  <w:rFonts w:hint="eastAsia"/>
                </w:rPr>
                <w:t>按钮</w:t>
              </w:r>
              <w:r>
                <w:rPr>
                  <w:rFonts w:hint="eastAsia"/>
                </w:rPr>
                <w:t>]</w:t>
              </w:r>
              <w:r>
                <w:rPr>
                  <w:rFonts w:hint="eastAsia"/>
                </w:rPr>
                <w:t>，页面返回到系统参数设置界面</w:t>
              </w:r>
            </w:ins>
            <w:ins w:id="2787" w:author="lenovo" w:date="2016-06-23T17:58:00Z">
              <w:r>
                <w:rPr>
                  <w:rFonts w:hint="eastAsia"/>
                </w:rPr>
                <w:t>，参见“</w:t>
              </w:r>
              <w:r w:rsidR="00E21B5E">
                <w:rPr>
                  <w:rFonts w:hint="eastAsia"/>
                </w:rPr>
                <w:fldChar w:fldCharType="begin"/>
              </w:r>
              <w:r>
                <w:rPr>
                  <w:rFonts w:hint="eastAsia"/>
                </w:rPr>
                <w:instrText xml:space="preserve"> REF _Ref11711 \h </w:instrText>
              </w:r>
            </w:ins>
            <w:r w:rsidR="00E21B5E">
              <w:rPr>
                <w:rFonts w:hint="eastAsia"/>
              </w:rPr>
            </w:r>
            <w:ins w:id="2788" w:author="lenovo" w:date="2016-06-23T17:58:00Z">
              <w:r w:rsidR="00E21B5E">
                <w:rPr>
                  <w:rFonts w:hint="eastAsia"/>
                </w:rPr>
                <w:fldChar w:fldCharType="separate"/>
              </w:r>
              <w:r>
                <w:rPr>
                  <w:rFonts w:hint="eastAsia"/>
                </w:rPr>
                <w:t>系统参数查询</w:t>
              </w:r>
              <w:r w:rsidR="00E21B5E">
                <w:rPr>
                  <w:rFonts w:hint="eastAsia"/>
                </w:rPr>
                <w:fldChar w:fldCharType="end"/>
              </w:r>
              <w:r>
                <w:rPr>
                  <w:rFonts w:hint="eastAsia"/>
                </w:rPr>
                <w:t>”</w:t>
              </w:r>
            </w:ins>
          </w:p>
        </w:tc>
      </w:tr>
    </w:tbl>
    <w:p w14:paraId="3DD3E10E" w14:textId="77777777" w:rsidR="00DC1257" w:rsidRDefault="00DC1257">
      <w:pPr>
        <w:rPr>
          <w:ins w:id="2789" w:author="lenovo" w:date="2016-06-23T17:41:00Z"/>
        </w:rPr>
      </w:pPr>
    </w:p>
    <w:p w14:paraId="046DA09B" w14:textId="77777777" w:rsidR="00DC1257" w:rsidRDefault="00DC1257"/>
    <w:p w14:paraId="7CB71340" w14:textId="77777777" w:rsidR="00DC1257" w:rsidRDefault="007579A1">
      <w:pPr>
        <w:pStyle w:val="2"/>
        <w:rPr>
          <w:color w:val="FF0000"/>
        </w:rPr>
      </w:pPr>
      <w:bookmarkStart w:id="2790" w:name="_Toc5911"/>
      <w:r>
        <w:rPr>
          <w:rFonts w:hint="eastAsia"/>
          <w:color w:val="FF0000"/>
        </w:rPr>
        <w:t>代扣次数设置</w:t>
      </w:r>
      <w:bookmarkEnd w:id="2790"/>
    </w:p>
    <w:p w14:paraId="166A8041" w14:textId="77777777" w:rsidR="00DC1257" w:rsidRDefault="007579A1">
      <w:pPr>
        <w:pStyle w:val="3"/>
        <w:numPr>
          <w:ilvl w:val="2"/>
          <w:numId w:val="1"/>
        </w:numPr>
        <w:rPr>
          <w:rFonts w:ascii="黑体" w:eastAsia="黑体"/>
          <w:color w:val="FF0000"/>
          <w:sz w:val="24"/>
          <w:szCs w:val="24"/>
        </w:rPr>
      </w:pPr>
      <w:bookmarkStart w:id="2791" w:name="_Toc16944"/>
      <w:r>
        <w:rPr>
          <w:rFonts w:ascii="黑体" w:eastAsia="黑体" w:hint="eastAsia"/>
          <w:color w:val="FF0000"/>
          <w:sz w:val="24"/>
          <w:szCs w:val="24"/>
        </w:rPr>
        <w:t>代扣次数查询</w:t>
      </w:r>
      <w:bookmarkEnd w:id="2791"/>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792"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793">
          <w:tblGrid>
            <w:gridCol w:w="1985"/>
            <w:gridCol w:w="7087"/>
          </w:tblGrid>
        </w:tblGridChange>
      </w:tblGrid>
      <w:tr w:rsidR="00DC1257" w14:paraId="6016429F" w14:textId="77777777" w:rsidTr="00DC1257">
        <w:trPr>
          <w:trHeight w:val="465"/>
          <w:trPrChange w:id="2794" w:author="lenovo" w:date="2016-06-22T10:17:00Z">
            <w:trPr>
              <w:trHeight w:val="463"/>
            </w:trPr>
          </w:trPrChange>
        </w:trPr>
        <w:tc>
          <w:tcPr>
            <w:tcW w:w="1361" w:type="dxa"/>
            <w:shd w:val="clear" w:color="auto" w:fill="D9D9D9"/>
            <w:tcPrChange w:id="2795" w:author="lenovo" w:date="2016-06-22T10:17:00Z">
              <w:tcPr>
                <w:tcW w:w="1985" w:type="dxa"/>
                <w:shd w:val="clear" w:color="auto" w:fill="D9D9D9"/>
              </w:tcPr>
            </w:tcPrChange>
          </w:tcPr>
          <w:p w14:paraId="0EC6F6C9"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2796" w:author="lenovo" w:date="2016-06-22T10:17:00Z">
              <w:tcPr>
                <w:tcW w:w="7087" w:type="dxa"/>
              </w:tcPr>
            </w:tcPrChange>
          </w:tcPr>
          <w:p w14:paraId="01F64734" w14:textId="77777777" w:rsidR="00DC1257" w:rsidRDefault="007579A1">
            <w:pPr>
              <w:spacing w:line="360" w:lineRule="atLeast"/>
              <w:rPr>
                <w:color w:val="FF0000"/>
              </w:rPr>
            </w:pPr>
            <w:r>
              <w:rPr>
                <w:rFonts w:hint="eastAsia"/>
                <w:color w:val="FF0000"/>
              </w:rPr>
              <w:t>代扣次数查询</w:t>
            </w:r>
          </w:p>
        </w:tc>
      </w:tr>
      <w:tr w:rsidR="00DC1257" w14:paraId="4887A577" w14:textId="77777777" w:rsidTr="00DC1257">
        <w:trPr>
          <w:trHeight w:val="225"/>
          <w:trPrChange w:id="2797" w:author="lenovo" w:date="2016-06-22T10:17:00Z">
            <w:trPr>
              <w:trHeight w:val="225"/>
            </w:trPr>
          </w:trPrChange>
        </w:trPr>
        <w:tc>
          <w:tcPr>
            <w:tcW w:w="1361" w:type="dxa"/>
            <w:shd w:val="clear" w:color="auto" w:fill="D9D9D9"/>
            <w:tcPrChange w:id="2798" w:author="lenovo" w:date="2016-06-22T10:17:00Z">
              <w:tcPr>
                <w:tcW w:w="1985" w:type="dxa"/>
                <w:shd w:val="clear" w:color="auto" w:fill="D9D9D9"/>
              </w:tcPr>
            </w:tcPrChange>
          </w:tcPr>
          <w:p w14:paraId="5106B876"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2799" w:author="lenovo" w:date="2016-06-22T10:17:00Z">
              <w:tcPr>
                <w:tcW w:w="7087" w:type="dxa"/>
              </w:tcPr>
            </w:tcPrChange>
          </w:tcPr>
          <w:p w14:paraId="09DF6A87"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查询字段：</w:t>
            </w:r>
          </w:p>
          <w:p w14:paraId="5B06607C"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800" w:author="lenovo" w:date="2016-06-23T17:59:00Z"/>
                <w:color w:val="FF0000"/>
              </w:rPr>
            </w:pPr>
            <w:r>
              <w:rPr>
                <w:rFonts w:hint="eastAsia"/>
                <w:color w:val="FF0000"/>
              </w:rPr>
              <w:t>角色名称</w:t>
            </w:r>
            <w:r>
              <w:rPr>
                <w:rFonts w:hint="eastAsia"/>
                <w:color w:val="FF0000"/>
              </w:rPr>
              <w:t>[</w:t>
            </w:r>
            <w:r>
              <w:rPr>
                <w:rFonts w:hint="eastAsia"/>
                <w:color w:val="FF0000"/>
              </w:rPr>
              <w:t>下拉框</w:t>
            </w:r>
            <w:r>
              <w:rPr>
                <w:rFonts w:hint="eastAsia"/>
                <w:color w:val="FF0000"/>
              </w:rPr>
              <w:t>]</w:t>
            </w:r>
          </w:p>
          <w:p w14:paraId="1EB04BAB" w14:textId="77777777" w:rsidR="00DC1257" w:rsidRDefault="00DC1257">
            <w:pPr>
              <w:widowControl/>
              <w:overflowPunct w:val="0"/>
              <w:autoSpaceDE w:val="0"/>
              <w:autoSpaceDN w:val="0"/>
              <w:adjustRightInd w:val="0"/>
              <w:spacing w:after="100" w:line="360" w:lineRule="atLeast"/>
              <w:ind w:firstLineChars="200" w:firstLine="420"/>
              <w:textAlignment w:val="baseline"/>
              <w:rPr>
                <w:del w:id="2801" w:author="lenovo" w:date="2016-06-23T17:59:00Z"/>
                <w:color w:val="FF0000"/>
              </w:rPr>
            </w:pPr>
          </w:p>
          <w:p w14:paraId="6C5391B2" w14:textId="77777777" w:rsidR="00774305" w:rsidRDefault="007579A1">
            <w:pPr>
              <w:widowControl/>
              <w:overflowPunct w:val="0"/>
              <w:autoSpaceDE w:val="0"/>
              <w:autoSpaceDN w:val="0"/>
              <w:adjustRightInd w:val="0"/>
              <w:spacing w:after="100" w:line="360" w:lineRule="atLeast"/>
              <w:ind w:firstLineChars="200" w:firstLine="420"/>
              <w:textAlignment w:val="baseline"/>
              <w:rPr>
                <w:del w:id="2802" w:author="lenovo" w:date="2016-06-23T17:59:00Z"/>
                <w:color w:val="FF0000"/>
              </w:rPr>
              <w:pPrChange w:id="2803" w:author="lenovo" w:date="2016-06-23T17:59:00Z">
                <w:pPr>
                  <w:widowControl/>
                  <w:overflowPunct w:val="0"/>
                  <w:autoSpaceDE w:val="0"/>
                  <w:autoSpaceDN w:val="0"/>
                  <w:adjustRightInd w:val="0"/>
                  <w:spacing w:after="100" w:line="360" w:lineRule="atLeast"/>
                  <w:textAlignment w:val="baseline"/>
                </w:pPr>
              </w:pPrChange>
            </w:pPr>
            <w:r>
              <w:rPr>
                <w:rFonts w:hint="eastAsia"/>
                <w:color w:val="FF0000"/>
              </w:rPr>
              <w:t>查询</w:t>
            </w:r>
            <w:r>
              <w:rPr>
                <w:rFonts w:hint="eastAsia"/>
                <w:color w:val="FF0000"/>
              </w:rPr>
              <w:t>[</w:t>
            </w:r>
            <w:r>
              <w:rPr>
                <w:rFonts w:hint="eastAsia"/>
                <w:color w:val="FF0000"/>
              </w:rPr>
              <w:t>按钮</w:t>
            </w:r>
            <w:r>
              <w:rPr>
                <w:rFonts w:hint="eastAsia"/>
                <w:color w:val="FF0000"/>
              </w:rPr>
              <w:t>]</w:t>
            </w:r>
          </w:p>
          <w:p w14:paraId="5D094ACE" w14:textId="77777777" w:rsidR="00774305" w:rsidRDefault="007579A1">
            <w:pPr>
              <w:widowControl/>
              <w:overflowPunct w:val="0"/>
              <w:autoSpaceDE w:val="0"/>
              <w:autoSpaceDN w:val="0"/>
              <w:adjustRightInd w:val="0"/>
              <w:spacing w:after="100" w:line="360" w:lineRule="atLeast"/>
              <w:ind w:firstLineChars="200" w:firstLine="420"/>
              <w:textAlignment w:val="baseline"/>
              <w:rPr>
                <w:rFonts w:hAnsi="宋体"/>
                <w:color w:val="FF0000"/>
                <w:szCs w:val="21"/>
              </w:rPr>
              <w:pPrChange w:id="2804" w:author="lenovo" w:date="2016-06-23T17:59:00Z">
                <w:pPr>
                  <w:widowControl/>
                  <w:overflowPunct w:val="0"/>
                  <w:autoSpaceDE w:val="0"/>
                  <w:autoSpaceDN w:val="0"/>
                  <w:adjustRightInd w:val="0"/>
                  <w:spacing w:after="100" w:line="360" w:lineRule="atLeast"/>
                  <w:textAlignment w:val="baseline"/>
                </w:pPr>
              </w:pPrChange>
            </w:pPr>
            <w:ins w:id="2805" w:author="lenovo" w:date="2016-06-23T17:59:00Z">
              <w:r>
                <w:rPr>
                  <w:rFonts w:hint="eastAsia"/>
                  <w:color w:val="FF0000"/>
                </w:rPr>
                <w:t>，</w:t>
              </w:r>
            </w:ins>
            <w:r>
              <w:rPr>
                <w:rFonts w:hint="eastAsia"/>
                <w:color w:val="FF0000"/>
              </w:rPr>
              <w:t>重置</w:t>
            </w:r>
            <w:r>
              <w:rPr>
                <w:rFonts w:hint="eastAsia"/>
                <w:color w:val="FF0000"/>
              </w:rPr>
              <w:t>[</w:t>
            </w:r>
            <w:r>
              <w:rPr>
                <w:rFonts w:hint="eastAsia"/>
                <w:color w:val="FF0000"/>
              </w:rPr>
              <w:t>按钮</w:t>
            </w:r>
            <w:r>
              <w:rPr>
                <w:rFonts w:hint="eastAsia"/>
                <w:color w:val="FF0000"/>
              </w:rPr>
              <w:t>]</w:t>
            </w:r>
          </w:p>
        </w:tc>
      </w:tr>
      <w:tr w:rsidR="00DC1257" w14:paraId="6098D5B1" w14:textId="77777777" w:rsidTr="00DC1257">
        <w:trPr>
          <w:trHeight w:val="225"/>
          <w:trPrChange w:id="2806" w:author="lenovo" w:date="2016-06-22T10:17:00Z">
            <w:trPr>
              <w:trHeight w:val="225"/>
            </w:trPr>
          </w:trPrChange>
        </w:trPr>
        <w:tc>
          <w:tcPr>
            <w:tcW w:w="1361" w:type="dxa"/>
            <w:shd w:val="clear" w:color="auto" w:fill="D9D9D9"/>
            <w:tcPrChange w:id="2807" w:author="lenovo" w:date="2016-06-22T10:17:00Z">
              <w:tcPr>
                <w:tcW w:w="1985" w:type="dxa"/>
                <w:shd w:val="clear" w:color="auto" w:fill="D9D9D9"/>
              </w:tcPr>
            </w:tcPrChange>
          </w:tcPr>
          <w:p w14:paraId="16E39DE6" w14:textId="77777777" w:rsidR="00DC1257" w:rsidRDefault="007579A1">
            <w:pPr>
              <w:spacing w:line="360" w:lineRule="atLeast"/>
              <w:rPr>
                <w:color w:val="FF0000"/>
                <w:szCs w:val="21"/>
              </w:rPr>
            </w:pPr>
            <w:r>
              <w:rPr>
                <w:rFonts w:hint="eastAsia"/>
                <w:color w:val="FF0000"/>
                <w:szCs w:val="21"/>
              </w:rPr>
              <w:t>页面输出</w:t>
            </w:r>
          </w:p>
        </w:tc>
        <w:tc>
          <w:tcPr>
            <w:tcW w:w="7143" w:type="dxa"/>
            <w:tcPrChange w:id="2808" w:author="lenovo" w:date="2016-06-22T10:17:00Z">
              <w:tcPr>
                <w:tcW w:w="7087" w:type="dxa"/>
              </w:tcPr>
            </w:tcPrChange>
          </w:tcPr>
          <w:p w14:paraId="352D47F6"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int="eastAsia"/>
                <w:color w:val="FF0000"/>
              </w:rPr>
              <w:t>代扣次数信息</w:t>
            </w:r>
            <w:del w:id="2809" w:author="lenovo" w:date="2016-06-23T18:00:00Z">
              <w:r>
                <w:rPr>
                  <w:rFonts w:hint="eastAsia"/>
                  <w:color w:val="FF0000"/>
                </w:rPr>
                <w:delText>[</w:delText>
              </w:r>
              <w:r>
                <w:rPr>
                  <w:rFonts w:hint="eastAsia"/>
                  <w:color w:val="FF0000"/>
                </w:rPr>
                <w:delText>列表</w:delText>
              </w:r>
              <w:r>
                <w:rPr>
                  <w:rFonts w:hint="eastAsia"/>
                  <w:color w:val="FF0000"/>
                </w:rPr>
                <w:delText>]</w:delText>
              </w:r>
            </w:del>
            <w:r>
              <w:rPr>
                <w:rFonts w:hint="eastAsia"/>
                <w:color w:val="FF0000"/>
              </w:rPr>
              <w:t>：</w:t>
            </w:r>
          </w:p>
          <w:p w14:paraId="252E862E" w14:textId="77777777" w:rsidR="00DC1257" w:rsidRDefault="007579A1">
            <w:pPr>
              <w:spacing w:line="360" w:lineRule="atLeast"/>
              <w:ind w:firstLineChars="200" w:firstLine="420"/>
              <w:rPr>
                <w:color w:val="FF0000"/>
              </w:rPr>
            </w:pPr>
            <w:r>
              <w:rPr>
                <w:rFonts w:hint="eastAsia"/>
                <w:color w:val="FF0000"/>
              </w:rPr>
              <w:t>角色名称，每天案件代扣次数，每天催收员代扣次数，</w:t>
            </w:r>
            <w:ins w:id="2810" w:author="lenovo" w:date="2016-06-23T18:00:00Z">
              <w:r>
                <w:rPr>
                  <w:rFonts w:hint="eastAsia"/>
                  <w:color w:val="FF0000"/>
                </w:rPr>
                <w:t>操作：</w:t>
              </w:r>
            </w:ins>
            <w:r>
              <w:rPr>
                <w:rFonts w:hint="eastAsia"/>
                <w:color w:val="FF0000"/>
              </w:rPr>
              <w:t>编辑</w:t>
            </w:r>
            <w:r>
              <w:rPr>
                <w:rFonts w:hint="eastAsia"/>
                <w:color w:val="FF0000"/>
              </w:rPr>
              <w:t>[</w:t>
            </w:r>
            <w:r>
              <w:rPr>
                <w:rFonts w:hint="eastAsia"/>
                <w:color w:val="FF0000"/>
              </w:rPr>
              <w:t>链接</w:t>
            </w:r>
            <w:r>
              <w:rPr>
                <w:rFonts w:hint="eastAsia"/>
                <w:color w:val="FF0000"/>
              </w:rPr>
              <w:t xml:space="preserve">]  </w:t>
            </w:r>
            <w:r>
              <w:rPr>
                <w:rFonts w:hint="eastAsia"/>
                <w:color w:val="FF0000"/>
              </w:rPr>
              <w:t>删除</w:t>
            </w:r>
            <w:r>
              <w:rPr>
                <w:rFonts w:hint="eastAsia"/>
                <w:color w:val="FF0000"/>
              </w:rPr>
              <w:t>[</w:t>
            </w:r>
            <w:r>
              <w:rPr>
                <w:rFonts w:hint="eastAsia"/>
                <w:color w:val="FF0000"/>
              </w:rPr>
              <w:t>链接</w:t>
            </w:r>
            <w:r>
              <w:rPr>
                <w:rFonts w:hint="eastAsia"/>
                <w:color w:val="FF0000"/>
              </w:rPr>
              <w:t>]</w:t>
            </w:r>
          </w:p>
          <w:p w14:paraId="04DE5613" w14:textId="77777777" w:rsidR="00DC1257" w:rsidRDefault="007579A1">
            <w:pPr>
              <w:spacing w:line="360" w:lineRule="atLeast"/>
              <w:ind w:leftChars="200" w:left="420"/>
              <w:rPr>
                <w:color w:val="FF0000"/>
              </w:rPr>
            </w:pPr>
            <w:r>
              <w:rPr>
                <w:rFonts w:hint="eastAsia"/>
                <w:color w:val="FF0000"/>
              </w:rPr>
              <w:t>新增</w:t>
            </w:r>
            <w:r>
              <w:rPr>
                <w:rFonts w:hint="eastAsia"/>
                <w:color w:val="FF0000"/>
              </w:rPr>
              <w:t>[</w:t>
            </w:r>
            <w:r>
              <w:rPr>
                <w:rFonts w:hint="eastAsia"/>
                <w:color w:val="FF0000"/>
              </w:rPr>
              <w:t>按钮</w:t>
            </w:r>
            <w:r>
              <w:rPr>
                <w:rFonts w:hint="eastAsia"/>
                <w:color w:val="FF0000"/>
              </w:rPr>
              <w:t>]</w:t>
            </w:r>
          </w:p>
        </w:tc>
      </w:tr>
      <w:tr w:rsidR="00DC1257" w14:paraId="633B461C" w14:textId="77777777" w:rsidTr="00DC1257">
        <w:trPr>
          <w:trHeight w:val="225"/>
          <w:trPrChange w:id="2811" w:author="lenovo" w:date="2016-06-22T10:17:00Z">
            <w:trPr>
              <w:trHeight w:val="225"/>
            </w:trPr>
          </w:trPrChange>
        </w:trPr>
        <w:tc>
          <w:tcPr>
            <w:tcW w:w="1361" w:type="dxa"/>
            <w:shd w:val="clear" w:color="auto" w:fill="D9D9D9"/>
            <w:tcPrChange w:id="2812" w:author="lenovo" w:date="2016-06-22T10:17:00Z">
              <w:tcPr>
                <w:tcW w:w="1985" w:type="dxa"/>
                <w:shd w:val="clear" w:color="auto" w:fill="D9D9D9"/>
              </w:tcPr>
            </w:tcPrChange>
          </w:tcPr>
          <w:p w14:paraId="624AC961"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2813" w:author="lenovo" w:date="2016-06-22T10:17:00Z">
              <w:tcPr>
                <w:tcW w:w="7087" w:type="dxa"/>
              </w:tcPr>
            </w:tcPrChange>
          </w:tcPr>
          <w:p w14:paraId="6A1C8586" w14:textId="77777777" w:rsidR="00DC1257" w:rsidRDefault="0023358B">
            <w:pPr>
              <w:widowControl/>
              <w:overflowPunct w:val="0"/>
              <w:autoSpaceDE w:val="0"/>
              <w:autoSpaceDN w:val="0"/>
              <w:adjustRightInd w:val="0"/>
              <w:spacing w:after="100" w:line="360" w:lineRule="atLeast"/>
              <w:textAlignment w:val="baseline"/>
              <w:rPr>
                <w:color w:val="FF0000"/>
              </w:rPr>
            </w:pPr>
            <w:ins w:id="2814" w:author="lenovo" w:date="2016-06-23T17:59:00Z">
              <w:r>
                <w:rPr>
                  <w:noProof/>
                </w:rPr>
                <w:drawing>
                  <wp:inline distT="0" distB="0" distL="114300" distR="114300" wp14:anchorId="0665FB6B" wp14:editId="116AFAA3">
                    <wp:extent cx="4397375" cy="814705"/>
                    <wp:effectExtent l="0" t="0" r="3175" b="444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92" cstate="print"/>
                            <a:stretch>
                              <a:fillRect/>
                            </a:stretch>
                          </pic:blipFill>
                          <pic:spPr>
                            <a:xfrm>
                              <a:off x="0" y="0"/>
                              <a:ext cx="4397375" cy="814705"/>
                            </a:xfrm>
                            <a:prstGeom prst="rect">
                              <a:avLst/>
                            </a:prstGeom>
                            <a:noFill/>
                            <a:ln w="9525">
                              <a:noFill/>
                            </a:ln>
                          </pic:spPr>
                        </pic:pic>
                      </a:graphicData>
                    </a:graphic>
                  </wp:inline>
                </w:drawing>
              </w:r>
            </w:ins>
            <w:del w:id="2815" w:author="lenovo" w:date="2016-06-23T17:59:00Z">
              <w:r w:rsidR="007579A1">
                <w:rPr>
                  <w:rFonts w:hint="eastAsia"/>
                  <w:color w:val="FF0000"/>
                </w:rPr>
                <w:delText>待补充</w:delText>
              </w:r>
            </w:del>
          </w:p>
        </w:tc>
      </w:tr>
      <w:tr w:rsidR="00DC1257" w14:paraId="48CFF31E" w14:textId="77777777" w:rsidTr="00DC1257">
        <w:trPr>
          <w:trHeight w:val="225"/>
          <w:trPrChange w:id="2816" w:author="lenovo" w:date="2016-06-22T10:17:00Z">
            <w:trPr>
              <w:trHeight w:val="225"/>
            </w:trPr>
          </w:trPrChange>
        </w:trPr>
        <w:tc>
          <w:tcPr>
            <w:tcW w:w="1361" w:type="dxa"/>
            <w:shd w:val="clear" w:color="auto" w:fill="D9D9D9"/>
            <w:tcPrChange w:id="2817" w:author="lenovo" w:date="2016-06-22T10:17:00Z">
              <w:tcPr>
                <w:tcW w:w="1985" w:type="dxa"/>
                <w:shd w:val="clear" w:color="auto" w:fill="D9D9D9"/>
              </w:tcPr>
            </w:tcPrChange>
          </w:tcPr>
          <w:p w14:paraId="73FD979B"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2818" w:author="lenovo" w:date="2016-06-22T10:17:00Z">
              <w:tcPr>
                <w:tcW w:w="7087" w:type="dxa"/>
              </w:tcPr>
            </w:tcPrChange>
          </w:tcPr>
          <w:p w14:paraId="62AE03AD" w14:textId="77777777" w:rsidR="00DC1257" w:rsidRDefault="007579A1">
            <w:pPr>
              <w:widowControl/>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无</w:t>
            </w:r>
          </w:p>
        </w:tc>
      </w:tr>
      <w:tr w:rsidR="00DC1257" w14:paraId="03F07855" w14:textId="77777777" w:rsidTr="00DC1257">
        <w:trPr>
          <w:trHeight w:val="225"/>
          <w:trPrChange w:id="2819" w:author="lenovo" w:date="2016-06-22T10:17:00Z">
            <w:trPr>
              <w:trHeight w:val="225"/>
            </w:trPr>
          </w:trPrChange>
        </w:trPr>
        <w:tc>
          <w:tcPr>
            <w:tcW w:w="1361" w:type="dxa"/>
            <w:shd w:val="clear" w:color="auto" w:fill="D9D9D9"/>
            <w:tcPrChange w:id="2820" w:author="lenovo" w:date="2016-06-22T10:17:00Z">
              <w:tcPr>
                <w:tcW w:w="1985" w:type="dxa"/>
                <w:shd w:val="clear" w:color="auto" w:fill="D9D9D9"/>
              </w:tcPr>
            </w:tcPrChange>
          </w:tcPr>
          <w:p w14:paraId="6CAE959F" w14:textId="77777777" w:rsidR="00DC1257" w:rsidRDefault="007579A1">
            <w:pPr>
              <w:spacing w:line="360" w:lineRule="atLeast"/>
              <w:rPr>
                <w:rFonts w:hAnsi="宋体"/>
                <w:color w:val="FF0000"/>
                <w:szCs w:val="21"/>
              </w:rPr>
            </w:pPr>
            <w:r>
              <w:rPr>
                <w:rFonts w:hAnsi="宋体" w:hint="eastAsia"/>
                <w:color w:val="FF0000"/>
                <w:szCs w:val="21"/>
              </w:rPr>
              <w:t>备注</w:t>
            </w:r>
          </w:p>
        </w:tc>
        <w:tc>
          <w:tcPr>
            <w:tcW w:w="7143" w:type="dxa"/>
            <w:tcPrChange w:id="2821" w:author="lenovo" w:date="2016-06-22T10:17:00Z">
              <w:tcPr>
                <w:tcW w:w="7087" w:type="dxa"/>
              </w:tcPr>
            </w:tcPrChange>
          </w:tcPr>
          <w:p w14:paraId="00AED8CC" w14:textId="77777777" w:rsidR="00DC1257" w:rsidRDefault="007579A1">
            <w:pPr>
              <w:widowControl/>
              <w:numPr>
                <w:ilvl w:val="0"/>
                <w:numId w:val="58"/>
                <w:ins w:id="2822" w:author="lenovo" w:date="2016-06-23T18:01:00Z"/>
              </w:numPr>
              <w:overflowPunct w:val="0"/>
              <w:autoSpaceDE w:val="0"/>
              <w:autoSpaceDN w:val="0"/>
              <w:adjustRightInd w:val="0"/>
              <w:spacing w:after="100" w:line="360" w:lineRule="atLeast"/>
              <w:textAlignment w:val="baseline"/>
              <w:rPr>
                <w:ins w:id="2823" w:author="lenovo" w:date="2016-06-23T18:00:00Z"/>
                <w:color w:val="FF0000"/>
              </w:rPr>
            </w:pPr>
            <w:del w:id="2824" w:author="lenovo" w:date="2016-06-23T18:00:00Z">
              <w:r>
                <w:rPr>
                  <w:rFonts w:hint="eastAsia"/>
                  <w:color w:val="FF0000"/>
                </w:rPr>
                <w:delText>1</w:delText>
              </w:r>
              <w:r>
                <w:rPr>
                  <w:rFonts w:hint="eastAsia"/>
                  <w:color w:val="FF0000"/>
                </w:rPr>
                <w:delText>、</w:delText>
              </w:r>
            </w:del>
            <w:r>
              <w:rPr>
                <w:rFonts w:hint="eastAsia"/>
                <w:color w:val="FF0000"/>
              </w:rPr>
              <w:t>点击查询</w:t>
            </w:r>
            <w:r>
              <w:rPr>
                <w:rFonts w:hint="eastAsia"/>
                <w:color w:val="FF0000"/>
              </w:rPr>
              <w:t>[</w:t>
            </w:r>
            <w:r>
              <w:rPr>
                <w:rFonts w:hint="eastAsia"/>
                <w:color w:val="FF0000"/>
              </w:rPr>
              <w:t>按钮</w:t>
            </w:r>
            <w:r>
              <w:rPr>
                <w:rFonts w:hint="eastAsia"/>
                <w:color w:val="FF0000"/>
              </w:rPr>
              <w:t>]</w:t>
            </w:r>
            <w:r>
              <w:rPr>
                <w:rFonts w:hint="eastAsia"/>
                <w:color w:val="FF0000"/>
              </w:rPr>
              <w:t>，系统根据输入的查询条件查询代扣次数信息显示在结果列表中；</w:t>
            </w:r>
          </w:p>
          <w:p w14:paraId="4EBFAA1A" w14:textId="77777777" w:rsidR="00DC1257" w:rsidRDefault="007579A1">
            <w:pPr>
              <w:widowControl/>
              <w:numPr>
                <w:ilvl w:val="0"/>
                <w:numId w:val="58"/>
                <w:ins w:id="2825" w:author="lenovo" w:date="2016-06-23T18:01:00Z"/>
              </w:numPr>
              <w:overflowPunct w:val="0"/>
              <w:autoSpaceDE w:val="0"/>
              <w:autoSpaceDN w:val="0"/>
              <w:adjustRightInd w:val="0"/>
              <w:spacing w:after="100" w:line="360" w:lineRule="atLeast"/>
              <w:textAlignment w:val="baseline"/>
              <w:rPr>
                <w:ins w:id="2826" w:author="lenovo" w:date="2016-06-23T18:01:00Z"/>
                <w:color w:val="FF0000"/>
              </w:rPr>
            </w:pPr>
            <w:r>
              <w:rPr>
                <w:rFonts w:hint="eastAsia"/>
                <w:color w:val="FF0000"/>
              </w:rPr>
              <w:t>点击重置</w:t>
            </w:r>
            <w:r>
              <w:rPr>
                <w:rFonts w:hint="eastAsia"/>
                <w:color w:val="FF0000"/>
              </w:rPr>
              <w:t>[</w:t>
            </w:r>
            <w:r>
              <w:rPr>
                <w:rFonts w:hint="eastAsia"/>
                <w:color w:val="FF0000"/>
              </w:rPr>
              <w:t>按钮</w:t>
            </w:r>
            <w:r>
              <w:rPr>
                <w:rFonts w:hint="eastAsia"/>
                <w:color w:val="FF0000"/>
              </w:rPr>
              <w:t>]</w:t>
            </w:r>
            <w:r>
              <w:rPr>
                <w:rFonts w:hint="eastAsia"/>
                <w:color w:val="FF0000"/>
              </w:rPr>
              <w:t>，清空查询条件输入信息</w:t>
            </w:r>
          </w:p>
          <w:p w14:paraId="29ED96CB" w14:textId="77777777" w:rsidR="00DC1257" w:rsidRDefault="00DC1257">
            <w:pPr>
              <w:widowControl/>
              <w:numPr>
                <w:ilvl w:val="0"/>
                <w:numId w:val="58"/>
                <w:ins w:id="2827" w:author="lenovo" w:date="2016-06-23T18:01:00Z"/>
              </w:numPr>
              <w:overflowPunct w:val="0"/>
              <w:autoSpaceDE w:val="0"/>
              <w:autoSpaceDN w:val="0"/>
              <w:adjustRightInd w:val="0"/>
              <w:spacing w:after="100" w:line="360" w:lineRule="atLeast"/>
              <w:textAlignment w:val="baseline"/>
              <w:rPr>
                <w:del w:id="2828" w:author="lenovo" w:date="2016-06-23T18:01:00Z"/>
                <w:color w:val="FF0000"/>
              </w:rPr>
            </w:pPr>
          </w:p>
          <w:p w14:paraId="1ABEA58B" w14:textId="77777777" w:rsidR="00DC1257" w:rsidRDefault="007579A1">
            <w:pPr>
              <w:widowControl/>
              <w:numPr>
                <w:ilvl w:val="0"/>
                <w:numId w:val="58"/>
                <w:ins w:id="2829" w:author="lenovo" w:date="2016-06-23T18:01:00Z"/>
              </w:numPr>
              <w:overflowPunct w:val="0"/>
              <w:autoSpaceDE w:val="0"/>
              <w:autoSpaceDN w:val="0"/>
              <w:adjustRightInd w:val="0"/>
              <w:spacing w:after="100" w:line="360" w:lineRule="atLeast"/>
              <w:textAlignment w:val="baseline"/>
              <w:rPr>
                <w:ins w:id="2830" w:author="lenovo" w:date="2016-06-23T18:01:00Z"/>
                <w:color w:val="FF0000"/>
              </w:rPr>
            </w:pPr>
            <w:del w:id="2831" w:author="lenovo" w:date="2016-06-23T18:01:00Z">
              <w:r>
                <w:rPr>
                  <w:rFonts w:hint="eastAsia"/>
                  <w:color w:val="FF0000"/>
                </w:rPr>
                <w:delText>2</w:delText>
              </w:r>
              <w:r>
                <w:rPr>
                  <w:rFonts w:hint="eastAsia"/>
                  <w:color w:val="FF0000"/>
                </w:rPr>
                <w:delText>、</w:delText>
              </w:r>
            </w:del>
            <w:r>
              <w:rPr>
                <w:rFonts w:hint="eastAsia"/>
                <w:color w:val="FF0000"/>
              </w:rPr>
              <w:t>点击编辑</w:t>
            </w:r>
            <w:r>
              <w:rPr>
                <w:rFonts w:hint="eastAsia"/>
                <w:color w:val="FF0000"/>
              </w:rPr>
              <w:t>[</w:t>
            </w:r>
            <w:r>
              <w:rPr>
                <w:rFonts w:hint="eastAsia"/>
                <w:color w:val="FF0000"/>
              </w:rPr>
              <w:t>链接</w:t>
            </w:r>
            <w:r>
              <w:rPr>
                <w:rFonts w:hint="eastAsia"/>
                <w:color w:val="FF0000"/>
              </w:rPr>
              <w:t>]</w:t>
            </w:r>
            <w:r>
              <w:rPr>
                <w:rFonts w:hint="eastAsia"/>
                <w:color w:val="FF0000"/>
              </w:rPr>
              <w:t>，页面跳转到代扣次数编辑页面，参见</w:t>
            </w:r>
            <w:r>
              <w:rPr>
                <w:rFonts w:hint="eastAsia"/>
                <w:color w:val="FF0000"/>
              </w:rPr>
              <w:t xml:space="preserve"> </w:t>
            </w:r>
            <w:r>
              <w:rPr>
                <w:rFonts w:hint="eastAsia"/>
                <w:color w:val="FF0000"/>
              </w:rPr>
              <w:t>“</w:t>
            </w:r>
            <w:ins w:id="2832" w:author="lenovo" w:date="2016-06-23T18:01:00Z">
              <w:r w:rsidR="00E21B5E">
                <w:rPr>
                  <w:rFonts w:hint="eastAsia"/>
                  <w:color w:val="FF0000"/>
                </w:rPr>
                <w:fldChar w:fldCharType="begin"/>
              </w:r>
              <w:r>
                <w:rPr>
                  <w:rFonts w:hint="eastAsia"/>
                  <w:color w:val="FF0000"/>
                </w:rPr>
                <w:instrText xml:space="preserve"> REF _Toc23140 \h </w:instrText>
              </w:r>
            </w:ins>
            <w:r w:rsidR="00E21B5E">
              <w:rPr>
                <w:rFonts w:hint="eastAsia"/>
                <w:color w:val="FF0000"/>
              </w:rPr>
            </w:r>
            <w:ins w:id="2833" w:author="lenovo" w:date="2016-06-23T18:01:00Z">
              <w:r w:rsidR="00E21B5E">
                <w:rPr>
                  <w:rFonts w:hint="eastAsia"/>
                  <w:color w:val="FF0000"/>
                </w:rPr>
                <w:fldChar w:fldCharType="separate"/>
              </w:r>
              <w:r>
                <w:rPr>
                  <w:rFonts w:hint="eastAsia"/>
                  <w:color w:val="FF0000"/>
                </w:rPr>
                <w:t>代扣次数编辑</w:t>
              </w:r>
              <w:r w:rsidR="00E21B5E">
                <w:rPr>
                  <w:rFonts w:hint="eastAsia"/>
                  <w:color w:val="FF0000"/>
                </w:rPr>
                <w:fldChar w:fldCharType="end"/>
              </w:r>
            </w:ins>
            <w:del w:id="2834" w:author="lenovo" w:date="2016-06-23T18:00:00Z">
              <w:r>
                <w:rPr>
                  <w:rFonts w:hint="eastAsia"/>
                  <w:color w:val="FF0000"/>
                </w:rPr>
                <w:delText>章节</w:delText>
              </w:r>
              <w:r>
                <w:rPr>
                  <w:rFonts w:hint="eastAsia"/>
                  <w:color w:val="FF0000"/>
                </w:rPr>
                <w:delText xml:space="preserve"> 4.16.3 </w:delText>
              </w:r>
              <w:r>
                <w:rPr>
                  <w:rFonts w:hint="eastAsia"/>
                  <w:color w:val="FF0000"/>
                </w:rPr>
                <w:delText>代扣次数编辑</w:delText>
              </w:r>
            </w:del>
            <w:r>
              <w:rPr>
                <w:rFonts w:hint="eastAsia"/>
                <w:color w:val="FF0000"/>
              </w:rPr>
              <w:t>”</w:t>
            </w:r>
          </w:p>
          <w:p w14:paraId="1EE17707" w14:textId="77777777" w:rsidR="00DC1257" w:rsidRDefault="00DC1257">
            <w:pPr>
              <w:widowControl/>
              <w:numPr>
                <w:ilvl w:val="0"/>
                <w:numId w:val="58"/>
                <w:ins w:id="2835" w:author="lenovo" w:date="2016-06-23T18:01:00Z"/>
              </w:numPr>
              <w:overflowPunct w:val="0"/>
              <w:autoSpaceDE w:val="0"/>
              <w:autoSpaceDN w:val="0"/>
              <w:adjustRightInd w:val="0"/>
              <w:spacing w:after="100" w:line="360" w:lineRule="atLeast"/>
              <w:textAlignment w:val="baseline"/>
              <w:rPr>
                <w:del w:id="2836" w:author="lenovo" w:date="2016-06-23T18:01:00Z"/>
                <w:color w:val="FF0000"/>
              </w:rPr>
            </w:pPr>
          </w:p>
          <w:p w14:paraId="4A9FFD7E" w14:textId="77777777" w:rsidR="00DC1257" w:rsidRDefault="007579A1">
            <w:pPr>
              <w:widowControl/>
              <w:numPr>
                <w:ilvl w:val="0"/>
                <w:numId w:val="58"/>
                <w:ins w:id="2837" w:author="lenovo" w:date="2016-06-23T18:01:00Z"/>
              </w:numPr>
              <w:overflowPunct w:val="0"/>
              <w:autoSpaceDE w:val="0"/>
              <w:autoSpaceDN w:val="0"/>
              <w:adjustRightInd w:val="0"/>
              <w:spacing w:after="100" w:line="360" w:lineRule="atLeast"/>
              <w:textAlignment w:val="baseline"/>
              <w:rPr>
                <w:ins w:id="2838" w:author="lenovo" w:date="2016-06-23T18:01:00Z"/>
                <w:color w:val="FF0000"/>
              </w:rPr>
            </w:pPr>
            <w:del w:id="2839" w:author="lenovo" w:date="2016-06-23T18:01:00Z">
              <w:r>
                <w:rPr>
                  <w:rFonts w:hint="eastAsia"/>
                  <w:color w:val="FF0000"/>
                </w:rPr>
                <w:delText>3</w:delText>
              </w:r>
              <w:r>
                <w:rPr>
                  <w:rFonts w:hint="eastAsia"/>
                  <w:color w:val="FF0000"/>
                </w:rPr>
                <w:delText>、</w:delText>
              </w:r>
            </w:del>
            <w:r>
              <w:rPr>
                <w:rFonts w:hint="eastAsia"/>
                <w:color w:val="FF0000"/>
              </w:rPr>
              <w:t>点击新增</w:t>
            </w:r>
            <w:r>
              <w:rPr>
                <w:rFonts w:hint="eastAsia"/>
                <w:color w:val="FF0000"/>
              </w:rPr>
              <w:t>[</w:t>
            </w:r>
            <w:r>
              <w:rPr>
                <w:rFonts w:hint="eastAsia"/>
                <w:color w:val="FF0000"/>
              </w:rPr>
              <w:t>按钮</w:t>
            </w:r>
            <w:r>
              <w:rPr>
                <w:rFonts w:hint="eastAsia"/>
                <w:color w:val="FF0000"/>
              </w:rPr>
              <w:t>]</w:t>
            </w:r>
            <w:r>
              <w:rPr>
                <w:rFonts w:hint="eastAsia"/>
                <w:color w:val="FF0000"/>
              </w:rPr>
              <w:t>，页面跳转到代扣次数新增页面，参见</w:t>
            </w:r>
            <w:r>
              <w:rPr>
                <w:rFonts w:hint="eastAsia"/>
                <w:color w:val="FF0000"/>
              </w:rPr>
              <w:t xml:space="preserve"> </w:t>
            </w:r>
            <w:r>
              <w:rPr>
                <w:rFonts w:hint="eastAsia"/>
                <w:color w:val="FF0000"/>
              </w:rPr>
              <w:t>“</w:t>
            </w:r>
            <w:ins w:id="2840" w:author="lenovo" w:date="2016-06-23T18:01:00Z">
              <w:r w:rsidR="00E21B5E">
                <w:rPr>
                  <w:rFonts w:hint="eastAsia"/>
                  <w:color w:val="FF0000"/>
                </w:rPr>
                <w:fldChar w:fldCharType="begin"/>
              </w:r>
              <w:r>
                <w:rPr>
                  <w:rFonts w:hint="eastAsia"/>
                  <w:color w:val="FF0000"/>
                </w:rPr>
                <w:instrText xml:space="preserve"> REF _Toc24616 \h </w:instrText>
              </w:r>
            </w:ins>
            <w:r w:rsidR="00E21B5E">
              <w:rPr>
                <w:rFonts w:hint="eastAsia"/>
                <w:color w:val="FF0000"/>
              </w:rPr>
            </w:r>
            <w:ins w:id="2841" w:author="lenovo" w:date="2016-06-23T18:01:00Z">
              <w:r w:rsidR="00E21B5E">
                <w:rPr>
                  <w:rFonts w:hint="eastAsia"/>
                  <w:color w:val="FF0000"/>
                </w:rPr>
                <w:fldChar w:fldCharType="separate"/>
              </w:r>
              <w:r>
                <w:rPr>
                  <w:rFonts w:hint="eastAsia"/>
                  <w:color w:val="FF0000"/>
                </w:rPr>
                <w:t>代扣次数新增</w:t>
              </w:r>
              <w:r w:rsidR="00E21B5E">
                <w:rPr>
                  <w:rFonts w:hint="eastAsia"/>
                  <w:color w:val="FF0000"/>
                </w:rPr>
                <w:fldChar w:fldCharType="end"/>
              </w:r>
            </w:ins>
            <w:del w:id="2842" w:author="lenovo" w:date="2016-06-23T18:00:00Z">
              <w:r>
                <w:rPr>
                  <w:rFonts w:hint="eastAsia"/>
                  <w:color w:val="FF0000"/>
                </w:rPr>
                <w:delText>章节</w:delText>
              </w:r>
              <w:r>
                <w:rPr>
                  <w:rFonts w:hint="eastAsia"/>
                  <w:color w:val="FF0000"/>
                </w:rPr>
                <w:delText xml:space="preserve"> 4.16.2 </w:delText>
              </w:r>
              <w:r>
                <w:rPr>
                  <w:rFonts w:hint="eastAsia"/>
                  <w:color w:val="FF0000"/>
                </w:rPr>
                <w:delText>代扣次数新增</w:delText>
              </w:r>
            </w:del>
            <w:r>
              <w:rPr>
                <w:rFonts w:hint="eastAsia"/>
                <w:color w:val="FF0000"/>
              </w:rPr>
              <w:t>”</w:t>
            </w:r>
          </w:p>
          <w:p w14:paraId="76CC9C38" w14:textId="77777777" w:rsidR="00DC1257" w:rsidRDefault="00DC1257">
            <w:pPr>
              <w:widowControl/>
              <w:numPr>
                <w:ilvl w:val="0"/>
                <w:numId w:val="58"/>
                <w:ins w:id="2843" w:author="lenovo" w:date="2016-06-23T18:01:00Z"/>
              </w:numPr>
              <w:overflowPunct w:val="0"/>
              <w:autoSpaceDE w:val="0"/>
              <w:autoSpaceDN w:val="0"/>
              <w:adjustRightInd w:val="0"/>
              <w:spacing w:after="100" w:line="360" w:lineRule="atLeast"/>
              <w:textAlignment w:val="baseline"/>
              <w:rPr>
                <w:del w:id="2844" w:author="lenovo" w:date="2016-06-23T18:01:00Z"/>
                <w:color w:val="FF0000"/>
              </w:rPr>
            </w:pPr>
          </w:p>
          <w:p w14:paraId="2291FB32" w14:textId="77777777" w:rsidR="00DC1257" w:rsidRDefault="007579A1">
            <w:pPr>
              <w:widowControl/>
              <w:numPr>
                <w:ilvl w:val="0"/>
                <w:numId w:val="58"/>
                <w:ins w:id="2845" w:author="lenovo" w:date="2016-06-23T18:01:00Z"/>
              </w:numPr>
              <w:overflowPunct w:val="0"/>
              <w:autoSpaceDE w:val="0"/>
              <w:autoSpaceDN w:val="0"/>
              <w:adjustRightInd w:val="0"/>
              <w:spacing w:after="100" w:line="360" w:lineRule="atLeast"/>
              <w:textAlignment w:val="baseline"/>
              <w:rPr>
                <w:ins w:id="2846" w:author="lenovo" w:date="2016-06-23T18:01:00Z"/>
                <w:color w:val="FF0000"/>
              </w:rPr>
            </w:pPr>
            <w:del w:id="2847" w:author="lenovo" w:date="2016-06-23T18:01:00Z">
              <w:r>
                <w:rPr>
                  <w:rFonts w:hint="eastAsia"/>
                  <w:color w:val="FF0000"/>
                </w:rPr>
                <w:delText>4</w:delText>
              </w:r>
              <w:r>
                <w:rPr>
                  <w:rFonts w:hint="eastAsia"/>
                  <w:color w:val="FF0000"/>
                </w:rPr>
                <w:delText>、</w:delText>
              </w:r>
            </w:del>
            <w:r>
              <w:rPr>
                <w:rFonts w:hint="eastAsia"/>
                <w:color w:val="FF0000"/>
              </w:rPr>
              <w:t>点击删除</w:t>
            </w:r>
            <w:r>
              <w:rPr>
                <w:rFonts w:hint="eastAsia"/>
                <w:color w:val="FF0000"/>
              </w:rPr>
              <w:t>[</w:t>
            </w:r>
            <w:r>
              <w:rPr>
                <w:rFonts w:hint="eastAsia"/>
                <w:color w:val="FF0000"/>
              </w:rPr>
              <w:t>链接</w:t>
            </w:r>
            <w:r>
              <w:rPr>
                <w:rFonts w:hint="eastAsia"/>
                <w:color w:val="FF0000"/>
              </w:rPr>
              <w:t>]</w:t>
            </w:r>
            <w:r>
              <w:rPr>
                <w:rFonts w:hint="eastAsia"/>
                <w:color w:val="FF0000"/>
              </w:rPr>
              <w:t>，系统提示确认后删除该条记录。</w:t>
            </w:r>
          </w:p>
          <w:p w14:paraId="555E618A" w14:textId="77777777" w:rsidR="00DC1257" w:rsidRDefault="00DC1257">
            <w:pPr>
              <w:widowControl/>
              <w:numPr>
                <w:ilvl w:val="0"/>
                <w:numId w:val="58"/>
                <w:ins w:id="2848" w:author="lenovo" w:date="2016-06-23T18:01:00Z"/>
              </w:numPr>
              <w:overflowPunct w:val="0"/>
              <w:autoSpaceDE w:val="0"/>
              <w:autoSpaceDN w:val="0"/>
              <w:adjustRightInd w:val="0"/>
              <w:spacing w:after="100" w:line="360" w:lineRule="atLeast"/>
              <w:textAlignment w:val="baseline"/>
              <w:rPr>
                <w:del w:id="2849" w:author="lenovo" w:date="2016-06-23T18:01:00Z"/>
                <w:color w:val="FF0000"/>
              </w:rPr>
            </w:pPr>
          </w:p>
          <w:p w14:paraId="20D0C3B3" w14:textId="77777777" w:rsidR="00DC1257" w:rsidRDefault="007579A1">
            <w:pPr>
              <w:widowControl/>
              <w:numPr>
                <w:ilvl w:val="0"/>
                <w:numId w:val="58"/>
                <w:ins w:id="2850" w:author="lenovo" w:date="2016-06-23T18:01:00Z"/>
              </w:numPr>
              <w:overflowPunct w:val="0"/>
              <w:autoSpaceDE w:val="0"/>
              <w:autoSpaceDN w:val="0"/>
              <w:adjustRightInd w:val="0"/>
              <w:spacing w:after="100" w:line="360" w:lineRule="atLeast"/>
              <w:textAlignment w:val="baseline"/>
              <w:rPr>
                <w:rFonts w:hAnsi="宋体"/>
                <w:color w:val="FF0000"/>
                <w:szCs w:val="21"/>
              </w:rPr>
            </w:pPr>
            <w:del w:id="2851" w:author="lenovo" w:date="2016-06-23T18:01:00Z">
              <w:r>
                <w:rPr>
                  <w:rFonts w:hint="eastAsia"/>
                  <w:color w:val="FF0000"/>
                </w:rPr>
                <w:delText>5</w:delText>
              </w:r>
              <w:r>
                <w:rPr>
                  <w:rFonts w:hint="eastAsia"/>
                  <w:color w:val="FF0000"/>
                </w:rPr>
                <w:delText>、</w:delText>
              </w:r>
            </w:del>
            <w:r>
              <w:rPr>
                <w:rFonts w:hint="eastAsia"/>
                <w:color w:val="FF0000"/>
              </w:rPr>
              <w:t>各字段长度控制详见数据库设计。</w:t>
            </w:r>
          </w:p>
        </w:tc>
      </w:tr>
    </w:tbl>
    <w:p w14:paraId="3B45013D" w14:textId="77777777" w:rsidR="00DC1257" w:rsidRDefault="00DC1257">
      <w:pPr>
        <w:rPr>
          <w:color w:val="FF0000"/>
        </w:rPr>
      </w:pPr>
    </w:p>
    <w:p w14:paraId="614D4904" w14:textId="77777777" w:rsidR="00DC1257" w:rsidRDefault="007579A1">
      <w:pPr>
        <w:pStyle w:val="3"/>
        <w:numPr>
          <w:ilvl w:val="2"/>
          <w:numId w:val="1"/>
        </w:numPr>
        <w:rPr>
          <w:rFonts w:ascii="黑体" w:eastAsia="黑体"/>
          <w:color w:val="FF0000"/>
          <w:sz w:val="24"/>
          <w:szCs w:val="24"/>
        </w:rPr>
      </w:pPr>
      <w:bookmarkStart w:id="2852" w:name="_Toc24616"/>
      <w:r>
        <w:rPr>
          <w:rFonts w:ascii="黑体" w:eastAsia="黑体" w:hint="eastAsia"/>
          <w:color w:val="FF0000"/>
          <w:sz w:val="24"/>
          <w:szCs w:val="24"/>
        </w:rPr>
        <w:t>代扣次数新增</w:t>
      </w:r>
      <w:bookmarkEnd w:id="2852"/>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853"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854">
          <w:tblGrid>
            <w:gridCol w:w="1985"/>
            <w:gridCol w:w="7087"/>
          </w:tblGrid>
        </w:tblGridChange>
      </w:tblGrid>
      <w:tr w:rsidR="00DC1257" w14:paraId="153CD204" w14:textId="77777777" w:rsidTr="00DC1257">
        <w:trPr>
          <w:trHeight w:val="465"/>
          <w:trPrChange w:id="2855" w:author="lenovo" w:date="2016-06-22T10:17:00Z">
            <w:trPr>
              <w:trHeight w:val="463"/>
            </w:trPr>
          </w:trPrChange>
        </w:trPr>
        <w:tc>
          <w:tcPr>
            <w:tcW w:w="1361" w:type="dxa"/>
            <w:shd w:val="clear" w:color="auto" w:fill="D9D9D9"/>
            <w:tcPrChange w:id="2856" w:author="lenovo" w:date="2016-06-22T10:17:00Z">
              <w:tcPr>
                <w:tcW w:w="1985" w:type="dxa"/>
                <w:shd w:val="clear" w:color="auto" w:fill="D9D9D9"/>
              </w:tcPr>
            </w:tcPrChange>
          </w:tcPr>
          <w:p w14:paraId="6CF6FFB5"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2857" w:author="lenovo" w:date="2016-06-22T10:17:00Z">
              <w:tcPr>
                <w:tcW w:w="7087" w:type="dxa"/>
              </w:tcPr>
            </w:tcPrChange>
          </w:tcPr>
          <w:p w14:paraId="5ABCBA1D" w14:textId="77777777" w:rsidR="00DC1257" w:rsidRDefault="007579A1">
            <w:pPr>
              <w:spacing w:line="360" w:lineRule="atLeast"/>
              <w:rPr>
                <w:color w:val="FF0000"/>
              </w:rPr>
            </w:pPr>
            <w:r>
              <w:rPr>
                <w:rFonts w:hint="eastAsia"/>
                <w:color w:val="FF0000"/>
              </w:rPr>
              <w:t>代扣次数新增</w:t>
            </w:r>
          </w:p>
        </w:tc>
      </w:tr>
      <w:tr w:rsidR="00DC1257" w14:paraId="33F1432D" w14:textId="77777777" w:rsidTr="00DC1257">
        <w:trPr>
          <w:trHeight w:val="463"/>
          <w:trPrChange w:id="2858" w:author="lenovo" w:date="2016-06-22T10:17:00Z">
            <w:trPr>
              <w:trHeight w:val="463"/>
            </w:trPr>
          </w:trPrChange>
        </w:trPr>
        <w:tc>
          <w:tcPr>
            <w:tcW w:w="1361" w:type="dxa"/>
            <w:shd w:val="clear" w:color="auto" w:fill="D9D9D9"/>
            <w:tcPrChange w:id="2859" w:author="lenovo" w:date="2016-06-22T10:17:00Z">
              <w:tcPr>
                <w:tcW w:w="1985" w:type="dxa"/>
                <w:shd w:val="clear" w:color="auto" w:fill="D9D9D9"/>
              </w:tcPr>
            </w:tcPrChange>
          </w:tcPr>
          <w:p w14:paraId="59519102"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2860" w:author="lenovo" w:date="2016-06-22T10:17:00Z">
              <w:tcPr>
                <w:tcW w:w="7087" w:type="dxa"/>
              </w:tcPr>
            </w:tcPrChange>
          </w:tcPr>
          <w:p w14:paraId="2934E45A"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新增信息：</w:t>
            </w:r>
          </w:p>
          <w:p w14:paraId="6D291660"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861" w:author="lenovo" w:date="2016-06-23T18:02:00Z"/>
                <w:color w:val="FF0000"/>
              </w:rPr>
            </w:pPr>
            <w:r>
              <w:rPr>
                <w:rFonts w:hint="eastAsia"/>
                <w:color w:val="FF0000"/>
              </w:rPr>
              <w:t>角色名称</w:t>
            </w:r>
            <w:r>
              <w:rPr>
                <w:rFonts w:hint="eastAsia"/>
                <w:color w:val="FF0000"/>
              </w:rPr>
              <w:t>[</w:t>
            </w:r>
            <w:r>
              <w:rPr>
                <w:rFonts w:hint="eastAsia"/>
                <w:color w:val="FF0000"/>
              </w:rPr>
              <w:t>下拉框</w:t>
            </w:r>
            <w:r>
              <w:rPr>
                <w:rFonts w:hint="eastAsia"/>
                <w:color w:val="FF0000"/>
              </w:rPr>
              <w:t>]</w:t>
            </w:r>
            <w:r>
              <w:rPr>
                <w:rFonts w:hint="eastAsia"/>
                <w:color w:val="FF0000"/>
              </w:rPr>
              <w:t>，每天案件代扣次数</w:t>
            </w:r>
            <w:r>
              <w:rPr>
                <w:rFonts w:hint="eastAsia"/>
                <w:color w:val="FF0000"/>
              </w:rPr>
              <w:t>[</w:t>
            </w:r>
            <w:r>
              <w:rPr>
                <w:rFonts w:hint="eastAsia"/>
                <w:color w:val="FF0000"/>
              </w:rPr>
              <w:t>输入框</w:t>
            </w:r>
            <w:r>
              <w:rPr>
                <w:rFonts w:hint="eastAsia"/>
                <w:color w:val="FF0000"/>
              </w:rPr>
              <w:t>]</w:t>
            </w:r>
            <w:r>
              <w:rPr>
                <w:rFonts w:hint="eastAsia"/>
                <w:color w:val="FF0000"/>
              </w:rPr>
              <w:t>，每天催收员代扣次数</w:t>
            </w:r>
            <w:r>
              <w:rPr>
                <w:rFonts w:hint="eastAsia"/>
                <w:color w:val="FF0000"/>
              </w:rPr>
              <w:t>[</w:t>
            </w:r>
            <w:r>
              <w:rPr>
                <w:rFonts w:hint="eastAsia"/>
                <w:color w:val="FF0000"/>
              </w:rPr>
              <w:t>输入框</w:t>
            </w:r>
            <w:r>
              <w:rPr>
                <w:rFonts w:hint="eastAsia"/>
                <w:color w:val="FF0000"/>
              </w:rPr>
              <w:t>]</w:t>
            </w:r>
          </w:p>
          <w:p w14:paraId="5C4C5E3B" w14:textId="77777777" w:rsidR="00774305" w:rsidRDefault="00774305">
            <w:pPr>
              <w:widowControl/>
              <w:overflowPunct w:val="0"/>
              <w:autoSpaceDE w:val="0"/>
              <w:autoSpaceDN w:val="0"/>
              <w:adjustRightInd w:val="0"/>
              <w:spacing w:after="100" w:line="360" w:lineRule="atLeast"/>
              <w:ind w:firstLineChars="200" w:firstLine="420"/>
              <w:textAlignment w:val="baseline"/>
              <w:rPr>
                <w:ins w:id="2862" w:author="lenovo" w:date="2016-06-23T18:02:00Z"/>
                <w:color w:val="FF0000"/>
              </w:rPr>
              <w:pPrChange w:id="2863" w:author="lenovo" w:date="2016-06-23T18:02:00Z">
                <w:pPr>
                  <w:widowControl/>
                  <w:overflowPunct w:val="0"/>
                  <w:autoSpaceDE w:val="0"/>
                  <w:autoSpaceDN w:val="0"/>
                  <w:adjustRightInd w:val="0"/>
                  <w:spacing w:after="100" w:line="360" w:lineRule="atLeast"/>
                  <w:textAlignment w:val="baseline"/>
                </w:pPr>
              </w:pPrChange>
            </w:pPr>
          </w:p>
          <w:p w14:paraId="78C7D2EC" w14:textId="77777777" w:rsidR="00774305" w:rsidRDefault="007579A1">
            <w:pPr>
              <w:widowControl/>
              <w:overflowPunct w:val="0"/>
              <w:autoSpaceDE w:val="0"/>
              <w:autoSpaceDN w:val="0"/>
              <w:adjustRightInd w:val="0"/>
              <w:spacing w:after="100" w:line="360" w:lineRule="atLeast"/>
              <w:ind w:firstLineChars="200" w:firstLine="420"/>
              <w:textAlignment w:val="baseline"/>
              <w:rPr>
                <w:del w:id="2864" w:author="lenovo" w:date="2016-06-23T18:02:00Z"/>
                <w:color w:val="FF0000"/>
              </w:rPr>
              <w:pPrChange w:id="2865" w:author="lenovo" w:date="2016-06-23T18:02:00Z">
                <w:pPr>
                  <w:widowControl/>
                  <w:overflowPunct w:val="0"/>
                  <w:autoSpaceDE w:val="0"/>
                  <w:autoSpaceDN w:val="0"/>
                  <w:adjustRightInd w:val="0"/>
                  <w:spacing w:after="100" w:line="360" w:lineRule="atLeast"/>
                  <w:textAlignment w:val="baseline"/>
                </w:pPr>
              </w:pPrChange>
            </w:pPr>
            <w:del w:id="2866" w:author="lenovo" w:date="2016-06-23T18:02:00Z">
              <w:r>
                <w:rPr>
                  <w:rFonts w:hint="eastAsia"/>
                  <w:color w:val="FF0000"/>
                </w:rPr>
                <w:lastRenderedPageBreak/>
                <w:delText>保存</w:delText>
              </w:r>
            </w:del>
            <w:ins w:id="2867" w:author="lenovo" w:date="2016-06-23T18:03:00Z">
              <w:r>
                <w:rPr>
                  <w:rFonts w:hint="eastAsia"/>
                  <w:color w:val="FF0000"/>
                </w:rPr>
                <w:t>确定</w:t>
              </w:r>
            </w:ins>
            <w:r>
              <w:rPr>
                <w:rFonts w:hint="eastAsia"/>
                <w:color w:val="FF0000"/>
              </w:rPr>
              <w:t>[</w:t>
            </w:r>
            <w:r>
              <w:rPr>
                <w:rFonts w:hint="eastAsia"/>
                <w:color w:val="FF0000"/>
              </w:rPr>
              <w:t>按钮</w:t>
            </w:r>
            <w:r>
              <w:rPr>
                <w:rFonts w:hint="eastAsia"/>
                <w:color w:val="FF0000"/>
              </w:rPr>
              <w:t>]</w:t>
            </w:r>
          </w:p>
          <w:p w14:paraId="24F3B19B"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ins w:id="2868" w:author="lenovo" w:date="2016-06-23T18:02:00Z">
              <w:r>
                <w:rPr>
                  <w:rFonts w:hint="eastAsia"/>
                  <w:color w:val="FF0000"/>
                </w:rPr>
                <w:t>，</w:t>
              </w:r>
            </w:ins>
            <w:ins w:id="2869" w:author="lenovo" w:date="2016-06-23T18:03:00Z">
              <w:r>
                <w:rPr>
                  <w:rFonts w:hint="eastAsia"/>
                  <w:color w:val="FF0000"/>
                </w:rPr>
                <w:t>关闭</w:t>
              </w:r>
            </w:ins>
            <w:del w:id="2870" w:author="lenovo" w:date="2016-06-23T18:03:00Z">
              <w:r>
                <w:rPr>
                  <w:rFonts w:hint="eastAsia"/>
                  <w:color w:val="FF0000"/>
                </w:rPr>
                <w:delText>取消</w:delText>
              </w:r>
            </w:del>
            <w:r>
              <w:rPr>
                <w:rFonts w:hint="eastAsia"/>
                <w:color w:val="FF0000"/>
              </w:rPr>
              <w:t>[</w:t>
            </w:r>
            <w:r>
              <w:rPr>
                <w:rFonts w:hint="eastAsia"/>
                <w:color w:val="FF0000"/>
              </w:rPr>
              <w:t>按钮</w:t>
            </w:r>
            <w:r>
              <w:rPr>
                <w:rFonts w:hint="eastAsia"/>
                <w:color w:val="FF0000"/>
              </w:rPr>
              <w:t>]</w:t>
            </w:r>
          </w:p>
        </w:tc>
      </w:tr>
      <w:tr w:rsidR="00DC1257" w14:paraId="20DE803D" w14:textId="77777777" w:rsidTr="00DC1257">
        <w:trPr>
          <w:trHeight w:val="225"/>
          <w:trPrChange w:id="2871" w:author="lenovo" w:date="2016-06-22T10:17:00Z">
            <w:trPr>
              <w:trHeight w:val="225"/>
            </w:trPr>
          </w:trPrChange>
        </w:trPr>
        <w:tc>
          <w:tcPr>
            <w:tcW w:w="1361" w:type="dxa"/>
            <w:shd w:val="clear" w:color="auto" w:fill="D9D9D9"/>
            <w:tcPrChange w:id="2872" w:author="lenovo" w:date="2016-06-22T10:17:00Z">
              <w:tcPr>
                <w:tcW w:w="1985" w:type="dxa"/>
                <w:shd w:val="clear" w:color="auto" w:fill="D9D9D9"/>
              </w:tcPr>
            </w:tcPrChange>
          </w:tcPr>
          <w:p w14:paraId="49AAF435" w14:textId="77777777" w:rsidR="00DC1257" w:rsidRDefault="007579A1">
            <w:pPr>
              <w:spacing w:line="360" w:lineRule="atLeast"/>
              <w:rPr>
                <w:color w:val="FF0000"/>
                <w:szCs w:val="21"/>
              </w:rPr>
            </w:pPr>
            <w:r>
              <w:rPr>
                <w:rFonts w:hint="eastAsia"/>
                <w:color w:val="FF0000"/>
                <w:szCs w:val="21"/>
              </w:rPr>
              <w:lastRenderedPageBreak/>
              <w:t>页面输出</w:t>
            </w:r>
          </w:p>
        </w:tc>
        <w:tc>
          <w:tcPr>
            <w:tcW w:w="7143" w:type="dxa"/>
            <w:tcPrChange w:id="2873" w:author="lenovo" w:date="2016-06-22T10:17:00Z">
              <w:tcPr>
                <w:tcW w:w="7087" w:type="dxa"/>
              </w:tcPr>
            </w:tcPrChange>
          </w:tcPr>
          <w:p w14:paraId="3E676D72" w14:textId="77777777" w:rsidR="00DC1257" w:rsidRDefault="00DC1257">
            <w:pPr>
              <w:spacing w:line="360" w:lineRule="atLeast"/>
              <w:rPr>
                <w:color w:val="FF0000"/>
              </w:rPr>
            </w:pPr>
          </w:p>
        </w:tc>
      </w:tr>
      <w:tr w:rsidR="00DC1257" w14:paraId="4DA6272C" w14:textId="77777777" w:rsidTr="00DC1257">
        <w:trPr>
          <w:trHeight w:val="225"/>
          <w:trPrChange w:id="2874" w:author="lenovo" w:date="2016-06-22T10:17:00Z">
            <w:trPr>
              <w:trHeight w:val="225"/>
            </w:trPr>
          </w:trPrChange>
        </w:trPr>
        <w:tc>
          <w:tcPr>
            <w:tcW w:w="1361" w:type="dxa"/>
            <w:shd w:val="clear" w:color="auto" w:fill="D9D9D9"/>
            <w:tcPrChange w:id="2875" w:author="lenovo" w:date="2016-06-22T10:17:00Z">
              <w:tcPr>
                <w:tcW w:w="1985" w:type="dxa"/>
                <w:shd w:val="clear" w:color="auto" w:fill="D9D9D9"/>
              </w:tcPr>
            </w:tcPrChange>
          </w:tcPr>
          <w:p w14:paraId="12EA6520"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2876" w:author="lenovo" w:date="2016-06-22T10:17:00Z">
              <w:tcPr>
                <w:tcW w:w="7087" w:type="dxa"/>
              </w:tcPr>
            </w:tcPrChange>
          </w:tcPr>
          <w:p w14:paraId="4536429C" w14:textId="77777777" w:rsidR="00DC1257" w:rsidRDefault="0023358B">
            <w:pPr>
              <w:widowControl/>
              <w:overflowPunct w:val="0"/>
              <w:autoSpaceDE w:val="0"/>
              <w:autoSpaceDN w:val="0"/>
              <w:adjustRightInd w:val="0"/>
              <w:spacing w:after="100" w:line="360" w:lineRule="atLeast"/>
              <w:textAlignment w:val="baseline"/>
              <w:rPr>
                <w:color w:val="FF0000"/>
              </w:rPr>
            </w:pPr>
            <w:ins w:id="2877" w:author="lenovo" w:date="2016-06-23T18:02:00Z">
              <w:r>
                <w:rPr>
                  <w:noProof/>
                </w:rPr>
                <w:drawing>
                  <wp:inline distT="0" distB="0" distL="114300" distR="114300" wp14:anchorId="501DEC9F" wp14:editId="270B6C73">
                    <wp:extent cx="4398645" cy="883920"/>
                    <wp:effectExtent l="0" t="0" r="1905" b="1143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93" cstate="print"/>
                            <a:stretch>
                              <a:fillRect/>
                            </a:stretch>
                          </pic:blipFill>
                          <pic:spPr>
                            <a:xfrm>
                              <a:off x="0" y="0"/>
                              <a:ext cx="4398645" cy="883920"/>
                            </a:xfrm>
                            <a:prstGeom prst="rect">
                              <a:avLst/>
                            </a:prstGeom>
                            <a:noFill/>
                            <a:ln w="9525">
                              <a:noFill/>
                            </a:ln>
                          </pic:spPr>
                        </pic:pic>
                      </a:graphicData>
                    </a:graphic>
                  </wp:inline>
                </w:drawing>
              </w:r>
            </w:ins>
            <w:del w:id="2878" w:author="lenovo" w:date="2016-06-23T18:02:00Z">
              <w:r w:rsidR="007579A1">
                <w:rPr>
                  <w:rFonts w:hint="eastAsia"/>
                  <w:color w:val="FF0000"/>
                </w:rPr>
                <w:delText>待补充</w:delText>
              </w:r>
            </w:del>
          </w:p>
        </w:tc>
      </w:tr>
      <w:tr w:rsidR="00DC1257" w14:paraId="623302D6" w14:textId="77777777" w:rsidTr="00DC1257">
        <w:trPr>
          <w:trHeight w:val="225"/>
          <w:trPrChange w:id="2879" w:author="lenovo" w:date="2016-06-22T10:17:00Z">
            <w:trPr>
              <w:trHeight w:val="225"/>
            </w:trPr>
          </w:trPrChange>
        </w:trPr>
        <w:tc>
          <w:tcPr>
            <w:tcW w:w="1361" w:type="dxa"/>
            <w:shd w:val="clear" w:color="auto" w:fill="D9D9D9"/>
            <w:tcPrChange w:id="2880" w:author="lenovo" w:date="2016-06-22T10:17:00Z">
              <w:tcPr>
                <w:tcW w:w="1985" w:type="dxa"/>
                <w:shd w:val="clear" w:color="auto" w:fill="D9D9D9"/>
              </w:tcPr>
            </w:tcPrChange>
          </w:tcPr>
          <w:p w14:paraId="7A39AE47"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2881" w:author="lenovo" w:date="2016-06-22T10:17:00Z">
              <w:tcPr>
                <w:tcW w:w="7087" w:type="dxa"/>
              </w:tcPr>
            </w:tcPrChange>
          </w:tcPr>
          <w:p w14:paraId="11DFDE32" w14:textId="77777777" w:rsidR="00DC1257" w:rsidRDefault="007579A1">
            <w:pPr>
              <w:widowControl/>
              <w:numPr>
                <w:ilvl w:val="0"/>
                <w:numId w:val="59"/>
              </w:numPr>
              <w:overflowPunct w:val="0"/>
              <w:autoSpaceDE w:val="0"/>
              <w:autoSpaceDN w:val="0"/>
              <w:adjustRightInd w:val="0"/>
              <w:spacing w:after="100" w:line="360" w:lineRule="atLeast"/>
              <w:jc w:val="left"/>
              <w:textAlignment w:val="baseline"/>
              <w:rPr>
                <w:rFonts w:hAnsi="宋体"/>
                <w:color w:val="FF0000"/>
                <w:szCs w:val="21"/>
              </w:rPr>
            </w:pPr>
            <w:r>
              <w:rPr>
                <w:rFonts w:hAnsi="宋体" w:hint="eastAsia"/>
                <w:color w:val="FF0000"/>
                <w:szCs w:val="21"/>
              </w:rPr>
              <w:t>角色名称唯一且必填。</w:t>
            </w:r>
          </w:p>
          <w:p w14:paraId="545BD624" w14:textId="77777777" w:rsidR="00DC1257" w:rsidRDefault="007579A1">
            <w:pPr>
              <w:widowControl/>
              <w:numPr>
                <w:ilvl w:val="0"/>
                <w:numId w:val="59"/>
              </w:numPr>
              <w:overflowPunct w:val="0"/>
              <w:autoSpaceDE w:val="0"/>
              <w:autoSpaceDN w:val="0"/>
              <w:adjustRightInd w:val="0"/>
              <w:spacing w:after="100" w:line="360" w:lineRule="atLeast"/>
              <w:jc w:val="left"/>
              <w:textAlignment w:val="baseline"/>
              <w:rPr>
                <w:rFonts w:hAnsi="宋体"/>
                <w:color w:val="FF0000"/>
                <w:szCs w:val="21"/>
              </w:rPr>
            </w:pPr>
            <w:r>
              <w:rPr>
                <w:rFonts w:hint="eastAsia"/>
                <w:color w:val="FF0000"/>
              </w:rPr>
              <w:t>每天案件代扣次数，每天催收员代扣次数必须为自然数，且</w:t>
            </w:r>
            <w:r>
              <w:rPr>
                <w:rFonts w:hAnsi="宋体" w:hint="eastAsia"/>
                <w:color w:val="FF0000"/>
                <w:szCs w:val="21"/>
              </w:rPr>
              <w:t>必填。</w:t>
            </w:r>
          </w:p>
        </w:tc>
      </w:tr>
      <w:tr w:rsidR="00DC1257" w14:paraId="7639CDB3" w14:textId="77777777" w:rsidTr="00DC1257">
        <w:trPr>
          <w:trHeight w:val="225"/>
          <w:trPrChange w:id="2882" w:author="lenovo" w:date="2016-06-22T10:17:00Z">
            <w:trPr>
              <w:trHeight w:val="225"/>
            </w:trPr>
          </w:trPrChange>
        </w:trPr>
        <w:tc>
          <w:tcPr>
            <w:tcW w:w="1361" w:type="dxa"/>
            <w:shd w:val="clear" w:color="auto" w:fill="D9D9D9"/>
            <w:tcPrChange w:id="2883" w:author="lenovo" w:date="2016-06-22T10:17:00Z">
              <w:tcPr>
                <w:tcW w:w="1985" w:type="dxa"/>
                <w:shd w:val="clear" w:color="auto" w:fill="D9D9D9"/>
              </w:tcPr>
            </w:tcPrChange>
          </w:tcPr>
          <w:p w14:paraId="5A00AAD3" w14:textId="77777777" w:rsidR="00DC1257" w:rsidRDefault="007579A1">
            <w:pPr>
              <w:spacing w:line="360" w:lineRule="atLeast"/>
              <w:rPr>
                <w:rFonts w:hAnsi="宋体"/>
                <w:color w:val="FF0000"/>
                <w:szCs w:val="21"/>
              </w:rPr>
            </w:pPr>
            <w:r>
              <w:rPr>
                <w:rFonts w:hAnsi="宋体" w:hint="eastAsia"/>
                <w:color w:val="FF0000"/>
                <w:szCs w:val="21"/>
              </w:rPr>
              <w:t>备注</w:t>
            </w:r>
          </w:p>
        </w:tc>
        <w:tc>
          <w:tcPr>
            <w:tcW w:w="7143" w:type="dxa"/>
            <w:tcPrChange w:id="2884" w:author="lenovo" w:date="2016-06-22T10:17:00Z">
              <w:tcPr>
                <w:tcW w:w="7087" w:type="dxa"/>
              </w:tcPr>
            </w:tcPrChange>
          </w:tcPr>
          <w:p w14:paraId="66A64DBF" w14:textId="77777777" w:rsidR="00DC1257" w:rsidRDefault="007579A1">
            <w:pPr>
              <w:spacing w:line="360" w:lineRule="atLeast"/>
              <w:rPr>
                <w:color w:val="FF0000"/>
              </w:rPr>
            </w:pPr>
            <w:r>
              <w:rPr>
                <w:rFonts w:hint="eastAsia"/>
                <w:color w:val="FF0000"/>
              </w:rPr>
              <w:t>1</w:t>
            </w:r>
            <w:r>
              <w:rPr>
                <w:rFonts w:hint="eastAsia"/>
                <w:color w:val="FF0000"/>
              </w:rPr>
              <w:t>、点击</w:t>
            </w:r>
            <w:del w:id="2885" w:author="lenovo" w:date="2016-06-23T18:07:00Z">
              <w:r>
                <w:rPr>
                  <w:rFonts w:hint="eastAsia"/>
                  <w:color w:val="FF0000"/>
                </w:rPr>
                <w:delText>保存</w:delText>
              </w:r>
            </w:del>
            <w:ins w:id="2886" w:author="lenovo" w:date="2016-06-23T18:07:00Z">
              <w:r>
                <w:rPr>
                  <w:rFonts w:hint="eastAsia"/>
                  <w:color w:val="FF0000"/>
                </w:rPr>
                <w:t>确定</w:t>
              </w:r>
            </w:ins>
            <w:r>
              <w:rPr>
                <w:rFonts w:hint="eastAsia"/>
                <w:color w:val="FF0000"/>
              </w:rPr>
              <w:t>[</w:t>
            </w:r>
            <w:r>
              <w:rPr>
                <w:rFonts w:hint="eastAsia"/>
                <w:color w:val="FF0000"/>
              </w:rPr>
              <w:t>按钮</w:t>
            </w:r>
            <w:r>
              <w:rPr>
                <w:rFonts w:hint="eastAsia"/>
                <w:color w:val="FF0000"/>
              </w:rPr>
              <w:t>]</w:t>
            </w:r>
            <w:r>
              <w:rPr>
                <w:rFonts w:hint="eastAsia"/>
                <w:color w:val="FF0000"/>
              </w:rPr>
              <w:t>，系统保</w:t>
            </w:r>
            <w:ins w:id="2887" w:author="lenovo" w:date="2016-06-23T18:03:00Z">
              <w:r>
                <w:rPr>
                  <w:rFonts w:hint="eastAsia"/>
                  <w:color w:val="FF0000"/>
                </w:rPr>
                <w:t>存</w:t>
              </w:r>
            </w:ins>
            <w:del w:id="2888" w:author="lenovo" w:date="2016-06-23T18:03:00Z">
              <w:r>
                <w:rPr>
                  <w:rFonts w:hint="eastAsia"/>
                  <w:color w:val="FF0000"/>
                </w:rPr>
                <w:delText>持</w:delText>
              </w:r>
            </w:del>
            <w:r>
              <w:rPr>
                <w:rFonts w:hint="eastAsia"/>
                <w:color w:val="FF0000"/>
              </w:rPr>
              <w:t>新增的代扣次数信息，跳转到代扣次数查询页面，参见</w:t>
            </w:r>
            <w:r>
              <w:rPr>
                <w:rFonts w:hint="eastAsia"/>
                <w:color w:val="FF0000"/>
              </w:rPr>
              <w:t xml:space="preserve"> </w:t>
            </w:r>
            <w:r>
              <w:rPr>
                <w:rFonts w:hint="eastAsia"/>
                <w:color w:val="FF0000"/>
              </w:rPr>
              <w:t>“</w:t>
            </w:r>
            <w:ins w:id="2889" w:author="lenovo" w:date="2016-06-23T18:03:00Z">
              <w:r w:rsidR="00E21B5E">
                <w:rPr>
                  <w:rFonts w:hint="eastAsia"/>
                  <w:color w:val="FF0000"/>
                </w:rPr>
                <w:fldChar w:fldCharType="begin"/>
              </w:r>
              <w:r>
                <w:rPr>
                  <w:rFonts w:hint="eastAsia"/>
                  <w:color w:val="FF0000"/>
                </w:rPr>
                <w:instrText xml:space="preserve"> REF _Toc16944 \h </w:instrText>
              </w:r>
            </w:ins>
            <w:r w:rsidR="00E21B5E">
              <w:rPr>
                <w:rFonts w:hint="eastAsia"/>
                <w:color w:val="FF0000"/>
              </w:rPr>
            </w:r>
            <w:ins w:id="2890" w:author="lenovo" w:date="2016-06-23T18:03:00Z">
              <w:r w:rsidR="00E21B5E">
                <w:rPr>
                  <w:rFonts w:hint="eastAsia"/>
                  <w:color w:val="FF0000"/>
                </w:rPr>
                <w:fldChar w:fldCharType="separate"/>
              </w:r>
              <w:r>
                <w:rPr>
                  <w:rFonts w:hint="eastAsia"/>
                  <w:color w:val="FF0000"/>
                </w:rPr>
                <w:t>代扣次数查询</w:t>
              </w:r>
              <w:r w:rsidR="00E21B5E">
                <w:rPr>
                  <w:rFonts w:hint="eastAsia"/>
                  <w:color w:val="FF0000"/>
                </w:rPr>
                <w:fldChar w:fldCharType="end"/>
              </w:r>
            </w:ins>
            <w:del w:id="2891" w:author="lenovo" w:date="2016-06-23T18:03:00Z">
              <w:r>
                <w:rPr>
                  <w:rFonts w:hint="eastAsia"/>
                  <w:color w:val="FF0000"/>
                </w:rPr>
                <w:delText>章节</w:delText>
              </w:r>
              <w:r>
                <w:rPr>
                  <w:rFonts w:hint="eastAsia"/>
                  <w:color w:val="FF0000"/>
                </w:rPr>
                <w:delText xml:space="preserve"> 4.16.1</w:delText>
              </w:r>
              <w:r>
                <w:rPr>
                  <w:rFonts w:hint="eastAsia"/>
                  <w:color w:val="FF0000"/>
                </w:rPr>
                <w:delText>代扣次数查询</w:delText>
              </w:r>
            </w:del>
            <w:r>
              <w:rPr>
                <w:rFonts w:hint="eastAsia"/>
                <w:color w:val="FF0000"/>
              </w:rPr>
              <w:t>”</w:t>
            </w:r>
          </w:p>
          <w:p w14:paraId="15018436" w14:textId="77777777" w:rsidR="00DC1257" w:rsidRDefault="007579A1">
            <w:pPr>
              <w:spacing w:line="360" w:lineRule="atLeast"/>
              <w:rPr>
                <w:color w:val="FF0000"/>
              </w:rPr>
            </w:pPr>
            <w:r>
              <w:rPr>
                <w:rFonts w:hint="eastAsia"/>
                <w:color w:val="FF0000"/>
              </w:rPr>
              <w:t>2</w:t>
            </w:r>
            <w:r>
              <w:rPr>
                <w:rFonts w:hint="eastAsia"/>
                <w:color w:val="FF0000"/>
              </w:rPr>
              <w:t>、点击</w:t>
            </w:r>
            <w:del w:id="2892" w:author="lenovo" w:date="2016-06-23T18:07:00Z">
              <w:r>
                <w:rPr>
                  <w:rFonts w:hint="eastAsia"/>
                  <w:color w:val="FF0000"/>
                </w:rPr>
                <w:delText>取消</w:delText>
              </w:r>
            </w:del>
            <w:ins w:id="2893" w:author="lenovo" w:date="2016-06-23T18:07:00Z">
              <w:r>
                <w:rPr>
                  <w:rFonts w:hint="eastAsia"/>
                  <w:color w:val="FF0000"/>
                </w:rPr>
                <w:t>关闭</w:t>
              </w:r>
            </w:ins>
            <w:r>
              <w:rPr>
                <w:rFonts w:hint="eastAsia"/>
                <w:color w:val="FF0000"/>
              </w:rPr>
              <w:t>[</w:t>
            </w:r>
            <w:r>
              <w:rPr>
                <w:rFonts w:hint="eastAsia"/>
                <w:color w:val="FF0000"/>
              </w:rPr>
              <w:t>按钮</w:t>
            </w:r>
            <w:r>
              <w:rPr>
                <w:rFonts w:hint="eastAsia"/>
                <w:color w:val="FF0000"/>
              </w:rPr>
              <w:t>]</w:t>
            </w:r>
            <w:r>
              <w:rPr>
                <w:rFonts w:hint="eastAsia"/>
                <w:color w:val="FF0000"/>
              </w:rPr>
              <w:t>，跳转到代扣次数查询页面，参见</w:t>
            </w:r>
            <w:r>
              <w:rPr>
                <w:rFonts w:hint="eastAsia"/>
                <w:color w:val="FF0000"/>
              </w:rPr>
              <w:t xml:space="preserve"> </w:t>
            </w:r>
            <w:r>
              <w:rPr>
                <w:rFonts w:hint="eastAsia"/>
                <w:color w:val="FF0000"/>
              </w:rPr>
              <w:t>“</w:t>
            </w:r>
            <w:ins w:id="2894" w:author="lenovo" w:date="2016-06-23T18:03:00Z">
              <w:r w:rsidR="00E21B5E">
                <w:rPr>
                  <w:rFonts w:hint="eastAsia"/>
                  <w:color w:val="FF0000"/>
                </w:rPr>
                <w:fldChar w:fldCharType="begin"/>
              </w:r>
              <w:r>
                <w:rPr>
                  <w:rFonts w:hint="eastAsia"/>
                  <w:color w:val="FF0000"/>
                </w:rPr>
                <w:instrText xml:space="preserve"> REF _Toc16944 \h </w:instrText>
              </w:r>
            </w:ins>
            <w:r w:rsidR="00E21B5E">
              <w:rPr>
                <w:rFonts w:hint="eastAsia"/>
                <w:color w:val="FF0000"/>
              </w:rPr>
            </w:r>
            <w:ins w:id="2895" w:author="lenovo" w:date="2016-06-23T18:03:00Z">
              <w:r w:rsidR="00E21B5E">
                <w:rPr>
                  <w:rFonts w:hint="eastAsia"/>
                  <w:color w:val="FF0000"/>
                </w:rPr>
                <w:fldChar w:fldCharType="separate"/>
              </w:r>
              <w:r>
                <w:rPr>
                  <w:rFonts w:hint="eastAsia"/>
                  <w:color w:val="FF0000"/>
                </w:rPr>
                <w:t>代扣次数查询</w:t>
              </w:r>
              <w:r w:rsidR="00E21B5E">
                <w:rPr>
                  <w:rFonts w:hint="eastAsia"/>
                  <w:color w:val="FF0000"/>
                </w:rPr>
                <w:fldChar w:fldCharType="end"/>
              </w:r>
            </w:ins>
            <w:del w:id="2896" w:author="lenovo" w:date="2016-06-23T18:03:00Z">
              <w:r>
                <w:rPr>
                  <w:rFonts w:hint="eastAsia"/>
                  <w:color w:val="FF0000"/>
                </w:rPr>
                <w:delText>章节</w:delText>
              </w:r>
              <w:r>
                <w:rPr>
                  <w:rFonts w:hint="eastAsia"/>
                  <w:color w:val="FF0000"/>
                </w:rPr>
                <w:delText xml:space="preserve"> 4.16.1 </w:delText>
              </w:r>
              <w:r>
                <w:rPr>
                  <w:rFonts w:hint="eastAsia"/>
                  <w:color w:val="FF0000"/>
                </w:rPr>
                <w:delText>代扣次数查询</w:delText>
              </w:r>
            </w:del>
            <w:r>
              <w:rPr>
                <w:rFonts w:hint="eastAsia"/>
                <w:color w:val="FF0000"/>
              </w:rPr>
              <w:t>”</w:t>
            </w:r>
          </w:p>
        </w:tc>
      </w:tr>
    </w:tbl>
    <w:p w14:paraId="2295542D" w14:textId="77777777" w:rsidR="00DC1257" w:rsidRDefault="00DC1257">
      <w:pPr>
        <w:rPr>
          <w:color w:val="FF0000"/>
        </w:rPr>
      </w:pPr>
    </w:p>
    <w:p w14:paraId="55CAF779" w14:textId="77777777" w:rsidR="00DC1257" w:rsidRDefault="007579A1">
      <w:pPr>
        <w:pStyle w:val="3"/>
        <w:numPr>
          <w:ilvl w:val="2"/>
          <w:numId w:val="1"/>
        </w:numPr>
        <w:rPr>
          <w:rFonts w:ascii="黑体" w:eastAsia="黑体"/>
          <w:color w:val="FF0000"/>
          <w:sz w:val="24"/>
          <w:szCs w:val="24"/>
        </w:rPr>
      </w:pPr>
      <w:bookmarkStart w:id="2897" w:name="_Toc23140"/>
      <w:r>
        <w:rPr>
          <w:rFonts w:ascii="黑体" w:eastAsia="黑体" w:hint="eastAsia"/>
          <w:color w:val="FF0000"/>
          <w:sz w:val="24"/>
          <w:szCs w:val="24"/>
        </w:rPr>
        <w:t>代扣次数编辑</w:t>
      </w:r>
      <w:bookmarkEnd w:id="2897"/>
    </w:p>
    <w:tbl>
      <w:tblPr>
        <w:tblW w:w="850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Change w:id="2898" w:author="lenovo" w:date="2016-06-22T10:17:00Z">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PrChange>
      </w:tblPr>
      <w:tblGrid>
        <w:gridCol w:w="1361"/>
        <w:gridCol w:w="7143"/>
        <w:tblGridChange w:id="2899">
          <w:tblGrid>
            <w:gridCol w:w="1985"/>
            <w:gridCol w:w="7087"/>
          </w:tblGrid>
        </w:tblGridChange>
      </w:tblGrid>
      <w:tr w:rsidR="00DC1257" w14:paraId="5CA8C52E" w14:textId="77777777" w:rsidTr="00DC1257">
        <w:trPr>
          <w:trHeight w:val="465"/>
          <w:trPrChange w:id="2900" w:author="lenovo" w:date="2016-06-22T10:17:00Z">
            <w:trPr>
              <w:trHeight w:val="463"/>
            </w:trPr>
          </w:trPrChange>
        </w:trPr>
        <w:tc>
          <w:tcPr>
            <w:tcW w:w="1361" w:type="dxa"/>
            <w:shd w:val="clear" w:color="auto" w:fill="D9D9D9"/>
            <w:tcPrChange w:id="2901" w:author="lenovo" w:date="2016-06-22T10:17:00Z">
              <w:tcPr>
                <w:tcW w:w="1985" w:type="dxa"/>
                <w:shd w:val="clear" w:color="auto" w:fill="D9D9D9"/>
              </w:tcPr>
            </w:tcPrChange>
          </w:tcPr>
          <w:p w14:paraId="6684AE7A" w14:textId="77777777" w:rsidR="00DC1257" w:rsidRDefault="007579A1">
            <w:pPr>
              <w:spacing w:line="360" w:lineRule="atLeast"/>
              <w:rPr>
                <w:color w:val="FF0000"/>
                <w:szCs w:val="21"/>
              </w:rPr>
            </w:pPr>
            <w:r>
              <w:rPr>
                <w:rFonts w:hint="eastAsia"/>
                <w:color w:val="FF0000"/>
                <w:szCs w:val="21"/>
              </w:rPr>
              <w:t>功能概述</w:t>
            </w:r>
          </w:p>
        </w:tc>
        <w:tc>
          <w:tcPr>
            <w:tcW w:w="7143" w:type="dxa"/>
            <w:tcPrChange w:id="2902" w:author="lenovo" w:date="2016-06-22T10:17:00Z">
              <w:tcPr>
                <w:tcW w:w="7087" w:type="dxa"/>
              </w:tcPr>
            </w:tcPrChange>
          </w:tcPr>
          <w:p w14:paraId="0B267024" w14:textId="77777777" w:rsidR="00DC1257" w:rsidRDefault="007579A1">
            <w:pPr>
              <w:spacing w:line="360" w:lineRule="atLeast"/>
              <w:rPr>
                <w:color w:val="FF0000"/>
              </w:rPr>
            </w:pPr>
            <w:r>
              <w:rPr>
                <w:rFonts w:hint="eastAsia"/>
                <w:color w:val="FF0000"/>
              </w:rPr>
              <w:t>代扣次数编辑</w:t>
            </w:r>
          </w:p>
        </w:tc>
      </w:tr>
      <w:tr w:rsidR="00DC1257" w14:paraId="407250D4" w14:textId="77777777" w:rsidTr="00DC1257">
        <w:trPr>
          <w:trHeight w:val="225"/>
          <w:trPrChange w:id="2903" w:author="lenovo" w:date="2016-06-22T10:17:00Z">
            <w:trPr>
              <w:trHeight w:val="225"/>
            </w:trPr>
          </w:trPrChange>
        </w:trPr>
        <w:tc>
          <w:tcPr>
            <w:tcW w:w="1361" w:type="dxa"/>
            <w:shd w:val="clear" w:color="auto" w:fill="D9D9D9"/>
            <w:tcPrChange w:id="2904" w:author="lenovo" w:date="2016-06-22T10:17:00Z">
              <w:tcPr>
                <w:tcW w:w="1985" w:type="dxa"/>
                <w:shd w:val="clear" w:color="auto" w:fill="D9D9D9"/>
              </w:tcPr>
            </w:tcPrChange>
          </w:tcPr>
          <w:p w14:paraId="51A16714" w14:textId="77777777" w:rsidR="00DC1257" w:rsidRDefault="007579A1">
            <w:pPr>
              <w:spacing w:line="360" w:lineRule="atLeast"/>
              <w:rPr>
                <w:color w:val="FF0000"/>
                <w:szCs w:val="21"/>
              </w:rPr>
            </w:pPr>
            <w:r>
              <w:rPr>
                <w:rFonts w:hint="eastAsia"/>
                <w:color w:val="FF0000"/>
                <w:szCs w:val="21"/>
              </w:rPr>
              <w:t>页面输入</w:t>
            </w:r>
          </w:p>
        </w:tc>
        <w:tc>
          <w:tcPr>
            <w:tcW w:w="7143" w:type="dxa"/>
            <w:tcPrChange w:id="2905" w:author="lenovo" w:date="2016-06-22T10:17:00Z">
              <w:tcPr>
                <w:tcW w:w="7087" w:type="dxa"/>
              </w:tcPr>
            </w:tcPrChange>
          </w:tcPr>
          <w:p w14:paraId="37FC3D49"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编辑信息：</w:t>
            </w:r>
          </w:p>
          <w:p w14:paraId="62C7FD3F"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2906" w:author="lenovo" w:date="2016-06-23T18:06:00Z"/>
                <w:color w:val="FF0000"/>
              </w:rPr>
            </w:pPr>
            <w:r>
              <w:rPr>
                <w:rFonts w:hint="eastAsia"/>
                <w:color w:val="FF0000"/>
              </w:rPr>
              <w:t>每天案件代扣次数</w:t>
            </w:r>
            <w:r>
              <w:rPr>
                <w:rFonts w:hint="eastAsia"/>
                <w:color w:val="FF0000"/>
              </w:rPr>
              <w:t>[</w:t>
            </w:r>
            <w:r>
              <w:rPr>
                <w:rFonts w:hint="eastAsia"/>
                <w:color w:val="FF0000"/>
              </w:rPr>
              <w:t>输入框</w:t>
            </w:r>
            <w:r>
              <w:rPr>
                <w:rFonts w:hint="eastAsia"/>
                <w:color w:val="FF0000"/>
              </w:rPr>
              <w:t>]</w:t>
            </w:r>
            <w:r>
              <w:rPr>
                <w:rFonts w:hint="eastAsia"/>
                <w:color w:val="FF0000"/>
              </w:rPr>
              <w:t>，每天催收员代扣次数</w:t>
            </w:r>
            <w:r>
              <w:rPr>
                <w:rFonts w:hint="eastAsia"/>
                <w:color w:val="FF0000"/>
              </w:rPr>
              <w:t>[</w:t>
            </w:r>
            <w:r>
              <w:rPr>
                <w:rFonts w:hint="eastAsia"/>
                <w:color w:val="FF0000"/>
              </w:rPr>
              <w:t>输入框</w:t>
            </w:r>
            <w:r>
              <w:rPr>
                <w:rFonts w:hint="eastAsia"/>
                <w:color w:val="FF0000"/>
              </w:rPr>
              <w:t>]</w:t>
            </w:r>
          </w:p>
          <w:p w14:paraId="2D4B5106" w14:textId="77777777" w:rsidR="00DC1257" w:rsidRDefault="00DC1257">
            <w:pPr>
              <w:widowControl/>
              <w:overflowPunct w:val="0"/>
              <w:autoSpaceDE w:val="0"/>
              <w:autoSpaceDN w:val="0"/>
              <w:adjustRightInd w:val="0"/>
              <w:spacing w:after="100" w:line="360" w:lineRule="atLeast"/>
              <w:ind w:firstLineChars="200" w:firstLine="420"/>
              <w:textAlignment w:val="baseline"/>
              <w:rPr>
                <w:del w:id="2907" w:author="lenovo" w:date="2016-06-23T18:06:00Z"/>
                <w:color w:val="FF0000"/>
              </w:rPr>
            </w:pPr>
          </w:p>
          <w:p w14:paraId="3D7025AD"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908" w:author="lenovo" w:date="2016-06-23T18:05:00Z"/>
                <w:rFonts w:hAnsi="宋体"/>
                <w:color w:val="FF0000"/>
                <w:szCs w:val="21"/>
              </w:rPr>
            </w:pPr>
            <w:ins w:id="2909" w:author="lenovo" w:date="2016-06-23T18:06:00Z">
              <w:r>
                <w:rPr>
                  <w:rFonts w:hAnsi="宋体" w:hint="eastAsia"/>
                  <w:color w:val="FF0000"/>
                  <w:szCs w:val="21"/>
                </w:rPr>
                <w:t>保存</w:t>
              </w:r>
            </w:ins>
            <w:del w:id="2910" w:author="lenovo" w:date="2016-06-23T18:06:00Z">
              <w:r>
                <w:rPr>
                  <w:rFonts w:hAnsi="宋体" w:hint="eastAsia"/>
                  <w:color w:val="FF0000"/>
                  <w:szCs w:val="21"/>
                </w:rPr>
                <w:delText>编辑</w:delText>
              </w:r>
            </w:del>
            <w:r>
              <w:rPr>
                <w:rFonts w:hAnsi="宋体" w:hint="eastAsia"/>
                <w:color w:val="FF0000"/>
                <w:szCs w:val="21"/>
              </w:rPr>
              <w:t>[</w:t>
            </w:r>
            <w:r>
              <w:rPr>
                <w:rFonts w:hAnsi="宋体" w:hint="eastAsia"/>
                <w:color w:val="FF0000"/>
                <w:szCs w:val="21"/>
              </w:rPr>
              <w:t>按钮</w:t>
            </w:r>
            <w:r>
              <w:rPr>
                <w:rFonts w:hAnsi="宋体" w:hint="eastAsia"/>
                <w:color w:val="FF0000"/>
                <w:szCs w:val="21"/>
              </w:rPr>
              <w:t>]</w:t>
            </w:r>
            <w:ins w:id="2911" w:author="lenovo" w:date="2016-06-23T18:06:00Z">
              <w:r>
                <w:rPr>
                  <w:rFonts w:hAnsi="宋体" w:hint="eastAsia"/>
                  <w:color w:val="FF0000"/>
                  <w:szCs w:val="21"/>
                </w:rPr>
                <w:t>，</w:t>
              </w:r>
            </w:ins>
          </w:p>
          <w:p w14:paraId="1262372A"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2912" w:author="lenovo" w:date="2016-06-23T18:05:00Z"/>
                <w:rFonts w:hAnsi="宋体"/>
                <w:color w:val="FF0000"/>
                <w:szCs w:val="21"/>
              </w:rPr>
            </w:pPr>
            <w:del w:id="2913" w:author="lenovo" w:date="2016-06-23T18:05:00Z">
              <w:r>
                <w:rPr>
                  <w:rFonts w:hAnsi="宋体" w:hint="eastAsia"/>
                  <w:color w:val="FF0000"/>
                  <w:szCs w:val="21"/>
                </w:rPr>
                <w:delText>删除</w:delText>
              </w:r>
              <w:r>
                <w:rPr>
                  <w:rFonts w:hAnsi="宋体" w:hint="eastAsia"/>
                  <w:color w:val="FF0000"/>
                  <w:szCs w:val="21"/>
                </w:rPr>
                <w:delText>[</w:delText>
              </w:r>
              <w:r>
                <w:rPr>
                  <w:rFonts w:hAnsi="宋体" w:hint="eastAsia"/>
                  <w:color w:val="FF0000"/>
                  <w:szCs w:val="21"/>
                </w:rPr>
                <w:delText>按钮</w:delText>
              </w:r>
              <w:r>
                <w:rPr>
                  <w:rFonts w:hAnsi="宋体" w:hint="eastAsia"/>
                  <w:color w:val="FF0000"/>
                  <w:szCs w:val="21"/>
                </w:rPr>
                <w:delText>]</w:delText>
              </w:r>
            </w:del>
          </w:p>
          <w:p w14:paraId="5CEB0D83"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color w:val="FF0000"/>
                <w:szCs w:val="21"/>
              </w:rPr>
            </w:pPr>
            <w:ins w:id="2914" w:author="lenovo" w:date="2016-06-23T18:06:00Z">
              <w:r>
                <w:rPr>
                  <w:rFonts w:hAnsi="宋体" w:hint="eastAsia"/>
                  <w:color w:val="FF0000"/>
                  <w:szCs w:val="21"/>
                </w:rPr>
                <w:t>关闭</w:t>
              </w:r>
            </w:ins>
            <w:del w:id="2915" w:author="lenovo" w:date="2016-06-23T18:06:00Z">
              <w:r>
                <w:rPr>
                  <w:rFonts w:hAnsi="宋体" w:hint="eastAsia"/>
                  <w:color w:val="FF0000"/>
                  <w:szCs w:val="21"/>
                </w:rPr>
                <w:delText>取消</w:delText>
              </w:r>
            </w:del>
            <w:r>
              <w:rPr>
                <w:rFonts w:hAnsi="宋体" w:hint="eastAsia"/>
                <w:color w:val="FF0000"/>
                <w:szCs w:val="21"/>
              </w:rPr>
              <w:t>[</w:t>
            </w:r>
            <w:r>
              <w:rPr>
                <w:rFonts w:hAnsi="宋体" w:hint="eastAsia"/>
                <w:color w:val="FF0000"/>
                <w:szCs w:val="21"/>
              </w:rPr>
              <w:t>按钮</w:t>
            </w:r>
            <w:r>
              <w:rPr>
                <w:rFonts w:hAnsi="宋体" w:hint="eastAsia"/>
                <w:color w:val="FF0000"/>
                <w:szCs w:val="21"/>
              </w:rPr>
              <w:t>]</w:t>
            </w:r>
          </w:p>
        </w:tc>
      </w:tr>
      <w:tr w:rsidR="00DC1257" w14:paraId="1202EE9A" w14:textId="77777777" w:rsidTr="00DC1257">
        <w:trPr>
          <w:trHeight w:val="225"/>
          <w:trPrChange w:id="2916" w:author="lenovo" w:date="2016-06-22T10:17:00Z">
            <w:trPr>
              <w:trHeight w:val="225"/>
            </w:trPr>
          </w:trPrChange>
        </w:trPr>
        <w:tc>
          <w:tcPr>
            <w:tcW w:w="1361" w:type="dxa"/>
            <w:shd w:val="clear" w:color="auto" w:fill="D9D9D9"/>
            <w:tcPrChange w:id="2917" w:author="lenovo" w:date="2016-06-22T10:17:00Z">
              <w:tcPr>
                <w:tcW w:w="1985" w:type="dxa"/>
                <w:shd w:val="clear" w:color="auto" w:fill="D9D9D9"/>
              </w:tcPr>
            </w:tcPrChange>
          </w:tcPr>
          <w:p w14:paraId="7C93A09D" w14:textId="77777777" w:rsidR="00DC1257" w:rsidRDefault="007579A1">
            <w:pPr>
              <w:spacing w:line="360" w:lineRule="atLeast"/>
              <w:rPr>
                <w:color w:val="FF0000"/>
                <w:szCs w:val="21"/>
              </w:rPr>
            </w:pPr>
            <w:r>
              <w:rPr>
                <w:rFonts w:hint="eastAsia"/>
                <w:color w:val="FF0000"/>
                <w:szCs w:val="21"/>
              </w:rPr>
              <w:t>页面输出</w:t>
            </w:r>
          </w:p>
        </w:tc>
        <w:tc>
          <w:tcPr>
            <w:tcW w:w="7143" w:type="dxa"/>
            <w:tcPrChange w:id="2918" w:author="lenovo" w:date="2016-06-22T10:17:00Z">
              <w:tcPr>
                <w:tcW w:w="7087" w:type="dxa"/>
              </w:tcPr>
            </w:tcPrChange>
          </w:tcPr>
          <w:p w14:paraId="4685B1CD" w14:textId="77777777" w:rsidR="00DC1257" w:rsidRDefault="007579A1">
            <w:pPr>
              <w:spacing w:line="360" w:lineRule="atLeast"/>
              <w:rPr>
                <w:color w:val="FF0000"/>
              </w:rPr>
            </w:pPr>
            <w:r>
              <w:rPr>
                <w:rFonts w:hint="eastAsia"/>
                <w:color w:val="FF0000"/>
              </w:rPr>
              <w:t>角色名称</w:t>
            </w:r>
            <w:r>
              <w:rPr>
                <w:rFonts w:hint="eastAsia"/>
                <w:color w:val="FF0000"/>
              </w:rPr>
              <w:t>[</w:t>
            </w:r>
            <w:r>
              <w:rPr>
                <w:rFonts w:hint="eastAsia"/>
                <w:color w:val="FF0000"/>
              </w:rPr>
              <w:t>只读</w:t>
            </w:r>
            <w:ins w:id="2919" w:author="lenovo" w:date="2016-06-23T18:06:00Z">
              <w:r>
                <w:rPr>
                  <w:rFonts w:hint="eastAsia"/>
                  <w:color w:val="FF0000"/>
                </w:rPr>
                <w:t>文本框</w:t>
              </w:r>
            </w:ins>
            <w:del w:id="2920" w:author="lenovo" w:date="2016-06-23T18:06:00Z">
              <w:r>
                <w:rPr>
                  <w:rFonts w:hint="eastAsia"/>
                  <w:color w:val="FF0000"/>
                </w:rPr>
                <w:delText>显示</w:delText>
              </w:r>
            </w:del>
            <w:r>
              <w:rPr>
                <w:rFonts w:hint="eastAsia"/>
                <w:color w:val="FF0000"/>
              </w:rPr>
              <w:t>]</w:t>
            </w:r>
          </w:p>
        </w:tc>
      </w:tr>
      <w:tr w:rsidR="00DC1257" w14:paraId="5E720187" w14:textId="77777777" w:rsidTr="00DC1257">
        <w:trPr>
          <w:trHeight w:val="225"/>
          <w:trPrChange w:id="2921" w:author="lenovo" w:date="2016-06-22T10:17:00Z">
            <w:trPr>
              <w:trHeight w:val="225"/>
            </w:trPr>
          </w:trPrChange>
        </w:trPr>
        <w:tc>
          <w:tcPr>
            <w:tcW w:w="1361" w:type="dxa"/>
            <w:shd w:val="clear" w:color="auto" w:fill="D9D9D9"/>
            <w:tcPrChange w:id="2922" w:author="lenovo" w:date="2016-06-22T10:17:00Z">
              <w:tcPr>
                <w:tcW w:w="1985" w:type="dxa"/>
                <w:shd w:val="clear" w:color="auto" w:fill="D9D9D9"/>
              </w:tcPr>
            </w:tcPrChange>
          </w:tcPr>
          <w:p w14:paraId="1588375B" w14:textId="77777777" w:rsidR="00DC1257" w:rsidRDefault="007579A1">
            <w:pPr>
              <w:spacing w:line="360" w:lineRule="atLeast"/>
              <w:rPr>
                <w:color w:val="FF0000"/>
                <w:szCs w:val="21"/>
              </w:rPr>
            </w:pPr>
            <w:r>
              <w:rPr>
                <w:rFonts w:hint="eastAsia"/>
                <w:color w:val="FF0000"/>
                <w:szCs w:val="21"/>
              </w:rPr>
              <w:t>参考画面</w:t>
            </w:r>
          </w:p>
        </w:tc>
        <w:tc>
          <w:tcPr>
            <w:tcW w:w="7143" w:type="dxa"/>
            <w:tcPrChange w:id="2923" w:author="lenovo" w:date="2016-06-22T10:17:00Z">
              <w:tcPr>
                <w:tcW w:w="7087" w:type="dxa"/>
              </w:tcPr>
            </w:tcPrChange>
          </w:tcPr>
          <w:p w14:paraId="25C05462" w14:textId="77777777" w:rsidR="00DC1257" w:rsidRDefault="0023358B">
            <w:pPr>
              <w:widowControl/>
              <w:overflowPunct w:val="0"/>
              <w:autoSpaceDE w:val="0"/>
              <w:autoSpaceDN w:val="0"/>
              <w:adjustRightInd w:val="0"/>
              <w:spacing w:after="100" w:line="360" w:lineRule="atLeast"/>
              <w:textAlignment w:val="baseline"/>
              <w:rPr>
                <w:color w:val="FF0000"/>
              </w:rPr>
            </w:pPr>
            <w:ins w:id="2924" w:author="lenovo" w:date="2016-06-23T18:05:00Z">
              <w:r>
                <w:rPr>
                  <w:noProof/>
                </w:rPr>
                <w:drawing>
                  <wp:inline distT="0" distB="0" distL="114300" distR="114300" wp14:anchorId="7C4C45B3" wp14:editId="151AE0A3">
                    <wp:extent cx="4398645" cy="889635"/>
                    <wp:effectExtent l="0" t="0" r="190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94" cstate="print"/>
                            <a:stretch>
                              <a:fillRect/>
                            </a:stretch>
                          </pic:blipFill>
                          <pic:spPr>
                            <a:xfrm>
                              <a:off x="0" y="0"/>
                              <a:ext cx="4398645" cy="889635"/>
                            </a:xfrm>
                            <a:prstGeom prst="rect">
                              <a:avLst/>
                            </a:prstGeom>
                            <a:noFill/>
                            <a:ln w="9525">
                              <a:noFill/>
                            </a:ln>
                          </pic:spPr>
                        </pic:pic>
                      </a:graphicData>
                    </a:graphic>
                  </wp:inline>
                </w:drawing>
              </w:r>
            </w:ins>
            <w:del w:id="2925" w:author="lenovo" w:date="2016-06-23T18:05:00Z">
              <w:r w:rsidR="007579A1">
                <w:rPr>
                  <w:rFonts w:hint="eastAsia"/>
                  <w:color w:val="FF0000"/>
                </w:rPr>
                <w:delText>待补充</w:delText>
              </w:r>
            </w:del>
          </w:p>
        </w:tc>
      </w:tr>
      <w:tr w:rsidR="00DC1257" w14:paraId="1CA4F692" w14:textId="77777777" w:rsidTr="00DC1257">
        <w:trPr>
          <w:trHeight w:val="225"/>
          <w:trPrChange w:id="2926" w:author="lenovo" w:date="2016-06-22T10:17:00Z">
            <w:trPr>
              <w:trHeight w:val="225"/>
            </w:trPr>
          </w:trPrChange>
        </w:trPr>
        <w:tc>
          <w:tcPr>
            <w:tcW w:w="1361" w:type="dxa"/>
            <w:shd w:val="clear" w:color="auto" w:fill="D9D9D9"/>
            <w:tcPrChange w:id="2927" w:author="lenovo" w:date="2016-06-22T10:17:00Z">
              <w:tcPr>
                <w:tcW w:w="1985" w:type="dxa"/>
                <w:shd w:val="clear" w:color="auto" w:fill="D9D9D9"/>
              </w:tcPr>
            </w:tcPrChange>
          </w:tcPr>
          <w:p w14:paraId="56B16E49" w14:textId="77777777" w:rsidR="00DC1257" w:rsidRDefault="007579A1">
            <w:pPr>
              <w:spacing w:line="360" w:lineRule="atLeast"/>
              <w:rPr>
                <w:color w:val="FF0000"/>
                <w:szCs w:val="21"/>
              </w:rPr>
            </w:pPr>
            <w:r>
              <w:rPr>
                <w:rFonts w:hint="eastAsia"/>
                <w:color w:val="FF0000"/>
                <w:szCs w:val="21"/>
              </w:rPr>
              <w:t>业务规则</w:t>
            </w:r>
          </w:p>
        </w:tc>
        <w:tc>
          <w:tcPr>
            <w:tcW w:w="7143" w:type="dxa"/>
            <w:tcPrChange w:id="2928" w:author="lenovo" w:date="2016-06-22T10:17:00Z">
              <w:tcPr>
                <w:tcW w:w="7087" w:type="dxa"/>
              </w:tcPr>
            </w:tcPrChange>
          </w:tcPr>
          <w:p w14:paraId="6FE0C2FA" w14:textId="77777777" w:rsidR="00DC1257" w:rsidRDefault="007579A1">
            <w:pPr>
              <w:widowControl/>
              <w:numPr>
                <w:ilvl w:val="0"/>
                <w:numId w:val="60"/>
              </w:numPr>
              <w:overflowPunct w:val="0"/>
              <w:autoSpaceDE w:val="0"/>
              <w:autoSpaceDN w:val="0"/>
              <w:adjustRightInd w:val="0"/>
              <w:spacing w:after="100" w:line="360" w:lineRule="atLeast"/>
              <w:jc w:val="left"/>
              <w:textAlignment w:val="baseline"/>
              <w:rPr>
                <w:rFonts w:hAnsi="宋体"/>
                <w:color w:val="FF0000"/>
                <w:szCs w:val="21"/>
              </w:rPr>
            </w:pPr>
            <w:r>
              <w:rPr>
                <w:rFonts w:hint="eastAsia"/>
                <w:color w:val="FF0000"/>
              </w:rPr>
              <w:t>每天案件代扣次数，每天催收员代扣次数必须为自然数，且</w:t>
            </w:r>
            <w:r>
              <w:rPr>
                <w:rFonts w:hAnsi="宋体" w:hint="eastAsia"/>
                <w:color w:val="FF0000"/>
                <w:szCs w:val="21"/>
              </w:rPr>
              <w:t>必填。</w:t>
            </w:r>
          </w:p>
        </w:tc>
      </w:tr>
      <w:tr w:rsidR="00DC1257" w14:paraId="468DAA0F" w14:textId="77777777" w:rsidTr="00DC1257">
        <w:trPr>
          <w:trHeight w:val="225"/>
          <w:trPrChange w:id="2929" w:author="lenovo" w:date="2016-06-22T10:17:00Z">
            <w:trPr>
              <w:trHeight w:val="225"/>
            </w:trPr>
          </w:trPrChange>
        </w:trPr>
        <w:tc>
          <w:tcPr>
            <w:tcW w:w="1361" w:type="dxa"/>
            <w:tcBorders>
              <w:top w:val="single" w:sz="6" w:space="0" w:color="auto"/>
              <w:left w:val="single" w:sz="12" w:space="0" w:color="auto"/>
              <w:bottom w:val="single" w:sz="12" w:space="0" w:color="auto"/>
              <w:right w:val="single" w:sz="6" w:space="0" w:color="auto"/>
            </w:tcBorders>
            <w:shd w:val="clear" w:color="auto" w:fill="D9D9D9"/>
            <w:tcPrChange w:id="2930" w:author="lenovo" w:date="2016-06-22T10:17:00Z">
              <w:tcPr>
                <w:tcW w:w="1985" w:type="dxa"/>
                <w:tcBorders>
                  <w:top w:val="single" w:sz="6" w:space="0" w:color="auto"/>
                  <w:left w:val="single" w:sz="12" w:space="0" w:color="auto"/>
                  <w:bottom w:val="single" w:sz="12" w:space="0" w:color="auto"/>
                  <w:right w:val="single" w:sz="6" w:space="0" w:color="auto"/>
                </w:tcBorders>
                <w:shd w:val="clear" w:color="auto" w:fill="D9D9D9"/>
              </w:tcPr>
            </w:tcPrChange>
          </w:tcPr>
          <w:p w14:paraId="7F93FB5A" w14:textId="77777777" w:rsidR="00DC1257" w:rsidRDefault="007579A1">
            <w:pPr>
              <w:spacing w:line="360" w:lineRule="atLeast"/>
              <w:rPr>
                <w:color w:val="FF0000"/>
                <w:szCs w:val="21"/>
              </w:rPr>
            </w:pPr>
            <w:r>
              <w:rPr>
                <w:rFonts w:hint="eastAsia"/>
                <w:color w:val="FF0000"/>
                <w:szCs w:val="21"/>
              </w:rPr>
              <w:t>备注</w:t>
            </w:r>
          </w:p>
        </w:tc>
        <w:tc>
          <w:tcPr>
            <w:tcW w:w="7143" w:type="dxa"/>
            <w:tcBorders>
              <w:top w:val="single" w:sz="6" w:space="0" w:color="auto"/>
              <w:left w:val="single" w:sz="6" w:space="0" w:color="auto"/>
              <w:bottom w:val="single" w:sz="12" w:space="0" w:color="auto"/>
              <w:right w:val="single" w:sz="12" w:space="0" w:color="auto"/>
            </w:tcBorders>
            <w:tcPrChange w:id="2931" w:author="lenovo" w:date="2016-06-22T10:17:00Z">
              <w:tcPr>
                <w:tcW w:w="7087" w:type="dxa"/>
                <w:tcBorders>
                  <w:top w:val="single" w:sz="6" w:space="0" w:color="auto"/>
                  <w:left w:val="single" w:sz="6" w:space="0" w:color="auto"/>
                  <w:bottom w:val="single" w:sz="12" w:space="0" w:color="auto"/>
                  <w:right w:val="single" w:sz="12" w:space="0" w:color="auto"/>
                </w:tcBorders>
              </w:tcPr>
            </w:tcPrChange>
          </w:tcPr>
          <w:p w14:paraId="6B1EB45D" w14:textId="77777777" w:rsidR="00DC1257" w:rsidRDefault="007579A1">
            <w:pPr>
              <w:widowControl/>
              <w:numPr>
                <w:ilvl w:val="0"/>
                <w:numId w:val="61"/>
                <w:ins w:id="2932" w:author="lenovo" w:date="2016-06-23T18:04:00Z"/>
              </w:numPr>
              <w:overflowPunct w:val="0"/>
              <w:autoSpaceDE w:val="0"/>
              <w:autoSpaceDN w:val="0"/>
              <w:adjustRightInd w:val="0"/>
              <w:spacing w:after="100" w:line="360" w:lineRule="atLeast"/>
              <w:ind w:hanging="5"/>
              <w:jc w:val="left"/>
              <w:textAlignment w:val="baseline"/>
              <w:rPr>
                <w:ins w:id="2933" w:author="lenovo" w:date="2016-06-23T18:04:00Z"/>
                <w:color w:val="FF0000"/>
              </w:rPr>
            </w:pPr>
            <w:del w:id="2934" w:author="lenovo" w:date="2016-06-23T18:04:00Z">
              <w:r>
                <w:rPr>
                  <w:rFonts w:hint="eastAsia"/>
                  <w:color w:val="FF0000"/>
                </w:rPr>
                <w:delText>1</w:delText>
              </w:r>
              <w:r>
                <w:rPr>
                  <w:rFonts w:hint="eastAsia"/>
                  <w:color w:val="FF0000"/>
                </w:rPr>
                <w:delText>、</w:delText>
              </w:r>
            </w:del>
            <w:r>
              <w:rPr>
                <w:rFonts w:hint="eastAsia"/>
                <w:color w:val="FF0000"/>
              </w:rPr>
              <w:t>点击</w:t>
            </w:r>
            <w:ins w:id="2935" w:author="lenovo" w:date="2016-06-23T18:06:00Z">
              <w:r>
                <w:rPr>
                  <w:rFonts w:hint="eastAsia"/>
                  <w:color w:val="FF0000"/>
                </w:rPr>
                <w:t>保存</w:t>
              </w:r>
            </w:ins>
            <w:del w:id="2936" w:author="lenovo" w:date="2016-06-23T18:06:00Z">
              <w:r>
                <w:rPr>
                  <w:rFonts w:hint="eastAsia"/>
                  <w:color w:val="FF0000"/>
                </w:rPr>
                <w:delText>编辑</w:delText>
              </w:r>
            </w:del>
            <w:r>
              <w:rPr>
                <w:rFonts w:hint="eastAsia"/>
                <w:color w:val="FF0000"/>
              </w:rPr>
              <w:t>[</w:t>
            </w:r>
            <w:r>
              <w:rPr>
                <w:rFonts w:hint="eastAsia"/>
                <w:color w:val="FF0000"/>
              </w:rPr>
              <w:t>按钮</w:t>
            </w:r>
            <w:r>
              <w:rPr>
                <w:rFonts w:hint="eastAsia"/>
                <w:color w:val="FF0000"/>
              </w:rPr>
              <w:t>]</w:t>
            </w:r>
            <w:r>
              <w:rPr>
                <w:rFonts w:hint="eastAsia"/>
                <w:color w:val="FF0000"/>
              </w:rPr>
              <w:t>，系统编辑该条记录，跳转到代扣次数查询页面，参见</w:t>
            </w:r>
            <w:r>
              <w:rPr>
                <w:rFonts w:hint="eastAsia"/>
                <w:color w:val="FF0000"/>
              </w:rPr>
              <w:t xml:space="preserve"> </w:t>
            </w:r>
            <w:r>
              <w:rPr>
                <w:rFonts w:hint="eastAsia"/>
                <w:color w:val="FF0000"/>
              </w:rPr>
              <w:t>“</w:t>
            </w:r>
            <w:ins w:id="2937" w:author="lenovo" w:date="2016-06-23T18:04:00Z">
              <w:r w:rsidR="00E21B5E">
                <w:rPr>
                  <w:rFonts w:hint="eastAsia"/>
                  <w:color w:val="FF0000"/>
                </w:rPr>
                <w:fldChar w:fldCharType="begin"/>
              </w:r>
              <w:r>
                <w:rPr>
                  <w:rFonts w:hint="eastAsia"/>
                  <w:color w:val="FF0000"/>
                </w:rPr>
                <w:instrText xml:space="preserve"> REF _Toc16944 \h </w:instrText>
              </w:r>
            </w:ins>
            <w:r w:rsidR="00E21B5E">
              <w:rPr>
                <w:rFonts w:hint="eastAsia"/>
                <w:color w:val="FF0000"/>
              </w:rPr>
            </w:r>
            <w:ins w:id="2938" w:author="lenovo" w:date="2016-06-23T18:04:00Z">
              <w:r w:rsidR="00E21B5E">
                <w:rPr>
                  <w:rFonts w:hint="eastAsia"/>
                  <w:color w:val="FF0000"/>
                </w:rPr>
                <w:fldChar w:fldCharType="separate"/>
              </w:r>
              <w:r>
                <w:rPr>
                  <w:rFonts w:hint="eastAsia"/>
                  <w:color w:val="FF0000"/>
                </w:rPr>
                <w:t>代扣次数查询</w:t>
              </w:r>
              <w:r w:rsidR="00E21B5E">
                <w:rPr>
                  <w:rFonts w:hint="eastAsia"/>
                  <w:color w:val="FF0000"/>
                </w:rPr>
                <w:fldChar w:fldCharType="end"/>
              </w:r>
            </w:ins>
            <w:del w:id="2939" w:author="lenovo" w:date="2016-06-23T18:04:00Z">
              <w:r>
                <w:rPr>
                  <w:rFonts w:hint="eastAsia"/>
                  <w:color w:val="FF0000"/>
                </w:rPr>
                <w:delText>章节</w:delText>
              </w:r>
              <w:r>
                <w:rPr>
                  <w:rFonts w:hint="eastAsia"/>
                  <w:color w:val="FF0000"/>
                </w:rPr>
                <w:delText xml:space="preserve"> 4.16.1</w:delText>
              </w:r>
              <w:r>
                <w:rPr>
                  <w:rFonts w:hint="eastAsia"/>
                  <w:color w:val="FF0000"/>
                </w:rPr>
                <w:delText>代扣次数查询</w:delText>
              </w:r>
            </w:del>
            <w:r>
              <w:rPr>
                <w:rFonts w:hint="eastAsia"/>
                <w:color w:val="FF0000"/>
              </w:rPr>
              <w:t>”</w:t>
            </w:r>
          </w:p>
          <w:p w14:paraId="13FA399E" w14:textId="77777777" w:rsidR="00774305" w:rsidRDefault="00774305">
            <w:pPr>
              <w:widowControl/>
              <w:numPr>
                <w:ilvl w:val="0"/>
                <w:numId w:val="61"/>
                <w:ins w:id="2940" w:author="lenovo" w:date="2016-06-23T18:04:00Z"/>
              </w:numPr>
              <w:overflowPunct w:val="0"/>
              <w:autoSpaceDE w:val="0"/>
              <w:autoSpaceDN w:val="0"/>
              <w:adjustRightInd w:val="0"/>
              <w:spacing w:after="100" w:line="360" w:lineRule="atLeast"/>
              <w:ind w:left="105" w:hangingChars="50" w:hanging="105"/>
              <w:jc w:val="left"/>
              <w:textAlignment w:val="baseline"/>
              <w:rPr>
                <w:del w:id="2941" w:author="lenovo" w:date="2016-06-23T18:04:00Z"/>
                <w:color w:val="FF0000"/>
              </w:rPr>
              <w:pPrChange w:id="2942" w:author="lenovo" w:date="2016-06-23T18:04:00Z">
                <w:pPr>
                  <w:widowControl/>
                  <w:overflowPunct w:val="0"/>
                  <w:autoSpaceDE w:val="0"/>
                  <w:autoSpaceDN w:val="0"/>
                  <w:adjustRightInd w:val="0"/>
                  <w:spacing w:after="100" w:line="360" w:lineRule="atLeast"/>
                  <w:ind w:left="105" w:hangingChars="50" w:hanging="105"/>
                  <w:jc w:val="left"/>
                  <w:textAlignment w:val="baseline"/>
                </w:pPr>
              </w:pPrChange>
            </w:pPr>
          </w:p>
          <w:p w14:paraId="0181102F" w14:textId="77777777" w:rsidR="00774305" w:rsidRDefault="007579A1">
            <w:pPr>
              <w:widowControl/>
              <w:numPr>
                <w:ilvl w:val="0"/>
                <w:numId w:val="61"/>
                <w:ins w:id="2943" w:author="lenovo" w:date="2016-06-23T18:04:00Z"/>
              </w:numPr>
              <w:overflowPunct w:val="0"/>
              <w:autoSpaceDE w:val="0"/>
              <w:autoSpaceDN w:val="0"/>
              <w:adjustRightInd w:val="0"/>
              <w:spacing w:after="100" w:line="360" w:lineRule="atLeast"/>
              <w:ind w:left="105" w:hangingChars="50" w:hanging="105"/>
              <w:jc w:val="left"/>
              <w:textAlignment w:val="baseline"/>
              <w:rPr>
                <w:del w:id="2944" w:author="lenovo" w:date="2016-06-23T18:04:00Z"/>
                <w:color w:val="FF0000"/>
              </w:rPr>
              <w:pPrChange w:id="2945" w:author="lenovo" w:date="2016-06-23T18:04:00Z">
                <w:pPr>
                  <w:widowControl/>
                  <w:overflowPunct w:val="0"/>
                  <w:autoSpaceDE w:val="0"/>
                  <w:autoSpaceDN w:val="0"/>
                  <w:adjustRightInd w:val="0"/>
                  <w:spacing w:after="100" w:line="360" w:lineRule="atLeast"/>
                  <w:ind w:left="105" w:hangingChars="50" w:hanging="105"/>
                  <w:jc w:val="left"/>
                  <w:textAlignment w:val="baseline"/>
                </w:pPr>
              </w:pPrChange>
            </w:pPr>
            <w:del w:id="2946" w:author="lenovo" w:date="2016-06-23T18:04:00Z">
              <w:r>
                <w:rPr>
                  <w:rFonts w:hint="eastAsia"/>
                  <w:color w:val="FF0000"/>
                </w:rPr>
                <w:delText>2</w:delText>
              </w:r>
              <w:r>
                <w:rPr>
                  <w:rFonts w:hint="eastAsia"/>
                  <w:color w:val="FF0000"/>
                </w:rPr>
                <w:delText>、点击删除</w:delText>
              </w:r>
              <w:r>
                <w:rPr>
                  <w:rFonts w:hint="eastAsia"/>
                  <w:color w:val="FF0000"/>
                </w:rPr>
                <w:delText>[</w:delText>
              </w:r>
              <w:r>
                <w:rPr>
                  <w:rFonts w:hint="eastAsia"/>
                  <w:color w:val="FF0000"/>
                </w:rPr>
                <w:delText>按钮</w:delText>
              </w:r>
              <w:r>
                <w:rPr>
                  <w:rFonts w:hint="eastAsia"/>
                  <w:color w:val="FF0000"/>
                </w:rPr>
                <w:delText>]</w:delText>
              </w:r>
              <w:r>
                <w:rPr>
                  <w:rFonts w:hint="eastAsia"/>
                  <w:color w:val="FF0000"/>
                </w:rPr>
                <w:delText>，系统删除该条记录，跳转到代扣次数查询页面，参见</w:delText>
              </w:r>
              <w:r>
                <w:rPr>
                  <w:rFonts w:hint="eastAsia"/>
                  <w:color w:val="FF0000"/>
                </w:rPr>
                <w:delText xml:space="preserve"> </w:delText>
              </w:r>
              <w:r>
                <w:rPr>
                  <w:rFonts w:hint="eastAsia"/>
                  <w:color w:val="FF0000"/>
                </w:rPr>
                <w:delText>“章节</w:delText>
              </w:r>
              <w:r>
                <w:rPr>
                  <w:rFonts w:hint="eastAsia"/>
                  <w:color w:val="FF0000"/>
                </w:rPr>
                <w:delText xml:space="preserve"> 4.16.1</w:delText>
              </w:r>
              <w:r>
                <w:rPr>
                  <w:rFonts w:hint="eastAsia"/>
                  <w:color w:val="FF0000"/>
                </w:rPr>
                <w:delText>代扣次数查询”</w:delText>
              </w:r>
            </w:del>
          </w:p>
          <w:p w14:paraId="4F568DE0" w14:textId="77777777" w:rsidR="00DC1257" w:rsidRDefault="007579A1">
            <w:pPr>
              <w:widowControl/>
              <w:numPr>
                <w:ilvl w:val="0"/>
                <w:numId w:val="61"/>
                <w:ins w:id="2947" w:author="lenovo" w:date="2016-06-23T18:04:00Z"/>
              </w:numPr>
              <w:overflowPunct w:val="0"/>
              <w:autoSpaceDE w:val="0"/>
              <w:autoSpaceDN w:val="0"/>
              <w:adjustRightInd w:val="0"/>
              <w:spacing w:after="100" w:line="360" w:lineRule="atLeast"/>
              <w:ind w:hanging="5"/>
              <w:jc w:val="left"/>
              <w:textAlignment w:val="baseline"/>
              <w:rPr>
                <w:color w:val="FF0000"/>
              </w:rPr>
            </w:pPr>
            <w:del w:id="2948" w:author="lenovo" w:date="2016-06-23T18:04:00Z">
              <w:r>
                <w:rPr>
                  <w:rFonts w:hint="eastAsia"/>
                  <w:color w:val="FF0000"/>
                </w:rPr>
                <w:delText>3</w:delText>
              </w:r>
              <w:r>
                <w:rPr>
                  <w:rFonts w:hint="eastAsia"/>
                  <w:color w:val="FF0000"/>
                </w:rPr>
                <w:delText>、</w:delText>
              </w:r>
            </w:del>
            <w:r>
              <w:rPr>
                <w:rFonts w:hint="eastAsia"/>
                <w:color w:val="FF0000"/>
              </w:rPr>
              <w:t>点击</w:t>
            </w:r>
            <w:ins w:id="2949" w:author="lenovo" w:date="2016-06-23T18:06:00Z">
              <w:r>
                <w:rPr>
                  <w:rFonts w:hint="eastAsia"/>
                  <w:color w:val="FF0000"/>
                </w:rPr>
                <w:t>关闭</w:t>
              </w:r>
            </w:ins>
            <w:del w:id="2950" w:author="lenovo" w:date="2016-06-23T18:06:00Z">
              <w:r>
                <w:rPr>
                  <w:rFonts w:hint="eastAsia"/>
                  <w:color w:val="FF0000"/>
                </w:rPr>
                <w:delText>取消</w:delText>
              </w:r>
            </w:del>
            <w:r>
              <w:rPr>
                <w:rFonts w:hint="eastAsia"/>
                <w:color w:val="FF0000"/>
              </w:rPr>
              <w:t>[</w:t>
            </w:r>
            <w:r>
              <w:rPr>
                <w:rFonts w:hint="eastAsia"/>
                <w:color w:val="FF0000"/>
              </w:rPr>
              <w:t>按钮</w:t>
            </w:r>
            <w:r>
              <w:rPr>
                <w:rFonts w:hint="eastAsia"/>
                <w:color w:val="FF0000"/>
              </w:rPr>
              <w:t>]</w:t>
            </w:r>
            <w:r>
              <w:rPr>
                <w:rFonts w:hint="eastAsia"/>
                <w:color w:val="FF0000"/>
              </w:rPr>
              <w:t>，跳转到代扣次数查询页面，参见</w:t>
            </w:r>
            <w:r>
              <w:rPr>
                <w:rFonts w:hint="eastAsia"/>
                <w:color w:val="FF0000"/>
              </w:rPr>
              <w:t xml:space="preserve"> </w:t>
            </w:r>
            <w:r>
              <w:rPr>
                <w:rFonts w:hint="eastAsia"/>
                <w:color w:val="FF0000"/>
              </w:rPr>
              <w:t>“</w:t>
            </w:r>
            <w:ins w:id="2951" w:author="lenovo" w:date="2016-06-23T18:04:00Z">
              <w:r w:rsidR="00E21B5E">
                <w:rPr>
                  <w:rFonts w:hint="eastAsia"/>
                  <w:color w:val="FF0000"/>
                </w:rPr>
                <w:fldChar w:fldCharType="begin"/>
              </w:r>
              <w:r>
                <w:rPr>
                  <w:rFonts w:hint="eastAsia"/>
                  <w:color w:val="FF0000"/>
                </w:rPr>
                <w:instrText xml:space="preserve"> REF _Toc16944 \h </w:instrText>
              </w:r>
            </w:ins>
            <w:r w:rsidR="00E21B5E">
              <w:rPr>
                <w:rFonts w:hint="eastAsia"/>
                <w:color w:val="FF0000"/>
              </w:rPr>
            </w:r>
            <w:ins w:id="2952" w:author="lenovo" w:date="2016-06-23T18:04:00Z">
              <w:r w:rsidR="00E21B5E">
                <w:rPr>
                  <w:rFonts w:hint="eastAsia"/>
                  <w:color w:val="FF0000"/>
                </w:rPr>
                <w:fldChar w:fldCharType="separate"/>
              </w:r>
              <w:r>
                <w:rPr>
                  <w:rFonts w:hint="eastAsia"/>
                  <w:color w:val="FF0000"/>
                </w:rPr>
                <w:t>代扣次数查询</w:t>
              </w:r>
              <w:r w:rsidR="00E21B5E">
                <w:rPr>
                  <w:rFonts w:hint="eastAsia"/>
                  <w:color w:val="FF0000"/>
                </w:rPr>
                <w:fldChar w:fldCharType="end"/>
              </w:r>
            </w:ins>
            <w:del w:id="2953" w:author="lenovo" w:date="2016-06-23T18:04:00Z">
              <w:r>
                <w:rPr>
                  <w:rFonts w:hint="eastAsia"/>
                  <w:color w:val="FF0000"/>
                </w:rPr>
                <w:delText>章节</w:delText>
              </w:r>
              <w:r>
                <w:rPr>
                  <w:rFonts w:hint="eastAsia"/>
                  <w:color w:val="FF0000"/>
                </w:rPr>
                <w:delText xml:space="preserve"> 4.16.1 </w:delText>
              </w:r>
              <w:r>
                <w:rPr>
                  <w:rFonts w:hint="eastAsia"/>
                  <w:color w:val="FF0000"/>
                </w:rPr>
                <w:delText>代扣次数查询</w:delText>
              </w:r>
            </w:del>
            <w:r>
              <w:rPr>
                <w:rFonts w:hint="eastAsia"/>
                <w:color w:val="FF0000"/>
              </w:rPr>
              <w:t>”</w:t>
            </w:r>
          </w:p>
        </w:tc>
      </w:tr>
    </w:tbl>
    <w:p w14:paraId="43C1E507" w14:textId="77777777" w:rsidR="00DC1257" w:rsidRDefault="00DC1257"/>
    <w:p w14:paraId="007C26BF" w14:textId="77777777" w:rsidR="00DC1257" w:rsidRDefault="00DC1257"/>
    <w:p w14:paraId="35E721C3" w14:textId="77777777" w:rsidR="00DC1257" w:rsidRDefault="00DC1257"/>
    <w:p w14:paraId="7F070E67" w14:textId="77777777" w:rsidR="00DC1257" w:rsidRDefault="007579A1">
      <w:pPr>
        <w:pStyle w:val="1"/>
      </w:pPr>
      <w:bookmarkStart w:id="2954" w:name="_Toc6514"/>
      <w:r>
        <w:rPr>
          <w:rFonts w:hint="eastAsia"/>
        </w:rPr>
        <w:t>规则管理</w:t>
      </w:r>
      <w:bookmarkEnd w:id="955"/>
      <w:bookmarkEnd w:id="2954"/>
    </w:p>
    <w:p w14:paraId="4CC0858B" w14:textId="77777777" w:rsidR="00DC1257" w:rsidRDefault="007579A1">
      <w:pPr>
        <w:ind w:firstLine="420"/>
      </w:pPr>
      <w:r>
        <w:rPr>
          <w:rFonts w:hint="eastAsia"/>
        </w:rPr>
        <w:t>策略管理是提供给策略管理人员的配置策略的功能，策略管理人员可以通过该功能模块</w:t>
      </w:r>
      <w:r>
        <w:rPr>
          <w:rFonts w:hint="eastAsia"/>
        </w:rPr>
        <w:lastRenderedPageBreak/>
        <w:t>结合实际业务场景来修改规则的具体内容。</w:t>
      </w:r>
    </w:p>
    <w:p w14:paraId="10D016B7" w14:textId="77777777" w:rsidR="00DC1257" w:rsidRDefault="007579A1">
      <w:pPr>
        <w:pStyle w:val="2"/>
      </w:pPr>
      <w:bookmarkStart w:id="2955" w:name="_Toc351558685"/>
      <w:bookmarkStart w:id="2956" w:name="_Toc5236"/>
      <w:r>
        <w:rPr>
          <w:rFonts w:hint="eastAsia"/>
        </w:rPr>
        <w:t>案件分类策略</w:t>
      </w:r>
      <w:bookmarkEnd w:id="2955"/>
      <w:r>
        <w:rPr>
          <w:rFonts w:hint="eastAsia"/>
        </w:rPr>
        <w:t>（暂不使用）</w:t>
      </w:r>
      <w:bookmarkEnd w:id="295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A9C278B" w14:textId="77777777">
        <w:trPr>
          <w:trHeight w:val="463"/>
        </w:trPr>
        <w:tc>
          <w:tcPr>
            <w:tcW w:w="1985" w:type="dxa"/>
            <w:shd w:val="clear" w:color="auto" w:fill="D9D9D9"/>
          </w:tcPr>
          <w:p w14:paraId="1A042F91" w14:textId="77777777" w:rsidR="00DC1257" w:rsidRDefault="007579A1">
            <w:pPr>
              <w:spacing w:line="360" w:lineRule="atLeast"/>
              <w:rPr>
                <w:szCs w:val="21"/>
              </w:rPr>
            </w:pPr>
            <w:r>
              <w:rPr>
                <w:rFonts w:hint="eastAsia"/>
                <w:szCs w:val="21"/>
              </w:rPr>
              <w:t>功能概述</w:t>
            </w:r>
          </w:p>
        </w:tc>
        <w:tc>
          <w:tcPr>
            <w:tcW w:w="7087" w:type="dxa"/>
          </w:tcPr>
          <w:p w14:paraId="2DA19349" w14:textId="77777777" w:rsidR="00DC1257" w:rsidRDefault="007579A1">
            <w:pPr>
              <w:spacing w:line="360" w:lineRule="atLeast"/>
            </w:pPr>
            <w:r>
              <w:rPr>
                <w:rFonts w:hint="eastAsia"/>
              </w:rPr>
              <w:t>案件分类策略，根据案件的省市</w:t>
            </w:r>
            <w:r>
              <w:t>、</w:t>
            </w:r>
            <w:r>
              <w:rPr>
                <w:rFonts w:hint="eastAsia"/>
              </w:rPr>
              <w:t>产品</w:t>
            </w:r>
            <w:r>
              <w:t>、催收归属、催收方式</w:t>
            </w:r>
            <w:r>
              <w:rPr>
                <w:rFonts w:hint="eastAsia"/>
              </w:rPr>
              <w:t>等维度来确定具体的分类，为之后的案件分配做准备。</w:t>
            </w:r>
          </w:p>
        </w:tc>
      </w:tr>
      <w:tr w:rsidR="00DC1257" w14:paraId="009107D7" w14:textId="77777777">
        <w:trPr>
          <w:trHeight w:val="225"/>
        </w:trPr>
        <w:tc>
          <w:tcPr>
            <w:tcW w:w="1985" w:type="dxa"/>
            <w:shd w:val="clear" w:color="auto" w:fill="D9D9D9"/>
          </w:tcPr>
          <w:p w14:paraId="43A5D909" w14:textId="77777777" w:rsidR="00DC1257" w:rsidRDefault="007579A1">
            <w:pPr>
              <w:spacing w:line="360" w:lineRule="atLeast"/>
              <w:rPr>
                <w:szCs w:val="21"/>
              </w:rPr>
            </w:pPr>
            <w:r>
              <w:rPr>
                <w:rFonts w:hint="eastAsia"/>
                <w:szCs w:val="21"/>
              </w:rPr>
              <w:t>页面输入</w:t>
            </w:r>
          </w:p>
        </w:tc>
        <w:tc>
          <w:tcPr>
            <w:tcW w:w="7087" w:type="dxa"/>
          </w:tcPr>
          <w:p w14:paraId="4C840A6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4173210A" w14:textId="77777777">
        <w:trPr>
          <w:trHeight w:val="225"/>
        </w:trPr>
        <w:tc>
          <w:tcPr>
            <w:tcW w:w="1985" w:type="dxa"/>
            <w:shd w:val="clear" w:color="auto" w:fill="D9D9D9"/>
          </w:tcPr>
          <w:p w14:paraId="56E66978" w14:textId="77777777" w:rsidR="00DC1257" w:rsidRDefault="007579A1">
            <w:pPr>
              <w:spacing w:line="360" w:lineRule="atLeast"/>
              <w:rPr>
                <w:szCs w:val="21"/>
              </w:rPr>
            </w:pPr>
            <w:r>
              <w:rPr>
                <w:rFonts w:hint="eastAsia"/>
                <w:szCs w:val="21"/>
              </w:rPr>
              <w:t>页面输出</w:t>
            </w:r>
          </w:p>
        </w:tc>
        <w:tc>
          <w:tcPr>
            <w:tcW w:w="7087" w:type="dxa"/>
          </w:tcPr>
          <w:p w14:paraId="6068FA6F"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365C5176"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0EADED3E"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3656A9D9" w14:textId="77777777">
        <w:trPr>
          <w:trHeight w:val="225"/>
        </w:trPr>
        <w:tc>
          <w:tcPr>
            <w:tcW w:w="1985" w:type="dxa"/>
            <w:shd w:val="clear" w:color="auto" w:fill="D9D9D9"/>
          </w:tcPr>
          <w:p w14:paraId="78C75B57" w14:textId="77777777" w:rsidR="00DC1257" w:rsidRDefault="007579A1">
            <w:pPr>
              <w:spacing w:line="360" w:lineRule="atLeast"/>
              <w:rPr>
                <w:szCs w:val="21"/>
              </w:rPr>
            </w:pPr>
            <w:r>
              <w:rPr>
                <w:rFonts w:hint="eastAsia"/>
                <w:szCs w:val="21"/>
              </w:rPr>
              <w:t>参考画面</w:t>
            </w:r>
          </w:p>
        </w:tc>
        <w:tc>
          <w:tcPr>
            <w:tcW w:w="7087" w:type="dxa"/>
          </w:tcPr>
          <w:p w14:paraId="1308093A"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3288363" wp14:editId="04455352">
                  <wp:extent cx="4360545" cy="778510"/>
                  <wp:effectExtent l="0" t="0" r="1905" b="2540"/>
                  <wp:docPr id="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9"/>
                          <pic:cNvPicPr>
                            <a:picLocks noChangeAspect="1"/>
                          </pic:cNvPicPr>
                        </pic:nvPicPr>
                        <pic:blipFill>
                          <a:blip r:embed="rId95" cstate="print"/>
                          <a:stretch>
                            <a:fillRect/>
                          </a:stretch>
                        </pic:blipFill>
                        <pic:spPr>
                          <a:xfrm>
                            <a:off x="0" y="0"/>
                            <a:ext cx="4360545" cy="778510"/>
                          </a:xfrm>
                          <a:prstGeom prst="rect">
                            <a:avLst/>
                          </a:prstGeom>
                          <a:noFill/>
                          <a:ln w="9525">
                            <a:noFill/>
                            <a:miter/>
                          </a:ln>
                        </pic:spPr>
                      </pic:pic>
                    </a:graphicData>
                  </a:graphic>
                </wp:inline>
              </w:drawing>
            </w:r>
            <w:r>
              <w:t xml:space="preserve"> </w:t>
            </w:r>
          </w:p>
        </w:tc>
      </w:tr>
      <w:tr w:rsidR="00DC1257" w14:paraId="75E92C25" w14:textId="77777777">
        <w:trPr>
          <w:trHeight w:val="225"/>
        </w:trPr>
        <w:tc>
          <w:tcPr>
            <w:tcW w:w="1985" w:type="dxa"/>
            <w:shd w:val="clear" w:color="auto" w:fill="D9D9D9"/>
          </w:tcPr>
          <w:p w14:paraId="35BEB104" w14:textId="77777777" w:rsidR="00DC1257" w:rsidRDefault="007579A1">
            <w:pPr>
              <w:spacing w:line="360" w:lineRule="atLeast"/>
              <w:rPr>
                <w:szCs w:val="21"/>
              </w:rPr>
            </w:pPr>
            <w:r>
              <w:rPr>
                <w:rFonts w:hint="eastAsia"/>
                <w:szCs w:val="21"/>
              </w:rPr>
              <w:t>业务规则</w:t>
            </w:r>
          </w:p>
        </w:tc>
        <w:tc>
          <w:tcPr>
            <w:tcW w:w="7087" w:type="dxa"/>
          </w:tcPr>
          <w:p w14:paraId="6F99AF5B"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5F31272D" w14:textId="77777777">
        <w:trPr>
          <w:trHeight w:val="225"/>
        </w:trPr>
        <w:tc>
          <w:tcPr>
            <w:tcW w:w="1985" w:type="dxa"/>
            <w:shd w:val="clear" w:color="auto" w:fill="D9D9D9"/>
          </w:tcPr>
          <w:p w14:paraId="0D4F6B79" w14:textId="77777777" w:rsidR="00DC1257" w:rsidRDefault="007579A1">
            <w:pPr>
              <w:spacing w:line="360" w:lineRule="atLeast"/>
              <w:rPr>
                <w:rFonts w:hAnsi="宋体"/>
                <w:szCs w:val="21"/>
              </w:rPr>
            </w:pPr>
            <w:r>
              <w:rPr>
                <w:rFonts w:hAnsi="宋体" w:hint="eastAsia"/>
                <w:szCs w:val="21"/>
              </w:rPr>
              <w:t>备注</w:t>
            </w:r>
          </w:p>
        </w:tc>
        <w:tc>
          <w:tcPr>
            <w:tcW w:w="7087" w:type="dxa"/>
          </w:tcPr>
          <w:p w14:paraId="3ADAC751" w14:textId="77777777" w:rsidR="00DC1257" w:rsidRDefault="007579A1">
            <w:pPr>
              <w:widowControl/>
              <w:numPr>
                <w:ilvl w:val="0"/>
                <w:numId w:val="62"/>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点击案件分类策略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，显示案件分类策略对应的规则</w:t>
            </w:r>
          </w:p>
          <w:p w14:paraId="761D3767" w14:textId="77777777" w:rsidR="00DC1257" w:rsidRDefault="007579A1">
            <w:pPr>
              <w:widowControl/>
              <w:numPr>
                <w:ilvl w:val="0"/>
                <w:numId w:val="62"/>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5.1.1 </w:t>
            </w:r>
            <w:r>
              <w:rPr>
                <w:rFonts w:hint="eastAsia"/>
              </w:rPr>
              <w:t>新增”</w:t>
            </w:r>
          </w:p>
          <w:p w14:paraId="59E36779" w14:textId="77777777" w:rsidR="00DC1257" w:rsidRDefault="007579A1">
            <w:pPr>
              <w:widowControl/>
              <w:numPr>
                <w:ilvl w:val="0"/>
                <w:numId w:val="62"/>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5.1.2 </w:t>
            </w:r>
            <w:r>
              <w:rPr>
                <w:rFonts w:hint="eastAsia"/>
              </w:rPr>
              <w:t>编辑”</w:t>
            </w:r>
          </w:p>
          <w:p w14:paraId="04056CF2" w14:textId="77777777" w:rsidR="00DC1257" w:rsidRDefault="007579A1">
            <w:pPr>
              <w:widowControl/>
              <w:numPr>
                <w:ilvl w:val="0"/>
                <w:numId w:val="62"/>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7BB8CA14" w14:textId="77777777" w:rsidR="00DC1257" w:rsidRDefault="007579A1">
      <w:pPr>
        <w:pStyle w:val="3"/>
        <w:numPr>
          <w:ilvl w:val="2"/>
          <w:numId w:val="1"/>
        </w:numPr>
        <w:rPr>
          <w:rFonts w:ascii="黑体" w:eastAsia="黑体"/>
          <w:sz w:val="24"/>
          <w:szCs w:val="24"/>
        </w:rPr>
      </w:pPr>
      <w:bookmarkStart w:id="2957" w:name="_Toc30365"/>
      <w:r>
        <w:rPr>
          <w:rFonts w:ascii="黑体" w:eastAsia="黑体" w:hint="eastAsia"/>
          <w:sz w:val="24"/>
          <w:szCs w:val="24"/>
        </w:rPr>
        <w:t>新增</w:t>
      </w:r>
      <w:bookmarkEnd w:id="295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9491E02" w14:textId="77777777">
        <w:trPr>
          <w:trHeight w:val="463"/>
        </w:trPr>
        <w:tc>
          <w:tcPr>
            <w:tcW w:w="1985" w:type="dxa"/>
            <w:shd w:val="clear" w:color="auto" w:fill="D9D9D9"/>
          </w:tcPr>
          <w:p w14:paraId="7B2D4E35" w14:textId="77777777" w:rsidR="00DC1257" w:rsidRDefault="007579A1">
            <w:pPr>
              <w:spacing w:line="360" w:lineRule="atLeast"/>
              <w:rPr>
                <w:szCs w:val="21"/>
              </w:rPr>
            </w:pPr>
            <w:r>
              <w:rPr>
                <w:rFonts w:hint="eastAsia"/>
                <w:szCs w:val="21"/>
              </w:rPr>
              <w:t>功能概述</w:t>
            </w:r>
          </w:p>
        </w:tc>
        <w:tc>
          <w:tcPr>
            <w:tcW w:w="7087" w:type="dxa"/>
          </w:tcPr>
          <w:p w14:paraId="141E4BA8" w14:textId="77777777" w:rsidR="00DC1257" w:rsidRDefault="007579A1">
            <w:pPr>
              <w:spacing w:line="360" w:lineRule="atLeast"/>
            </w:pPr>
            <w:r>
              <w:rPr>
                <w:rFonts w:hint="eastAsia"/>
              </w:rPr>
              <w:t>新增案件分类策略</w:t>
            </w:r>
          </w:p>
        </w:tc>
      </w:tr>
      <w:tr w:rsidR="00DC1257" w14:paraId="5D638273" w14:textId="77777777">
        <w:trPr>
          <w:trHeight w:val="225"/>
        </w:trPr>
        <w:tc>
          <w:tcPr>
            <w:tcW w:w="1985" w:type="dxa"/>
            <w:shd w:val="clear" w:color="auto" w:fill="D9D9D9"/>
          </w:tcPr>
          <w:p w14:paraId="3511127C" w14:textId="77777777" w:rsidR="00DC1257" w:rsidRDefault="007579A1">
            <w:pPr>
              <w:spacing w:line="360" w:lineRule="atLeast"/>
              <w:rPr>
                <w:szCs w:val="21"/>
              </w:rPr>
            </w:pPr>
            <w:r>
              <w:rPr>
                <w:rFonts w:hint="eastAsia"/>
                <w:szCs w:val="21"/>
              </w:rPr>
              <w:t>页面输入</w:t>
            </w:r>
          </w:p>
        </w:tc>
        <w:tc>
          <w:tcPr>
            <w:tcW w:w="7087" w:type="dxa"/>
          </w:tcPr>
          <w:p w14:paraId="6AFEFE21"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5368251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436F5E9C" w14:textId="77777777">
        <w:trPr>
          <w:trHeight w:val="225"/>
        </w:trPr>
        <w:tc>
          <w:tcPr>
            <w:tcW w:w="1985" w:type="dxa"/>
            <w:shd w:val="clear" w:color="auto" w:fill="D9D9D9"/>
          </w:tcPr>
          <w:p w14:paraId="4D905E3A" w14:textId="77777777" w:rsidR="00DC1257" w:rsidRDefault="007579A1">
            <w:pPr>
              <w:spacing w:line="360" w:lineRule="atLeast"/>
              <w:rPr>
                <w:szCs w:val="21"/>
              </w:rPr>
            </w:pPr>
            <w:r>
              <w:rPr>
                <w:rFonts w:hint="eastAsia"/>
                <w:szCs w:val="21"/>
              </w:rPr>
              <w:t>页面输出</w:t>
            </w:r>
          </w:p>
        </w:tc>
        <w:tc>
          <w:tcPr>
            <w:tcW w:w="7087" w:type="dxa"/>
          </w:tcPr>
          <w:p w14:paraId="367BB8DA" w14:textId="77777777" w:rsidR="00DC1257" w:rsidRDefault="00DC1257">
            <w:pPr>
              <w:widowControl/>
              <w:overflowPunct w:val="0"/>
              <w:autoSpaceDE w:val="0"/>
              <w:autoSpaceDN w:val="0"/>
              <w:adjustRightInd w:val="0"/>
              <w:spacing w:after="100" w:line="360" w:lineRule="atLeast"/>
              <w:textAlignment w:val="baseline"/>
            </w:pPr>
          </w:p>
        </w:tc>
      </w:tr>
      <w:tr w:rsidR="00DC1257" w14:paraId="07B6A90A" w14:textId="77777777">
        <w:trPr>
          <w:trHeight w:val="225"/>
        </w:trPr>
        <w:tc>
          <w:tcPr>
            <w:tcW w:w="1985" w:type="dxa"/>
            <w:shd w:val="clear" w:color="auto" w:fill="D9D9D9"/>
          </w:tcPr>
          <w:p w14:paraId="228D513A" w14:textId="77777777" w:rsidR="00DC1257" w:rsidRDefault="007579A1">
            <w:pPr>
              <w:spacing w:line="360" w:lineRule="atLeast"/>
              <w:rPr>
                <w:szCs w:val="21"/>
              </w:rPr>
            </w:pPr>
            <w:r>
              <w:rPr>
                <w:rFonts w:hint="eastAsia"/>
                <w:szCs w:val="21"/>
              </w:rPr>
              <w:t>参考画面</w:t>
            </w:r>
          </w:p>
        </w:tc>
        <w:tc>
          <w:tcPr>
            <w:tcW w:w="7087" w:type="dxa"/>
          </w:tcPr>
          <w:p w14:paraId="2271EDA5"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29A28E8" wp14:editId="1F204E5C">
                  <wp:extent cx="4360545" cy="1080135"/>
                  <wp:effectExtent l="0" t="0" r="1905" b="5715"/>
                  <wp:docPr id="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0"/>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57AB315E" w14:textId="77777777">
        <w:trPr>
          <w:trHeight w:val="225"/>
        </w:trPr>
        <w:tc>
          <w:tcPr>
            <w:tcW w:w="1985" w:type="dxa"/>
            <w:shd w:val="clear" w:color="auto" w:fill="D9D9D9"/>
          </w:tcPr>
          <w:p w14:paraId="057F8CCC" w14:textId="77777777" w:rsidR="00DC1257" w:rsidRDefault="007579A1">
            <w:pPr>
              <w:spacing w:line="360" w:lineRule="atLeast"/>
              <w:rPr>
                <w:szCs w:val="21"/>
              </w:rPr>
            </w:pPr>
            <w:r>
              <w:rPr>
                <w:rFonts w:hint="eastAsia"/>
                <w:szCs w:val="21"/>
              </w:rPr>
              <w:t>业务规则</w:t>
            </w:r>
          </w:p>
        </w:tc>
        <w:tc>
          <w:tcPr>
            <w:tcW w:w="7087" w:type="dxa"/>
          </w:tcPr>
          <w:p w14:paraId="09492F60" w14:textId="77777777" w:rsidR="00DC1257" w:rsidRDefault="007579A1">
            <w:pPr>
              <w:widowControl/>
              <w:numPr>
                <w:ilvl w:val="0"/>
                <w:numId w:val="63"/>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1E2E4BA9" w14:textId="77777777">
        <w:trPr>
          <w:trHeight w:val="225"/>
        </w:trPr>
        <w:tc>
          <w:tcPr>
            <w:tcW w:w="1985" w:type="dxa"/>
            <w:shd w:val="clear" w:color="auto" w:fill="D9D9D9"/>
          </w:tcPr>
          <w:p w14:paraId="5D91C587" w14:textId="77777777" w:rsidR="00DC1257" w:rsidRDefault="007579A1">
            <w:pPr>
              <w:spacing w:line="360" w:lineRule="atLeast"/>
              <w:rPr>
                <w:rFonts w:hAnsi="宋体"/>
                <w:szCs w:val="21"/>
              </w:rPr>
            </w:pPr>
            <w:r>
              <w:rPr>
                <w:rFonts w:hAnsi="宋体" w:hint="eastAsia"/>
                <w:szCs w:val="21"/>
              </w:rPr>
              <w:t>备注</w:t>
            </w:r>
          </w:p>
        </w:tc>
        <w:tc>
          <w:tcPr>
            <w:tcW w:w="7087" w:type="dxa"/>
          </w:tcPr>
          <w:p w14:paraId="3C53B8D7" w14:textId="77777777" w:rsidR="00DC1257" w:rsidRDefault="007579A1">
            <w:pPr>
              <w:numPr>
                <w:ilvl w:val="0"/>
                <w:numId w:val="64"/>
              </w:numPr>
              <w:spacing w:line="360" w:lineRule="atLeast"/>
            </w:pPr>
            <w:proofErr w:type="gramStart"/>
            <w:r>
              <w:rPr>
                <w:rFonts w:hint="eastAsia"/>
              </w:rPr>
              <w:t>击</w:t>
            </w:r>
            <w:proofErr w:type="gramEnd"/>
            <w:r>
              <w:rPr>
                <w:rFonts w:hint="eastAsia"/>
              </w:rPr>
              <w:t>保存</w:t>
            </w:r>
            <w:r>
              <w:rPr>
                <w:rFonts w:hint="eastAsia"/>
              </w:rPr>
              <w:t>[</w:t>
            </w:r>
            <w:r>
              <w:rPr>
                <w:rFonts w:hint="eastAsia"/>
              </w:rPr>
              <w:t>按钮</w:t>
            </w:r>
            <w:r>
              <w:rPr>
                <w:rFonts w:hint="eastAsia"/>
              </w:rPr>
              <w:t>]</w:t>
            </w:r>
            <w:r>
              <w:rPr>
                <w:rFonts w:hint="eastAsia"/>
              </w:rPr>
              <w:t>，系统新增一条案件分类策略信息，跳转到案件分类策略</w:t>
            </w:r>
            <w:r>
              <w:rPr>
                <w:rFonts w:hint="eastAsia"/>
              </w:rPr>
              <w:lastRenderedPageBreak/>
              <w:t>查询页面，参见</w:t>
            </w:r>
            <w:r>
              <w:rPr>
                <w:rFonts w:hint="eastAsia"/>
              </w:rPr>
              <w:t xml:space="preserve"> </w:t>
            </w:r>
            <w:r>
              <w:rPr>
                <w:rFonts w:hint="eastAsia"/>
              </w:rPr>
              <w:t>“章节</w:t>
            </w:r>
            <w:r>
              <w:rPr>
                <w:rFonts w:hint="eastAsia"/>
              </w:rPr>
              <w:t>5.1</w:t>
            </w:r>
            <w:r>
              <w:rPr>
                <w:rFonts w:hint="eastAsia"/>
              </w:rPr>
              <w:t>案件分类策略”</w:t>
            </w:r>
          </w:p>
          <w:p w14:paraId="72E6E00D" w14:textId="77777777" w:rsidR="00DC1257" w:rsidRDefault="007579A1">
            <w:pPr>
              <w:widowControl/>
              <w:numPr>
                <w:ilvl w:val="0"/>
                <w:numId w:val="64"/>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，跳转到案件分类策略查询页面，参见</w:t>
            </w:r>
            <w:r>
              <w:rPr>
                <w:rFonts w:hint="eastAsia"/>
              </w:rPr>
              <w:t xml:space="preserve"> </w:t>
            </w:r>
            <w:r>
              <w:rPr>
                <w:rFonts w:hint="eastAsia"/>
              </w:rPr>
              <w:t>“章节</w:t>
            </w:r>
            <w:r>
              <w:rPr>
                <w:rFonts w:hint="eastAsia"/>
              </w:rPr>
              <w:t>5.1</w:t>
            </w:r>
            <w:r>
              <w:rPr>
                <w:rFonts w:hint="eastAsia"/>
              </w:rPr>
              <w:t>案件分类策略”</w:t>
            </w:r>
          </w:p>
        </w:tc>
      </w:tr>
    </w:tbl>
    <w:p w14:paraId="71194C76" w14:textId="77777777" w:rsidR="00DC1257" w:rsidRDefault="007579A1">
      <w:pPr>
        <w:pStyle w:val="3"/>
        <w:numPr>
          <w:ilvl w:val="2"/>
          <w:numId w:val="1"/>
        </w:numPr>
        <w:rPr>
          <w:rFonts w:ascii="黑体" w:eastAsia="黑体"/>
          <w:sz w:val="24"/>
          <w:szCs w:val="24"/>
        </w:rPr>
      </w:pPr>
      <w:bookmarkStart w:id="2958" w:name="_Toc9093"/>
      <w:bookmarkStart w:id="2959" w:name="_Toc351558687"/>
      <w:r>
        <w:rPr>
          <w:rFonts w:ascii="黑体" w:eastAsia="黑体" w:hint="eastAsia"/>
          <w:sz w:val="24"/>
          <w:szCs w:val="24"/>
        </w:rPr>
        <w:lastRenderedPageBreak/>
        <w:t>编辑</w:t>
      </w:r>
      <w:bookmarkEnd w:id="2958"/>
      <w:bookmarkEnd w:id="295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750229D" w14:textId="77777777">
        <w:trPr>
          <w:trHeight w:val="463"/>
        </w:trPr>
        <w:tc>
          <w:tcPr>
            <w:tcW w:w="1985" w:type="dxa"/>
            <w:shd w:val="clear" w:color="auto" w:fill="D9D9D9"/>
          </w:tcPr>
          <w:p w14:paraId="7297424D" w14:textId="77777777" w:rsidR="00DC1257" w:rsidRDefault="007579A1">
            <w:pPr>
              <w:spacing w:line="360" w:lineRule="atLeast"/>
              <w:rPr>
                <w:szCs w:val="21"/>
              </w:rPr>
            </w:pPr>
            <w:r>
              <w:rPr>
                <w:rFonts w:hint="eastAsia"/>
                <w:szCs w:val="21"/>
              </w:rPr>
              <w:t>功能概述</w:t>
            </w:r>
          </w:p>
        </w:tc>
        <w:tc>
          <w:tcPr>
            <w:tcW w:w="7087" w:type="dxa"/>
          </w:tcPr>
          <w:p w14:paraId="2FD7727E" w14:textId="77777777" w:rsidR="00DC1257" w:rsidRDefault="007579A1">
            <w:pPr>
              <w:spacing w:line="360" w:lineRule="atLeast"/>
            </w:pPr>
            <w:r>
              <w:rPr>
                <w:rFonts w:hint="eastAsia"/>
              </w:rPr>
              <w:t>编辑案件分类策略</w:t>
            </w:r>
          </w:p>
        </w:tc>
      </w:tr>
      <w:tr w:rsidR="00DC1257" w14:paraId="69CAED23" w14:textId="77777777">
        <w:trPr>
          <w:trHeight w:val="225"/>
        </w:trPr>
        <w:tc>
          <w:tcPr>
            <w:tcW w:w="1985" w:type="dxa"/>
            <w:shd w:val="clear" w:color="auto" w:fill="D9D9D9"/>
          </w:tcPr>
          <w:p w14:paraId="584CCEE1" w14:textId="77777777" w:rsidR="00DC1257" w:rsidRDefault="007579A1">
            <w:pPr>
              <w:spacing w:line="360" w:lineRule="atLeast"/>
              <w:rPr>
                <w:szCs w:val="21"/>
              </w:rPr>
            </w:pPr>
            <w:r>
              <w:rPr>
                <w:rFonts w:hint="eastAsia"/>
                <w:szCs w:val="21"/>
              </w:rPr>
              <w:t>页面输入</w:t>
            </w:r>
          </w:p>
        </w:tc>
        <w:tc>
          <w:tcPr>
            <w:tcW w:w="7087" w:type="dxa"/>
          </w:tcPr>
          <w:p w14:paraId="15A972AB"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输入框</w:t>
            </w:r>
            <w:r>
              <w:rPr>
                <w:rFonts w:hint="eastAsia"/>
              </w:rPr>
              <w:t>]</w:t>
            </w:r>
            <w:r>
              <w:rPr>
                <w:rFonts w:hint="eastAsia"/>
              </w:rPr>
              <w:t>，规则名称</w:t>
            </w:r>
            <w:r>
              <w:rPr>
                <w:rFonts w:hint="eastAsia"/>
              </w:rPr>
              <w:t>[</w:t>
            </w:r>
            <w:r>
              <w:rPr>
                <w:rFonts w:hint="eastAsia"/>
              </w:rPr>
              <w:t>输入框</w:t>
            </w:r>
            <w:r>
              <w:rPr>
                <w:rFonts w:hint="eastAsia"/>
              </w:rPr>
              <w:t>]</w:t>
            </w:r>
            <w:r>
              <w:rPr>
                <w:rFonts w:hint="eastAsia"/>
              </w:rPr>
              <w:t>，生效日期</w:t>
            </w:r>
            <w:r>
              <w:rPr>
                <w:rFonts w:hint="eastAsia"/>
              </w:rPr>
              <w:t>[</w:t>
            </w:r>
            <w:r>
              <w:rPr>
                <w:rFonts w:hint="eastAsia"/>
              </w:rPr>
              <w:t>日历框</w:t>
            </w:r>
            <w:r>
              <w:rPr>
                <w:rFonts w:hint="eastAsia"/>
              </w:rPr>
              <w:t>]</w:t>
            </w:r>
            <w:r>
              <w:rPr>
                <w:rFonts w:hint="eastAsia"/>
              </w:rPr>
              <w:t>，失效日期</w:t>
            </w:r>
            <w:r>
              <w:rPr>
                <w:rFonts w:hint="eastAsia"/>
              </w:rPr>
              <w:t>[</w:t>
            </w:r>
            <w:r>
              <w:rPr>
                <w:rFonts w:hint="eastAsia"/>
              </w:rPr>
              <w:t>日历框</w:t>
            </w:r>
            <w:r>
              <w:rPr>
                <w:rFonts w:hint="eastAsia"/>
              </w:rPr>
              <w:t>]</w:t>
            </w:r>
            <w:r>
              <w:rPr>
                <w:rFonts w:hint="eastAsia"/>
              </w:rPr>
              <w:t>，优先级</w:t>
            </w:r>
            <w:r>
              <w:rPr>
                <w:rFonts w:hint="eastAsia"/>
              </w:rPr>
              <w:t>[</w:t>
            </w:r>
            <w:r>
              <w:rPr>
                <w:rFonts w:hint="eastAsia"/>
              </w:rPr>
              <w:t>输入框</w:t>
            </w:r>
            <w:r>
              <w:rPr>
                <w:rFonts w:hint="eastAsia"/>
              </w:rPr>
              <w:t>]</w:t>
            </w:r>
            <w:r>
              <w:rPr>
                <w:rFonts w:hint="eastAsia"/>
              </w:rPr>
              <w:t>，是否启用</w:t>
            </w:r>
            <w:r>
              <w:rPr>
                <w:rFonts w:hint="eastAsia"/>
              </w:rPr>
              <w:t>[</w:t>
            </w:r>
            <w:r>
              <w:rPr>
                <w:rFonts w:hint="eastAsia"/>
              </w:rPr>
              <w:t>下拉框</w:t>
            </w:r>
            <w:r>
              <w:rPr>
                <w:rFonts w:hint="eastAsia"/>
              </w:rPr>
              <w:t>]</w:t>
            </w:r>
            <w:r>
              <w:rPr>
                <w:rFonts w:hint="eastAsia"/>
              </w:rPr>
              <w:t>，父</w:t>
            </w:r>
            <w:proofErr w:type="gramStart"/>
            <w:r>
              <w:rPr>
                <w:rFonts w:hint="eastAsia"/>
              </w:rPr>
              <w:t>规则包</w:t>
            </w:r>
            <w:proofErr w:type="gramEnd"/>
            <w:r>
              <w:rPr>
                <w:rFonts w:hint="eastAsia"/>
              </w:rPr>
              <w:t>[</w:t>
            </w:r>
            <w:r>
              <w:rPr>
                <w:rFonts w:hint="eastAsia"/>
              </w:rPr>
              <w:t>选择</w:t>
            </w:r>
            <w:r>
              <w:rPr>
                <w:rFonts w:hint="eastAsia"/>
              </w:rPr>
              <w:t>]</w:t>
            </w:r>
            <w:r>
              <w:rPr>
                <w:rFonts w:hint="eastAsia"/>
              </w:rPr>
              <w:t>，所属组</w:t>
            </w:r>
            <w:r>
              <w:rPr>
                <w:rFonts w:hint="eastAsia"/>
              </w:rPr>
              <w:t>[</w:t>
            </w:r>
            <w:r>
              <w:rPr>
                <w:rFonts w:hint="eastAsia"/>
              </w:rPr>
              <w:t>选择</w:t>
            </w:r>
            <w:r>
              <w:rPr>
                <w:rFonts w:hint="eastAsia"/>
              </w:rPr>
              <w:t>]</w:t>
            </w:r>
          </w:p>
          <w:p w14:paraId="20A0D74D" w14:textId="77777777" w:rsidR="00DC1257" w:rsidRDefault="007579A1">
            <w:pPr>
              <w:widowControl/>
              <w:overflowPunct w:val="0"/>
              <w:autoSpaceDE w:val="0"/>
              <w:autoSpaceDN w:val="0"/>
              <w:adjustRightInd w:val="0"/>
              <w:spacing w:after="100" w:line="360" w:lineRule="atLeast"/>
              <w:textAlignment w:val="baseline"/>
            </w:pPr>
            <w:r>
              <w:rPr>
                <w:rFonts w:hint="eastAsia"/>
              </w:rPr>
              <w:t>保存</w:t>
            </w:r>
            <w:r>
              <w:rPr>
                <w:rFonts w:hint="eastAsia"/>
              </w:rPr>
              <w:t>[</w:t>
            </w:r>
            <w:r>
              <w:rPr>
                <w:rFonts w:hint="eastAsia"/>
              </w:rPr>
              <w:t>按钮</w:t>
            </w:r>
            <w:r>
              <w:rPr>
                <w:rFonts w:hint="eastAsia"/>
              </w:rPr>
              <w:t>]</w:t>
            </w:r>
          </w:p>
          <w:p w14:paraId="55705BE5" w14:textId="77777777" w:rsidR="00DC1257" w:rsidRDefault="007579A1">
            <w:pPr>
              <w:widowControl/>
              <w:overflowPunct w:val="0"/>
              <w:autoSpaceDE w:val="0"/>
              <w:autoSpaceDN w:val="0"/>
              <w:adjustRightInd w:val="0"/>
              <w:spacing w:after="100" w:line="360" w:lineRule="atLeast"/>
              <w:textAlignment w:val="baseline"/>
            </w:pPr>
            <w:r>
              <w:rPr>
                <w:rFonts w:hint="eastAsia"/>
              </w:rPr>
              <w:t>校验规则</w:t>
            </w:r>
            <w:r>
              <w:rPr>
                <w:rFonts w:hint="eastAsia"/>
              </w:rPr>
              <w:t>[</w:t>
            </w:r>
            <w:r>
              <w:rPr>
                <w:rFonts w:hint="eastAsia"/>
              </w:rPr>
              <w:t>按钮</w:t>
            </w:r>
            <w:r>
              <w:rPr>
                <w:rFonts w:hint="eastAsia"/>
              </w:rPr>
              <w:t>]</w:t>
            </w:r>
          </w:p>
          <w:p w14:paraId="52823F8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查看</w:t>
            </w:r>
            <w:r>
              <w:rPr>
                <w:rFonts w:hint="eastAsia"/>
              </w:rPr>
              <w:t>DRL[</w:t>
            </w:r>
            <w:r>
              <w:rPr>
                <w:rFonts w:hint="eastAsia"/>
              </w:rPr>
              <w:t>按钮</w:t>
            </w:r>
            <w:r>
              <w:rPr>
                <w:rFonts w:hint="eastAsia"/>
              </w:rPr>
              <w:t>]</w:t>
            </w:r>
          </w:p>
        </w:tc>
      </w:tr>
      <w:tr w:rsidR="00DC1257" w14:paraId="4ADC512A" w14:textId="77777777">
        <w:trPr>
          <w:trHeight w:val="225"/>
        </w:trPr>
        <w:tc>
          <w:tcPr>
            <w:tcW w:w="1985" w:type="dxa"/>
            <w:shd w:val="clear" w:color="auto" w:fill="D9D9D9"/>
          </w:tcPr>
          <w:p w14:paraId="28F8372D" w14:textId="77777777" w:rsidR="00DC1257" w:rsidRDefault="007579A1">
            <w:pPr>
              <w:spacing w:line="360" w:lineRule="atLeast"/>
              <w:rPr>
                <w:szCs w:val="21"/>
              </w:rPr>
            </w:pPr>
            <w:r>
              <w:rPr>
                <w:rFonts w:hint="eastAsia"/>
                <w:szCs w:val="21"/>
              </w:rPr>
              <w:t>页面输出</w:t>
            </w:r>
          </w:p>
        </w:tc>
        <w:tc>
          <w:tcPr>
            <w:tcW w:w="7087" w:type="dxa"/>
          </w:tcPr>
          <w:p w14:paraId="55697C8F"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r w:rsidR="00DC1257" w14:paraId="51E7F570" w14:textId="77777777">
        <w:trPr>
          <w:trHeight w:val="225"/>
        </w:trPr>
        <w:tc>
          <w:tcPr>
            <w:tcW w:w="1985" w:type="dxa"/>
            <w:shd w:val="clear" w:color="auto" w:fill="D9D9D9"/>
          </w:tcPr>
          <w:p w14:paraId="0122A296" w14:textId="77777777" w:rsidR="00DC1257" w:rsidRDefault="007579A1">
            <w:pPr>
              <w:spacing w:line="360" w:lineRule="atLeast"/>
              <w:rPr>
                <w:szCs w:val="21"/>
              </w:rPr>
            </w:pPr>
            <w:r>
              <w:rPr>
                <w:rFonts w:hint="eastAsia"/>
                <w:szCs w:val="21"/>
              </w:rPr>
              <w:t>参考画面</w:t>
            </w:r>
          </w:p>
        </w:tc>
        <w:tc>
          <w:tcPr>
            <w:tcW w:w="7087" w:type="dxa"/>
          </w:tcPr>
          <w:p w14:paraId="28C3FE4E"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56ADF7D" wp14:editId="600C7D80">
                  <wp:extent cx="4356735" cy="3811270"/>
                  <wp:effectExtent l="0" t="0" r="5715" b="1778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1"/>
                          <pic:cNvPicPr>
                            <a:picLocks noChangeAspect="1"/>
                          </pic:cNvPicPr>
                        </pic:nvPicPr>
                        <pic:blipFill>
                          <a:blip r:embed="rId97" cstate="print"/>
                          <a:stretch>
                            <a:fillRect/>
                          </a:stretch>
                        </pic:blipFill>
                        <pic:spPr>
                          <a:xfrm>
                            <a:off x="0" y="0"/>
                            <a:ext cx="4356735" cy="3811270"/>
                          </a:xfrm>
                          <a:prstGeom prst="rect">
                            <a:avLst/>
                          </a:prstGeom>
                          <a:noFill/>
                          <a:ln w="9525">
                            <a:noFill/>
                            <a:miter/>
                          </a:ln>
                        </pic:spPr>
                      </pic:pic>
                    </a:graphicData>
                  </a:graphic>
                </wp:inline>
              </w:drawing>
            </w:r>
          </w:p>
          <w:p w14:paraId="01FFB774"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5A376F17" wp14:editId="1BADAC29">
                  <wp:extent cx="4358640" cy="2824480"/>
                  <wp:effectExtent l="0" t="0" r="3810" b="13970"/>
                  <wp:docPr id="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2"/>
                          <pic:cNvPicPr>
                            <a:picLocks noChangeAspect="1"/>
                          </pic:cNvPicPr>
                        </pic:nvPicPr>
                        <pic:blipFill>
                          <a:blip r:embed="rId98" cstate="print"/>
                          <a:stretch>
                            <a:fillRect/>
                          </a:stretch>
                        </pic:blipFill>
                        <pic:spPr>
                          <a:xfrm>
                            <a:off x="0" y="0"/>
                            <a:ext cx="4358640" cy="2824480"/>
                          </a:xfrm>
                          <a:prstGeom prst="rect">
                            <a:avLst/>
                          </a:prstGeom>
                          <a:noFill/>
                          <a:ln w="9525">
                            <a:noFill/>
                            <a:miter/>
                          </a:ln>
                        </pic:spPr>
                      </pic:pic>
                    </a:graphicData>
                  </a:graphic>
                </wp:inline>
              </w:drawing>
            </w:r>
          </w:p>
          <w:p w14:paraId="4A2D9633" w14:textId="77777777" w:rsidR="00DC1257" w:rsidRDefault="00DC1257">
            <w:pPr>
              <w:widowControl/>
              <w:overflowPunct w:val="0"/>
              <w:autoSpaceDE w:val="0"/>
              <w:autoSpaceDN w:val="0"/>
              <w:adjustRightInd w:val="0"/>
              <w:spacing w:after="100" w:line="360" w:lineRule="atLeast"/>
              <w:textAlignment w:val="baseline"/>
            </w:pPr>
          </w:p>
        </w:tc>
      </w:tr>
      <w:tr w:rsidR="00DC1257" w14:paraId="2C93662C" w14:textId="77777777">
        <w:trPr>
          <w:trHeight w:val="225"/>
        </w:trPr>
        <w:tc>
          <w:tcPr>
            <w:tcW w:w="1985" w:type="dxa"/>
            <w:shd w:val="clear" w:color="auto" w:fill="D9D9D9"/>
          </w:tcPr>
          <w:p w14:paraId="4ABFA6C0" w14:textId="77777777" w:rsidR="00DC1257" w:rsidRDefault="007579A1">
            <w:pPr>
              <w:spacing w:line="360" w:lineRule="atLeast"/>
              <w:rPr>
                <w:szCs w:val="21"/>
              </w:rPr>
            </w:pPr>
            <w:r>
              <w:rPr>
                <w:rFonts w:hint="eastAsia"/>
                <w:szCs w:val="21"/>
              </w:rPr>
              <w:lastRenderedPageBreak/>
              <w:t>业务规则</w:t>
            </w:r>
          </w:p>
        </w:tc>
        <w:tc>
          <w:tcPr>
            <w:tcW w:w="7087" w:type="dxa"/>
          </w:tcPr>
          <w:p w14:paraId="356CDE28"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优先级为正整数</w:t>
            </w:r>
          </w:p>
        </w:tc>
      </w:tr>
      <w:tr w:rsidR="00DC1257" w14:paraId="1D414C2D" w14:textId="77777777">
        <w:trPr>
          <w:trHeight w:val="225"/>
        </w:trPr>
        <w:tc>
          <w:tcPr>
            <w:tcW w:w="1985" w:type="dxa"/>
            <w:shd w:val="clear" w:color="auto" w:fill="D9D9D9"/>
          </w:tcPr>
          <w:p w14:paraId="2DC35DF5" w14:textId="77777777" w:rsidR="00DC1257" w:rsidRDefault="007579A1">
            <w:pPr>
              <w:spacing w:line="360" w:lineRule="atLeast"/>
              <w:rPr>
                <w:rFonts w:hAnsi="宋体"/>
                <w:szCs w:val="21"/>
              </w:rPr>
            </w:pPr>
            <w:r>
              <w:rPr>
                <w:rFonts w:hAnsi="宋体" w:hint="eastAsia"/>
                <w:szCs w:val="21"/>
              </w:rPr>
              <w:t>备注</w:t>
            </w:r>
          </w:p>
        </w:tc>
        <w:tc>
          <w:tcPr>
            <w:tcW w:w="7087" w:type="dxa"/>
          </w:tcPr>
          <w:p w14:paraId="3AF84DC8" w14:textId="77777777" w:rsidR="00DC1257" w:rsidRDefault="007579A1">
            <w:pPr>
              <w:widowControl/>
              <w:numPr>
                <w:ilvl w:val="0"/>
                <w:numId w:val="65"/>
              </w:numPr>
              <w:overflowPunct w:val="0"/>
              <w:autoSpaceDE w:val="0"/>
              <w:autoSpaceDN w:val="0"/>
              <w:adjustRightInd w:val="0"/>
              <w:spacing w:after="100" w:line="360" w:lineRule="atLeast"/>
              <w:textAlignment w:val="baseline"/>
            </w:pPr>
            <w:r>
              <w:rPr>
                <w:rFonts w:hint="eastAsia"/>
              </w:rPr>
              <w:t>点击保存</w:t>
            </w:r>
            <w:r>
              <w:rPr>
                <w:rFonts w:hint="eastAsia"/>
              </w:rPr>
              <w:t>[</w:t>
            </w:r>
            <w:r>
              <w:rPr>
                <w:rFonts w:hint="eastAsia"/>
              </w:rPr>
              <w:t>按钮</w:t>
            </w:r>
            <w:r>
              <w:rPr>
                <w:rFonts w:hint="eastAsia"/>
              </w:rPr>
              <w:t>]</w:t>
            </w:r>
            <w:r>
              <w:rPr>
                <w:rFonts w:hint="eastAsia"/>
              </w:rPr>
              <w:t>，系统保存案件分类策略</w:t>
            </w:r>
          </w:p>
          <w:p w14:paraId="62CCB9F6" w14:textId="77777777" w:rsidR="00DC1257" w:rsidRDefault="007579A1">
            <w:pPr>
              <w:widowControl/>
              <w:numPr>
                <w:ilvl w:val="0"/>
                <w:numId w:val="65"/>
              </w:numPr>
              <w:overflowPunct w:val="0"/>
              <w:autoSpaceDE w:val="0"/>
              <w:autoSpaceDN w:val="0"/>
              <w:adjustRightInd w:val="0"/>
              <w:spacing w:after="100" w:line="360" w:lineRule="atLeast"/>
              <w:textAlignment w:val="baseline"/>
            </w:pPr>
            <w:r>
              <w:rPr>
                <w:rFonts w:hint="eastAsia"/>
              </w:rPr>
              <w:t>点击校验规则</w:t>
            </w:r>
            <w:r>
              <w:rPr>
                <w:rFonts w:hint="eastAsia"/>
              </w:rPr>
              <w:t>[</w:t>
            </w:r>
            <w:r>
              <w:rPr>
                <w:rFonts w:hint="eastAsia"/>
              </w:rPr>
              <w:t>按钮</w:t>
            </w:r>
            <w:r>
              <w:rPr>
                <w:rFonts w:hint="eastAsia"/>
              </w:rPr>
              <w:t>]</w:t>
            </w:r>
            <w:r>
              <w:rPr>
                <w:rFonts w:hint="eastAsia"/>
              </w:rPr>
              <w:t>，系统校验编辑的规则信息。</w:t>
            </w:r>
            <w:r>
              <w:rPr>
                <w:rFonts w:hint="eastAsia"/>
              </w:rPr>
              <w:t xml:space="preserve"> </w:t>
            </w:r>
          </w:p>
          <w:p w14:paraId="6306F712" w14:textId="77777777" w:rsidR="00DC1257" w:rsidRDefault="007579A1">
            <w:pPr>
              <w:widowControl/>
              <w:numPr>
                <w:ilvl w:val="0"/>
                <w:numId w:val="65"/>
              </w:numPr>
              <w:overflowPunct w:val="0"/>
              <w:autoSpaceDE w:val="0"/>
              <w:autoSpaceDN w:val="0"/>
              <w:adjustRightInd w:val="0"/>
              <w:spacing w:after="100" w:line="360" w:lineRule="atLeast"/>
              <w:textAlignment w:val="baseline"/>
            </w:pPr>
            <w:r>
              <w:rPr>
                <w:rFonts w:hint="eastAsia"/>
              </w:rPr>
              <w:t>点击查看</w:t>
            </w:r>
            <w:r>
              <w:rPr>
                <w:rFonts w:hint="eastAsia"/>
              </w:rPr>
              <w:t>DRL[</w:t>
            </w:r>
            <w:r>
              <w:rPr>
                <w:rFonts w:hint="eastAsia"/>
              </w:rPr>
              <w:t>按钮</w:t>
            </w:r>
            <w:r>
              <w:rPr>
                <w:rFonts w:hint="eastAsia"/>
              </w:rPr>
              <w:t>]</w:t>
            </w:r>
            <w:r>
              <w:rPr>
                <w:rFonts w:hint="eastAsia"/>
              </w:rPr>
              <w:t>，打开</w:t>
            </w:r>
            <w:r>
              <w:rPr>
                <w:rFonts w:hint="eastAsia"/>
              </w:rPr>
              <w:t>DRL</w:t>
            </w:r>
            <w:r>
              <w:rPr>
                <w:rFonts w:hint="eastAsia"/>
              </w:rPr>
              <w:t>信息模态窗口</w:t>
            </w:r>
          </w:p>
        </w:tc>
      </w:tr>
    </w:tbl>
    <w:p w14:paraId="6D141DA1" w14:textId="77777777" w:rsidR="00DC1257" w:rsidRDefault="007579A1">
      <w:pPr>
        <w:pStyle w:val="2"/>
      </w:pPr>
      <w:bookmarkStart w:id="2960" w:name="_Toc351558688"/>
      <w:bookmarkStart w:id="2961" w:name="_Toc31696"/>
      <w:r>
        <w:rPr>
          <w:rFonts w:hint="eastAsia"/>
        </w:rPr>
        <w:t>逾期阶段策略</w:t>
      </w:r>
      <w:bookmarkEnd w:id="2960"/>
      <w:r>
        <w:rPr>
          <w:rFonts w:hint="eastAsia"/>
        </w:rPr>
        <w:t>（暂不使用）</w:t>
      </w:r>
      <w:bookmarkEnd w:id="296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3305361" w14:textId="77777777">
        <w:trPr>
          <w:trHeight w:val="463"/>
        </w:trPr>
        <w:tc>
          <w:tcPr>
            <w:tcW w:w="1985" w:type="dxa"/>
            <w:shd w:val="clear" w:color="auto" w:fill="D9D9D9"/>
          </w:tcPr>
          <w:p w14:paraId="37C1AE0A" w14:textId="77777777" w:rsidR="00DC1257" w:rsidRDefault="007579A1">
            <w:pPr>
              <w:spacing w:line="360" w:lineRule="atLeast"/>
              <w:rPr>
                <w:szCs w:val="21"/>
              </w:rPr>
            </w:pPr>
            <w:r>
              <w:rPr>
                <w:rFonts w:hint="eastAsia"/>
                <w:szCs w:val="21"/>
              </w:rPr>
              <w:t>功能概述</w:t>
            </w:r>
          </w:p>
        </w:tc>
        <w:tc>
          <w:tcPr>
            <w:tcW w:w="7087" w:type="dxa"/>
          </w:tcPr>
          <w:p w14:paraId="1C3E758D" w14:textId="77777777" w:rsidR="00DC1257" w:rsidRDefault="007579A1">
            <w:pPr>
              <w:spacing w:line="360" w:lineRule="atLeast"/>
            </w:pPr>
            <w:r>
              <w:rPr>
                <w:rFonts w:hint="eastAsia"/>
              </w:rPr>
              <w:t>逾期阶段策略，根据案件的帐龄来确定案件的逾期阶段，如果为</w:t>
            </w:r>
            <w:r>
              <w:rPr>
                <w:rFonts w:hint="eastAsia"/>
              </w:rPr>
              <w:t>I(</w:t>
            </w:r>
            <w:r>
              <w:rPr>
                <w:rFonts w:hint="eastAsia"/>
              </w:rPr>
              <w:t>结束</w:t>
            </w:r>
            <w:r>
              <w:rPr>
                <w:rFonts w:hint="eastAsia"/>
              </w:rPr>
              <w:t>)</w:t>
            </w:r>
            <w:r>
              <w:rPr>
                <w:rFonts w:hint="eastAsia"/>
              </w:rPr>
              <w:t>在规则执行之后会将业务表中的数据迁移到历史表。</w:t>
            </w:r>
          </w:p>
        </w:tc>
      </w:tr>
      <w:tr w:rsidR="00DC1257" w14:paraId="695E09CF" w14:textId="77777777">
        <w:trPr>
          <w:trHeight w:val="225"/>
        </w:trPr>
        <w:tc>
          <w:tcPr>
            <w:tcW w:w="1985" w:type="dxa"/>
            <w:shd w:val="clear" w:color="auto" w:fill="D9D9D9"/>
          </w:tcPr>
          <w:p w14:paraId="0FFB69B6" w14:textId="77777777" w:rsidR="00DC1257" w:rsidRDefault="007579A1">
            <w:pPr>
              <w:spacing w:line="360" w:lineRule="atLeast"/>
              <w:rPr>
                <w:szCs w:val="21"/>
              </w:rPr>
            </w:pPr>
            <w:r>
              <w:rPr>
                <w:rFonts w:hint="eastAsia"/>
                <w:szCs w:val="21"/>
              </w:rPr>
              <w:t>页面输入</w:t>
            </w:r>
          </w:p>
        </w:tc>
        <w:tc>
          <w:tcPr>
            <w:tcW w:w="7087" w:type="dxa"/>
          </w:tcPr>
          <w:p w14:paraId="3B132AC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5CBADE44" w14:textId="77777777">
        <w:trPr>
          <w:trHeight w:val="225"/>
        </w:trPr>
        <w:tc>
          <w:tcPr>
            <w:tcW w:w="1985" w:type="dxa"/>
            <w:shd w:val="clear" w:color="auto" w:fill="D9D9D9"/>
          </w:tcPr>
          <w:p w14:paraId="57AB3665" w14:textId="77777777" w:rsidR="00DC1257" w:rsidRDefault="007579A1">
            <w:pPr>
              <w:spacing w:line="360" w:lineRule="atLeast"/>
              <w:rPr>
                <w:szCs w:val="21"/>
              </w:rPr>
            </w:pPr>
            <w:r>
              <w:rPr>
                <w:rFonts w:hint="eastAsia"/>
                <w:szCs w:val="21"/>
              </w:rPr>
              <w:t>页面输出</w:t>
            </w:r>
          </w:p>
        </w:tc>
        <w:tc>
          <w:tcPr>
            <w:tcW w:w="7087" w:type="dxa"/>
          </w:tcPr>
          <w:p w14:paraId="5E52A59E"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23A891F1"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14F3817A"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5019B663" w14:textId="77777777">
        <w:trPr>
          <w:trHeight w:val="225"/>
        </w:trPr>
        <w:tc>
          <w:tcPr>
            <w:tcW w:w="1985" w:type="dxa"/>
            <w:shd w:val="clear" w:color="auto" w:fill="D9D9D9"/>
          </w:tcPr>
          <w:p w14:paraId="07EDB258" w14:textId="77777777" w:rsidR="00DC1257" w:rsidRDefault="007579A1">
            <w:pPr>
              <w:spacing w:line="360" w:lineRule="atLeast"/>
              <w:rPr>
                <w:szCs w:val="21"/>
              </w:rPr>
            </w:pPr>
            <w:r>
              <w:rPr>
                <w:rFonts w:hint="eastAsia"/>
                <w:szCs w:val="21"/>
              </w:rPr>
              <w:t>参考画面</w:t>
            </w:r>
          </w:p>
        </w:tc>
        <w:tc>
          <w:tcPr>
            <w:tcW w:w="7087" w:type="dxa"/>
          </w:tcPr>
          <w:p w14:paraId="44DF9310" w14:textId="77777777" w:rsidR="00DC1257" w:rsidRDefault="007579A1">
            <w:pPr>
              <w:widowControl/>
              <w:overflowPunct w:val="0"/>
              <w:autoSpaceDE w:val="0"/>
              <w:autoSpaceDN w:val="0"/>
              <w:adjustRightInd w:val="0"/>
              <w:spacing w:after="100" w:line="360" w:lineRule="atLeast"/>
              <w:textAlignment w:val="baseline"/>
            </w:pPr>
            <w:r>
              <w:rPr>
                <w:rFonts w:hint="eastAsia"/>
              </w:rPr>
              <w:t>画面风格参见</w:t>
            </w:r>
            <w:r>
              <w:rPr>
                <w:rFonts w:hint="eastAsia"/>
              </w:rPr>
              <w:t>5.1</w:t>
            </w:r>
            <w:r>
              <w:rPr>
                <w:rFonts w:hint="eastAsia"/>
              </w:rPr>
              <w:t>案件分类策略</w:t>
            </w:r>
          </w:p>
        </w:tc>
      </w:tr>
      <w:tr w:rsidR="00DC1257" w14:paraId="551EBF71" w14:textId="77777777">
        <w:trPr>
          <w:trHeight w:val="225"/>
        </w:trPr>
        <w:tc>
          <w:tcPr>
            <w:tcW w:w="1985" w:type="dxa"/>
            <w:shd w:val="clear" w:color="auto" w:fill="D9D9D9"/>
          </w:tcPr>
          <w:p w14:paraId="0576CB2F" w14:textId="77777777" w:rsidR="00DC1257" w:rsidRDefault="007579A1">
            <w:pPr>
              <w:spacing w:line="360" w:lineRule="atLeast"/>
              <w:rPr>
                <w:szCs w:val="21"/>
              </w:rPr>
            </w:pPr>
            <w:r>
              <w:rPr>
                <w:rFonts w:hint="eastAsia"/>
                <w:szCs w:val="21"/>
              </w:rPr>
              <w:t>业务规则</w:t>
            </w:r>
          </w:p>
        </w:tc>
        <w:tc>
          <w:tcPr>
            <w:tcW w:w="7087" w:type="dxa"/>
          </w:tcPr>
          <w:p w14:paraId="395D8E09"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339BE1E4" w14:textId="77777777">
        <w:trPr>
          <w:trHeight w:val="225"/>
        </w:trPr>
        <w:tc>
          <w:tcPr>
            <w:tcW w:w="1985" w:type="dxa"/>
            <w:shd w:val="clear" w:color="auto" w:fill="D9D9D9"/>
          </w:tcPr>
          <w:p w14:paraId="17A33988" w14:textId="77777777" w:rsidR="00DC1257" w:rsidRDefault="007579A1">
            <w:pPr>
              <w:spacing w:line="360" w:lineRule="atLeast"/>
              <w:rPr>
                <w:rFonts w:hAnsi="宋体"/>
                <w:szCs w:val="21"/>
              </w:rPr>
            </w:pPr>
            <w:r>
              <w:rPr>
                <w:rFonts w:hAnsi="宋体" w:hint="eastAsia"/>
                <w:szCs w:val="21"/>
              </w:rPr>
              <w:t>备注</w:t>
            </w:r>
          </w:p>
        </w:tc>
        <w:tc>
          <w:tcPr>
            <w:tcW w:w="7087" w:type="dxa"/>
          </w:tcPr>
          <w:p w14:paraId="6BE2C3F6" w14:textId="77777777" w:rsidR="00DC1257" w:rsidRDefault="007579A1">
            <w:pPr>
              <w:widowControl/>
              <w:numPr>
                <w:ilvl w:val="0"/>
                <w:numId w:val="66"/>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点击逾期阶段策略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，显示逾期阶段策略对应的规则</w:t>
            </w:r>
          </w:p>
          <w:p w14:paraId="75849EFD" w14:textId="77777777" w:rsidR="00DC1257" w:rsidRDefault="007579A1">
            <w:pPr>
              <w:widowControl/>
              <w:numPr>
                <w:ilvl w:val="0"/>
                <w:numId w:val="66"/>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5.2.1 </w:t>
            </w:r>
            <w:r>
              <w:rPr>
                <w:rFonts w:hint="eastAsia"/>
              </w:rPr>
              <w:t>新增”</w:t>
            </w:r>
          </w:p>
          <w:p w14:paraId="7BD43C07" w14:textId="77777777" w:rsidR="00DC1257" w:rsidRDefault="007579A1">
            <w:pPr>
              <w:widowControl/>
              <w:numPr>
                <w:ilvl w:val="0"/>
                <w:numId w:val="66"/>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5.2.2 </w:t>
            </w:r>
            <w:r>
              <w:rPr>
                <w:rFonts w:hint="eastAsia"/>
              </w:rPr>
              <w:t>编辑”</w:t>
            </w:r>
          </w:p>
          <w:p w14:paraId="180FDCF2" w14:textId="77777777" w:rsidR="00DC1257" w:rsidRDefault="007579A1">
            <w:pPr>
              <w:widowControl/>
              <w:numPr>
                <w:ilvl w:val="0"/>
                <w:numId w:val="66"/>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7E35C795" w14:textId="77777777" w:rsidR="00DC1257" w:rsidRDefault="007579A1">
      <w:pPr>
        <w:pStyle w:val="3"/>
        <w:numPr>
          <w:ilvl w:val="2"/>
          <w:numId w:val="1"/>
        </w:numPr>
        <w:rPr>
          <w:rFonts w:ascii="黑体" w:eastAsia="黑体"/>
          <w:sz w:val="24"/>
          <w:szCs w:val="24"/>
        </w:rPr>
      </w:pPr>
      <w:bookmarkStart w:id="2962" w:name="_Toc2648"/>
      <w:r>
        <w:rPr>
          <w:rFonts w:ascii="黑体" w:eastAsia="黑体" w:hint="eastAsia"/>
          <w:sz w:val="24"/>
          <w:szCs w:val="24"/>
        </w:rPr>
        <w:lastRenderedPageBreak/>
        <w:t>新增</w:t>
      </w:r>
      <w:bookmarkEnd w:id="296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5083BE7" w14:textId="77777777">
        <w:trPr>
          <w:trHeight w:val="463"/>
        </w:trPr>
        <w:tc>
          <w:tcPr>
            <w:tcW w:w="1985" w:type="dxa"/>
            <w:shd w:val="clear" w:color="auto" w:fill="D9D9D9"/>
          </w:tcPr>
          <w:p w14:paraId="7036A493" w14:textId="77777777" w:rsidR="00DC1257" w:rsidRDefault="007579A1">
            <w:pPr>
              <w:spacing w:line="360" w:lineRule="atLeast"/>
              <w:rPr>
                <w:szCs w:val="21"/>
              </w:rPr>
            </w:pPr>
            <w:r>
              <w:rPr>
                <w:rFonts w:hint="eastAsia"/>
                <w:szCs w:val="21"/>
              </w:rPr>
              <w:t>功能概述</w:t>
            </w:r>
          </w:p>
        </w:tc>
        <w:tc>
          <w:tcPr>
            <w:tcW w:w="7087" w:type="dxa"/>
          </w:tcPr>
          <w:p w14:paraId="7B548892" w14:textId="77777777" w:rsidR="00DC1257" w:rsidRDefault="007579A1">
            <w:pPr>
              <w:spacing w:line="360" w:lineRule="atLeast"/>
            </w:pPr>
            <w:r>
              <w:rPr>
                <w:rFonts w:hint="eastAsia"/>
              </w:rPr>
              <w:t>新增逾期阶段策略</w:t>
            </w:r>
          </w:p>
        </w:tc>
      </w:tr>
      <w:tr w:rsidR="00DC1257" w14:paraId="6E0D06BA" w14:textId="77777777">
        <w:trPr>
          <w:trHeight w:val="225"/>
        </w:trPr>
        <w:tc>
          <w:tcPr>
            <w:tcW w:w="1985" w:type="dxa"/>
            <w:shd w:val="clear" w:color="auto" w:fill="D9D9D9"/>
          </w:tcPr>
          <w:p w14:paraId="57EEF84A" w14:textId="77777777" w:rsidR="00DC1257" w:rsidRDefault="007579A1">
            <w:pPr>
              <w:spacing w:line="360" w:lineRule="atLeast"/>
              <w:rPr>
                <w:szCs w:val="21"/>
              </w:rPr>
            </w:pPr>
            <w:r>
              <w:rPr>
                <w:rFonts w:hint="eastAsia"/>
                <w:szCs w:val="21"/>
              </w:rPr>
              <w:t>页面输入</w:t>
            </w:r>
          </w:p>
        </w:tc>
        <w:tc>
          <w:tcPr>
            <w:tcW w:w="7087" w:type="dxa"/>
          </w:tcPr>
          <w:p w14:paraId="05B813F7"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01E29F7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25427069" w14:textId="77777777">
        <w:trPr>
          <w:trHeight w:val="225"/>
        </w:trPr>
        <w:tc>
          <w:tcPr>
            <w:tcW w:w="1985" w:type="dxa"/>
            <w:shd w:val="clear" w:color="auto" w:fill="D9D9D9"/>
          </w:tcPr>
          <w:p w14:paraId="04C7EDA2" w14:textId="77777777" w:rsidR="00DC1257" w:rsidRDefault="007579A1">
            <w:pPr>
              <w:spacing w:line="360" w:lineRule="atLeast"/>
              <w:rPr>
                <w:szCs w:val="21"/>
              </w:rPr>
            </w:pPr>
            <w:r>
              <w:rPr>
                <w:rFonts w:hint="eastAsia"/>
                <w:szCs w:val="21"/>
              </w:rPr>
              <w:t>页面输出</w:t>
            </w:r>
          </w:p>
        </w:tc>
        <w:tc>
          <w:tcPr>
            <w:tcW w:w="7087" w:type="dxa"/>
          </w:tcPr>
          <w:p w14:paraId="04F4252A" w14:textId="77777777" w:rsidR="00DC1257" w:rsidRDefault="00DC1257">
            <w:pPr>
              <w:widowControl/>
              <w:overflowPunct w:val="0"/>
              <w:autoSpaceDE w:val="0"/>
              <w:autoSpaceDN w:val="0"/>
              <w:adjustRightInd w:val="0"/>
              <w:spacing w:after="100" w:line="360" w:lineRule="atLeast"/>
              <w:textAlignment w:val="baseline"/>
            </w:pPr>
          </w:p>
        </w:tc>
      </w:tr>
      <w:tr w:rsidR="00DC1257" w14:paraId="7D671C18" w14:textId="77777777">
        <w:trPr>
          <w:trHeight w:val="225"/>
        </w:trPr>
        <w:tc>
          <w:tcPr>
            <w:tcW w:w="1985" w:type="dxa"/>
            <w:shd w:val="clear" w:color="auto" w:fill="D9D9D9"/>
          </w:tcPr>
          <w:p w14:paraId="00DF2FCF" w14:textId="77777777" w:rsidR="00DC1257" w:rsidRDefault="007579A1">
            <w:pPr>
              <w:spacing w:line="360" w:lineRule="atLeast"/>
              <w:rPr>
                <w:szCs w:val="21"/>
              </w:rPr>
            </w:pPr>
            <w:r>
              <w:rPr>
                <w:rFonts w:hint="eastAsia"/>
                <w:szCs w:val="21"/>
              </w:rPr>
              <w:t>参考画面</w:t>
            </w:r>
          </w:p>
        </w:tc>
        <w:tc>
          <w:tcPr>
            <w:tcW w:w="7087" w:type="dxa"/>
          </w:tcPr>
          <w:p w14:paraId="0D39CC81"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0B25C76" wp14:editId="05920438">
                  <wp:extent cx="4360545" cy="1080135"/>
                  <wp:effectExtent l="0" t="0" r="1905" b="5715"/>
                  <wp:docPr id="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3"/>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19B9613A" w14:textId="77777777">
        <w:trPr>
          <w:trHeight w:val="225"/>
        </w:trPr>
        <w:tc>
          <w:tcPr>
            <w:tcW w:w="1985" w:type="dxa"/>
            <w:shd w:val="clear" w:color="auto" w:fill="D9D9D9"/>
          </w:tcPr>
          <w:p w14:paraId="77ADC900" w14:textId="77777777" w:rsidR="00DC1257" w:rsidRDefault="007579A1">
            <w:pPr>
              <w:spacing w:line="360" w:lineRule="atLeast"/>
              <w:rPr>
                <w:szCs w:val="21"/>
              </w:rPr>
            </w:pPr>
            <w:r>
              <w:rPr>
                <w:rFonts w:hint="eastAsia"/>
                <w:szCs w:val="21"/>
              </w:rPr>
              <w:t>业务规则</w:t>
            </w:r>
          </w:p>
        </w:tc>
        <w:tc>
          <w:tcPr>
            <w:tcW w:w="7087" w:type="dxa"/>
          </w:tcPr>
          <w:p w14:paraId="61050C65" w14:textId="77777777" w:rsidR="00DC1257" w:rsidRDefault="007579A1">
            <w:pPr>
              <w:widowControl/>
              <w:numPr>
                <w:ilvl w:val="0"/>
                <w:numId w:val="67"/>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4928C467" w14:textId="77777777">
        <w:trPr>
          <w:trHeight w:val="225"/>
        </w:trPr>
        <w:tc>
          <w:tcPr>
            <w:tcW w:w="1985" w:type="dxa"/>
            <w:shd w:val="clear" w:color="auto" w:fill="D9D9D9"/>
          </w:tcPr>
          <w:p w14:paraId="77D39C13" w14:textId="77777777" w:rsidR="00DC1257" w:rsidRDefault="007579A1">
            <w:pPr>
              <w:spacing w:line="360" w:lineRule="atLeast"/>
              <w:rPr>
                <w:rFonts w:hAnsi="宋体"/>
                <w:szCs w:val="21"/>
              </w:rPr>
            </w:pPr>
            <w:r>
              <w:rPr>
                <w:rFonts w:hAnsi="宋体" w:hint="eastAsia"/>
                <w:szCs w:val="21"/>
              </w:rPr>
              <w:t>备注</w:t>
            </w:r>
          </w:p>
        </w:tc>
        <w:tc>
          <w:tcPr>
            <w:tcW w:w="7087" w:type="dxa"/>
          </w:tcPr>
          <w:p w14:paraId="0C1772FA" w14:textId="77777777" w:rsidR="00DC1257" w:rsidRDefault="007579A1">
            <w:pPr>
              <w:numPr>
                <w:ilvl w:val="0"/>
                <w:numId w:val="68"/>
              </w:numPr>
              <w:spacing w:line="360" w:lineRule="atLeast"/>
            </w:pPr>
            <w:proofErr w:type="gramStart"/>
            <w:r>
              <w:rPr>
                <w:rFonts w:hint="eastAsia"/>
              </w:rPr>
              <w:t>击</w:t>
            </w:r>
            <w:proofErr w:type="gramEnd"/>
            <w:r>
              <w:rPr>
                <w:rFonts w:hint="eastAsia"/>
              </w:rPr>
              <w:t>保存</w:t>
            </w:r>
            <w:r>
              <w:rPr>
                <w:rFonts w:hint="eastAsia"/>
              </w:rPr>
              <w:t>[</w:t>
            </w:r>
            <w:r>
              <w:rPr>
                <w:rFonts w:hint="eastAsia"/>
              </w:rPr>
              <w:t>按钮</w:t>
            </w:r>
            <w:r>
              <w:rPr>
                <w:rFonts w:hint="eastAsia"/>
              </w:rPr>
              <w:t>]</w:t>
            </w:r>
            <w:r>
              <w:rPr>
                <w:rFonts w:hint="eastAsia"/>
              </w:rPr>
              <w:t>，系统新增一条逾期阶段策略信息，跳转到逾期阶段策略查询页面，参见</w:t>
            </w:r>
            <w:r>
              <w:rPr>
                <w:rFonts w:hint="eastAsia"/>
              </w:rPr>
              <w:t xml:space="preserve"> </w:t>
            </w:r>
            <w:r>
              <w:rPr>
                <w:rFonts w:hint="eastAsia"/>
              </w:rPr>
              <w:t>“章节</w:t>
            </w:r>
            <w:r>
              <w:rPr>
                <w:rFonts w:hint="eastAsia"/>
              </w:rPr>
              <w:t>5.2</w:t>
            </w:r>
            <w:r>
              <w:rPr>
                <w:rFonts w:hint="eastAsia"/>
              </w:rPr>
              <w:t>逾期阶段策略”</w:t>
            </w:r>
          </w:p>
          <w:p w14:paraId="7AA28DD9" w14:textId="77777777" w:rsidR="00DC1257" w:rsidRDefault="007579A1">
            <w:pPr>
              <w:widowControl/>
              <w:numPr>
                <w:ilvl w:val="0"/>
                <w:numId w:val="68"/>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，跳转到逾期阶段策略查询页面，参见</w:t>
            </w:r>
            <w:r>
              <w:rPr>
                <w:rFonts w:hint="eastAsia"/>
              </w:rPr>
              <w:t xml:space="preserve"> </w:t>
            </w:r>
            <w:r>
              <w:rPr>
                <w:rFonts w:hint="eastAsia"/>
              </w:rPr>
              <w:t>“章节</w:t>
            </w:r>
            <w:r>
              <w:rPr>
                <w:rFonts w:hint="eastAsia"/>
              </w:rPr>
              <w:t>5.2</w:t>
            </w:r>
            <w:r>
              <w:rPr>
                <w:rFonts w:hint="eastAsia"/>
              </w:rPr>
              <w:t>逾期阶段策略”</w:t>
            </w:r>
          </w:p>
        </w:tc>
      </w:tr>
    </w:tbl>
    <w:p w14:paraId="3C0385F3" w14:textId="77777777" w:rsidR="00DC1257" w:rsidRDefault="007579A1">
      <w:pPr>
        <w:pStyle w:val="3"/>
        <w:numPr>
          <w:ilvl w:val="2"/>
          <w:numId w:val="1"/>
        </w:numPr>
        <w:rPr>
          <w:rFonts w:ascii="黑体" w:eastAsia="黑体"/>
          <w:sz w:val="24"/>
          <w:szCs w:val="24"/>
        </w:rPr>
      </w:pPr>
      <w:bookmarkStart w:id="2963" w:name="_Toc351558690"/>
      <w:bookmarkStart w:id="2964" w:name="_Toc15158"/>
      <w:r>
        <w:rPr>
          <w:rFonts w:ascii="黑体" w:eastAsia="黑体" w:hint="eastAsia"/>
          <w:sz w:val="24"/>
          <w:szCs w:val="24"/>
        </w:rPr>
        <w:t>编辑</w:t>
      </w:r>
      <w:bookmarkEnd w:id="2963"/>
      <w:bookmarkEnd w:id="2964"/>
    </w:p>
    <w:p w14:paraId="6E368FA5" w14:textId="77777777" w:rsidR="00DC1257" w:rsidRDefault="007579A1">
      <w:pPr>
        <w:ind w:firstLine="420"/>
      </w:pPr>
      <w:r>
        <w:rPr>
          <w:rFonts w:hint="eastAsia"/>
        </w:rPr>
        <w:t>参见</w:t>
      </w:r>
      <w:r>
        <w:rPr>
          <w:rFonts w:hint="eastAsia"/>
        </w:rPr>
        <w:t xml:space="preserve">5.1.2 </w:t>
      </w:r>
      <w:r>
        <w:rPr>
          <w:rFonts w:hint="eastAsia"/>
        </w:rPr>
        <w:t>编辑（案件分类策略）</w:t>
      </w:r>
    </w:p>
    <w:p w14:paraId="3E319B03" w14:textId="77777777" w:rsidR="00DC1257" w:rsidRDefault="00DC1257">
      <w:pPr>
        <w:ind w:firstLine="420"/>
      </w:pPr>
    </w:p>
    <w:p w14:paraId="1014957D" w14:textId="77777777" w:rsidR="00DC1257" w:rsidRDefault="00DC1257"/>
    <w:p w14:paraId="00B79642" w14:textId="77777777" w:rsidR="00DC1257" w:rsidRDefault="007579A1">
      <w:pPr>
        <w:pStyle w:val="2"/>
      </w:pPr>
      <w:bookmarkStart w:id="2965" w:name="_Toc27436"/>
      <w:bookmarkStart w:id="2966" w:name="_Toc351558694"/>
      <w:commentRangeStart w:id="2967"/>
      <w:r>
        <w:rPr>
          <w:rFonts w:hint="eastAsia"/>
        </w:rPr>
        <w:t>案件状态策略</w:t>
      </w:r>
      <w:bookmarkEnd w:id="2965"/>
      <w:bookmarkEnd w:id="2966"/>
      <w:commentRangeEnd w:id="2967"/>
      <w:r>
        <w:commentReference w:id="2967"/>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69C0FC6" w14:textId="77777777">
        <w:trPr>
          <w:trHeight w:val="463"/>
        </w:trPr>
        <w:tc>
          <w:tcPr>
            <w:tcW w:w="1985" w:type="dxa"/>
            <w:shd w:val="clear" w:color="auto" w:fill="D9D9D9"/>
          </w:tcPr>
          <w:p w14:paraId="1E0C1E25" w14:textId="77777777" w:rsidR="00DC1257" w:rsidRDefault="007579A1">
            <w:pPr>
              <w:spacing w:line="360" w:lineRule="atLeast"/>
              <w:rPr>
                <w:szCs w:val="21"/>
              </w:rPr>
            </w:pPr>
            <w:r>
              <w:rPr>
                <w:rFonts w:hint="eastAsia"/>
                <w:szCs w:val="21"/>
              </w:rPr>
              <w:t>功能概述</w:t>
            </w:r>
          </w:p>
        </w:tc>
        <w:tc>
          <w:tcPr>
            <w:tcW w:w="7087" w:type="dxa"/>
          </w:tcPr>
          <w:p w14:paraId="51ED45D0" w14:textId="77777777" w:rsidR="00DC1257" w:rsidRDefault="007579A1">
            <w:pPr>
              <w:spacing w:line="360" w:lineRule="atLeast"/>
            </w:pPr>
            <w:r>
              <w:rPr>
                <w:rFonts w:hint="eastAsia"/>
              </w:rPr>
              <w:t>案件状态策略，根据案件状态以及食言次数来确定案件的状态，为之后催收队列的案件状态的确定做准备。</w:t>
            </w:r>
          </w:p>
        </w:tc>
      </w:tr>
      <w:tr w:rsidR="00DC1257" w14:paraId="56E09EB0" w14:textId="77777777">
        <w:trPr>
          <w:trHeight w:val="225"/>
        </w:trPr>
        <w:tc>
          <w:tcPr>
            <w:tcW w:w="1985" w:type="dxa"/>
            <w:shd w:val="clear" w:color="auto" w:fill="D9D9D9"/>
          </w:tcPr>
          <w:p w14:paraId="7C15DA92" w14:textId="77777777" w:rsidR="00DC1257" w:rsidRDefault="007579A1">
            <w:pPr>
              <w:spacing w:line="360" w:lineRule="atLeast"/>
              <w:rPr>
                <w:szCs w:val="21"/>
              </w:rPr>
            </w:pPr>
            <w:r>
              <w:rPr>
                <w:rFonts w:hint="eastAsia"/>
                <w:szCs w:val="21"/>
              </w:rPr>
              <w:t>页面输入</w:t>
            </w:r>
          </w:p>
        </w:tc>
        <w:tc>
          <w:tcPr>
            <w:tcW w:w="7087" w:type="dxa"/>
          </w:tcPr>
          <w:p w14:paraId="6D6F035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67CEBB33" w14:textId="77777777">
        <w:trPr>
          <w:trHeight w:val="225"/>
        </w:trPr>
        <w:tc>
          <w:tcPr>
            <w:tcW w:w="1985" w:type="dxa"/>
            <w:shd w:val="clear" w:color="auto" w:fill="D9D9D9"/>
          </w:tcPr>
          <w:p w14:paraId="02349DAF" w14:textId="77777777" w:rsidR="00DC1257" w:rsidRDefault="007579A1">
            <w:pPr>
              <w:spacing w:line="360" w:lineRule="atLeast"/>
              <w:rPr>
                <w:szCs w:val="21"/>
              </w:rPr>
            </w:pPr>
            <w:r>
              <w:rPr>
                <w:rFonts w:hint="eastAsia"/>
                <w:szCs w:val="21"/>
              </w:rPr>
              <w:t>页面输出</w:t>
            </w:r>
          </w:p>
        </w:tc>
        <w:tc>
          <w:tcPr>
            <w:tcW w:w="7087" w:type="dxa"/>
          </w:tcPr>
          <w:p w14:paraId="3791EA96"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73E1562E"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26B423D0"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48875E5E" w14:textId="77777777">
        <w:trPr>
          <w:trHeight w:val="225"/>
        </w:trPr>
        <w:tc>
          <w:tcPr>
            <w:tcW w:w="1985" w:type="dxa"/>
            <w:shd w:val="clear" w:color="auto" w:fill="D9D9D9"/>
          </w:tcPr>
          <w:p w14:paraId="00F08F2A" w14:textId="77777777" w:rsidR="00DC1257" w:rsidRDefault="007579A1">
            <w:pPr>
              <w:spacing w:line="360" w:lineRule="atLeast"/>
              <w:rPr>
                <w:szCs w:val="21"/>
              </w:rPr>
            </w:pPr>
            <w:r>
              <w:rPr>
                <w:rFonts w:hint="eastAsia"/>
                <w:szCs w:val="21"/>
              </w:rPr>
              <w:t>参考画面</w:t>
            </w:r>
          </w:p>
        </w:tc>
        <w:tc>
          <w:tcPr>
            <w:tcW w:w="7087" w:type="dxa"/>
          </w:tcPr>
          <w:p w14:paraId="27B0E67F" w14:textId="77777777" w:rsidR="00DC1257" w:rsidRDefault="007579A1">
            <w:pPr>
              <w:widowControl/>
              <w:overflowPunct w:val="0"/>
              <w:autoSpaceDE w:val="0"/>
              <w:autoSpaceDN w:val="0"/>
              <w:adjustRightInd w:val="0"/>
              <w:spacing w:after="100" w:line="360" w:lineRule="atLeast"/>
              <w:textAlignment w:val="baseline"/>
            </w:pPr>
            <w:r>
              <w:rPr>
                <w:rFonts w:hint="eastAsia"/>
              </w:rPr>
              <w:t>画面风格参见</w:t>
            </w:r>
            <w:r>
              <w:rPr>
                <w:rFonts w:hint="eastAsia"/>
              </w:rPr>
              <w:t>5.1</w:t>
            </w:r>
            <w:r>
              <w:rPr>
                <w:rFonts w:hint="eastAsia"/>
              </w:rPr>
              <w:t>案件分类策略</w:t>
            </w:r>
          </w:p>
        </w:tc>
      </w:tr>
      <w:tr w:rsidR="00DC1257" w14:paraId="2B8809FD" w14:textId="77777777">
        <w:trPr>
          <w:trHeight w:val="225"/>
        </w:trPr>
        <w:tc>
          <w:tcPr>
            <w:tcW w:w="1985" w:type="dxa"/>
            <w:shd w:val="clear" w:color="auto" w:fill="D9D9D9"/>
          </w:tcPr>
          <w:p w14:paraId="0C3C2564" w14:textId="77777777" w:rsidR="00DC1257" w:rsidRDefault="007579A1">
            <w:pPr>
              <w:spacing w:line="360" w:lineRule="atLeast"/>
              <w:rPr>
                <w:szCs w:val="21"/>
              </w:rPr>
            </w:pPr>
            <w:r>
              <w:rPr>
                <w:rFonts w:hint="eastAsia"/>
                <w:szCs w:val="21"/>
              </w:rPr>
              <w:lastRenderedPageBreak/>
              <w:t>业务规则</w:t>
            </w:r>
          </w:p>
        </w:tc>
        <w:tc>
          <w:tcPr>
            <w:tcW w:w="7087" w:type="dxa"/>
          </w:tcPr>
          <w:p w14:paraId="7A73120A"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规则模型：</w:t>
            </w:r>
            <w:r w:rsidR="00DC1257" w:rsidRPr="00DC1257">
              <w:rPr>
                <w:rFonts w:hAnsi="宋体" w:hint="eastAsia"/>
                <w:szCs w:val="21"/>
              </w:rPr>
              <w:object w:dxaOrig="1440" w:dyaOrig="1305" w14:anchorId="4DB89ACE">
                <v:shape id="_x0000_i1030" type="#_x0000_t75" style="width:72.85pt;height:65.75pt" o:ole="">
                  <v:imagedata r:id="rId99" o:title=""/>
                </v:shape>
                <o:OLEObject Type="Embed" ProgID="Office12.Excel.Template" ShapeID="_x0000_i1030" DrawAspect="Icon" ObjectID="_1584710006" r:id="rId100"/>
              </w:object>
            </w:r>
            <w:r>
              <w:rPr>
                <w:rFonts w:hAnsi="宋体" w:hint="eastAsia"/>
                <w:szCs w:val="21"/>
              </w:rPr>
              <w:t xml:space="preserve"> </w:t>
            </w:r>
            <w:r>
              <w:rPr>
                <w:rFonts w:hAnsi="宋体" w:hint="eastAsia"/>
                <w:szCs w:val="21"/>
              </w:rPr>
              <w:t>目前只有规则字段和最终结果，具体规则配置还未给出。</w:t>
            </w:r>
          </w:p>
        </w:tc>
      </w:tr>
      <w:tr w:rsidR="00DC1257" w14:paraId="56D7A15C" w14:textId="77777777">
        <w:trPr>
          <w:trHeight w:val="225"/>
        </w:trPr>
        <w:tc>
          <w:tcPr>
            <w:tcW w:w="1985" w:type="dxa"/>
            <w:shd w:val="clear" w:color="auto" w:fill="D9D9D9"/>
          </w:tcPr>
          <w:p w14:paraId="1CF3E83C" w14:textId="77777777" w:rsidR="00DC1257" w:rsidRDefault="007579A1">
            <w:pPr>
              <w:spacing w:line="360" w:lineRule="atLeast"/>
              <w:rPr>
                <w:rFonts w:hAnsi="宋体"/>
                <w:szCs w:val="21"/>
              </w:rPr>
            </w:pPr>
            <w:r>
              <w:rPr>
                <w:rFonts w:hAnsi="宋体" w:hint="eastAsia"/>
                <w:szCs w:val="21"/>
              </w:rPr>
              <w:t>备注</w:t>
            </w:r>
          </w:p>
        </w:tc>
        <w:tc>
          <w:tcPr>
            <w:tcW w:w="7087" w:type="dxa"/>
          </w:tcPr>
          <w:p w14:paraId="5420F78C" w14:textId="77777777" w:rsidR="00DC1257" w:rsidRDefault="007579A1">
            <w:pPr>
              <w:widowControl/>
              <w:numPr>
                <w:ilvl w:val="0"/>
                <w:numId w:val="69"/>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点击案件状态策略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，显示案件状态策略对应的规则</w:t>
            </w:r>
          </w:p>
          <w:p w14:paraId="0FC5A714" w14:textId="77777777" w:rsidR="00DC1257" w:rsidRDefault="007579A1">
            <w:pPr>
              <w:widowControl/>
              <w:numPr>
                <w:ilvl w:val="0"/>
                <w:numId w:val="69"/>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5.4.1 </w:t>
            </w:r>
            <w:r>
              <w:rPr>
                <w:rFonts w:hint="eastAsia"/>
              </w:rPr>
              <w:t>新增”</w:t>
            </w:r>
          </w:p>
          <w:p w14:paraId="2CA76F5A" w14:textId="77777777" w:rsidR="00DC1257" w:rsidRDefault="007579A1">
            <w:pPr>
              <w:widowControl/>
              <w:numPr>
                <w:ilvl w:val="0"/>
                <w:numId w:val="69"/>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5.4.2 </w:t>
            </w:r>
            <w:r>
              <w:rPr>
                <w:rFonts w:hint="eastAsia"/>
              </w:rPr>
              <w:t>编辑”</w:t>
            </w:r>
          </w:p>
          <w:p w14:paraId="2E67954E" w14:textId="77777777" w:rsidR="00DC1257" w:rsidRDefault="007579A1">
            <w:pPr>
              <w:widowControl/>
              <w:numPr>
                <w:ilvl w:val="0"/>
                <w:numId w:val="69"/>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29561FF7" w14:textId="77777777" w:rsidR="00DC1257" w:rsidRDefault="007579A1">
      <w:pPr>
        <w:pStyle w:val="3"/>
        <w:numPr>
          <w:ilvl w:val="2"/>
          <w:numId w:val="1"/>
        </w:numPr>
        <w:rPr>
          <w:rFonts w:ascii="黑体" w:eastAsia="黑体"/>
          <w:sz w:val="24"/>
          <w:szCs w:val="24"/>
        </w:rPr>
      </w:pPr>
      <w:bookmarkStart w:id="2969" w:name="_Toc19400"/>
      <w:r>
        <w:rPr>
          <w:rFonts w:ascii="黑体" w:eastAsia="黑体" w:hint="eastAsia"/>
          <w:sz w:val="24"/>
          <w:szCs w:val="24"/>
        </w:rPr>
        <w:t>新增</w:t>
      </w:r>
      <w:bookmarkEnd w:id="296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C17F41A" w14:textId="77777777">
        <w:trPr>
          <w:trHeight w:val="463"/>
        </w:trPr>
        <w:tc>
          <w:tcPr>
            <w:tcW w:w="1985" w:type="dxa"/>
            <w:shd w:val="clear" w:color="auto" w:fill="D9D9D9"/>
          </w:tcPr>
          <w:p w14:paraId="6814FC87" w14:textId="77777777" w:rsidR="00DC1257" w:rsidRDefault="007579A1">
            <w:pPr>
              <w:spacing w:line="360" w:lineRule="atLeast"/>
              <w:rPr>
                <w:szCs w:val="21"/>
              </w:rPr>
            </w:pPr>
            <w:r>
              <w:rPr>
                <w:rFonts w:hint="eastAsia"/>
                <w:szCs w:val="21"/>
              </w:rPr>
              <w:t>功能概述</w:t>
            </w:r>
          </w:p>
        </w:tc>
        <w:tc>
          <w:tcPr>
            <w:tcW w:w="7087" w:type="dxa"/>
          </w:tcPr>
          <w:p w14:paraId="0828B0EC" w14:textId="77777777" w:rsidR="00DC1257" w:rsidRDefault="007579A1">
            <w:pPr>
              <w:spacing w:line="360" w:lineRule="atLeast"/>
            </w:pPr>
            <w:r>
              <w:rPr>
                <w:rFonts w:hint="eastAsia"/>
              </w:rPr>
              <w:t>新增案件状态策略</w:t>
            </w:r>
          </w:p>
        </w:tc>
      </w:tr>
      <w:tr w:rsidR="00DC1257" w14:paraId="0236CC37" w14:textId="77777777">
        <w:trPr>
          <w:trHeight w:val="225"/>
        </w:trPr>
        <w:tc>
          <w:tcPr>
            <w:tcW w:w="1985" w:type="dxa"/>
            <w:shd w:val="clear" w:color="auto" w:fill="D9D9D9"/>
          </w:tcPr>
          <w:p w14:paraId="5DFC3CEB" w14:textId="77777777" w:rsidR="00DC1257" w:rsidRDefault="007579A1">
            <w:pPr>
              <w:spacing w:line="360" w:lineRule="atLeast"/>
              <w:rPr>
                <w:szCs w:val="21"/>
              </w:rPr>
            </w:pPr>
            <w:r>
              <w:rPr>
                <w:rFonts w:hint="eastAsia"/>
                <w:szCs w:val="21"/>
              </w:rPr>
              <w:t>页面输入</w:t>
            </w:r>
          </w:p>
        </w:tc>
        <w:tc>
          <w:tcPr>
            <w:tcW w:w="7087" w:type="dxa"/>
          </w:tcPr>
          <w:p w14:paraId="30B9FB68"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69EE9E2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0190D24A" w14:textId="77777777">
        <w:trPr>
          <w:trHeight w:val="225"/>
        </w:trPr>
        <w:tc>
          <w:tcPr>
            <w:tcW w:w="1985" w:type="dxa"/>
            <w:shd w:val="clear" w:color="auto" w:fill="D9D9D9"/>
          </w:tcPr>
          <w:p w14:paraId="0B44FF60" w14:textId="77777777" w:rsidR="00DC1257" w:rsidRDefault="007579A1">
            <w:pPr>
              <w:spacing w:line="360" w:lineRule="atLeast"/>
              <w:rPr>
                <w:szCs w:val="21"/>
              </w:rPr>
            </w:pPr>
            <w:r>
              <w:rPr>
                <w:rFonts w:hint="eastAsia"/>
                <w:szCs w:val="21"/>
              </w:rPr>
              <w:t>页面输出</w:t>
            </w:r>
          </w:p>
        </w:tc>
        <w:tc>
          <w:tcPr>
            <w:tcW w:w="7087" w:type="dxa"/>
          </w:tcPr>
          <w:p w14:paraId="7105AB7D" w14:textId="77777777" w:rsidR="00DC1257" w:rsidRDefault="00DC1257">
            <w:pPr>
              <w:widowControl/>
              <w:overflowPunct w:val="0"/>
              <w:autoSpaceDE w:val="0"/>
              <w:autoSpaceDN w:val="0"/>
              <w:adjustRightInd w:val="0"/>
              <w:spacing w:after="100" w:line="360" w:lineRule="atLeast"/>
              <w:textAlignment w:val="baseline"/>
            </w:pPr>
          </w:p>
        </w:tc>
      </w:tr>
      <w:tr w:rsidR="00DC1257" w14:paraId="08E54FB6" w14:textId="77777777">
        <w:trPr>
          <w:trHeight w:val="225"/>
        </w:trPr>
        <w:tc>
          <w:tcPr>
            <w:tcW w:w="1985" w:type="dxa"/>
            <w:shd w:val="clear" w:color="auto" w:fill="D9D9D9"/>
          </w:tcPr>
          <w:p w14:paraId="2BE01D34" w14:textId="77777777" w:rsidR="00DC1257" w:rsidRDefault="007579A1">
            <w:pPr>
              <w:spacing w:line="360" w:lineRule="atLeast"/>
              <w:rPr>
                <w:szCs w:val="21"/>
              </w:rPr>
            </w:pPr>
            <w:r>
              <w:rPr>
                <w:rFonts w:hint="eastAsia"/>
                <w:szCs w:val="21"/>
              </w:rPr>
              <w:t>参考画面</w:t>
            </w:r>
          </w:p>
        </w:tc>
        <w:tc>
          <w:tcPr>
            <w:tcW w:w="7087" w:type="dxa"/>
          </w:tcPr>
          <w:p w14:paraId="4FCD0FD5"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E17AF19" wp14:editId="2DA518E4">
                  <wp:extent cx="4360545" cy="1080135"/>
                  <wp:effectExtent l="0" t="0" r="1905" b="5715"/>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0DD28136" w14:textId="77777777">
        <w:trPr>
          <w:trHeight w:val="225"/>
        </w:trPr>
        <w:tc>
          <w:tcPr>
            <w:tcW w:w="1985" w:type="dxa"/>
            <w:shd w:val="clear" w:color="auto" w:fill="D9D9D9"/>
          </w:tcPr>
          <w:p w14:paraId="602FB582" w14:textId="77777777" w:rsidR="00DC1257" w:rsidRDefault="007579A1">
            <w:pPr>
              <w:spacing w:line="360" w:lineRule="atLeast"/>
              <w:rPr>
                <w:szCs w:val="21"/>
              </w:rPr>
            </w:pPr>
            <w:r>
              <w:rPr>
                <w:rFonts w:hint="eastAsia"/>
                <w:szCs w:val="21"/>
              </w:rPr>
              <w:t>业务规则</w:t>
            </w:r>
          </w:p>
        </w:tc>
        <w:tc>
          <w:tcPr>
            <w:tcW w:w="7087" w:type="dxa"/>
          </w:tcPr>
          <w:p w14:paraId="21532581" w14:textId="77777777" w:rsidR="00DC1257" w:rsidRDefault="007579A1">
            <w:pPr>
              <w:widowControl/>
              <w:numPr>
                <w:ilvl w:val="0"/>
                <w:numId w:val="7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4E53B578" w14:textId="77777777">
        <w:trPr>
          <w:trHeight w:val="225"/>
        </w:trPr>
        <w:tc>
          <w:tcPr>
            <w:tcW w:w="1985" w:type="dxa"/>
            <w:shd w:val="clear" w:color="auto" w:fill="D9D9D9"/>
          </w:tcPr>
          <w:p w14:paraId="5FB3A2B2" w14:textId="77777777" w:rsidR="00DC1257" w:rsidRDefault="007579A1">
            <w:pPr>
              <w:spacing w:line="360" w:lineRule="atLeast"/>
              <w:rPr>
                <w:rFonts w:hAnsi="宋体"/>
                <w:szCs w:val="21"/>
              </w:rPr>
            </w:pPr>
            <w:r>
              <w:rPr>
                <w:rFonts w:hAnsi="宋体" w:hint="eastAsia"/>
                <w:szCs w:val="21"/>
              </w:rPr>
              <w:t>备注</w:t>
            </w:r>
          </w:p>
        </w:tc>
        <w:tc>
          <w:tcPr>
            <w:tcW w:w="7087" w:type="dxa"/>
          </w:tcPr>
          <w:p w14:paraId="09757BB5" w14:textId="77777777" w:rsidR="00DC1257" w:rsidRDefault="007579A1">
            <w:pPr>
              <w:numPr>
                <w:ilvl w:val="0"/>
                <w:numId w:val="71"/>
              </w:numPr>
              <w:spacing w:line="360" w:lineRule="atLeast"/>
            </w:pPr>
            <w:proofErr w:type="gramStart"/>
            <w:r>
              <w:rPr>
                <w:rFonts w:hint="eastAsia"/>
              </w:rPr>
              <w:t>击</w:t>
            </w:r>
            <w:proofErr w:type="gramEnd"/>
            <w:r>
              <w:rPr>
                <w:rFonts w:hint="eastAsia"/>
              </w:rPr>
              <w:t>保存</w:t>
            </w:r>
            <w:r>
              <w:rPr>
                <w:rFonts w:hint="eastAsia"/>
              </w:rPr>
              <w:t>[</w:t>
            </w:r>
            <w:r>
              <w:rPr>
                <w:rFonts w:hint="eastAsia"/>
              </w:rPr>
              <w:t>按钮</w:t>
            </w:r>
            <w:r>
              <w:rPr>
                <w:rFonts w:hint="eastAsia"/>
              </w:rPr>
              <w:t>]</w:t>
            </w:r>
            <w:r>
              <w:rPr>
                <w:rFonts w:hint="eastAsia"/>
              </w:rPr>
              <w:t>，系统新增一条案件状态策略信息，跳转到案件状态策略查询页面，参见</w:t>
            </w:r>
            <w:r>
              <w:rPr>
                <w:rFonts w:hint="eastAsia"/>
              </w:rPr>
              <w:t xml:space="preserve"> </w:t>
            </w:r>
            <w:r>
              <w:rPr>
                <w:rFonts w:hint="eastAsia"/>
              </w:rPr>
              <w:t>“章节</w:t>
            </w:r>
            <w:r>
              <w:rPr>
                <w:rFonts w:hint="eastAsia"/>
              </w:rPr>
              <w:t>5.4</w:t>
            </w:r>
            <w:r>
              <w:rPr>
                <w:rFonts w:hint="eastAsia"/>
              </w:rPr>
              <w:t>案件状态策略”</w:t>
            </w:r>
          </w:p>
          <w:p w14:paraId="7B177796" w14:textId="77777777" w:rsidR="00DC1257" w:rsidRDefault="007579A1">
            <w:pPr>
              <w:widowControl/>
              <w:numPr>
                <w:ilvl w:val="0"/>
                <w:numId w:val="71"/>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，跳转到案件状态策略查询页面，参见</w:t>
            </w:r>
            <w:r>
              <w:rPr>
                <w:rFonts w:hint="eastAsia"/>
              </w:rPr>
              <w:t xml:space="preserve"> </w:t>
            </w:r>
            <w:r>
              <w:rPr>
                <w:rFonts w:hint="eastAsia"/>
              </w:rPr>
              <w:t>“章节</w:t>
            </w:r>
            <w:r>
              <w:rPr>
                <w:rFonts w:hint="eastAsia"/>
              </w:rPr>
              <w:t>5.4</w:t>
            </w:r>
            <w:r>
              <w:rPr>
                <w:rFonts w:hint="eastAsia"/>
              </w:rPr>
              <w:t>案件状态策略”</w:t>
            </w:r>
          </w:p>
        </w:tc>
      </w:tr>
    </w:tbl>
    <w:p w14:paraId="7C659FB8" w14:textId="77777777" w:rsidR="00DC1257" w:rsidRDefault="007579A1">
      <w:pPr>
        <w:pStyle w:val="3"/>
        <w:numPr>
          <w:ilvl w:val="2"/>
          <w:numId w:val="1"/>
        </w:numPr>
        <w:rPr>
          <w:rFonts w:ascii="黑体" w:eastAsia="黑体"/>
          <w:sz w:val="24"/>
          <w:szCs w:val="24"/>
        </w:rPr>
      </w:pPr>
      <w:bookmarkStart w:id="2970" w:name="_Toc28648"/>
      <w:bookmarkStart w:id="2971" w:name="_Toc351558696"/>
      <w:r>
        <w:rPr>
          <w:rFonts w:ascii="黑体" w:eastAsia="黑体" w:hint="eastAsia"/>
          <w:sz w:val="24"/>
          <w:szCs w:val="24"/>
        </w:rPr>
        <w:t>编辑</w:t>
      </w:r>
      <w:bookmarkEnd w:id="2970"/>
      <w:bookmarkEnd w:id="2971"/>
    </w:p>
    <w:p w14:paraId="61AD61F5" w14:textId="77777777" w:rsidR="00DC1257" w:rsidRDefault="007579A1">
      <w:pPr>
        <w:ind w:firstLine="420"/>
      </w:pPr>
      <w:r>
        <w:rPr>
          <w:rFonts w:hint="eastAsia"/>
        </w:rPr>
        <w:t>参见</w:t>
      </w:r>
      <w:r>
        <w:rPr>
          <w:rFonts w:hint="eastAsia"/>
        </w:rPr>
        <w:t xml:space="preserve">5.1.2 </w:t>
      </w:r>
      <w:r>
        <w:rPr>
          <w:rFonts w:hint="eastAsia"/>
        </w:rPr>
        <w:t>编辑（案件分类策略）</w:t>
      </w:r>
    </w:p>
    <w:p w14:paraId="5393E79E" w14:textId="77777777" w:rsidR="00DC1257" w:rsidRDefault="00DC1257"/>
    <w:p w14:paraId="6C297CA6" w14:textId="77777777" w:rsidR="00DC1257" w:rsidRDefault="007579A1">
      <w:pPr>
        <w:pStyle w:val="2"/>
      </w:pPr>
      <w:bookmarkStart w:id="2972" w:name="_电催分配策略"/>
      <w:bookmarkStart w:id="2973" w:name="_Toc11105"/>
      <w:bookmarkStart w:id="2974" w:name="_Toc351558697"/>
      <w:bookmarkEnd w:id="2972"/>
      <w:r>
        <w:rPr>
          <w:rFonts w:hint="eastAsia"/>
        </w:rPr>
        <w:lastRenderedPageBreak/>
        <w:t>电</w:t>
      </w:r>
      <w:proofErr w:type="gramStart"/>
      <w:r>
        <w:rPr>
          <w:rFonts w:hint="eastAsia"/>
        </w:rPr>
        <w:t>催分配</w:t>
      </w:r>
      <w:proofErr w:type="gramEnd"/>
      <w:r>
        <w:rPr>
          <w:rFonts w:hint="eastAsia"/>
        </w:rPr>
        <w:t>策略</w:t>
      </w:r>
      <w:bookmarkEnd w:id="2973"/>
      <w:bookmarkEnd w:id="297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2F58AD9" w14:textId="77777777">
        <w:trPr>
          <w:trHeight w:val="463"/>
        </w:trPr>
        <w:tc>
          <w:tcPr>
            <w:tcW w:w="1985" w:type="dxa"/>
            <w:shd w:val="clear" w:color="auto" w:fill="D9D9D9"/>
          </w:tcPr>
          <w:p w14:paraId="0E9FEDDC" w14:textId="77777777" w:rsidR="00DC1257" w:rsidRDefault="007579A1">
            <w:pPr>
              <w:spacing w:line="360" w:lineRule="atLeast"/>
              <w:rPr>
                <w:szCs w:val="21"/>
              </w:rPr>
            </w:pPr>
            <w:r>
              <w:rPr>
                <w:rFonts w:hint="eastAsia"/>
                <w:szCs w:val="21"/>
              </w:rPr>
              <w:t>功能概述</w:t>
            </w:r>
          </w:p>
        </w:tc>
        <w:tc>
          <w:tcPr>
            <w:tcW w:w="7087" w:type="dxa"/>
          </w:tcPr>
          <w:p w14:paraId="2874C6A6" w14:textId="77777777" w:rsidR="00DC1257" w:rsidRDefault="007579A1">
            <w:pPr>
              <w:spacing w:line="360" w:lineRule="atLeast"/>
            </w:pPr>
            <w:r>
              <w:rPr>
                <w:rFonts w:hint="eastAsia"/>
              </w:rPr>
              <w:t>电</w:t>
            </w:r>
            <w:proofErr w:type="gramStart"/>
            <w:r>
              <w:rPr>
                <w:rFonts w:hint="eastAsia"/>
              </w:rPr>
              <w:t>催分配</w:t>
            </w:r>
            <w:proofErr w:type="gramEnd"/>
            <w:r>
              <w:rPr>
                <w:rFonts w:hint="eastAsia"/>
              </w:rPr>
              <w:t>策略，根据案件的产品、区域、催收强度、催收归属确定具体的电催策略编号。在后续中可以为不同的策略编号分配不同的催收员以及具体的分配方式。</w:t>
            </w:r>
          </w:p>
        </w:tc>
      </w:tr>
      <w:tr w:rsidR="00DC1257" w14:paraId="3946ED0B" w14:textId="77777777">
        <w:trPr>
          <w:trHeight w:val="225"/>
        </w:trPr>
        <w:tc>
          <w:tcPr>
            <w:tcW w:w="1985" w:type="dxa"/>
            <w:shd w:val="clear" w:color="auto" w:fill="D9D9D9"/>
          </w:tcPr>
          <w:p w14:paraId="40DC77AE" w14:textId="77777777" w:rsidR="00DC1257" w:rsidRDefault="007579A1">
            <w:pPr>
              <w:spacing w:line="360" w:lineRule="atLeast"/>
              <w:rPr>
                <w:szCs w:val="21"/>
              </w:rPr>
            </w:pPr>
            <w:r>
              <w:rPr>
                <w:rFonts w:hint="eastAsia"/>
                <w:szCs w:val="21"/>
              </w:rPr>
              <w:t>页面输入</w:t>
            </w:r>
          </w:p>
        </w:tc>
        <w:tc>
          <w:tcPr>
            <w:tcW w:w="7087" w:type="dxa"/>
          </w:tcPr>
          <w:p w14:paraId="64E827A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58A92AA2" w14:textId="77777777">
        <w:trPr>
          <w:trHeight w:val="225"/>
        </w:trPr>
        <w:tc>
          <w:tcPr>
            <w:tcW w:w="1985" w:type="dxa"/>
            <w:shd w:val="clear" w:color="auto" w:fill="D9D9D9"/>
          </w:tcPr>
          <w:p w14:paraId="710086A0" w14:textId="77777777" w:rsidR="00DC1257" w:rsidRDefault="007579A1">
            <w:pPr>
              <w:spacing w:line="360" w:lineRule="atLeast"/>
              <w:rPr>
                <w:szCs w:val="21"/>
              </w:rPr>
            </w:pPr>
            <w:r>
              <w:rPr>
                <w:rFonts w:hint="eastAsia"/>
                <w:szCs w:val="21"/>
              </w:rPr>
              <w:t>页面输出</w:t>
            </w:r>
          </w:p>
        </w:tc>
        <w:tc>
          <w:tcPr>
            <w:tcW w:w="7087" w:type="dxa"/>
          </w:tcPr>
          <w:p w14:paraId="3C399AD7"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08F6078B"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618C2660"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07ABDFA2" w14:textId="77777777">
        <w:trPr>
          <w:trHeight w:val="225"/>
        </w:trPr>
        <w:tc>
          <w:tcPr>
            <w:tcW w:w="1985" w:type="dxa"/>
            <w:shd w:val="clear" w:color="auto" w:fill="D9D9D9"/>
          </w:tcPr>
          <w:p w14:paraId="6CD5690F" w14:textId="77777777" w:rsidR="00DC1257" w:rsidRDefault="007579A1">
            <w:pPr>
              <w:spacing w:line="360" w:lineRule="atLeast"/>
              <w:rPr>
                <w:szCs w:val="21"/>
              </w:rPr>
            </w:pPr>
            <w:r>
              <w:rPr>
                <w:rFonts w:hint="eastAsia"/>
                <w:szCs w:val="21"/>
              </w:rPr>
              <w:t>参考画面</w:t>
            </w:r>
          </w:p>
        </w:tc>
        <w:tc>
          <w:tcPr>
            <w:tcW w:w="7087" w:type="dxa"/>
          </w:tcPr>
          <w:p w14:paraId="522C46FB" w14:textId="77777777" w:rsidR="00DC1257" w:rsidRDefault="007579A1">
            <w:pPr>
              <w:widowControl/>
              <w:overflowPunct w:val="0"/>
              <w:autoSpaceDE w:val="0"/>
              <w:autoSpaceDN w:val="0"/>
              <w:adjustRightInd w:val="0"/>
              <w:spacing w:after="100" w:line="360" w:lineRule="atLeast"/>
              <w:textAlignment w:val="baseline"/>
            </w:pPr>
            <w:r>
              <w:rPr>
                <w:rFonts w:hint="eastAsia"/>
              </w:rPr>
              <w:t>画面风格参见</w:t>
            </w:r>
            <w:r>
              <w:rPr>
                <w:rFonts w:hint="eastAsia"/>
              </w:rPr>
              <w:t>5.1</w:t>
            </w:r>
            <w:r>
              <w:rPr>
                <w:rFonts w:hint="eastAsia"/>
              </w:rPr>
              <w:t>案件分类策略</w:t>
            </w:r>
          </w:p>
        </w:tc>
      </w:tr>
      <w:tr w:rsidR="00DC1257" w14:paraId="65F0D61E" w14:textId="77777777">
        <w:trPr>
          <w:trHeight w:val="225"/>
        </w:trPr>
        <w:tc>
          <w:tcPr>
            <w:tcW w:w="1985" w:type="dxa"/>
            <w:shd w:val="clear" w:color="auto" w:fill="D9D9D9"/>
          </w:tcPr>
          <w:p w14:paraId="67AEF229" w14:textId="77777777" w:rsidR="00DC1257" w:rsidRDefault="007579A1">
            <w:pPr>
              <w:spacing w:line="360" w:lineRule="atLeast"/>
              <w:rPr>
                <w:szCs w:val="21"/>
              </w:rPr>
            </w:pPr>
            <w:r>
              <w:rPr>
                <w:rFonts w:hint="eastAsia"/>
                <w:szCs w:val="21"/>
              </w:rPr>
              <w:t>业务规则</w:t>
            </w:r>
          </w:p>
        </w:tc>
        <w:tc>
          <w:tcPr>
            <w:tcW w:w="7087" w:type="dxa"/>
          </w:tcPr>
          <w:p w14:paraId="3D8D0475"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58F93660" w14:textId="77777777">
        <w:trPr>
          <w:trHeight w:val="225"/>
        </w:trPr>
        <w:tc>
          <w:tcPr>
            <w:tcW w:w="1985" w:type="dxa"/>
            <w:shd w:val="clear" w:color="auto" w:fill="D9D9D9"/>
          </w:tcPr>
          <w:p w14:paraId="63532007" w14:textId="77777777" w:rsidR="00DC1257" w:rsidRDefault="007579A1">
            <w:pPr>
              <w:spacing w:line="360" w:lineRule="atLeast"/>
              <w:rPr>
                <w:rFonts w:hAnsi="宋体"/>
                <w:szCs w:val="21"/>
              </w:rPr>
            </w:pPr>
            <w:r>
              <w:rPr>
                <w:rFonts w:hAnsi="宋体" w:hint="eastAsia"/>
                <w:szCs w:val="21"/>
              </w:rPr>
              <w:t>备注</w:t>
            </w:r>
          </w:p>
        </w:tc>
        <w:tc>
          <w:tcPr>
            <w:tcW w:w="7087" w:type="dxa"/>
          </w:tcPr>
          <w:p w14:paraId="0700924D" w14:textId="77777777" w:rsidR="00DC1257" w:rsidRDefault="007579A1">
            <w:pPr>
              <w:widowControl/>
              <w:numPr>
                <w:ilvl w:val="0"/>
                <w:numId w:val="72"/>
              </w:numPr>
              <w:overflowPunct w:val="0"/>
              <w:autoSpaceDE w:val="0"/>
              <w:autoSpaceDN w:val="0"/>
              <w:adjustRightInd w:val="0"/>
              <w:spacing w:after="100" w:line="360" w:lineRule="atLeast"/>
              <w:jc w:val="left"/>
              <w:textAlignment w:val="baseline"/>
              <w:rPr>
                <w:rFonts w:hAnsi="宋体"/>
                <w:szCs w:val="21"/>
              </w:rPr>
            </w:pPr>
            <w:proofErr w:type="gramStart"/>
            <w:r>
              <w:rPr>
                <w:rFonts w:hAnsi="宋体" w:hint="eastAsia"/>
                <w:szCs w:val="21"/>
              </w:rPr>
              <w:t>点击电催分配</w:t>
            </w:r>
            <w:proofErr w:type="gramEnd"/>
            <w:r>
              <w:rPr>
                <w:rFonts w:hAnsi="宋体" w:hint="eastAsia"/>
                <w:szCs w:val="21"/>
              </w:rPr>
              <w:t>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，显示电</w:t>
            </w:r>
            <w:proofErr w:type="gramStart"/>
            <w:r>
              <w:rPr>
                <w:rFonts w:hAnsi="宋体" w:hint="eastAsia"/>
                <w:szCs w:val="21"/>
              </w:rPr>
              <w:t>催分</w:t>
            </w:r>
            <w:proofErr w:type="gramEnd"/>
            <w:r>
              <w:rPr>
                <w:rFonts w:hAnsi="宋体" w:hint="eastAsia"/>
                <w:szCs w:val="21"/>
              </w:rPr>
              <w:t>配策略对应的规则</w:t>
            </w:r>
          </w:p>
          <w:p w14:paraId="3BF93AB6" w14:textId="77777777" w:rsidR="00DC1257" w:rsidRDefault="007579A1">
            <w:pPr>
              <w:widowControl/>
              <w:numPr>
                <w:ilvl w:val="0"/>
                <w:numId w:val="72"/>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5.5.1 </w:t>
            </w:r>
            <w:r>
              <w:rPr>
                <w:rFonts w:hint="eastAsia"/>
              </w:rPr>
              <w:t>新增”</w:t>
            </w:r>
          </w:p>
          <w:p w14:paraId="634E2E6F" w14:textId="77777777" w:rsidR="00DC1257" w:rsidRDefault="007579A1">
            <w:pPr>
              <w:widowControl/>
              <w:numPr>
                <w:ilvl w:val="0"/>
                <w:numId w:val="72"/>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5.5.2 </w:t>
            </w:r>
            <w:r>
              <w:rPr>
                <w:rFonts w:hint="eastAsia"/>
              </w:rPr>
              <w:t>编辑”</w:t>
            </w:r>
          </w:p>
          <w:p w14:paraId="49583BC1" w14:textId="77777777" w:rsidR="00DC1257" w:rsidRDefault="007579A1">
            <w:pPr>
              <w:widowControl/>
              <w:numPr>
                <w:ilvl w:val="0"/>
                <w:numId w:val="72"/>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6BA7E3DA" w14:textId="77777777" w:rsidR="00DC1257" w:rsidRDefault="007579A1">
      <w:pPr>
        <w:pStyle w:val="3"/>
        <w:numPr>
          <w:ilvl w:val="2"/>
          <w:numId w:val="1"/>
        </w:numPr>
        <w:rPr>
          <w:rFonts w:ascii="黑体" w:eastAsia="黑体"/>
          <w:sz w:val="24"/>
          <w:szCs w:val="24"/>
        </w:rPr>
      </w:pPr>
      <w:bookmarkStart w:id="2975" w:name="_Toc21598"/>
      <w:r>
        <w:rPr>
          <w:rFonts w:ascii="黑体" w:eastAsia="黑体" w:hint="eastAsia"/>
          <w:sz w:val="24"/>
          <w:szCs w:val="24"/>
        </w:rPr>
        <w:t>新增</w:t>
      </w:r>
      <w:bookmarkEnd w:id="297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E86B1E9" w14:textId="77777777">
        <w:trPr>
          <w:trHeight w:val="463"/>
        </w:trPr>
        <w:tc>
          <w:tcPr>
            <w:tcW w:w="1985" w:type="dxa"/>
            <w:shd w:val="clear" w:color="auto" w:fill="D9D9D9"/>
          </w:tcPr>
          <w:p w14:paraId="22DD2060" w14:textId="77777777" w:rsidR="00DC1257" w:rsidRDefault="007579A1">
            <w:pPr>
              <w:spacing w:line="360" w:lineRule="atLeast"/>
              <w:rPr>
                <w:szCs w:val="21"/>
              </w:rPr>
            </w:pPr>
            <w:r>
              <w:rPr>
                <w:rFonts w:hint="eastAsia"/>
                <w:szCs w:val="21"/>
              </w:rPr>
              <w:t>功能概述</w:t>
            </w:r>
          </w:p>
        </w:tc>
        <w:tc>
          <w:tcPr>
            <w:tcW w:w="7087" w:type="dxa"/>
          </w:tcPr>
          <w:p w14:paraId="182FD839" w14:textId="77777777" w:rsidR="00DC1257" w:rsidRDefault="007579A1">
            <w:pPr>
              <w:spacing w:line="360" w:lineRule="atLeast"/>
            </w:pPr>
            <w:r>
              <w:rPr>
                <w:rFonts w:hint="eastAsia"/>
              </w:rPr>
              <w:t>新增电</w:t>
            </w:r>
            <w:proofErr w:type="gramStart"/>
            <w:r>
              <w:rPr>
                <w:rFonts w:hint="eastAsia"/>
              </w:rPr>
              <w:t>催分配</w:t>
            </w:r>
            <w:proofErr w:type="gramEnd"/>
            <w:r>
              <w:rPr>
                <w:rFonts w:hint="eastAsia"/>
              </w:rPr>
              <w:t>策略</w:t>
            </w:r>
          </w:p>
        </w:tc>
      </w:tr>
      <w:tr w:rsidR="00DC1257" w14:paraId="597269ED" w14:textId="77777777">
        <w:trPr>
          <w:trHeight w:val="225"/>
        </w:trPr>
        <w:tc>
          <w:tcPr>
            <w:tcW w:w="1985" w:type="dxa"/>
            <w:shd w:val="clear" w:color="auto" w:fill="D9D9D9"/>
          </w:tcPr>
          <w:p w14:paraId="1064221F" w14:textId="77777777" w:rsidR="00DC1257" w:rsidRDefault="007579A1">
            <w:pPr>
              <w:spacing w:line="360" w:lineRule="atLeast"/>
              <w:rPr>
                <w:szCs w:val="21"/>
              </w:rPr>
            </w:pPr>
            <w:r>
              <w:rPr>
                <w:rFonts w:hint="eastAsia"/>
                <w:szCs w:val="21"/>
              </w:rPr>
              <w:t>页面输入</w:t>
            </w:r>
          </w:p>
        </w:tc>
        <w:tc>
          <w:tcPr>
            <w:tcW w:w="7087" w:type="dxa"/>
          </w:tcPr>
          <w:p w14:paraId="6C7DB715"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2DE586D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7D9E628C" w14:textId="77777777">
        <w:trPr>
          <w:trHeight w:val="225"/>
        </w:trPr>
        <w:tc>
          <w:tcPr>
            <w:tcW w:w="1985" w:type="dxa"/>
            <w:shd w:val="clear" w:color="auto" w:fill="D9D9D9"/>
          </w:tcPr>
          <w:p w14:paraId="15568D0E" w14:textId="77777777" w:rsidR="00DC1257" w:rsidRDefault="007579A1">
            <w:pPr>
              <w:spacing w:line="360" w:lineRule="atLeast"/>
              <w:rPr>
                <w:szCs w:val="21"/>
              </w:rPr>
            </w:pPr>
            <w:r>
              <w:rPr>
                <w:rFonts w:hint="eastAsia"/>
                <w:szCs w:val="21"/>
              </w:rPr>
              <w:t>页面输出</w:t>
            </w:r>
          </w:p>
        </w:tc>
        <w:tc>
          <w:tcPr>
            <w:tcW w:w="7087" w:type="dxa"/>
          </w:tcPr>
          <w:p w14:paraId="346E1167" w14:textId="77777777" w:rsidR="00DC1257" w:rsidRDefault="00DC1257">
            <w:pPr>
              <w:widowControl/>
              <w:overflowPunct w:val="0"/>
              <w:autoSpaceDE w:val="0"/>
              <w:autoSpaceDN w:val="0"/>
              <w:adjustRightInd w:val="0"/>
              <w:spacing w:after="100" w:line="360" w:lineRule="atLeast"/>
              <w:textAlignment w:val="baseline"/>
            </w:pPr>
          </w:p>
        </w:tc>
      </w:tr>
      <w:tr w:rsidR="00DC1257" w14:paraId="43AB956F" w14:textId="77777777">
        <w:trPr>
          <w:trHeight w:val="225"/>
        </w:trPr>
        <w:tc>
          <w:tcPr>
            <w:tcW w:w="1985" w:type="dxa"/>
            <w:shd w:val="clear" w:color="auto" w:fill="D9D9D9"/>
          </w:tcPr>
          <w:p w14:paraId="403795A9" w14:textId="77777777" w:rsidR="00DC1257" w:rsidRDefault="007579A1">
            <w:pPr>
              <w:spacing w:line="360" w:lineRule="atLeast"/>
              <w:rPr>
                <w:szCs w:val="21"/>
              </w:rPr>
            </w:pPr>
            <w:r>
              <w:rPr>
                <w:rFonts w:hint="eastAsia"/>
                <w:szCs w:val="21"/>
              </w:rPr>
              <w:t>参考画面</w:t>
            </w:r>
          </w:p>
        </w:tc>
        <w:tc>
          <w:tcPr>
            <w:tcW w:w="7087" w:type="dxa"/>
          </w:tcPr>
          <w:p w14:paraId="2F755787"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1B8AF42" wp14:editId="152834F2">
                  <wp:extent cx="4360545" cy="1080135"/>
                  <wp:effectExtent l="0" t="0" r="1905" b="5715"/>
                  <wp:docPr id="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6"/>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4CFBA370" w14:textId="77777777">
        <w:trPr>
          <w:trHeight w:val="225"/>
        </w:trPr>
        <w:tc>
          <w:tcPr>
            <w:tcW w:w="1985" w:type="dxa"/>
            <w:shd w:val="clear" w:color="auto" w:fill="D9D9D9"/>
          </w:tcPr>
          <w:p w14:paraId="2890906D" w14:textId="77777777" w:rsidR="00DC1257" w:rsidRDefault="007579A1">
            <w:pPr>
              <w:spacing w:line="360" w:lineRule="atLeast"/>
              <w:rPr>
                <w:szCs w:val="21"/>
              </w:rPr>
            </w:pPr>
            <w:r>
              <w:rPr>
                <w:rFonts w:hint="eastAsia"/>
                <w:szCs w:val="21"/>
              </w:rPr>
              <w:t>业务规则</w:t>
            </w:r>
          </w:p>
        </w:tc>
        <w:tc>
          <w:tcPr>
            <w:tcW w:w="7087" w:type="dxa"/>
          </w:tcPr>
          <w:p w14:paraId="4D017BEA" w14:textId="77777777" w:rsidR="00DC1257" w:rsidRDefault="007579A1">
            <w:pPr>
              <w:widowControl/>
              <w:numPr>
                <w:ilvl w:val="0"/>
                <w:numId w:val="73"/>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04B1C6F7" w14:textId="77777777">
        <w:trPr>
          <w:trHeight w:val="225"/>
        </w:trPr>
        <w:tc>
          <w:tcPr>
            <w:tcW w:w="1985" w:type="dxa"/>
            <w:shd w:val="clear" w:color="auto" w:fill="D9D9D9"/>
          </w:tcPr>
          <w:p w14:paraId="6CB9DAF3" w14:textId="77777777" w:rsidR="00DC1257" w:rsidRDefault="007579A1">
            <w:pPr>
              <w:spacing w:line="360" w:lineRule="atLeast"/>
              <w:rPr>
                <w:rFonts w:hAnsi="宋体"/>
                <w:szCs w:val="21"/>
              </w:rPr>
            </w:pPr>
            <w:r>
              <w:rPr>
                <w:rFonts w:hAnsi="宋体" w:hint="eastAsia"/>
                <w:szCs w:val="21"/>
              </w:rPr>
              <w:t>备注</w:t>
            </w:r>
          </w:p>
        </w:tc>
        <w:tc>
          <w:tcPr>
            <w:tcW w:w="7087" w:type="dxa"/>
          </w:tcPr>
          <w:p w14:paraId="31117F42" w14:textId="77777777" w:rsidR="00DC1257" w:rsidRDefault="007579A1">
            <w:pPr>
              <w:numPr>
                <w:ilvl w:val="0"/>
                <w:numId w:val="74"/>
              </w:numPr>
              <w:spacing w:line="360" w:lineRule="atLeast"/>
            </w:pPr>
            <w:proofErr w:type="gramStart"/>
            <w:r>
              <w:rPr>
                <w:rFonts w:hint="eastAsia"/>
              </w:rPr>
              <w:t>击</w:t>
            </w:r>
            <w:proofErr w:type="gramEnd"/>
            <w:r>
              <w:rPr>
                <w:rFonts w:hint="eastAsia"/>
              </w:rPr>
              <w:t>保存</w:t>
            </w:r>
            <w:r>
              <w:rPr>
                <w:rFonts w:hint="eastAsia"/>
              </w:rPr>
              <w:t>[</w:t>
            </w:r>
            <w:r>
              <w:rPr>
                <w:rFonts w:hint="eastAsia"/>
              </w:rPr>
              <w:t>按钮</w:t>
            </w:r>
            <w:r>
              <w:rPr>
                <w:rFonts w:hint="eastAsia"/>
              </w:rPr>
              <w:t>]</w:t>
            </w:r>
            <w:r>
              <w:rPr>
                <w:rFonts w:hint="eastAsia"/>
              </w:rPr>
              <w:t>，系统新增一条电</w:t>
            </w:r>
            <w:proofErr w:type="gramStart"/>
            <w:r>
              <w:rPr>
                <w:rFonts w:hint="eastAsia"/>
              </w:rPr>
              <w:t>催分</w:t>
            </w:r>
            <w:proofErr w:type="gramEnd"/>
            <w:r>
              <w:rPr>
                <w:rFonts w:hint="eastAsia"/>
              </w:rPr>
              <w:t>配策略信息，跳转到电</w:t>
            </w:r>
            <w:proofErr w:type="gramStart"/>
            <w:r>
              <w:rPr>
                <w:rFonts w:hint="eastAsia"/>
              </w:rPr>
              <w:t>催分</w:t>
            </w:r>
            <w:proofErr w:type="gramEnd"/>
            <w:r>
              <w:rPr>
                <w:rFonts w:hint="eastAsia"/>
              </w:rPr>
              <w:t>配策略查询页面，参见</w:t>
            </w:r>
            <w:r>
              <w:rPr>
                <w:rFonts w:hint="eastAsia"/>
              </w:rPr>
              <w:t xml:space="preserve"> </w:t>
            </w:r>
            <w:r>
              <w:rPr>
                <w:rFonts w:hint="eastAsia"/>
              </w:rPr>
              <w:t>“章节</w:t>
            </w:r>
            <w:r>
              <w:rPr>
                <w:rFonts w:hint="eastAsia"/>
              </w:rPr>
              <w:t>5.5</w:t>
            </w:r>
            <w:r>
              <w:rPr>
                <w:rFonts w:hint="eastAsia"/>
              </w:rPr>
              <w:t>电催分配策略”</w:t>
            </w:r>
          </w:p>
          <w:p w14:paraId="074BDEDF" w14:textId="77777777" w:rsidR="00DC1257" w:rsidRDefault="007579A1">
            <w:pPr>
              <w:widowControl/>
              <w:numPr>
                <w:ilvl w:val="0"/>
                <w:numId w:val="74"/>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，跳转到电</w:t>
            </w:r>
            <w:proofErr w:type="gramStart"/>
            <w:r>
              <w:rPr>
                <w:rFonts w:hint="eastAsia"/>
              </w:rPr>
              <w:t>催分配</w:t>
            </w:r>
            <w:proofErr w:type="gramEnd"/>
            <w:r>
              <w:rPr>
                <w:rFonts w:hint="eastAsia"/>
              </w:rPr>
              <w:t>策略查询页面，参见</w:t>
            </w:r>
            <w:r>
              <w:rPr>
                <w:rFonts w:hint="eastAsia"/>
              </w:rPr>
              <w:t xml:space="preserve"> </w:t>
            </w:r>
            <w:r>
              <w:rPr>
                <w:rFonts w:hint="eastAsia"/>
              </w:rPr>
              <w:t>“章节</w:t>
            </w:r>
            <w:r>
              <w:rPr>
                <w:rFonts w:hint="eastAsia"/>
              </w:rPr>
              <w:t>5.5</w:t>
            </w:r>
            <w:r>
              <w:rPr>
                <w:rFonts w:hint="eastAsia"/>
              </w:rPr>
              <w:t>电催分配策略”</w:t>
            </w:r>
          </w:p>
        </w:tc>
      </w:tr>
    </w:tbl>
    <w:p w14:paraId="332A9CD1" w14:textId="77777777" w:rsidR="00DC1257" w:rsidRDefault="007579A1">
      <w:pPr>
        <w:pStyle w:val="3"/>
        <w:numPr>
          <w:ilvl w:val="2"/>
          <w:numId w:val="1"/>
        </w:numPr>
        <w:rPr>
          <w:rFonts w:ascii="黑体" w:eastAsia="黑体"/>
          <w:sz w:val="24"/>
          <w:szCs w:val="24"/>
        </w:rPr>
      </w:pPr>
      <w:bookmarkStart w:id="2976" w:name="_Toc3677"/>
      <w:bookmarkStart w:id="2977" w:name="_Toc351558699"/>
      <w:r>
        <w:rPr>
          <w:rFonts w:ascii="黑体" w:eastAsia="黑体" w:hint="eastAsia"/>
          <w:sz w:val="24"/>
          <w:szCs w:val="24"/>
        </w:rPr>
        <w:lastRenderedPageBreak/>
        <w:t>编辑</w:t>
      </w:r>
      <w:bookmarkEnd w:id="2976"/>
      <w:bookmarkEnd w:id="2977"/>
    </w:p>
    <w:p w14:paraId="04CEC26A" w14:textId="77777777" w:rsidR="00DC1257" w:rsidRDefault="007579A1">
      <w:pPr>
        <w:ind w:firstLine="420"/>
      </w:pPr>
      <w:r>
        <w:rPr>
          <w:rFonts w:hint="eastAsia"/>
        </w:rPr>
        <w:t>参见</w:t>
      </w:r>
      <w:r>
        <w:rPr>
          <w:rFonts w:hint="eastAsia"/>
        </w:rPr>
        <w:t xml:space="preserve">5.1.2 </w:t>
      </w:r>
      <w:r>
        <w:rPr>
          <w:rFonts w:hint="eastAsia"/>
        </w:rPr>
        <w:t>编辑（案件分类策略）</w:t>
      </w:r>
    </w:p>
    <w:p w14:paraId="0B0510BD" w14:textId="77777777" w:rsidR="00DC1257" w:rsidRDefault="00DC1257"/>
    <w:p w14:paraId="5C5FC6ED" w14:textId="77777777" w:rsidR="00DC1257" w:rsidRDefault="007579A1">
      <w:pPr>
        <w:pStyle w:val="2"/>
        <w:rPr>
          <w:del w:id="2978" w:author="lenovo" w:date="2016-06-22T10:18:00Z"/>
        </w:rPr>
      </w:pPr>
      <w:bookmarkStart w:id="2979" w:name="_Toc11242"/>
      <w:bookmarkStart w:id="2980" w:name="_Toc351558700"/>
      <w:del w:id="2981" w:author="lenovo" w:date="2016-06-22T10:18:00Z">
        <w:r>
          <w:rPr>
            <w:rFonts w:hint="eastAsia"/>
          </w:rPr>
          <w:delText>外包申请策略（删除）</w:delText>
        </w:r>
        <w:bookmarkEnd w:id="2979"/>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8AD2920" w14:textId="77777777">
        <w:trPr>
          <w:trHeight w:val="463"/>
          <w:del w:id="2982" w:author="lenovo" w:date="2016-06-22T10:18:00Z"/>
        </w:trPr>
        <w:tc>
          <w:tcPr>
            <w:tcW w:w="1985" w:type="dxa"/>
            <w:shd w:val="clear" w:color="auto" w:fill="D9D9D9"/>
          </w:tcPr>
          <w:p w14:paraId="615F48A3" w14:textId="77777777" w:rsidR="00DC1257" w:rsidRDefault="007579A1">
            <w:pPr>
              <w:spacing w:line="360" w:lineRule="atLeast"/>
              <w:rPr>
                <w:del w:id="2983" w:author="lenovo" w:date="2016-06-22T10:18:00Z"/>
                <w:szCs w:val="21"/>
              </w:rPr>
            </w:pPr>
            <w:del w:id="2984" w:author="lenovo" w:date="2016-06-22T10:18:00Z">
              <w:r>
                <w:rPr>
                  <w:rFonts w:hint="eastAsia"/>
                  <w:szCs w:val="21"/>
                </w:rPr>
                <w:delText>功能概述</w:delText>
              </w:r>
            </w:del>
          </w:p>
        </w:tc>
        <w:tc>
          <w:tcPr>
            <w:tcW w:w="7087" w:type="dxa"/>
          </w:tcPr>
          <w:p w14:paraId="1F728D8D" w14:textId="77777777" w:rsidR="00DC1257" w:rsidRDefault="007579A1">
            <w:pPr>
              <w:spacing w:line="360" w:lineRule="atLeast"/>
              <w:rPr>
                <w:del w:id="2985" w:author="lenovo" w:date="2016-06-22T10:18:00Z"/>
              </w:rPr>
            </w:pPr>
            <w:del w:id="2986" w:author="lenovo" w:date="2016-06-22T10:18:00Z">
              <w:r>
                <w:rPr>
                  <w:rFonts w:hint="eastAsia"/>
                </w:rPr>
                <w:delText>设置外包申请策略，根据帐龄以及案件的一些参数确定案件是否需要外包，如果需要会自动将案件流转至外包队列。</w:delText>
              </w:r>
            </w:del>
          </w:p>
        </w:tc>
      </w:tr>
      <w:tr w:rsidR="00DC1257" w14:paraId="19E60263" w14:textId="77777777">
        <w:trPr>
          <w:trHeight w:val="225"/>
          <w:del w:id="2987" w:author="lenovo" w:date="2016-06-22T10:18:00Z"/>
        </w:trPr>
        <w:tc>
          <w:tcPr>
            <w:tcW w:w="1985" w:type="dxa"/>
            <w:shd w:val="clear" w:color="auto" w:fill="D9D9D9"/>
          </w:tcPr>
          <w:p w14:paraId="760F6E5D" w14:textId="77777777" w:rsidR="00DC1257" w:rsidRDefault="007579A1">
            <w:pPr>
              <w:spacing w:line="360" w:lineRule="atLeast"/>
              <w:rPr>
                <w:del w:id="2988" w:author="lenovo" w:date="2016-06-22T10:18:00Z"/>
                <w:szCs w:val="21"/>
              </w:rPr>
            </w:pPr>
            <w:del w:id="2989" w:author="lenovo" w:date="2016-06-22T10:18:00Z">
              <w:r>
                <w:rPr>
                  <w:rFonts w:hint="eastAsia"/>
                  <w:szCs w:val="21"/>
                </w:rPr>
                <w:delText>页面输入</w:delText>
              </w:r>
            </w:del>
          </w:p>
        </w:tc>
        <w:tc>
          <w:tcPr>
            <w:tcW w:w="7087" w:type="dxa"/>
          </w:tcPr>
          <w:p w14:paraId="4909D966" w14:textId="77777777" w:rsidR="00DC1257" w:rsidRDefault="007579A1">
            <w:pPr>
              <w:widowControl/>
              <w:overflowPunct w:val="0"/>
              <w:autoSpaceDE w:val="0"/>
              <w:autoSpaceDN w:val="0"/>
              <w:adjustRightInd w:val="0"/>
              <w:spacing w:after="100" w:line="360" w:lineRule="atLeast"/>
              <w:textAlignment w:val="baseline"/>
              <w:rPr>
                <w:del w:id="2990" w:author="lenovo" w:date="2016-06-22T10:18:00Z"/>
                <w:rFonts w:hAnsi="宋体"/>
                <w:szCs w:val="21"/>
              </w:rPr>
            </w:pPr>
            <w:del w:id="2991" w:author="lenovo" w:date="2016-06-22T10:18:00Z">
              <w:r>
                <w:rPr>
                  <w:rFonts w:hint="eastAsia"/>
                </w:rPr>
                <w:delText>无</w:delText>
              </w:r>
            </w:del>
          </w:p>
        </w:tc>
      </w:tr>
      <w:tr w:rsidR="00DC1257" w14:paraId="73E136E8" w14:textId="77777777">
        <w:trPr>
          <w:trHeight w:val="225"/>
          <w:del w:id="2992" w:author="lenovo" w:date="2016-06-22T10:18:00Z"/>
        </w:trPr>
        <w:tc>
          <w:tcPr>
            <w:tcW w:w="1985" w:type="dxa"/>
            <w:shd w:val="clear" w:color="auto" w:fill="D9D9D9"/>
          </w:tcPr>
          <w:p w14:paraId="27F64BC2" w14:textId="77777777" w:rsidR="00DC1257" w:rsidRDefault="007579A1">
            <w:pPr>
              <w:spacing w:line="360" w:lineRule="atLeast"/>
              <w:rPr>
                <w:del w:id="2993" w:author="lenovo" w:date="2016-06-22T10:18:00Z"/>
                <w:szCs w:val="21"/>
              </w:rPr>
            </w:pPr>
            <w:del w:id="2994" w:author="lenovo" w:date="2016-06-22T10:18:00Z">
              <w:r>
                <w:rPr>
                  <w:rFonts w:hint="eastAsia"/>
                  <w:szCs w:val="21"/>
                </w:rPr>
                <w:delText>页面输出</w:delText>
              </w:r>
            </w:del>
          </w:p>
        </w:tc>
        <w:tc>
          <w:tcPr>
            <w:tcW w:w="7087" w:type="dxa"/>
          </w:tcPr>
          <w:p w14:paraId="2EC5295E" w14:textId="77777777" w:rsidR="00DC1257" w:rsidRDefault="007579A1">
            <w:pPr>
              <w:widowControl/>
              <w:overflowPunct w:val="0"/>
              <w:autoSpaceDE w:val="0"/>
              <w:autoSpaceDN w:val="0"/>
              <w:adjustRightInd w:val="0"/>
              <w:spacing w:after="100" w:line="360" w:lineRule="atLeast"/>
              <w:textAlignment w:val="baseline"/>
              <w:rPr>
                <w:del w:id="2995" w:author="lenovo" w:date="2016-06-22T10:18:00Z"/>
              </w:rPr>
            </w:pPr>
            <w:del w:id="2996" w:author="lenovo" w:date="2016-06-22T10:18:00Z">
              <w:r>
                <w:rPr>
                  <w:rFonts w:hint="eastAsia"/>
                </w:rPr>
                <w:delText>规则明细</w:delText>
              </w:r>
              <w:r>
                <w:rPr>
                  <w:rFonts w:hint="eastAsia"/>
                </w:rPr>
                <w:delText>[</w:delText>
              </w:r>
              <w:r>
                <w:rPr>
                  <w:rFonts w:hint="eastAsia"/>
                </w:rPr>
                <w:delText>列表</w:delText>
              </w:r>
              <w:r>
                <w:rPr>
                  <w:rFonts w:hint="eastAsia"/>
                </w:rPr>
                <w:delText>]</w:delText>
              </w:r>
              <w:r>
                <w:rPr>
                  <w:rFonts w:hint="eastAsia"/>
                </w:rPr>
                <w:delText>：</w:delText>
              </w:r>
            </w:del>
          </w:p>
          <w:p w14:paraId="5CD0D775" w14:textId="77777777" w:rsidR="00DC1257" w:rsidRDefault="007579A1">
            <w:pPr>
              <w:widowControl/>
              <w:overflowPunct w:val="0"/>
              <w:autoSpaceDE w:val="0"/>
              <w:autoSpaceDN w:val="0"/>
              <w:adjustRightInd w:val="0"/>
              <w:spacing w:after="100" w:line="360" w:lineRule="atLeast"/>
              <w:textAlignment w:val="baseline"/>
              <w:rPr>
                <w:del w:id="2997" w:author="lenovo" w:date="2016-06-22T10:18:00Z"/>
              </w:rPr>
            </w:pPr>
            <w:del w:id="2998" w:author="lenovo" w:date="2016-06-22T10:18:00Z">
              <w:r>
                <w:rPr>
                  <w:rFonts w:hint="eastAsia"/>
                </w:rPr>
                <w:delText>规则名称，优先级，是否启用，编辑</w:delText>
              </w:r>
              <w:r>
                <w:rPr>
                  <w:rFonts w:hint="eastAsia"/>
                </w:rPr>
                <w:delText>[</w:delText>
              </w:r>
              <w:r>
                <w:rPr>
                  <w:rFonts w:hint="eastAsia"/>
                </w:rPr>
                <w:delText>链接</w:delText>
              </w:r>
              <w:r>
                <w:rPr>
                  <w:rFonts w:hint="eastAsia"/>
                </w:rPr>
                <w:delText xml:space="preserve">]  </w:delText>
              </w:r>
              <w:r>
                <w:rPr>
                  <w:rFonts w:hint="eastAsia"/>
                </w:rPr>
                <w:delText>查看</w:delText>
              </w:r>
              <w:r>
                <w:rPr>
                  <w:rFonts w:hint="eastAsia"/>
                </w:rPr>
                <w:delText>[</w:delText>
              </w:r>
              <w:r>
                <w:rPr>
                  <w:rFonts w:hint="eastAsia"/>
                </w:rPr>
                <w:delText>链接</w:delText>
              </w:r>
              <w:r>
                <w:rPr>
                  <w:rFonts w:hint="eastAsia"/>
                </w:rPr>
                <w:delText>]</w:delText>
              </w:r>
            </w:del>
          </w:p>
          <w:p w14:paraId="52E69B50" w14:textId="77777777" w:rsidR="00DC1257" w:rsidRDefault="007579A1">
            <w:pPr>
              <w:widowControl/>
              <w:overflowPunct w:val="0"/>
              <w:autoSpaceDE w:val="0"/>
              <w:autoSpaceDN w:val="0"/>
              <w:adjustRightInd w:val="0"/>
              <w:spacing w:after="100" w:line="360" w:lineRule="atLeast"/>
              <w:textAlignment w:val="baseline"/>
              <w:rPr>
                <w:del w:id="2999" w:author="lenovo" w:date="2016-06-22T10:18:00Z"/>
              </w:rPr>
            </w:pPr>
            <w:del w:id="3000" w:author="lenovo" w:date="2016-06-22T10:18:00Z">
              <w:r>
                <w:rPr>
                  <w:rFonts w:hint="eastAsia"/>
                </w:rPr>
                <w:delText>新建规则</w:delText>
              </w:r>
              <w:r>
                <w:rPr>
                  <w:rFonts w:hint="eastAsia"/>
                </w:rPr>
                <w:delText xml:space="preserve"> [</w:delText>
              </w:r>
              <w:r>
                <w:rPr>
                  <w:rFonts w:hint="eastAsia"/>
                </w:rPr>
                <w:delText>按钮</w:delText>
              </w:r>
              <w:r>
                <w:rPr>
                  <w:rFonts w:hint="eastAsia"/>
                </w:rPr>
                <w:delText xml:space="preserve">]   </w:delText>
              </w:r>
              <w:r>
                <w:rPr>
                  <w:rFonts w:hint="eastAsia"/>
                </w:rPr>
                <w:delText>发布规则</w:delText>
              </w:r>
              <w:r>
                <w:rPr>
                  <w:rFonts w:hint="eastAsia"/>
                </w:rPr>
                <w:delText xml:space="preserve"> [</w:delText>
              </w:r>
              <w:r>
                <w:rPr>
                  <w:rFonts w:hint="eastAsia"/>
                </w:rPr>
                <w:delText>按钮</w:delText>
              </w:r>
              <w:r>
                <w:rPr>
                  <w:rFonts w:hint="eastAsia"/>
                </w:rPr>
                <w:delText>]</w:delText>
              </w:r>
            </w:del>
          </w:p>
        </w:tc>
      </w:tr>
      <w:tr w:rsidR="00DC1257" w14:paraId="7D426F02" w14:textId="77777777">
        <w:trPr>
          <w:trHeight w:val="225"/>
          <w:del w:id="3001" w:author="lenovo" w:date="2016-06-22T10:18:00Z"/>
        </w:trPr>
        <w:tc>
          <w:tcPr>
            <w:tcW w:w="1985" w:type="dxa"/>
            <w:shd w:val="clear" w:color="auto" w:fill="D9D9D9"/>
          </w:tcPr>
          <w:p w14:paraId="2204633C" w14:textId="77777777" w:rsidR="00DC1257" w:rsidRDefault="007579A1">
            <w:pPr>
              <w:spacing w:line="360" w:lineRule="atLeast"/>
              <w:rPr>
                <w:del w:id="3002" w:author="lenovo" w:date="2016-06-22T10:18:00Z"/>
                <w:szCs w:val="21"/>
              </w:rPr>
            </w:pPr>
            <w:del w:id="3003" w:author="lenovo" w:date="2016-06-22T10:18:00Z">
              <w:r>
                <w:rPr>
                  <w:rFonts w:hint="eastAsia"/>
                  <w:szCs w:val="21"/>
                </w:rPr>
                <w:delText>参考画面</w:delText>
              </w:r>
            </w:del>
          </w:p>
        </w:tc>
        <w:tc>
          <w:tcPr>
            <w:tcW w:w="7087" w:type="dxa"/>
          </w:tcPr>
          <w:p w14:paraId="1D5FBF81" w14:textId="77777777" w:rsidR="00DC1257" w:rsidRDefault="007579A1">
            <w:pPr>
              <w:widowControl/>
              <w:overflowPunct w:val="0"/>
              <w:autoSpaceDE w:val="0"/>
              <w:autoSpaceDN w:val="0"/>
              <w:adjustRightInd w:val="0"/>
              <w:spacing w:after="100" w:line="360" w:lineRule="atLeast"/>
              <w:textAlignment w:val="baseline"/>
              <w:rPr>
                <w:del w:id="3004" w:author="lenovo" w:date="2016-06-22T10:18:00Z"/>
              </w:rPr>
            </w:pPr>
            <w:del w:id="3005" w:author="lenovo" w:date="2016-06-22T10:18:00Z">
              <w:r>
                <w:rPr>
                  <w:rFonts w:hint="eastAsia"/>
                </w:rPr>
                <w:delText>画面风格参见</w:delText>
              </w:r>
              <w:r>
                <w:rPr>
                  <w:rFonts w:hint="eastAsia"/>
                </w:rPr>
                <w:delText>5.1</w:delText>
              </w:r>
              <w:r>
                <w:rPr>
                  <w:rFonts w:hint="eastAsia"/>
                </w:rPr>
                <w:delText>案件分类策略</w:delText>
              </w:r>
            </w:del>
          </w:p>
        </w:tc>
      </w:tr>
      <w:tr w:rsidR="00DC1257" w14:paraId="0F9F22E3" w14:textId="77777777">
        <w:trPr>
          <w:trHeight w:val="225"/>
          <w:del w:id="3006" w:author="lenovo" w:date="2016-06-22T10:18:00Z"/>
        </w:trPr>
        <w:tc>
          <w:tcPr>
            <w:tcW w:w="1985" w:type="dxa"/>
            <w:shd w:val="clear" w:color="auto" w:fill="D9D9D9"/>
          </w:tcPr>
          <w:p w14:paraId="78A993F0" w14:textId="77777777" w:rsidR="00DC1257" w:rsidRDefault="007579A1">
            <w:pPr>
              <w:spacing w:line="360" w:lineRule="atLeast"/>
              <w:rPr>
                <w:del w:id="3007" w:author="lenovo" w:date="2016-06-22T10:18:00Z"/>
                <w:szCs w:val="21"/>
              </w:rPr>
            </w:pPr>
            <w:del w:id="3008" w:author="lenovo" w:date="2016-06-22T10:18:00Z">
              <w:r>
                <w:rPr>
                  <w:rFonts w:hint="eastAsia"/>
                  <w:szCs w:val="21"/>
                </w:rPr>
                <w:delText>业务规则</w:delText>
              </w:r>
            </w:del>
          </w:p>
        </w:tc>
        <w:tc>
          <w:tcPr>
            <w:tcW w:w="7087" w:type="dxa"/>
          </w:tcPr>
          <w:p w14:paraId="1C9D53E7" w14:textId="77777777" w:rsidR="00DC1257" w:rsidRDefault="007579A1">
            <w:pPr>
              <w:widowControl/>
              <w:numPr>
                <w:ilvl w:val="0"/>
                <w:numId w:val="75"/>
              </w:numPr>
              <w:overflowPunct w:val="0"/>
              <w:autoSpaceDE w:val="0"/>
              <w:autoSpaceDN w:val="0"/>
              <w:adjustRightInd w:val="0"/>
              <w:spacing w:after="100" w:line="360" w:lineRule="atLeast"/>
              <w:jc w:val="left"/>
              <w:textAlignment w:val="baseline"/>
              <w:rPr>
                <w:del w:id="3009" w:author="lenovo" w:date="2016-06-22T10:18:00Z"/>
                <w:rFonts w:hAnsi="宋体"/>
                <w:szCs w:val="21"/>
              </w:rPr>
            </w:pPr>
            <w:del w:id="3010" w:author="lenovo" w:date="2016-06-22T10:18:00Z">
              <w:r>
                <w:rPr>
                  <w:rFonts w:hAnsi="宋体" w:hint="eastAsia"/>
                  <w:szCs w:val="21"/>
                </w:rPr>
                <w:delText>点击外包申请策略</w:delText>
              </w:r>
              <w:r>
                <w:rPr>
                  <w:rFonts w:hAnsi="宋体" w:hint="eastAsia"/>
                  <w:szCs w:val="21"/>
                </w:rPr>
                <w:delText>[</w:delText>
              </w:r>
              <w:r>
                <w:rPr>
                  <w:rFonts w:hAnsi="宋体" w:hint="eastAsia"/>
                  <w:szCs w:val="21"/>
                </w:rPr>
                <w:delText>菜单</w:delText>
              </w:r>
              <w:r>
                <w:rPr>
                  <w:rFonts w:hAnsi="宋体" w:hint="eastAsia"/>
                  <w:szCs w:val="21"/>
                </w:rPr>
                <w:delText>]</w:delText>
              </w:r>
              <w:r>
                <w:rPr>
                  <w:rFonts w:hAnsi="宋体" w:hint="eastAsia"/>
                  <w:szCs w:val="21"/>
                </w:rPr>
                <w:delText>，显示外包申请策略对应的规则</w:delText>
              </w:r>
            </w:del>
          </w:p>
          <w:p w14:paraId="5AA8862E" w14:textId="77777777" w:rsidR="00DC1257" w:rsidRDefault="007579A1">
            <w:pPr>
              <w:widowControl/>
              <w:numPr>
                <w:ilvl w:val="0"/>
                <w:numId w:val="75"/>
              </w:numPr>
              <w:overflowPunct w:val="0"/>
              <w:autoSpaceDE w:val="0"/>
              <w:autoSpaceDN w:val="0"/>
              <w:adjustRightInd w:val="0"/>
              <w:spacing w:after="100" w:line="360" w:lineRule="atLeast"/>
              <w:jc w:val="left"/>
              <w:textAlignment w:val="baseline"/>
              <w:rPr>
                <w:del w:id="3011" w:author="lenovo" w:date="2016-06-22T10:18:00Z"/>
                <w:rFonts w:hAnsi="宋体"/>
                <w:szCs w:val="21"/>
              </w:rPr>
            </w:pPr>
            <w:del w:id="3012" w:author="lenovo" w:date="2016-06-22T10:18:00Z">
              <w:r>
                <w:rPr>
                  <w:rFonts w:hint="eastAsia"/>
                </w:rPr>
                <w:delText>点击发布规则</w:delText>
              </w:r>
              <w:r>
                <w:rPr>
                  <w:rFonts w:hint="eastAsia"/>
                </w:rPr>
                <w:delText>[</w:delText>
              </w:r>
              <w:r>
                <w:rPr>
                  <w:rFonts w:hAnsi="宋体" w:hint="eastAsia"/>
                  <w:szCs w:val="21"/>
                </w:rPr>
                <w:delText>按钮</w:delText>
              </w:r>
              <w:r>
                <w:rPr>
                  <w:rFonts w:hint="eastAsia"/>
                </w:rPr>
                <w:delText>]</w:delText>
              </w:r>
              <w:r>
                <w:rPr>
                  <w:rFonts w:hint="eastAsia"/>
                </w:rPr>
                <w:delText>，发布更新最新编辑的规则信息。</w:delText>
              </w:r>
            </w:del>
          </w:p>
          <w:p w14:paraId="0E307492" w14:textId="77777777" w:rsidR="00DC1257" w:rsidRDefault="007579A1">
            <w:pPr>
              <w:widowControl/>
              <w:numPr>
                <w:ilvl w:val="0"/>
                <w:numId w:val="75"/>
              </w:numPr>
              <w:overflowPunct w:val="0"/>
              <w:autoSpaceDE w:val="0"/>
              <w:autoSpaceDN w:val="0"/>
              <w:adjustRightInd w:val="0"/>
              <w:spacing w:after="100" w:line="360" w:lineRule="atLeast"/>
              <w:jc w:val="left"/>
              <w:textAlignment w:val="baseline"/>
              <w:rPr>
                <w:del w:id="3013" w:author="lenovo" w:date="2016-06-22T10:18:00Z"/>
                <w:rFonts w:hAnsi="宋体"/>
                <w:szCs w:val="21"/>
              </w:rPr>
            </w:pPr>
            <w:del w:id="3014" w:author="lenovo" w:date="2016-06-22T10:18:00Z">
              <w:r>
                <w:rPr>
                  <w:rFonts w:hAnsi="宋体" w:hint="eastAsia"/>
                  <w:szCs w:val="21"/>
                </w:rPr>
                <w:delText>点击编辑</w:delText>
              </w:r>
              <w:r>
                <w:rPr>
                  <w:rFonts w:hAnsi="宋体" w:hint="eastAsia"/>
                  <w:szCs w:val="21"/>
                </w:rPr>
                <w:delText>[</w:delText>
              </w:r>
              <w:r>
                <w:rPr>
                  <w:rFonts w:hAnsi="宋体" w:hint="eastAsia"/>
                  <w:szCs w:val="21"/>
                </w:rPr>
                <w:delText>链接</w:delText>
              </w:r>
              <w:r>
                <w:rPr>
                  <w:rFonts w:hAnsi="宋体" w:hint="eastAsia"/>
                  <w:szCs w:val="21"/>
                </w:rPr>
                <w:delText>]</w:delText>
              </w:r>
              <w:r>
                <w:rPr>
                  <w:rFonts w:hAnsi="宋体" w:hint="eastAsia"/>
                  <w:szCs w:val="21"/>
                </w:rPr>
                <w:delText>，对规则进行编辑，参见</w:delText>
              </w:r>
              <w:r>
                <w:rPr>
                  <w:rFonts w:hAnsi="宋体" w:hint="eastAsia"/>
                  <w:szCs w:val="21"/>
                </w:rPr>
                <w:delText>5.6.1</w:delText>
              </w:r>
            </w:del>
          </w:p>
          <w:p w14:paraId="73F4C10E" w14:textId="77777777" w:rsidR="00DC1257" w:rsidRDefault="007579A1">
            <w:pPr>
              <w:widowControl/>
              <w:numPr>
                <w:ilvl w:val="0"/>
                <w:numId w:val="75"/>
              </w:numPr>
              <w:overflowPunct w:val="0"/>
              <w:autoSpaceDE w:val="0"/>
              <w:autoSpaceDN w:val="0"/>
              <w:adjustRightInd w:val="0"/>
              <w:spacing w:after="100" w:line="360" w:lineRule="atLeast"/>
              <w:jc w:val="left"/>
              <w:textAlignment w:val="baseline"/>
              <w:rPr>
                <w:del w:id="3015" w:author="lenovo" w:date="2016-06-22T10:18:00Z"/>
                <w:rFonts w:hAnsi="宋体"/>
                <w:szCs w:val="21"/>
              </w:rPr>
            </w:pPr>
            <w:del w:id="3016" w:author="lenovo" w:date="2016-06-22T10:18:00Z">
              <w:r>
                <w:rPr>
                  <w:rFonts w:hAnsi="宋体" w:hint="eastAsia"/>
                  <w:szCs w:val="21"/>
                </w:rPr>
                <w:delText>点击新增规则</w:delText>
              </w:r>
              <w:r>
                <w:rPr>
                  <w:rFonts w:hAnsi="宋体" w:hint="eastAsia"/>
                  <w:szCs w:val="21"/>
                </w:rPr>
                <w:delText>[</w:delText>
              </w:r>
              <w:r>
                <w:rPr>
                  <w:rFonts w:hAnsi="宋体" w:hint="eastAsia"/>
                  <w:szCs w:val="21"/>
                </w:rPr>
                <w:delText>按钮</w:delText>
              </w:r>
              <w:r>
                <w:rPr>
                  <w:rFonts w:hAnsi="宋体" w:hint="eastAsia"/>
                  <w:szCs w:val="21"/>
                </w:rPr>
                <w:delText>]</w:delText>
              </w:r>
              <w:r>
                <w:rPr>
                  <w:rFonts w:hAnsi="宋体" w:hint="eastAsia"/>
                  <w:szCs w:val="21"/>
                </w:rPr>
                <w:delText>，创建外包申请策略规则，参见</w:delText>
              </w:r>
              <w:r>
                <w:rPr>
                  <w:rFonts w:hAnsi="宋体" w:hint="eastAsia"/>
                  <w:szCs w:val="21"/>
                </w:rPr>
                <w:delText>5.6.2</w:delText>
              </w:r>
            </w:del>
          </w:p>
        </w:tc>
      </w:tr>
      <w:tr w:rsidR="00DC1257" w14:paraId="677BF687" w14:textId="77777777">
        <w:trPr>
          <w:trHeight w:val="225"/>
          <w:del w:id="3017" w:author="lenovo" w:date="2016-06-22T10:18:00Z"/>
        </w:trPr>
        <w:tc>
          <w:tcPr>
            <w:tcW w:w="1985" w:type="dxa"/>
            <w:shd w:val="clear" w:color="auto" w:fill="D9D9D9"/>
          </w:tcPr>
          <w:p w14:paraId="670A080C" w14:textId="77777777" w:rsidR="00DC1257" w:rsidRDefault="007579A1">
            <w:pPr>
              <w:spacing w:line="360" w:lineRule="atLeast"/>
              <w:rPr>
                <w:del w:id="3018" w:author="lenovo" w:date="2016-06-22T10:18:00Z"/>
                <w:rFonts w:hAnsi="宋体"/>
                <w:szCs w:val="21"/>
              </w:rPr>
            </w:pPr>
            <w:del w:id="3019" w:author="lenovo" w:date="2016-06-22T10:18:00Z">
              <w:r>
                <w:rPr>
                  <w:rFonts w:hAnsi="宋体" w:hint="eastAsia"/>
                  <w:szCs w:val="21"/>
                </w:rPr>
                <w:delText>备注</w:delText>
              </w:r>
            </w:del>
          </w:p>
        </w:tc>
        <w:tc>
          <w:tcPr>
            <w:tcW w:w="7087" w:type="dxa"/>
          </w:tcPr>
          <w:p w14:paraId="06E3AD4C" w14:textId="77777777" w:rsidR="00DC1257" w:rsidRDefault="007579A1">
            <w:pPr>
              <w:widowControl/>
              <w:overflowPunct w:val="0"/>
              <w:autoSpaceDE w:val="0"/>
              <w:autoSpaceDN w:val="0"/>
              <w:adjustRightInd w:val="0"/>
              <w:spacing w:after="100" w:line="360" w:lineRule="atLeast"/>
              <w:textAlignment w:val="baseline"/>
              <w:rPr>
                <w:del w:id="3020" w:author="lenovo" w:date="2016-06-22T10:18:00Z"/>
              </w:rPr>
            </w:pPr>
            <w:del w:id="3021" w:author="lenovo" w:date="2016-06-22T10:18:00Z">
              <w:r>
                <w:rPr>
                  <w:rFonts w:hint="eastAsia"/>
                </w:rPr>
                <w:delText>夜间批量时进行外包申请策略的运算，符合规则的，自动将案件流转至外包队列。</w:delText>
              </w:r>
            </w:del>
          </w:p>
        </w:tc>
      </w:tr>
    </w:tbl>
    <w:p w14:paraId="19AD828B" w14:textId="77777777" w:rsidR="00DC1257" w:rsidRDefault="007579A1">
      <w:pPr>
        <w:pStyle w:val="3"/>
        <w:numPr>
          <w:ilvl w:val="2"/>
          <w:numId w:val="1"/>
        </w:numPr>
        <w:rPr>
          <w:del w:id="3022" w:author="lenovo" w:date="2016-06-22T10:18:00Z"/>
          <w:rFonts w:ascii="黑体" w:eastAsia="黑体"/>
          <w:sz w:val="24"/>
          <w:szCs w:val="24"/>
        </w:rPr>
      </w:pPr>
      <w:bookmarkStart w:id="3023" w:name="_Toc29018"/>
      <w:del w:id="3024" w:author="lenovo" w:date="2016-06-22T10:18:00Z">
        <w:r>
          <w:rPr>
            <w:rFonts w:ascii="黑体" w:eastAsia="黑体" w:hint="eastAsia"/>
            <w:sz w:val="24"/>
            <w:szCs w:val="24"/>
          </w:rPr>
          <w:delText>新增</w:delText>
        </w:r>
        <w:bookmarkEnd w:id="3023"/>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1E48464" w14:textId="77777777">
        <w:trPr>
          <w:trHeight w:val="463"/>
          <w:del w:id="3025" w:author="lenovo" w:date="2016-06-22T10:18:00Z"/>
        </w:trPr>
        <w:tc>
          <w:tcPr>
            <w:tcW w:w="1985" w:type="dxa"/>
            <w:shd w:val="clear" w:color="auto" w:fill="D9D9D9"/>
          </w:tcPr>
          <w:p w14:paraId="3075DEBF" w14:textId="77777777" w:rsidR="00DC1257" w:rsidRDefault="007579A1">
            <w:pPr>
              <w:spacing w:line="360" w:lineRule="atLeast"/>
              <w:rPr>
                <w:del w:id="3026" w:author="lenovo" w:date="2016-06-22T10:18:00Z"/>
                <w:szCs w:val="21"/>
              </w:rPr>
            </w:pPr>
            <w:del w:id="3027" w:author="lenovo" w:date="2016-06-22T10:18:00Z">
              <w:r>
                <w:rPr>
                  <w:rFonts w:hint="eastAsia"/>
                  <w:szCs w:val="21"/>
                </w:rPr>
                <w:delText>功能概述</w:delText>
              </w:r>
            </w:del>
          </w:p>
        </w:tc>
        <w:tc>
          <w:tcPr>
            <w:tcW w:w="7087" w:type="dxa"/>
          </w:tcPr>
          <w:p w14:paraId="34EF0D78" w14:textId="77777777" w:rsidR="00DC1257" w:rsidRDefault="007579A1">
            <w:pPr>
              <w:spacing w:line="360" w:lineRule="atLeast"/>
              <w:rPr>
                <w:del w:id="3028" w:author="lenovo" w:date="2016-06-22T10:18:00Z"/>
              </w:rPr>
            </w:pPr>
            <w:del w:id="3029" w:author="lenovo" w:date="2016-06-22T10:18:00Z">
              <w:r>
                <w:rPr>
                  <w:rFonts w:hint="eastAsia"/>
                </w:rPr>
                <w:delText>新增外包申请策略</w:delText>
              </w:r>
            </w:del>
          </w:p>
        </w:tc>
      </w:tr>
      <w:tr w:rsidR="00DC1257" w14:paraId="666A84DF" w14:textId="77777777">
        <w:trPr>
          <w:trHeight w:val="225"/>
          <w:del w:id="3030" w:author="lenovo" w:date="2016-06-22T10:18:00Z"/>
        </w:trPr>
        <w:tc>
          <w:tcPr>
            <w:tcW w:w="1985" w:type="dxa"/>
            <w:shd w:val="clear" w:color="auto" w:fill="D9D9D9"/>
          </w:tcPr>
          <w:p w14:paraId="46B7DB53" w14:textId="77777777" w:rsidR="00DC1257" w:rsidRDefault="007579A1">
            <w:pPr>
              <w:spacing w:line="360" w:lineRule="atLeast"/>
              <w:rPr>
                <w:del w:id="3031" w:author="lenovo" w:date="2016-06-22T10:18:00Z"/>
                <w:szCs w:val="21"/>
              </w:rPr>
            </w:pPr>
            <w:del w:id="3032" w:author="lenovo" w:date="2016-06-22T10:18:00Z">
              <w:r>
                <w:rPr>
                  <w:rFonts w:hint="eastAsia"/>
                  <w:szCs w:val="21"/>
                </w:rPr>
                <w:delText>页面输入</w:delText>
              </w:r>
            </w:del>
          </w:p>
        </w:tc>
        <w:tc>
          <w:tcPr>
            <w:tcW w:w="7087" w:type="dxa"/>
          </w:tcPr>
          <w:p w14:paraId="1665E7AE" w14:textId="77777777" w:rsidR="00DC1257" w:rsidRDefault="007579A1">
            <w:pPr>
              <w:widowControl/>
              <w:overflowPunct w:val="0"/>
              <w:autoSpaceDE w:val="0"/>
              <w:autoSpaceDN w:val="0"/>
              <w:adjustRightInd w:val="0"/>
              <w:spacing w:after="100" w:line="360" w:lineRule="atLeast"/>
              <w:textAlignment w:val="baseline"/>
              <w:rPr>
                <w:del w:id="3033" w:author="lenovo" w:date="2016-06-22T10:18:00Z"/>
              </w:rPr>
            </w:pPr>
            <w:del w:id="3034" w:author="lenovo" w:date="2016-06-22T10:18:00Z">
              <w:r>
                <w:rPr>
                  <w:rFonts w:hint="eastAsia"/>
                </w:rPr>
                <w:delText>规则名称</w:delText>
              </w:r>
              <w:r>
                <w:rPr>
                  <w:rFonts w:hint="eastAsia"/>
                </w:rPr>
                <w:delText>[</w:delText>
              </w:r>
              <w:r>
                <w:rPr>
                  <w:rFonts w:hint="eastAsia"/>
                </w:rPr>
                <w:delText>必输文本框</w:delText>
              </w:r>
              <w:r>
                <w:rPr>
                  <w:rFonts w:hint="eastAsia"/>
                </w:rPr>
                <w:delText xml:space="preserve">] </w:delText>
              </w:r>
            </w:del>
          </w:p>
          <w:p w14:paraId="5E75C099" w14:textId="77777777" w:rsidR="00DC1257" w:rsidRDefault="007579A1">
            <w:pPr>
              <w:widowControl/>
              <w:overflowPunct w:val="0"/>
              <w:autoSpaceDE w:val="0"/>
              <w:autoSpaceDN w:val="0"/>
              <w:adjustRightInd w:val="0"/>
              <w:spacing w:after="100" w:line="360" w:lineRule="atLeast"/>
              <w:textAlignment w:val="baseline"/>
              <w:rPr>
                <w:del w:id="3035" w:author="lenovo" w:date="2016-06-22T10:18:00Z"/>
                <w:rFonts w:hAnsi="宋体"/>
                <w:szCs w:val="21"/>
              </w:rPr>
            </w:pPr>
            <w:del w:id="3036" w:author="lenovo" w:date="2016-06-22T10:18:00Z">
              <w:r>
                <w:rPr>
                  <w:rFonts w:hint="eastAsia"/>
                </w:rPr>
                <w:delText>保存</w:delText>
              </w:r>
              <w:r>
                <w:rPr>
                  <w:rFonts w:hint="eastAsia"/>
                </w:rPr>
                <w:delText>[</w:delText>
              </w:r>
              <w:r>
                <w:rPr>
                  <w:rFonts w:hint="eastAsia"/>
                </w:rPr>
                <w:delText>按钮</w:delText>
              </w:r>
              <w:r>
                <w:rPr>
                  <w:rFonts w:hint="eastAsia"/>
                </w:rPr>
                <w:delText>]</w:delText>
              </w:r>
            </w:del>
          </w:p>
        </w:tc>
      </w:tr>
      <w:tr w:rsidR="00DC1257" w14:paraId="4DEF99D1" w14:textId="77777777">
        <w:trPr>
          <w:trHeight w:val="225"/>
          <w:del w:id="3037" w:author="lenovo" w:date="2016-06-22T10:18:00Z"/>
        </w:trPr>
        <w:tc>
          <w:tcPr>
            <w:tcW w:w="1985" w:type="dxa"/>
            <w:shd w:val="clear" w:color="auto" w:fill="D9D9D9"/>
          </w:tcPr>
          <w:p w14:paraId="1F78504E" w14:textId="77777777" w:rsidR="00DC1257" w:rsidRDefault="007579A1">
            <w:pPr>
              <w:spacing w:line="360" w:lineRule="atLeast"/>
              <w:rPr>
                <w:del w:id="3038" w:author="lenovo" w:date="2016-06-22T10:18:00Z"/>
                <w:szCs w:val="21"/>
              </w:rPr>
            </w:pPr>
            <w:del w:id="3039" w:author="lenovo" w:date="2016-06-22T10:18:00Z">
              <w:r>
                <w:rPr>
                  <w:rFonts w:hint="eastAsia"/>
                  <w:szCs w:val="21"/>
                </w:rPr>
                <w:delText>页面输出</w:delText>
              </w:r>
            </w:del>
          </w:p>
        </w:tc>
        <w:tc>
          <w:tcPr>
            <w:tcW w:w="7087" w:type="dxa"/>
          </w:tcPr>
          <w:p w14:paraId="65AD8C63" w14:textId="77777777" w:rsidR="00DC1257" w:rsidRDefault="00DC1257">
            <w:pPr>
              <w:widowControl/>
              <w:overflowPunct w:val="0"/>
              <w:autoSpaceDE w:val="0"/>
              <w:autoSpaceDN w:val="0"/>
              <w:adjustRightInd w:val="0"/>
              <w:spacing w:after="100" w:line="360" w:lineRule="atLeast"/>
              <w:textAlignment w:val="baseline"/>
              <w:rPr>
                <w:del w:id="3040" w:author="lenovo" w:date="2016-06-22T10:18:00Z"/>
              </w:rPr>
            </w:pPr>
          </w:p>
        </w:tc>
      </w:tr>
      <w:tr w:rsidR="00DC1257" w14:paraId="4C9C7C8A" w14:textId="77777777">
        <w:trPr>
          <w:trHeight w:val="225"/>
          <w:del w:id="3041" w:author="lenovo" w:date="2016-06-22T10:18:00Z"/>
        </w:trPr>
        <w:tc>
          <w:tcPr>
            <w:tcW w:w="1985" w:type="dxa"/>
            <w:shd w:val="clear" w:color="auto" w:fill="D9D9D9"/>
          </w:tcPr>
          <w:p w14:paraId="7BECB752" w14:textId="77777777" w:rsidR="00DC1257" w:rsidRDefault="007579A1">
            <w:pPr>
              <w:spacing w:line="360" w:lineRule="atLeast"/>
              <w:rPr>
                <w:del w:id="3042" w:author="lenovo" w:date="2016-06-22T10:18:00Z"/>
                <w:szCs w:val="21"/>
              </w:rPr>
            </w:pPr>
            <w:del w:id="3043" w:author="lenovo" w:date="2016-06-22T10:18:00Z">
              <w:r>
                <w:rPr>
                  <w:rFonts w:hint="eastAsia"/>
                  <w:szCs w:val="21"/>
                </w:rPr>
                <w:delText>参考画面</w:delText>
              </w:r>
            </w:del>
          </w:p>
        </w:tc>
        <w:tc>
          <w:tcPr>
            <w:tcW w:w="7087" w:type="dxa"/>
          </w:tcPr>
          <w:p w14:paraId="4341C12C" w14:textId="77777777" w:rsidR="00DC1257" w:rsidRDefault="0023358B">
            <w:pPr>
              <w:widowControl/>
              <w:overflowPunct w:val="0"/>
              <w:autoSpaceDE w:val="0"/>
              <w:autoSpaceDN w:val="0"/>
              <w:adjustRightInd w:val="0"/>
              <w:spacing w:after="100" w:line="360" w:lineRule="atLeast"/>
              <w:textAlignment w:val="baseline"/>
              <w:rPr>
                <w:del w:id="3044" w:author="lenovo" w:date="2016-06-22T10:18:00Z"/>
              </w:rPr>
            </w:pPr>
            <w:del w:id="3045" w:author="lenovo" w:date="2016-06-22T10:18:00Z">
              <w:r>
                <w:rPr>
                  <w:noProof/>
                </w:rPr>
                <w:drawing>
                  <wp:inline distT="0" distB="0" distL="114300" distR="114300" wp14:anchorId="4283E3B5" wp14:editId="58C36EA5">
                    <wp:extent cx="4360545" cy="1080135"/>
                    <wp:effectExtent l="0" t="0" r="1905" b="5715"/>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7"/>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del>
          </w:p>
        </w:tc>
      </w:tr>
      <w:tr w:rsidR="00DC1257" w14:paraId="1BFD6C40" w14:textId="77777777">
        <w:trPr>
          <w:trHeight w:val="225"/>
          <w:del w:id="3046" w:author="lenovo" w:date="2016-06-22T10:18:00Z"/>
        </w:trPr>
        <w:tc>
          <w:tcPr>
            <w:tcW w:w="1985" w:type="dxa"/>
            <w:shd w:val="clear" w:color="auto" w:fill="D9D9D9"/>
          </w:tcPr>
          <w:p w14:paraId="2A62A5E2" w14:textId="77777777" w:rsidR="00DC1257" w:rsidRDefault="007579A1">
            <w:pPr>
              <w:spacing w:line="360" w:lineRule="atLeast"/>
              <w:rPr>
                <w:del w:id="3047" w:author="lenovo" w:date="2016-06-22T10:18:00Z"/>
                <w:szCs w:val="21"/>
              </w:rPr>
            </w:pPr>
            <w:del w:id="3048" w:author="lenovo" w:date="2016-06-22T10:18:00Z">
              <w:r>
                <w:rPr>
                  <w:rFonts w:hint="eastAsia"/>
                  <w:szCs w:val="21"/>
                </w:rPr>
                <w:delText>业务规则</w:delText>
              </w:r>
            </w:del>
          </w:p>
        </w:tc>
        <w:tc>
          <w:tcPr>
            <w:tcW w:w="7087" w:type="dxa"/>
          </w:tcPr>
          <w:p w14:paraId="25828A39" w14:textId="77777777" w:rsidR="00DC1257" w:rsidRDefault="007579A1">
            <w:pPr>
              <w:widowControl/>
              <w:numPr>
                <w:ilvl w:val="0"/>
                <w:numId w:val="76"/>
              </w:numPr>
              <w:overflowPunct w:val="0"/>
              <w:autoSpaceDE w:val="0"/>
              <w:autoSpaceDN w:val="0"/>
              <w:adjustRightInd w:val="0"/>
              <w:spacing w:after="100" w:line="360" w:lineRule="atLeast"/>
              <w:jc w:val="left"/>
              <w:textAlignment w:val="baseline"/>
              <w:rPr>
                <w:del w:id="3049" w:author="lenovo" w:date="2016-06-22T10:18:00Z"/>
                <w:rFonts w:hAnsi="宋体"/>
                <w:szCs w:val="21"/>
              </w:rPr>
            </w:pPr>
            <w:del w:id="3050" w:author="lenovo" w:date="2016-06-22T10:18:00Z">
              <w:r>
                <w:rPr>
                  <w:rFonts w:hAnsi="宋体" w:hint="eastAsia"/>
                  <w:szCs w:val="21"/>
                </w:rPr>
                <w:delText>规则名称必填且唯一</w:delText>
              </w:r>
            </w:del>
          </w:p>
        </w:tc>
      </w:tr>
      <w:tr w:rsidR="00DC1257" w14:paraId="1C6A307B" w14:textId="77777777">
        <w:trPr>
          <w:trHeight w:val="225"/>
          <w:del w:id="3051" w:author="lenovo" w:date="2016-06-22T10:18:00Z"/>
        </w:trPr>
        <w:tc>
          <w:tcPr>
            <w:tcW w:w="1985" w:type="dxa"/>
            <w:shd w:val="clear" w:color="auto" w:fill="D9D9D9"/>
          </w:tcPr>
          <w:p w14:paraId="642E87EC" w14:textId="77777777" w:rsidR="00DC1257" w:rsidRDefault="007579A1">
            <w:pPr>
              <w:spacing w:line="360" w:lineRule="atLeast"/>
              <w:rPr>
                <w:del w:id="3052" w:author="lenovo" w:date="2016-06-22T10:18:00Z"/>
                <w:rFonts w:hAnsi="宋体"/>
                <w:szCs w:val="21"/>
              </w:rPr>
            </w:pPr>
            <w:del w:id="3053" w:author="lenovo" w:date="2016-06-22T10:18:00Z">
              <w:r>
                <w:rPr>
                  <w:rFonts w:hAnsi="宋体" w:hint="eastAsia"/>
                  <w:szCs w:val="21"/>
                </w:rPr>
                <w:delText>备注</w:delText>
              </w:r>
            </w:del>
          </w:p>
        </w:tc>
        <w:tc>
          <w:tcPr>
            <w:tcW w:w="7087" w:type="dxa"/>
          </w:tcPr>
          <w:p w14:paraId="68215D2C" w14:textId="77777777" w:rsidR="00DC1257" w:rsidRDefault="007579A1">
            <w:pPr>
              <w:numPr>
                <w:ilvl w:val="0"/>
                <w:numId w:val="74"/>
              </w:numPr>
              <w:spacing w:line="360" w:lineRule="atLeast"/>
              <w:rPr>
                <w:del w:id="3054" w:author="lenovo" w:date="2016-06-22T10:18:00Z"/>
              </w:rPr>
            </w:pPr>
            <w:del w:id="3055" w:author="lenovo" w:date="2016-06-22T10:18:00Z">
              <w:r>
                <w:rPr>
                  <w:rFonts w:hint="eastAsia"/>
                </w:rPr>
                <w:delText>击保存</w:delText>
              </w:r>
              <w:r>
                <w:rPr>
                  <w:rFonts w:hint="eastAsia"/>
                </w:rPr>
                <w:delText>[</w:delText>
              </w:r>
              <w:r>
                <w:rPr>
                  <w:rFonts w:hint="eastAsia"/>
                </w:rPr>
                <w:delText>按钮</w:delText>
              </w:r>
              <w:r>
                <w:rPr>
                  <w:rFonts w:hint="eastAsia"/>
                </w:rPr>
                <w:delText>]</w:delText>
              </w:r>
              <w:r>
                <w:rPr>
                  <w:rFonts w:hint="eastAsia"/>
                </w:rPr>
                <w:delText>，系统新增一条外包申请策略信息，跳转到外包申请策略查询页面，参见</w:delText>
              </w:r>
              <w:r>
                <w:rPr>
                  <w:rFonts w:hint="eastAsia"/>
                </w:rPr>
                <w:delText xml:space="preserve"> </w:delText>
              </w:r>
              <w:r>
                <w:rPr>
                  <w:rFonts w:hint="eastAsia"/>
                </w:rPr>
                <w:delText>“章节</w:delText>
              </w:r>
              <w:r>
                <w:rPr>
                  <w:rFonts w:hint="eastAsia"/>
                </w:rPr>
                <w:delText>5.6</w:delText>
              </w:r>
              <w:r>
                <w:rPr>
                  <w:rFonts w:hint="eastAsia"/>
                </w:rPr>
                <w:delText>外包申请策略”</w:delText>
              </w:r>
            </w:del>
          </w:p>
          <w:p w14:paraId="63004529" w14:textId="77777777" w:rsidR="00DC1257" w:rsidRDefault="007579A1">
            <w:pPr>
              <w:widowControl/>
              <w:numPr>
                <w:ilvl w:val="0"/>
                <w:numId w:val="74"/>
              </w:numPr>
              <w:overflowPunct w:val="0"/>
              <w:autoSpaceDE w:val="0"/>
              <w:autoSpaceDN w:val="0"/>
              <w:adjustRightInd w:val="0"/>
              <w:spacing w:after="100" w:line="360" w:lineRule="atLeast"/>
              <w:textAlignment w:val="baseline"/>
              <w:rPr>
                <w:del w:id="3056" w:author="lenovo" w:date="2016-06-22T10:18:00Z"/>
              </w:rPr>
            </w:pPr>
            <w:del w:id="3057" w:author="lenovo" w:date="2016-06-22T10:18:00Z">
              <w:r>
                <w:rPr>
                  <w:rFonts w:hint="eastAsia"/>
                </w:rPr>
                <w:delText>点击关闭</w:delText>
              </w:r>
              <w:r>
                <w:rPr>
                  <w:rFonts w:hint="eastAsia"/>
                </w:rPr>
                <w:delText>[</w:delText>
              </w:r>
              <w:r>
                <w:rPr>
                  <w:rFonts w:hint="eastAsia"/>
                </w:rPr>
                <w:delText>按钮</w:delText>
              </w:r>
              <w:r>
                <w:rPr>
                  <w:rFonts w:hint="eastAsia"/>
                </w:rPr>
                <w:delText>]</w:delText>
              </w:r>
              <w:r>
                <w:rPr>
                  <w:rFonts w:hint="eastAsia"/>
                </w:rPr>
                <w:delText>，跳转到外包申请策略查询页面，参见</w:delText>
              </w:r>
              <w:r>
                <w:rPr>
                  <w:rFonts w:hint="eastAsia"/>
                </w:rPr>
                <w:delText xml:space="preserve"> </w:delText>
              </w:r>
              <w:r>
                <w:rPr>
                  <w:rFonts w:hint="eastAsia"/>
                </w:rPr>
                <w:delText>“章节</w:delText>
              </w:r>
              <w:r>
                <w:rPr>
                  <w:rFonts w:hint="eastAsia"/>
                </w:rPr>
                <w:delText>5.6</w:delText>
              </w:r>
              <w:r>
                <w:rPr>
                  <w:rFonts w:hint="eastAsia"/>
                </w:rPr>
                <w:delText>外包申请策略”</w:delText>
              </w:r>
            </w:del>
          </w:p>
        </w:tc>
      </w:tr>
    </w:tbl>
    <w:p w14:paraId="30D29874" w14:textId="77777777" w:rsidR="00DC1257" w:rsidRDefault="007579A1">
      <w:pPr>
        <w:pStyle w:val="3"/>
        <w:numPr>
          <w:ilvl w:val="2"/>
          <w:numId w:val="1"/>
        </w:numPr>
        <w:rPr>
          <w:del w:id="3058" w:author="lenovo" w:date="2016-06-22T10:18:00Z"/>
          <w:rFonts w:ascii="黑体" w:eastAsia="黑体"/>
          <w:sz w:val="24"/>
          <w:szCs w:val="24"/>
        </w:rPr>
      </w:pPr>
      <w:bookmarkStart w:id="3059" w:name="_Toc1204"/>
      <w:del w:id="3060" w:author="lenovo" w:date="2016-06-22T10:18:00Z">
        <w:r>
          <w:rPr>
            <w:rFonts w:ascii="黑体" w:eastAsia="黑体" w:hint="eastAsia"/>
            <w:sz w:val="24"/>
            <w:szCs w:val="24"/>
          </w:rPr>
          <w:delText>编辑</w:delText>
        </w:r>
        <w:bookmarkEnd w:id="3059"/>
      </w:del>
    </w:p>
    <w:p w14:paraId="1A2F75B5" w14:textId="77777777" w:rsidR="00DC1257" w:rsidRDefault="007579A1">
      <w:pPr>
        <w:ind w:firstLine="420"/>
        <w:rPr>
          <w:del w:id="3061" w:author="lenovo" w:date="2016-06-22T10:18:00Z"/>
        </w:rPr>
      </w:pPr>
      <w:del w:id="3062" w:author="lenovo" w:date="2016-06-22T10:18:00Z">
        <w:r>
          <w:rPr>
            <w:rFonts w:hint="eastAsia"/>
          </w:rPr>
          <w:delText>参见</w:delText>
        </w:r>
        <w:r>
          <w:rPr>
            <w:rFonts w:hint="eastAsia"/>
          </w:rPr>
          <w:delText xml:space="preserve">5.1.2 </w:delText>
        </w:r>
        <w:r>
          <w:rPr>
            <w:rFonts w:hint="eastAsia"/>
          </w:rPr>
          <w:delText>编辑（案件分类策略）</w:delText>
        </w:r>
      </w:del>
    </w:p>
    <w:p w14:paraId="29C352E2" w14:textId="77777777" w:rsidR="00DC1257" w:rsidRDefault="00DC1257">
      <w:pPr>
        <w:rPr>
          <w:del w:id="3063" w:author="lenovo" w:date="2016-06-22T10:18:00Z"/>
        </w:rPr>
      </w:pPr>
    </w:p>
    <w:p w14:paraId="454F6F6F" w14:textId="77777777" w:rsidR="00DC1257" w:rsidRDefault="007579A1">
      <w:pPr>
        <w:pStyle w:val="2"/>
        <w:rPr>
          <w:del w:id="3064" w:author="lenovo" w:date="2016-06-22T10:18:00Z"/>
          <w:color w:val="FF0000"/>
        </w:rPr>
      </w:pPr>
      <w:bookmarkStart w:id="3065" w:name="_Toc9682"/>
      <w:del w:id="3066" w:author="lenovo" w:date="2016-06-22T10:18:00Z">
        <w:r>
          <w:rPr>
            <w:rFonts w:hint="eastAsia"/>
            <w:color w:val="FF0000"/>
          </w:rPr>
          <w:delText>法务申请策略（删除）</w:delText>
        </w:r>
        <w:bookmarkEnd w:id="3065"/>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540AB3A" w14:textId="77777777">
        <w:trPr>
          <w:trHeight w:val="463"/>
          <w:del w:id="3067" w:author="lenovo" w:date="2016-06-22T10:18:00Z"/>
        </w:trPr>
        <w:tc>
          <w:tcPr>
            <w:tcW w:w="1985" w:type="dxa"/>
            <w:shd w:val="clear" w:color="auto" w:fill="D9D9D9"/>
          </w:tcPr>
          <w:p w14:paraId="1372CC2B" w14:textId="77777777" w:rsidR="00DC1257" w:rsidRDefault="007579A1">
            <w:pPr>
              <w:spacing w:line="360" w:lineRule="atLeast"/>
              <w:rPr>
                <w:del w:id="3068" w:author="lenovo" w:date="2016-06-22T10:18:00Z"/>
                <w:color w:val="FF0000"/>
                <w:szCs w:val="21"/>
              </w:rPr>
            </w:pPr>
            <w:del w:id="3069" w:author="lenovo" w:date="2016-06-22T10:18:00Z">
              <w:r>
                <w:rPr>
                  <w:rFonts w:hint="eastAsia"/>
                  <w:color w:val="FF0000"/>
                  <w:szCs w:val="21"/>
                </w:rPr>
                <w:delText>功能概述</w:delText>
              </w:r>
            </w:del>
          </w:p>
        </w:tc>
        <w:tc>
          <w:tcPr>
            <w:tcW w:w="7087" w:type="dxa"/>
          </w:tcPr>
          <w:p w14:paraId="360F551B" w14:textId="77777777" w:rsidR="00DC1257" w:rsidRDefault="007579A1">
            <w:pPr>
              <w:spacing w:line="360" w:lineRule="atLeast"/>
              <w:rPr>
                <w:del w:id="3070" w:author="lenovo" w:date="2016-06-22T10:18:00Z"/>
                <w:color w:val="FF0000"/>
              </w:rPr>
            </w:pPr>
            <w:del w:id="3071" w:author="lenovo" w:date="2016-06-22T10:18:00Z">
              <w:r>
                <w:rPr>
                  <w:rFonts w:hint="eastAsia"/>
                  <w:color w:val="FF0000"/>
                </w:rPr>
                <w:delText>设置法务申请策略，根据帐龄以及案件的一些参数确定案件是否需要申请法务，如果需要会自动将案件流转至法务队列。</w:delText>
              </w:r>
            </w:del>
          </w:p>
        </w:tc>
      </w:tr>
      <w:tr w:rsidR="00DC1257" w14:paraId="575A22A1" w14:textId="77777777">
        <w:trPr>
          <w:trHeight w:val="225"/>
          <w:del w:id="3072" w:author="lenovo" w:date="2016-06-22T10:18:00Z"/>
        </w:trPr>
        <w:tc>
          <w:tcPr>
            <w:tcW w:w="1985" w:type="dxa"/>
            <w:shd w:val="clear" w:color="auto" w:fill="D9D9D9"/>
          </w:tcPr>
          <w:p w14:paraId="1CF58F50" w14:textId="77777777" w:rsidR="00DC1257" w:rsidRDefault="007579A1">
            <w:pPr>
              <w:spacing w:line="360" w:lineRule="atLeast"/>
              <w:rPr>
                <w:del w:id="3073" w:author="lenovo" w:date="2016-06-22T10:18:00Z"/>
                <w:color w:val="FF0000"/>
                <w:szCs w:val="21"/>
              </w:rPr>
            </w:pPr>
            <w:del w:id="3074" w:author="lenovo" w:date="2016-06-22T10:18:00Z">
              <w:r>
                <w:rPr>
                  <w:rFonts w:hint="eastAsia"/>
                  <w:color w:val="FF0000"/>
                  <w:szCs w:val="21"/>
                </w:rPr>
                <w:delText>页面输入</w:delText>
              </w:r>
            </w:del>
          </w:p>
        </w:tc>
        <w:tc>
          <w:tcPr>
            <w:tcW w:w="7087" w:type="dxa"/>
          </w:tcPr>
          <w:p w14:paraId="1387AF3B" w14:textId="77777777" w:rsidR="00DC1257" w:rsidRDefault="007579A1">
            <w:pPr>
              <w:widowControl/>
              <w:overflowPunct w:val="0"/>
              <w:autoSpaceDE w:val="0"/>
              <w:autoSpaceDN w:val="0"/>
              <w:adjustRightInd w:val="0"/>
              <w:spacing w:after="100" w:line="360" w:lineRule="atLeast"/>
              <w:textAlignment w:val="baseline"/>
              <w:rPr>
                <w:del w:id="3075" w:author="lenovo" w:date="2016-06-22T10:18:00Z"/>
                <w:rFonts w:hAnsi="宋体"/>
                <w:color w:val="FF0000"/>
                <w:szCs w:val="21"/>
              </w:rPr>
            </w:pPr>
            <w:del w:id="3076" w:author="lenovo" w:date="2016-06-22T10:18:00Z">
              <w:r>
                <w:rPr>
                  <w:rFonts w:hint="eastAsia"/>
                  <w:color w:val="FF0000"/>
                </w:rPr>
                <w:delText>无</w:delText>
              </w:r>
            </w:del>
          </w:p>
        </w:tc>
      </w:tr>
      <w:tr w:rsidR="00DC1257" w14:paraId="384C18B0" w14:textId="77777777">
        <w:trPr>
          <w:trHeight w:val="225"/>
          <w:del w:id="3077" w:author="lenovo" w:date="2016-06-22T10:18:00Z"/>
        </w:trPr>
        <w:tc>
          <w:tcPr>
            <w:tcW w:w="1985" w:type="dxa"/>
            <w:shd w:val="clear" w:color="auto" w:fill="D9D9D9"/>
          </w:tcPr>
          <w:p w14:paraId="37EF5D2B" w14:textId="77777777" w:rsidR="00DC1257" w:rsidRDefault="007579A1">
            <w:pPr>
              <w:spacing w:line="360" w:lineRule="atLeast"/>
              <w:rPr>
                <w:del w:id="3078" w:author="lenovo" w:date="2016-06-22T10:18:00Z"/>
                <w:color w:val="FF0000"/>
                <w:szCs w:val="21"/>
              </w:rPr>
            </w:pPr>
            <w:del w:id="3079" w:author="lenovo" w:date="2016-06-22T10:18:00Z">
              <w:r>
                <w:rPr>
                  <w:rFonts w:hint="eastAsia"/>
                  <w:color w:val="FF0000"/>
                  <w:szCs w:val="21"/>
                </w:rPr>
                <w:delText>页面输出</w:delText>
              </w:r>
            </w:del>
          </w:p>
        </w:tc>
        <w:tc>
          <w:tcPr>
            <w:tcW w:w="7087" w:type="dxa"/>
          </w:tcPr>
          <w:p w14:paraId="74D61CED" w14:textId="77777777" w:rsidR="00DC1257" w:rsidRDefault="007579A1">
            <w:pPr>
              <w:widowControl/>
              <w:overflowPunct w:val="0"/>
              <w:autoSpaceDE w:val="0"/>
              <w:autoSpaceDN w:val="0"/>
              <w:adjustRightInd w:val="0"/>
              <w:spacing w:after="100" w:line="360" w:lineRule="atLeast"/>
              <w:textAlignment w:val="baseline"/>
              <w:rPr>
                <w:del w:id="3080" w:author="lenovo" w:date="2016-06-22T10:18:00Z"/>
                <w:color w:val="FF0000"/>
              </w:rPr>
            </w:pPr>
            <w:del w:id="3081" w:author="lenovo" w:date="2016-06-22T10:18:00Z">
              <w:r>
                <w:rPr>
                  <w:rFonts w:hint="eastAsia"/>
                  <w:color w:val="FF0000"/>
                </w:rPr>
                <w:delText>规则明细</w:delText>
              </w:r>
              <w:r>
                <w:rPr>
                  <w:rFonts w:hint="eastAsia"/>
                  <w:color w:val="FF0000"/>
                </w:rPr>
                <w:delText>[</w:delText>
              </w:r>
              <w:r>
                <w:rPr>
                  <w:rFonts w:hint="eastAsia"/>
                  <w:color w:val="FF0000"/>
                </w:rPr>
                <w:delText>列表</w:delText>
              </w:r>
              <w:r>
                <w:rPr>
                  <w:rFonts w:hint="eastAsia"/>
                  <w:color w:val="FF0000"/>
                </w:rPr>
                <w:delText>]</w:delText>
              </w:r>
              <w:r>
                <w:rPr>
                  <w:rFonts w:hint="eastAsia"/>
                  <w:color w:val="FF0000"/>
                </w:rPr>
                <w:delText>：</w:delText>
              </w:r>
            </w:del>
          </w:p>
          <w:p w14:paraId="552095ED" w14:textId="77777777" w:rsidR="00DC1257" w:rsidRDefault="007579A1">
            <w:pPr>
              <w:widowControl/>
              <w:overflowPunct w:val="0"/>
              <w:autoSpaceDE w:val="0"/>
              <w:autoSpaceDN w:val="0"/>
              <w:adjustRightInd w:val="0"/>
              <w:spacing w:after="100" w:line="360" w:lineRule="atLeast"/>
              <w:textAlignment w:val="baseline"/>
              <w:rPr>
                <w:del w:id="3082" w:author="lenovo" w:date="2016-06-22T10:18:00Z"/>
                <w:color w:val="FF0000"/>
              </w:rPr>
            </w:pPr>
            <w:del w:id="3083" w:author="lenovo" w:date="2016-06-22T10:18:00Z">
              <w:r>
                <w:rPr>
                  <w:rFonts w:hint="eastAsia"/>
                  <w:color w:val="FF0000"/>
                </w:rPr>
                <w:delText>规则名称，优先级，是否启用，编辑</w:delText>
              </w:r>
              <w:r>
                <w:rPr>
                  <w:rFonts w:hint="eastAsia"/>
                  <w:color w:val="FF0000"/>
                </w:rPr>
                <w:delText>[</w:delText>
              </w:r>
              <w:r>
                <w:rPr>
                  <w:rFonts w:hint="eastAsia"/>
                  <w:color w:val="FF0000"/>
                </w:rPr>
                <w:delText>链接</w:delText>
              </w:r>
              <w:r>
                <w:rPr>
                  <w:rFonts w:hint="eastAsia"/>
                  <w:color w:val="FF0000"/>
                </w:rPr>
                <w:delText xml:space="preserve">]  </w:delText>
              </w:r>
              <w:r>
                <w:rPr>
                  <w:rFonts w:hint="eastAsia"/>
                  <w:color w:val="FF0000"/>
                </w:rPr>
                <w:delText>查看</w:delText>
              </w:r>
              <w:r>
                <w:rPr>
                  <w:rFonts w:hint="eastAsia"/>
                  <w:color w:val="FF0000"/>
                </w:rPr>
                <w:delText>[</w:delText>
              </w:r>
              <w:r>
                <w:rPr>
                  <w:rFonts w:hint="eastAsia"/>
                  <w:color w:val="FF0000"/>
                </w:rPr>
                <w:delText>链接</w:delText>
              </w:r>
              <w:r>
                <w:rPr>
                  <w:rFonts w:hint="eastAsia"/>
                  <w:color w:val="FF0000"/>
                </w:rPr>
                <w:delText>]</w:delText>
              </w:r>
            </w:del>
          </w:p>
          <w:p w14:paraId="5E24793E" w14:textId="77777777" w:rsidR="00DC1257" w:rsidRDefault="007579A1">
            <w:pPr>
              <w:widowControl/>
              <w:overflowPunct w:val="0"/>
              <w:autoSpaceDE w:val="0"/>
              <w:autoSpaceDN w:val="0"/>
              <w:adjustRightInd w:val="0"/>
              <w:spacing w:after="100" w:line="360" w:lineRule="atLeast"/>
              <w:textAlignment w:val="baseline"/>
              <w:rPr>
                <w:del w:id="3084" w:author="lenovo" w:date="2016-06-22T10:18:00Z"/>
                <w:color w:val="FF0000"/>
              </w:rPr>
            </w:pPr>
            <w:del w:id="3085" w:author="lenovo" w:date="2016-06-22T10:18:00Z">
              <w:r>
                <w:rPr>
                  <w:rFonts w:hint="eastAsia"/>
                  <w:color w:val="FF0000"/>
                </w:rPr>
                <w:delText>新建规则</w:delText>
              </w:r>
              <w:r>
                <w:rPr>
                  <w:rFonts w:hint="eastAsia"/>
                  <w:color w:val="FF0000"/>
                </w:rPr>
                <w:delText xml:space="preserve"> [</w:delText>
              </w:r>
              <w:r>
                <w:rPr>
                  <w:rFonts w:hint="eastAsia"/>
                  <w:color w:val="FF0000"/>
                </w:rPr>
                <w:delText>按钮</w:delText>
              </w:r>
              <w:r>
                <w:rPr>
                  <w:rFonts w:hint="eastAsia"/>
                  <w:color w:val="FF0000"/>
                </w:rPr>
                <w:delText xml:space="preserve">]   </w:delText>
              </w:r>
              <w:r>
                <w:rPr>
                  <w:rFonts w:hint="eastAsia"/>
                  <w:color w:val="FF0000"/>
                </w:rPr>
                <w:delText>发布规则</w:delText>
              </w:r>
              <w:r>
                <w:rPr>
                  <w:rFonts w:hint="eastAsia"/>
                  <w:color w:val="FF0000"/>
                </w:rPr>
                <w:delText xml:space="preserve"> [</w:delText>
              </w:r>
              <w:r>
                <w:rPr>
                  <w:rFonts w:hint="eastAsia"/>
                  <w:color w:val="FF0000"/>
                </w:rPr>
                <w:delText>按钮</w:delText>
              </w:r>
              <w:r>
                <w:rPr>
                  <w:rFonts w:hint="eastAsia"/>
                  <w:color w:val="FF0000"/>
                </w:rPr>
                <w:delText>]</w:delText>
              </w:r>
            </w:del>
          </w:p>
        </w:tc>
      </w:tr>
      <w:tr w:rsidR="00DC1257" w14:paraId="09729098" w14:textId="77777777">
        <w:trPr>
          <w:trHeight w:val="225"/>
          <w:del w:id="3086" w:author="lenovo" w:date="2016-06-22T10:18:00Z"/>
        </w:trPr>
        <w:tc>
          <w:tcPr>
            <w:tcW w:w="1985" w:type="dxa"/>
            <w:shd w:val="clear" w:color="auto" w:fill="D9D9D9"/>
          </w:tcPr>
          <w:p w14:paraId="5A5BF79F" w14:textId="77777777" w:rsidR="00DC1257" w:rsidRDefault="007579A1">
            <w:pPr>
              <w:spacing w:line="360" w:lineRule="atLeast"/>
              <w:rPr>
                <w:del w:id="3087" w:author="lenovo" w:date="2016-06-22T10:18:00Z"/>
                <w:color w:val="FF0000"/>
                <w:szCs w:val="21"/>
              </w:rPr>
            </w:pPr>
            <w:del w:id="3088" w:author="lenovo" w:date="2016-06-22T10:18:00Z">
              <w:r>
                <w:rPr>
                  <w:rFonts w:hint="eastAsia"/>
                  <w:color w:val="FF0000"/>
                  <w:szCs w:val="21"/>
                </w:rPr>
                <w:delText>参考画面</w:delText>
              </w:r>
            </w:del>
          </w:p>
        </w:tc>
        <w:tc>
          <w:tcPr>
            <w:tcW w:w="7087" w:type="dxa"/>
          </w:tcPr>
          <w:p w14:paraId="153766E1" w14:textId="77777777" w:rsidR="00DC1257" w:rsidRDefault="007579A1">
            <w:pPr>
              <w:widowControl/>
              <w:overflowPunct w:val="0"/>
              <w:autoSpaceDE w:val="0"/>
              <w:autoSpaceDN w:val="0"/>
              <w:adjustRightInd w:val="0"/>
              <w:spacing w:after="100" w:line="360" w:lineRule="atLeast"/>
              <w:textAlignment w:val="baseline"/>
              <w:rPr>
                <w:del w:id="3089" w:author="lenovo" w:date="2016-06-22T10:18:00Z"/>
                <w:color w:val="FF0000"/>
              </w:rPr>
            </w:pPr>
            <w:del w:id="3090" w:author="lenovo" w:date="2016-06-22T10:18:00Z">
              <w:r>
                <w:rPr>
                  <w:rFonts w:hint="eastAsia"/>
                  <w:color w:val="FF0000"/>
                </w:rPr>
                <w:delText>画面风格参见</w:delText>
              </w:r>
              <w:r>
                <w:rPr>
                  <w:rFonts w:hint="eastAsia"/>
                  <w:color w:val="FF0000"/>
                </w:rPr>
                <w:delText>5.1</w:delText>
              </w:r>
              <w:r>
                <w:rPr>
                  <w:rFonts w:hint="eastAsia"/>
                  <w:color w:val="FF0000"/>
                </w:rPr>
                <w:delText>案件分类策略</w:delText>
              </w:r>
            </w:del>
          </w:p>
        </w:tc>
      </w:tr>
      <w:tr w:rsidR="00DC1257" w14:paraId="695D9EAD" w14:textId="77777777">
        <w:trPr>
          <w:trHeight w:val="225"/>
          <w:del w:id="3091" w:author="lenovo" w:date="2016-06-22T10:18:00Z"/>
        </w:trPr>
        <w:tc>
          <w:tcPr>
            <w:tcW w:w="1985" w:type="dxa"/>
            <w:shd w:val="clear" w:color="auto" w:fill="D9D9D9"/>
          </w:tcPr>
          <w:p w14:paraId="0B21DC4E" w14:textId="77777777" w:rsidR="00DC1257" w:rsidRDefault="007579A1">
            <w:pPr>
              <w:spacing w:line="360" w:lineRule="atLeast"/>
              <w:rPr>
                <w:del w:id="3092" w:author="lenovo" w:date="2016-06-22T10:18:00Z"/>
                <w:color w:val="FF0000"/>
                <w:szCs w:val="21"/>
              </w:rPr>
            </w:pPr>
            <w:del w:id="3093" w:author="lenovo" w:date="2016-06-22T10:18:00Z">
              <w:r>
                <w:rPr>
                  <w:rFonts w:hint="eastAsia"/>
                  <w:color w:val="FF0000"/>
                  <w:szCs w:val="21"/>
                </w:rPr>
                <w:delText>业务规则</w:delText>
              </w:r>
            </w:del>
          </w:p>
        </w:tc>
        <w:tc>
          <w:tcPr>
            <w:tcW w:w="7087" w:type="dxa"/>
          </w:tcPr>
          <w:p w14:paraId="2D0D61F2" w14:textId="77777777" w:rsidR="00DC1257" w:rsidRDefault="007579A1">
            <w:pPr>
              <w:widowControl/>
              <w:numPr>
                <w:ilvl w:val="0"/>
                <w:numId w:val="77"/>
              </w:numPr>
              <w:overflowPunct w:val="0"/>
              <w:autoSpaceDE w:val="0"/>
              <w:autoSpaceDN w:val="0"/>
              <w:adjustRightInd w:val="0"/>
              <w:spacing w:after="100" w:line="360" w:lineRule="atLeast"/>
              <w:jc w:val="left"/>
              <w:textAlignment w:val="baseline"/>
              <w:rPr>
                <w:del w:id="3094" w:author="lenovo" w:date="2016-06-22T10:18:00Z"/>
                <w:rFonts w:hAnsi="宋体"/>
                <w:color w:val="FF0000"/>
                <w:szCs w:val="21"/>
              </w:rPr>
            </w:pPr>
            <w:del w:id="3095" w:author="lenovo" w:date="2016-06-22T10:18:00Z">
              <w:r>
                <w:rPr>
                  <w:rFonts w:hAnsi="宋体" w:hint="eastAsia"/>
                  <w:color w:val="FF0000"/>
                  <w:szCs w:val="21"/>
                </w:rPr>
                <w:delText>点击法务申请策略</w:delText>
              </w:r>
              <w:r>
                <w:rPr>
                  <w:rFonts w:hAnsi="宋体" w:hint="eastAsia"/>
                  <w:color w:val="FF0000"/>
                  <w:szCs w:val="21"/>
                </w:rPr>
                <w:delText>[</w:delText>
              </w:r>
              <w:r>
                <w:rPr>
                  <w:rFonts w:hAnsi="宋体" w:hint="eastAsia"/>
                  <w:color w:val="FF0000"/>
                  <w:szCs w:val="21"/>
                </w:rPr>
                <w:delText>菜单</w:delText>
              </w:r>
              <w:r>
                <w:rPr>
                  <w:rFonts w:hAnsi="宋体" w:hint="eastAsia"/>
                  <w:color w:val="FF0000"/>
                  <w:szCs w:val="21"/>
                </w:rPr>
                <w:delText>]</w:delText>
              </w:r>
              <w:r>
                <w:rPr>
                  <w:rFonts w:hAnsi="宋体" w:hint="eastAsia"/>
                  <w:color w:val="FF0000"/>
                  <w:szCs w:val="21"/>
                </w:rPr>
                <w:delText>，显示法务申请策略对应的规则</w:delText>
              </w:r>
            </w:del>
          </w:p>
          <w:p w14:paraId="757350EF" w14:textId="77777777" w:rsidR="00DC1257" w:rsidRDefault="007579A1">
            <w:pPr>
              <w:widowControl/>
              <w:numPr>
                <w:ilvl w:val="0"/>
                <w:numId w:val="77"/>
              </w:numPr>
              <w:overflowPunct w:val="0"/>
              <w:autoSpaceDE w:val="0"/>
              <w:autoSpaceDN w:val="0"/>
              <w:adjustRightInd w:val="0"/>
              <w:spacing w:after="100" w:line="360" w:lineRule="atLeast"/>
              <w:jc w:val="left"/>
              <w:textAlignment w:val="baseline"/>
              <w:rPr>
                <w:del w:id="3096" w:author="lenovo" w:date="2016-06-22T10:18:00Z"/>
                <w:rFonts w:hAnsi="宋体"/>
                <w:color w:val="FF0000"/>
                <w:szCs w:val="21"/>
              </w:rPr>
            </w:pPr>
            <w:del w:id="3097" w:author="lenovo" w:date="2016-06-22T10:18:00Z">
              <w:r>
                <w:rPr>
                  <w:rFonts w:hint="eastAsia"/>
                  <w:color w:val="FF0000"/>
                </w:rPr>
                <w:delText>点击发布规则</w:delText>
              </w:r>
              <w:r>
                <w:rPr>
                  <w:rFonts w:hint="eastAsia"/>
                  <w:color w:val="FF0000"/>
                </w:rPr>
                <w:delText>[</w:delText>
              </w:r>
              <w:r>
                <w:rPr>
                  <w:rFonts w:hAnsi="宋体" w:hint="eastAsia"/>
                  <w:color w:val="FF0000"/>
                  <w:szCs w:val="21"/>
                </w:rPr>
                <w:delText>按钮</w:delText>
              </w:r>
              <w:r>
                <w:rPr>
                  <w:rFonts w:hint="eastAsia"/>
                  <w:color w:val="FF0000"/>
                </w:rPr>
                <w:delText>]</w:delText>
              </w:r>
              <w:r>
                <w:rPr>
                  <w:rFonts w:hint="eastAsia"/>
                  <w:color w:val="FF0000"/>
                </w:rPr>
                <w:delText>，发布更新最新编辑的规则信息。</w:delText>
              </w:r>
            </w:del>
          </w:p>
          <w:p w14:paraId="63F4E0BA" w14:textId="77777777" w:rsidR="00DC1257" w:rsidRDefault="007579A1">
            <w:pPr>
              <w:widowControl/>
              <w:numPr>
                <w:ilvl w:val="0"/>
                <w:numId w:val="77"/>
              </w:numPr>
              <w:overflowPunct w:val="0"/>
              <w:autoSpaceDE w:val="0"/>
              <w:autoSpaceDN w:val="0"/>
              <w:adjustRightInd w:val="0"/>
              <w:spacing w:after="100" w:line="360" w:lineRule="atLeast"/>
              <w:jc w:val="left"/>
              <w:textAlignment w:val="baseline"/>
              <w:rPr>
                <w:del w:id="3098" w:author="lenovo" w:date="2016-06-22T10:18:00Z"/>
                <w:rFonts w:hAnsi="宋体"/>
                <w:color w:val="FF0000"/>
                <w:szCs w:val="21"/>
              </w:rPr>
            </w:pPr>
            <w:del w:id="3099" w:author="lenovo" w:date="2016-06-22T10:18:00Z">
              <w:r>
                <w:rPr>
                  <w:rFonts w:hAnsi="宋体" w:hint="eastAsia"/>
                  <w:color w:val="FF0000"/>
                  <w:szCs w:val="21"/>
                </w:rPr>
                <w:delText>点击编辑</w:delText>
              </w:r>
              <w:r>
                <w:rPr>
                  <w:rFonts w:hAnsi="宋体" w:hint="eastAsia"/>
                  <w:color w:val="FF0000"/>
                  <w:szCs w:val="21"/>
                </w:rPr>
                <w:delText>[</w:delText>
              </w:r>
              <w:r>
                <w:rPr>
                  <w:rFonts w:hAnsi="宋体" w:hint="eastAsia"/>
                  <w:color w:val="FF0000"/>
                  <w:szCs w:val="21"/>
                </w:rPr>
                <w:delText>链接</w:delText>
              </w:r>
              <w:r>
                <w:rPr>
                  <w:rFonts w:hAnsi="宋体" w:hint="eastAsia"/>
                  <w:color w:val="FF0000"/>
                  <w:szCs w:val="21"/>
                </w:rPr>
                <w:delText>]</w:delText>
              </w:r>
              <w:r>
                <w:rPr>
                  <w:rFonts w:hAnsi="宋体" w:hint="eastAsia"/>
                  <w:color w:val="FF0000"/>
                  <w:szCs w:val="21"/>
                </w:rPr>
                <w:delText>，对规则进行编辑，参见</w:delText>
              </w:r>
              <w:r>
                <w:rPr>
                  <w:rFonts w:hAnsi="宋体" w:hint="eastAsia"/>
                  <w:color w:val="FF0000"/>
                  <w:szCs w:val="21"/>
                </w:rPr>
                <w:delText>5.6.1</w:delText>
              </w:r>
            </w:del>
          </w:p>
          <w:p w14:paraId="445E1BCF" w14:textId="77777777" w:rsidR="00DC1257" w:rsidRDefault="007579A1">
            <w:pPr>
              <w:widowControl/>
              <w:numPr>
                <w:ilvl w:val="0"/>
                <w:numId w:val="77"/>
              </w:numPr>
              <w:overflowPunct w:val="0"/>
              <w:autoSpaceDE w:val="0"/>
              <w:autoSpaceDN w:val="0"/>
              <w:adjustRightInd w:val="0"/>
              <w:spacing w:after="100" w:line="360" w:lineRule="atLeast"/>
              <w:jc w:val="left"/>
              <w:textAlignment w:val="baseline"/>
              <w:rPr>
                <w:del w:id="3100" w:author="lenovo" w:date="2016-06-22T10:18:00Z"/>
                <w:rFonts w:hAnsi="宋体"/>
                <w:color w:val="FF0000"/>
                <w:szCs w:val="21"/>
              </w:rPr>
            </w:pPr>
            <w:del w:id="3101" w:author="lenovo" w:date="2016-06-22T10:18:00Z">
              <w:r>
                <w:rPr>
                  <w:rFonts w:hAnsi="宋体" w:hint="eastAsia"/>
                  <w:color w:val="FF0000"/>
                  <w:szCs w:val="21"/>
                </w:rPr>
                <w:delText>点击新增规则</w:delText>
              </w:r>
              <w:r>
                <w:rPr>
                  <w:rFonts w:hAnsi="宋体" w:hint="eastAsia"/>
                  <w:color w:val="FF0000"/>
                  <w:szCs w:val="21"/>
                </w:rPr>
                <w:delText>[</w:delText>
              </w:r>
              <w:r>
                <w:rPr>
                  <w:rFonts w:hAnsi="宋体" w:hint="eastAsia"/>
                  <w:color w:val="FF0000"/>
                  <w:szCs w:val="21"/>
                </w:rPr>
                <w:delText>按钮</w:delText>
              </w:r>
              <w:r>
                <w:rPr>
                  <w:rFonts w:hAnsi="宋体" w:hint="eastAsia"/>
                  <w:color w:val="FF0000"/>
                  <w:szCs w:val="21"/>
                </w:rPr>
                <w:delText>]</w:delText>
              </w:r>
              <w:r>
                <w:rPr>
                  <w:rFonts w:hAnsi="宋体" w:hint="eastAsia"/>
                  <w:color w:val="FF0000"/>
                  <w:szCs w:val="21"/>
                </w:rPr>
                <w:delText>，创建法务申请策略规则，参见</w:delText>
              </w:r>
              <w:r>
                <w:rPr>
                  <w:rFonts w:hAnsi="宋体" w:hint="eastAsia"/>
                  <w:color w:val="FF0000"/>
                  <w:szCs w:val="21"/>
                </w:rPr>
                <w:delText>5.6.2</w:delText>
              </w:r>
            </w:del>
          </w:p>
        </w:tc>
      </w:tr>
      <w:tr w:rsidR="00DC1257" w14:paraId="5B1B383A" w14:textId="77777777">
        <w:trPr>
          <w:trHeight w:val="225"/>
          <w:del w:id="3102" w:author="lenovo" w:date="2016-06-22T10:18:00Z"/>
        </w:trPr>
        <w:tc>
          <w:tcPr>
            <w:tcW w:w="1985" w:type="dxa"/>
            <w:shd w:val="clear" w:color="auto" w:fill="D9D9D9"/>
          </w:tcPr>
          <w:p w14:paraId="479D41D1" w14:textId="77777777" w:rsidR="00DC1257" w:rsidRDefault="007579A1">
            <w:pPr>
              <w:spacing w:line="360" w:lineRule="atLeast"/>
              <w:rPr>
                <w:del w:id="3103" w:author="lenovo" w:date="2016-06-22T10:18:00Z"/>
                <w:rFonts w:hAnsi="宋体"/>
                <w:color w:val="FF0000"/>
                <w:szCs w:val="21"/>
              </w:rPr>
            </w:pPr>
            <w:del w:id="3104" w:author="lenovo" w:date="2016-06-22T10:18:00Z">
              <w:r>
                <w:rPr>
                  <w:rFonts w:hAnsi="宋体" w:hint="eastAsia"/>
                  <w:color w:val="FF0000"/>
                  <w:szCs w:val="21"/>
                </w:rPr>
                <w:delText>备注</w:delText>
              </w:r>
            </w:del>
          </w:p>
        </w:tc>
        <w:tc>
          <w:tcPr>
            <w:tcW w:w="7087" w:type="dxa"/>
          </w:tcPr>
          <w:p w14:paraId="76F2C923" w14:textId="77777777" w:rsidR="00DC1257" w:rsidRDefault="007579A1">
            <w:pPr>
              <w:widowControl/>
              <w:overflowPunct w:val="0"/>
              <w:autoSpaceDE w:val="0"/>
              <w:autoSpaceDN w:val="0"/>
              <w:adjustRightInd w:val="0"/>
              <w:spacing w:after="100" w:line="360" w:lineRule="atLeast"/>
              <w:textAlignment w:val="baseline"/>
              <w:rPr>
                <w:del w:id="3105" w:author="lenovo" w:date="2016-06-22T10:18:00Z"/>
                <w:color w:val="FF0000"/>
              </w:rPr>
            </w:pPr>
            <w:del w:id="3106" w:author="lenovo" w:date="2016-06-22T10:18:00Z">
              <w:r>
                <w:rPr>
                  <w:rFonts w:hint="eastAsia"/>
                  <w:color w:val="FF0000"/>
                </w:rPr>
                <w:delText>夜间批量时进行法务申请策略的运算，符合规则的，自动将案件流转至法务队列。</w:delText>
              </w:r>
            </w:del>
          </w:p>
        </w:tc>
      </w:tr>
    </w:tbl>
    <w:p w14:paraId="3E48F44B" w14:textId="77777777" w:rsidR="00DC1257" w:rsidRDefault="007579A1">
      <w:pPr>
        <w:pStyle w:val="3"/>
        <w:numPr>
          <w:ilvl w:val="2"/>
          <w:numId w:val="1"/>
        </w:numPr>
        <w:rPr>
          <w:del w:id="3107" w:author="lenovo" w:date="2016-06-22T10:18:00Z"/>
          <w:rFonts w:ascii="黑体" w:eastAsia="黑体"/>
          <w:color w:val="FF0000"/>
          <w:sz w:val="24"/>
          <w:szCs w:val="24"/>
        </w:rPr>
      </w:pPr>
      <w:bookmarkStart w:id="3108" w:name="_Toc24163"/>
      <w:del w:id="3109" w:author="lenovo" w:date="2016-06-22T10:18:00Z">
        <w:r>
          <w:rPr>
            <w:rFonts w:ascii="黑体" w:eastAsia="黑体" w:hint="eastAsia"/>
            <w:color w:val="FF0000"/>
            <w:sz w:val="24"/>
            <w:szCs w:val="24"/>
          </w:rPr>
          <w:delText>新增</w:delText>
        </w:r>
        <w:bookmarkEnd w:id="3108"/>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E136131" w14:textId="77777777">
        <w:trPr>
          <w:trHeight w:val="463"/>
          <w:del w:id="3110" w:author="lenovo" w:date="2016-06-22T10:18:00Z"/>
        </w:trPr>
        <w:tc>
          <w:tcPr>
            <w:tcW w:w="1985" w:type="dxa"/>
            <w:shd w:val="clear" w:color="auto" w:fill="D9D9D9"/>
          </w:tcPr>
          <w:p w14:paraId="0FD0B851" w14:textId="77777777" w:rsidR="00DC1257" w:rsidRDefault="007579A1">
            <w:pPr>
              <w:spacing w:line="360" w:lineRule="atLeast"/>
              <w:rPr>
                <w:del w:id="3111" w:author="lenovo" w:date="2016-06-22T10:18:00Z"/>
                <w:color w:val="FF0000"/>
                <w:szCs w:val="21"/>
              </w:rPr>
            </w:pPr>
            <w:del w:id="3112" w:author="lenovo" w:date="2016-06-22T10:18:00Z">
              <w:r>
                <w:rPr>
                  <w:rFonts w:hint="eastAsia"/>
                  <w:color w:val="FF0000"/>
                  <w:szCs w:val="21"/>
                </w:rPr>
                <w:delText>功能概述</w:delText>
              </w:r>
            </w:del>
          </w:p>
        </w:tc>
        <w:tc>
          <w:tcPr>
            <w:tcW w:w="7087" w:type="dxa"/>
          </w:tcPr>
          <w:p w14:paraId="553BB173" w14:textId="77777777" w:rsidR="00DC1257" w:rsidRDefault="007579A1">
            <w:pPr>
              <w:spacing w:line="360" w:lineRule="atLeast"/>
              <w:rPr>
                <w:del w:id="3113" w:author="lenovo" w:date="2016-06-22T10:18:00Z"/>
                <w:color w:val="FF0000"/>
              </w:rPr>
            </w:pPr>
            <w:del w:id="3114" w:author="lenovo" w:date="2016-06-22T10:18:00Z">
              <w:r>
                <w:rPr>
                  <w:rFonts w:hint="eastAsia"/>
                  <w:color w:val="FF0000"/>
                </w:rPr>
                <w:delText>新增法务申请策略</w:delText>
              </w:r>
            </w:del>
          </w:p>
        </w:tc>
      </w:tr>
      <w:tr w:rsidR="00DC1257" w14:paraId="2DEEB171" w14:textId="77777777">
        <w:trPr>
          <w:trHeight w:val="225"/>
          <w:del w:id="3115" w:author="lenovo" w:date="2016-06-22T10:18:00Z"/>
        </w:trPr>
        <w:tc>
          <w:tcPr>
            <w:tcW w:w="1985" w:type="dxa"/>
            <w:shd w:val="clear" w:color="auto" w:fill="D9D9D9"/>
          </w:tcPr>
          <w:p w14:paraId="78847B86" w14:textId="77777777" w:rsidR="00DC1257" w:rsidRDefault="007579A1">
            <w:pPr>
              <w:spacing w:line="360" w:lineRule="atLeast"/>
              <w:rPr>
                <w:del w:id="3116" w:author="lenovo" w:date="2016-06-22T10:18:00Z"/>
                <w:color w:val="FF0000"/>
                <w:szCs w:val="21"/>
              </w:rPr>
            </w:pPr>
            <w:del w:id="3117" w:author="lenovo" w:date="2016-06-22T10:18:00Z">
              <w:r>
                <w:rPr>
                  <w:rFonts w:hint="eastAsia"/>
                  <w:color w:val="FF0000"/>
                  <w:szCs w:val="21"/>
                </w:rPr>
                <w:delText>页面输入</w:delText>
              </w:r>
            </w:del>
          </w:p>
        </w:tc>
        <w:tc>
          <w:tcPr>
            <w:tcW w:w="7087" w:type="dxa"/>
          </w:tcPr>
          <w:p w14:paraId="0D83C516" w14:textId="77777777" w:rsidR="00DC1257" w:rsidRDefault="007579A1">
            <w:pPr>
              <w:widowControl/>
              <w:overflowPunct w:val="0"/>
              <w:autoSpaceDE w:val="0"/>
              <w:autoSpaceDN w:val="0"/>
              <w:adjustRightInd w:val="0"/>
              <w:spacing w:after="100" w:line="360" w:lineRule="atLeast"/>
              <w:textAlignment w:val="baseline"/>
              <w:rPr>
                <w:del w:id="3118" w:author="lenovo" w:date="2016-06-22T10:18:00Z"/>
                <w:color w:val="FF0000"/>
              </w:rPr>
            </w:pPr>
            <w:del w:id="3119" w:author="lenovo" w:date="2016-06-22T10:18:00Z">
              <w:r>
                <w:rPr>
                  <w:rFonts w:hint="eastAsia"/>
                  <w:color w:val="FF0000"/>
                </w:rPr>
                <w:delText>规则名称</w:delText>
              </w:r>
              <w:r>
                <w:rPr>
                  <w:rFonts w:hint="eastAsia"/>
                  <w:color w:val="FF0000"/>
                </w:rPr>
                <w:delText>[</w:delText>
              </w:r>
              <w:r>
                <w:rPr>
                  <w:rFonts w:hint="eastAsia"/>
                  <w:color w:val="FF0000"/>
                </w:rPr>
                <w:delText>必输文本框</w:delText>
              </w:r>
              <w:r>
                <w:rPr>
                  <w:rFonts w:hint="eastAsia"/>
                  <w:color w:val="FF0000"/>
                </w:rPr>
                <w:delText xml:space="preserve">] </w:delText>
              </w:r>
            </w:del>
          </w:p>
          <w:p w14:paraId="132C84C8" w14:textId="77777777" w:rsidR="00DC1257" w:rsidRDefault="007579A1">
            <w:pPr>
              <w:widowControl/>
              <w:overflowPunct w:val="0"/>
              <w:autoSpaceDE w:val="0"/>
              <w:autoSpaceDN w:val="0"/>
              <w:adjustRightInd w:val="0"/>
              <w:spacing w:after="100" w:line="360" w:lineRule="atLeast"/>
              <w:textAlignment w:val="baseline"/>
              <w:rPr>
                <w:del w:id="3120" w:author="lenovo" w:date="2016-06-22T10:18:00Z"/>
                <w:rFonts w:hAnsi="宋体"/>
                <w:color w:val="FF0000"/>
                <w:szCs w:val="21"/>
              </w:rPr>
            </w:pPr>
            <w:del w:id="3121" w:author="lenovo" w:date="2016-06-22T10:18:00Z">
              <w:r>
                <w:rPr>
                  <w:rFonts w:hint="eastAsia"/>
                  <w:color w:val="FF0000"/>
                </w:rPr>
                <w:delText>保存</w:delText>
              </w:r>
              <w:r>
                <w:rPr>
                  <w:rFonts w:hint="eastAsia"/>
                  <w:color w:val="FF0000"/>
                </w:rPr>
                <w:delText>[</w:delText>
              </w:r>
              <w:r>
                <w:rPr>
                  <w:rFonts w:hint="eastAsia"/>
                  <w:color w:val="FF0000"/>
                </w:rPr>
                <w:delText>按钮</w:delText>
              </w:r>
              <w:r>
                <w:rPr>
                  <w:rFonts w:hint="eastAsia"/>
                  <w:color w:val="FF0000"/>
                </w:rPr>
                <w:delText>]</w:delText>
              </w:r>
            </w:del>
          </w:p>
        </w:tc>
      </w:tr>
      <w:tr w:rsidR="00DC1257" w14:paraId="36D34B1B" w14:textId="77777777">
        <w:trPr>
          <w:trHeight w:val="225"/>
          <w:del w:id="3122" w:author="lenovo" w:date="2016-06-22T10:18:00Z"/>
        </w:trPr>
        <w:tc>
          <w:tcPr>
            <w:tcW w:w="1985" w:type="dxa"/>
            <w:shd w:val="clear" w:color="auto" w:fill="D9D9D9"/>
          </w:tcPr>
          <w:p w14:paraId="391A0C26" w14:textId="77777777" w:rsidR="00DC1257" w:rsidRDefault="007579A1">
            <w:pPr>
              <w:spacing w:line="360" w:lineRule="atLeast"/>
              <w:rPr>
                <w:del w:id="3123" w:author="lenovo" w:date="2016-06-22T10:18:00Z"/>
                <w:color w:val="FF0000"/>
                <w:szCs w:val="21"/>
              </w:rPr>
            </w:pPr>
            <w:del w:id="3124" w:author="lenovo" w:date="2016-06-22T10:18:00Z">
              <w:r>
                <w:rPr>
                  <w:rFonts w:hint="eastAsia"/>
                  <w:color w:val="FF0000"/>
                  <w:szCs w:val="21"/>
                </w:rPr>
                <w:delText>页面输出</w:delText>
              </w:r>
            </w:del>
          </w:p>
        </w:tc>
        <w:tc>
          <w:tcPr>
            <w:tcW w:w="7087" w:type="dxa"/>
          </w:tcPr>
          <w:p w14:paraId="3750EE50" w14:textId="77777777" w:rsidR="00DC1257" w:rsidRDefault="00DC1257">
            <w:pPr>
              <w:widowControl/>
              <w:overflowPunct w:val="0"/>
              <w:autoSpaceDE w:val="0"/>
              <w:autoSpaceDN w:val="0"/>
              <w:adjustRightInd w:val="0"/>
              <w:spacing w:after="100" w:line="360" w:lineRule="atLeast"/>
              <w:textAlignment w:val="baseline"/>
              <w:rPr>
                <w:del w:id="3125" w:author="lenovo" w:date="2016-06-22T10:18:00Z"/>
                <w:color w:val="FF0000"/>
              </w:rPr>
            </w:pPr>
          </w:p>
        </w:tc>
      </w:tr>
      <w:tr w:rsidR="00DC1257" w14:paraId="639FAF3E" w14:textId="77777777">
        <w:trPr>
          <w:trHeight w:val="225"/>
          <w:del w:id="3126" w:author="lenovo" w:date="2016-06-22T10:18:00Z"/>
        </w:trPr>
        <w:tc>
          <w:tcPr>
            <w:tcW w:w="1985" w:type="dxa"/>
            <w:shd w:val="clear" w:color="auto" w:fill="D9D9D9"/>
          </w:tcPr>
          <w:p w14:paraId="62F50EB1" w14:textId="77777777" w:rsidR="00DC1257" w:rsidRDefault="007579A1">
            <w:pPr>
              <w:spacing w:line="360" w:lineRule="atLeast"/>
              <w:rPr>
                <w:del w:id="3127" w:author="lenovo" w:date="2016-06-22T10:18:00Z"/>
                <w:color w:val="FF0000"/>
                <w:szCs w:val="21"/>
              </w:rPr>
            </w:pPr>
            <w:del w:id="3128" w:author="lenovo" w:date="2016-06-22T10:18:00Z">
              <w:r>
                <w:rPr>
                  <w:rFonts w:hint="eastAsia"/>
                  <w:color w:val="FF0000"/>
                  <w:szCs w:val="21"/>
                </w:rPr>
                <w:delText>参考画面</w:delText>
              </w:r>
            </w:del>
          </w:p>
        </w:tc>
        <w:tc>
          <w:tcPr>
            <w:tcW w:w="7087" w:type="dxa"/>
          </w:tcPr>
          <w:p w14:paraId="6E418BDE" w14:textId="77777777" w:rsidR="00DC1257" w:rsidRDefault="0023358B">
            <w:pPr>
              <w:widowControl/>
              <w:overflowPunct w:val="0"/>
              <w:autoSpaceDE w:val="0"/>
              <w:autoSpaceDN w:val="0"/>
              <w:adjustRightInd w:val="0"/>
              <w:spacing w:after="100" w:line="360" w:lineRule="atLeast"/>
              <w:textAlignment w:val="baseline"/>
              <w:rPr>
                <w:del w:id="3129" w:author="lenovo" w:date="2016-06-22T10:18:00Z"/>
                <w:color w:val="FF0000"/>
              </w:rPr>
            </w:pPr>
            <w:del w:id="3130" w:author="lenovo" w:date="2016-06-22T10:18:00Z">
              <w:r>
                <w:rPr>
                  <w:noProof/>
                  <w:color w:val="FF0000"/>
                  <w:rPrChange w:id="3131">
                    <w:rPr>
                      <w:noProof/>
                    </w:rPr>
                  </w:rPrChange>
                </w:rPr>
                <w:drawing>
                  <wp:inline distT="0" distB="0" distL="114300" distR="114300" wp14:anchorId="5C788C40" wp14:editId="17A96B10">
                    <wp:extent cx="4360545" cy="1080135"/>
                    <wp:effectExtent l="0" t="0" r="1905" b="5715"/>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7"/>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del>
          </w:p>
        </w:tc>
      </w:tr>
      <w:tr w:rsidR="00DC1257" w14:paraId="3302371A" w14:textId="77777777">
        <w:trPr>
          <w:trHeight w:val="225"/>
          <w:del w:id="3132" w:author="lenovo" w:date="2016-06-22T10:18:00Z"/>
        </w:trPr>
        <w:tc>
          <w:tcPr>
            <w:tcW w:w="1985" w:type="dxa"/>
            <w:shd w:val="clear" w:color="auto" w:fill="D9D9D9"/>
          </w:tcPr>
          <w:p w14:paraId="0012D770" w14:textId="77777777" w:rsidR="00DC1257" w:rsidRDefault="007579A1">
            <w:pPr>
              <w:spacing w:line="360" w:lineRule="atLeast"/>
              <w:rPr>
                <w:del w:id="3133" w:author="lenovo" w:date="2016-06-22T10:18:00Z"/>
                <w:color w:val="FF0000"/>
                <w:szCs w:val="21"/>
              </w:rPr>
            </w:pPr>
            <w:del w:id="3134" w:author="lenovo" w:date="2016-06-22T10:18:00Z">
              <w:r>
                <w:rPr>
                  <w:rFonts w:hint="eastAsia"/>
                  <w:color w:val="FF0000"/>
                  <w:szCs w:val="21"/>
                </w:rPr>
                <w:delText>业务规则</w:delText>
              </w:r>
            </w:del>
          </w:p>
        </w:tc>
        <w:tc>
          <w:tcPr>
            <w:tcW w:w="7087" w:type="dxa"/>
          </w:tcPr>
          <w:p w14:paraId="6DDF851A" w14:textId="77777777" w:rsidR="00DC1257" w:rsidRDefault="007579A1">
            <w:pPr>
              <w:widowControl/>
              <w:numPr>
                <w:ilvl w:val="0"/>
                <w:numId w:val="78"/>
              </w:numPr>
              <w:overflowPunct w:val="0"/>
              <w:autoSpaceDE w:val="0"/>
              <w:autoSpaceDN w:val="0"/>
              <w:adjustRightInd w:val="0"/>
              <w:spacing w:after="100" w:line="360" w:lineRule="atLeast"/>
              <w:jc w:val="left"/>
              <w:textAlignment w:val="baseline"/>
              <w:rPr>
                <w:del w:id="3135" w:author="lenovo" w:date="2016-06-22T10:18:00Z"/>
                <w:rFonts w:hAnsi="宋体"/>
                <w:color w:val="FF0000"/>
                <w:szCs w:val="21"/>
              </w:rPr>
            </w:pPr>
            <w:del w:id="3136" w:author="lenovo" w:date="2016-06-22T10:18:00Z">
              <w:r>
                <w:rPr>
                  <w:rFonts w:hAnsi="宋体" w:hint="eastAsia"/>
                  <w:color w:val="FF0000"/>
                  <w:szCs w:val="21"/>
                </w:rPr>
                <w:delText>规则名称必填且唯一</w:delText>
              </w:r>
            </w:del>
          </w:p>
        </w:tc>
      </w:tr>
      <w:tr w:rsidR="00DC1257" w14:paraId="6437D748" w14:textId="77777777">
        <w:trPr>
          <w:trHeight w:val="225"/>
          <w:del w:id="3137" w:author="lenovo" w:date="2016-06-22T10:18:00Z"/>
        </w:trPr>
        <w:tc>
          <w:tcPr>
            <w:tcW w:w="1985" w:type="dxa"/>
            <w:shd w:val="clear" w:color="auto" w:fill="D9D9D9"/>
          </w:tcPr>
          <w:p w14:paraId="77089CE9" w14:textId="77777777" w:rsidR="00DC1257" w:rsidRDefault="007579A1">
            <w:pPr>
              <w:spacing w:line="360" w:lineRule="atLeast"/>
              <w:rPr>
                <w:del w:id="3138" w:author="lenovo" w:date="2016-06-22T10:18:00Z"/>
                <w:rFonts w:hAnsi="宋体"/>
                <w:color w:val="FF0000"/>
                <w:szCs w:val="21"/>
              </w:rPr>
            </w:pPr>
            <w:del w:id="3139" w:author="lenovo" w:date="2016-06-22T10:18:00Z">
              <w:r>
                <w:rPr>
                  <w:rFonts w:hAnsi="宋体" w:hint="eastAsia"/>
                  <w:color w:val="FF0000"/>
                  <w:szCs w:val="21"/>
                </w:rPr>
                <w:delText>备注</w:delText>
              </w:r>
            </w:del>
          </w:p>
        </w:tc>
        <w:tc>
          <w:tcPr>
            <w:tcW w:w="7087" w:type="dxa"/>
          </w:tcPr>
          <w:p w14:paraId="207886E4" w14:textId="77777777" w:rsidR="00DC1257" w:rsidRDefault="007579A1">
            <w:pPr>
              <w:numPr>
                <w:ilvl w:val="0"/>
                <w:numId w:val="79"/>
              </w:numPr>
              <w:spacing w:line="360" w:lineRule="atLeast"/>
              <w:rPr>
                <w:del w:id="3140" w:author="lenovo" w:date="2016-06-22T10:18:00Z"/>
                <w:color w:val="FF0000"/>
              </w:rPr>
            </w:pPr>
            <w:del w:id="3141" w:author="lenovo" w:date="2016-06-22T10:18:00Z">
              <w:r>
                <w:rPr>
                  <w:rFonts w:hint="eastAsia"/>
                  <w:color w:val="FF0000"/>
                </w:rPr>
                <w:delText>点击保存</w:delText>
              </w:r>
              <w:r>
                <w:rPr>
                  <w:rFonts w:hint="eastAsia"/>
                  <w:color w:val="FF0000"/>
                </w:rPr>
                <w:delText>[</w:delText>
              </w:r>
              <w:r>
                <w:rPr>
                  <w:rFonts w:hint="eastAsia"/>
                  <w:color w:val="FF0000"/>
                </w:rPr>
                <w:delText>按钮</w:delText>
              </w:r>
              <w:r>
                <w:rPr>
                  <w:rFonts w:hint="eastAsia"/>
                  <w:color w:val="FF0000"/>
                </w:rPr>
                <w:delText>]</w:delText>
              </w:r>
              <w:r>
                <w:rPr>
                  <w:rFonts w:hint="eastAsia"/>
                  <w:color w:val="FF0000"/>
                </w:rPr>
                <w:delText>，系统新增一条法务申请策略信息，跳转到法务申请策略查询页面，参见</w:delText>
              </w:r>
              <w:r>
                <w:rPr>
                  <w:rFonts w:hint="eastAsia"/>
                  <w:color w:val="FF0000"/>
                </w:rPr>
                <w:delText xml:space="preserve"> </w:delText>
              </w:r>
              <w:r>
                <w:rPr>
                  <w:rFonts w:hint="eastAsia"/>
                  <w:color w:val="FF0000"/>
                </w:rPr>
                <w:delText>“章节</w:delText>
              </w:r>
              <w:r>
                <w:rPr>
                  <w:rFonts w:hint="eastAsia"/>
                  <w:color w:val="FF0000"/>
                </w:rPr>
                <w:delText>5.6</w:delText>
              </w:r>
              <w:r>
                <w:rPr>
                  <w:rFonts w:hint="eastAsia"/>
                  <w:color w:val="FF0000"/>
                </w:rPr>
                <w:delText>法务申请策略”</w:delText>
              </w:r>
            </w:del>
          </w:p>
          <w:p w14:paraId="4ADB9033" w14:textId="77777777" w:rsidR="00DC1257" w:rsidRDefault="007579A1">
            <w:pPr>
              <w:widowControl/>
              <w:numPr>
                <w:ilvl w:val="0"/>
                <w:numId w:val="79"/>
              </w:numPr>
              <w:overflowPunct w:val="0"/>
              <w:autoSpaceDE w:val="0"/>
              <w:autoSpaceDN w:val="0"/>
              <w:adjustRightInd w:val="0"/>
              <w:spacing w:after="100" w:line="360" w:lineRule="atLeast"/>
              <w:textAlignment w:val="baseline"/>
              <w:rPr>
                <w:del w:id="3142" w:author="lenovo" w:date="2016-06-22T10:18:00Z"/>
                <w:color w:val="FF0000"/>
              </w:rPr>
            </w:pPr>
            <w:del w:id="3143" w:author="lenovo" w:date="2016-06-22T10:18:00Z">
              <w:r>
                <w:rPr>
                  <w:rFonts w:hint="eastAsia"/>
                  <w:color w:val="FF0000"/>
                </w:rPr>
                <w:delText>点击关闭</w:delText>
              </w:r>
              <w:r>
                <w:rPr>
                  <w:rFonts w:hint="eastAsia"/>
                  <w:color w:val="FF0000"/>
                </w:rPr>
                <w:delText>[</w:delText>
              </w:r>
              <w:r>
                <w:rPr>
                  <w:rFonts w:hint="eastAsia"/>
                  <w:color w:val="FF0000"/>
                </w:rPr>
                <w:delText>按钮</w:delText>
              </w:r>
              <w:r>
                <w:rPr>
                  <w:rFonts w:hint="eastAsia"/>
                  <w:color w:val="FF0000"/>
                </w:rPr>
                <w:delText>]</w:delText>
              </w:r>
              <w:r>
                <w:rPr>
                  <w:rFonts w:hint="eastAsia"/>
                  <w:color w:val="FF0000"/>
                </w:rPr>
                <w:delText>，跳转到法务申请策略查询页面，参见</w:delText>
              </w:r>
              <w:r>
                <w:rPr>
                  <w:rFonts w:hint="eastAsia"/>
                  <w:color w:val="FF0000"/>
                </w:rPr>
                <w:delText xml:space="preserve"> </w:delText>
              </w:r>
              <w:r>
                <w:rPr>
                  <w:rFonts w:hint="eastAsia"/>
                  <w:color w:val="FF0000"/>
                </w:rPr>
                <w:delText>“章节</w:delText>
              </w:r>
              <w:r>
                <w:rPr>
                  <w:rFonts w:hint="eastAsia"/>
                  <w:color w:val="FF0000"/>
                </w:rPr>
                <w:delText xml:space="preserve">5.6 </w:delText>
              </w:r>
              <w:r>
                <w:rPr>
                  <w:rFonts w:hint="eastAsia"/>
                  <w:color w:val="FF0000"/>
                </w:rPr>
                <w:delText>法务申请策略”</w:delText>
              </w:r>
            </w:del>
          </w:p>
        </w:tc>
      </w:tr>
    </w:tbl>
    <w:p w14:paraId="4D4ACE6E" w14:textId="77777777" w:rsidR="00DC1257" w:rsidRDefault="007579A1">
      <w:pPr>
        <w:pStyle w:val="3"/>
        <w:numPr>
          <w:ilvl w:val="2"/>
          <w:numId w:val="1"/>
        </w:numPr>
        <w:rPr>
          <w:del w:id="3144" w:author="lenovo" w:date="2016-06-22T10:18:00Z"/>
          <w:rFonts w:ascii="黑体" w:eastAsia="黑体"/>
          <w:color w:val="FF0000"/>
          <w:sz w:val="24"/>
          <w:szCs w:val="24"/>
        </w:rPr>
      </w:pPr>
      <w:bookmarkStart w:id="3145" w:name="_Toc6306"/>
      <w:del w:id="3146" w:author="lenovo" w:date="2016-06-22T10:18:00Z">
        <w:r>
          <w:rPr>
            <w:rFonts w:ascii="黑体" w:eastAsia="黑体" w:hint="eastAsia"/>
            <w:color w:val="FF0000"/>
            <w:sz w:val="24"/>
            <w:szCs w:val="24"/>
          </w:rPr>
          <w:delText>编辑</w:delText>
        </w:r>
        <w:bookmarkEnd w:id="3145"/>
      </w:del>
    </w:p>
    <w:p w14:paraId="49DE33AB" w14:textId="77777777" w:rsidR="00DC1257" w:rsidRDefault="007579A1">
      <w:pPr>
        <w:ind w:firstLine="420"/>
        <w:rPr>
          <w:del w:id="3147" w:author="lenovo" w:date="2016-06-22T10:18:00Z"/>
          <w:color w:val="FF0000"/>
        </w:rPr>
      </w:pPr>
      <w:del w:id="3148" w:author="lenovo" w:date="2016-06-22T10:18:00Z">
        <w:r>
          <w:rPr>
            <w:rFonts w:hint="eastAsia"/>
            <w:color w:val="FF0000"/>
          </w:rPr>
          <w:delText>参见</w:delText>
        </w:r>
        <w:r>
          <w:rPr>
            <w:rFonts w:hint="eastAsia"/>
            <w:color w:val="FF0000"/>
          </w:rPr>
          <w:delText xml:space="preserve">5.1.2 </w:delText>
        </w:r>
        <w:r>
          <w:rPr>
            <w:rFonts w:hint="eastAsia"/>
            <w:color w:val="FF0000"/>
          </w:rPr>
          <w:delText>编辑（案件分类策略）</w:delText>
        </w:r>
      </w:del>
    </w:p>
    <w:p w14:paraId="6C70FB90" w14:textId="77777777" w:rsidR="00DC1257" w:rsidRDefault="00DC1257">
      <w:pPr>
        <w:ind w:firstLine="420"/>
      </w:pPr>
    </w:p>
    <w:p w14:paraId="456FB85A" w14:textId="77777777" w:rsidR="00DC1257" w:rsidRDefault="007579A1">
      <w:pPr>
        <w:pStyle w:val="2"/>
      </w:pPr>
      <w:bookmarkStart w:id="3149" w:name="_Toc22273"/>
      <w:commentRangeStart w:id="3150"/>
      <w:r>
        <w:rPr>
          <w:rFonts w:hint="eastAsia"/>
        </w:rPr>
        <w:t>批量短信策略</w:t>
      </w:r>
      <w:bookmarkEnd w:id="2980"/>
      <w:bookmarkEnd w:id="3149"/>
      <w:commentRangeEnd w:id="3150"/>
      <w:r>
        <w:commentReference w:id="3150"/>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90952BF" w14:textId="77777777">
        <w:trPr>
          <w:trHeight w:val="463"/>
        </w:trPr>
        <w:tc>
          <w:tcPr>
            <w:tcW w:w="1985" w:type="dxa"/>
            <w:shd w:val="clear" w:color="auto" w:fill="D9D9D9"/>
          </w:tcPr>
          <w:p w14:paraId="6A00240B" w14:textId="77777777" w:rsidR="00DC1257" w:rsidRDefault="007579A1">
            <w:pPr>
              <w:spacing w:line="360" w:lineRule="atLeast"/>
              <w:rPr>
                <w:szCs w:val="21"/>
              </w:rPr>
            </w:pPr>
            <w:r>
              <w:rPr>
                <w:rFonts w:hint="eastAsia"/>
                <w:szCs w:val="21"/>
              </w:rPr>
              <w:t>功能概述</w:t>
            </w:r>
          </w:p>
        </w:tc>
        <w:tc>
          <w:tcPr>
            <w:tcW w:w="7087" w:type="dxa"/>
          </w:tcPr>
          <w:p w14:paraId="2273A18D" w14:textId="77777777" w:rsidR="00DC1257" w:rsidRDefault="007579A1">
            <w:pPr>
              <w:spacing w:line="360" w:lineRule="atLeast"/>
            </w:pPr>
            <w:r>
              <w:rPr>
                <w:rFonts w:hint="eastAsia"/>
              </w:rPr>
              <w:t>批量短信策略，根据帐龄以及超上一账单日等参数确定案件是否需要以短信的方式催收。如果规则匹配会自动添加到申请表，系统自动审核并添加到作业表，在后续批量步骤里会从作业表查出数据生成短信文件。</w:t>
            </w:r>
          </w:p>
        </w:tc>
      </w:tr>
      <w:tr w:rsidR="00DC1257" w14:paraId="73E50EEF" w14:textId="77777777">
        <w:trPr>
          <w:trHeight w:val="225"/>
        </w:trPr>
        <w:tc>
          <w:tcPr>
            <w:tcW w:w="1985" w:type="dxa"/>
            <w:shd w:val="clear" w:color="auto" w:fill="D9D9D9"/>
          </w:tcPr>
          <w:p w14:paraId="05B84FE4" w14:textId="77777777" w:rsidR="00DC1257" w:rsidRDefault="007579A1">
            <w:pPr>
              <w:spacing w:line="360" w:lineRule="atLeast"/>
              <w:rPr>
                <w:szCs w:val="21"/>
              </w:rPr>
            </w:pPr>
            <w:r>
              <w:rPr>
                <w:rFonts w:hint="eastAsia"/>
                <w:szCs w:val="21"/>
              </w:rPr>
              <w:t>页面输入</w:t>
            </w:r>
          </w:p>
        </w:tc>
        <w:tc>
          <w:tcPr>
            <w:tcW w:w="7087" w:type="dxa"/>
          </w:tcPr>
          <w:p w14:paraId="0ADDA3E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26720F5F" w14:textId="77777777">
        <w:trPr>
          <w:trHeight w:val="225"/>
        </w:trPr>
        <w:tc>
          <w:tcPr>
            <w:tcW w:w="1985" w:type="dxa"/>
            <w:shd w:val="clear" w:color="auto" w:fill="D9D9D9"/>
          </w:tcPr>
          <w:p w14:paraId="357ACE00" w14:textId="77777777" w:rsidR="00DC1257" w:rsidRDefault="007579A1">
            <w:pPr>
              <w:spacing w:line="360" w:lineRule="atLeast"/>
              <w:rPr>
                <w:szCs w:val="21"/>
              </w:rPr>
            </w:pPr>
            <w:r>
              <w:rPr>
                <w:rFonts w:hint="eastAsia"/>
                <w:szCs w:val="21"/>
              </w:rPr>
              <w:t>页面输出</w:t>
            </w:r>
          </w:p>
        </w:tc>
        <w:tc>
          <w:tcPr>
            <w:tcW w:w="7087" w:type="dxa"/>
          </w:tcPr>
          <w:p w14:paraId="433DB47C"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3141D4C3"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458BFCE7"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59716DD1" w14:textId="77777777">
        <w:trPr>
          <w:trHeight w:val="225"/>
        </w:trPr>
        <w:tc>
          <w:tcPr>
            <w:tcW w:w="1985" w:type="dxa"/>
            <w:shd w:val="clear" w:color="auto" w:fill="D9D9D9"/>
          </w:tcPr>
          <w:p w14:paraId="00C4871B" w14:textId="77777777" w:rsidR="00DC1257" w:rsidRDefault="007579A1">
            <w:pPr>
              <w:spacing w:line="360" w:lineRule="atLeast"/>
              <w:rPr>
                <w:szCs w:val="21"/>
              </w:rPr>
            </w:pPr>
            <w:r>
              <w:rPr>
                <w:rFonts w:hint="eastAsia"/>
                <w:szCs w:val="21"/>
              </w:rPr>
              <w:t>参考画面</w:t>
            </w:r>
          </w:p>
        </w:tc>
        <w:tc>
          <w:tcPr>
            <w:tcW w:w="7087" w:type="dxa"/>
          </w:tcPr>
          <w:p w14:paraId="0E7FD740" w14:textId="77777777" w:rsidR="00DC1257" w:rsidRDefault="007579A1">
            <w:pPr>
              <w:widowControl/>
              <w:overflowPunct w:val="0"/>
              <w:autoSpaceDE w:val="0"/>
              <w:autoSpaceDN w:val="0"/>
              <w:adjustRightInd w:val="0"/>
              <w:spacing w:after="100" w:line="360" w:lineRule="atLeast"/>
              <w:textAlignment w:val="baseline"/>
            </w:pPr>
            <w:r>
              <w:rPr>
                <w:rFonts w:hint="eastAsia"/>
              </w:rPr>
              <w:t>画面风格参见</w:t>
            </w:r>
            <w:r>
              <w:rPr>
                <w:rFonts w:hint="eastAsia"/>
              </w:rPr>
              <w:t>5.1</w:t>
            </w:r>
            <w:r>
              <w:rPr>
                <w:rFonts w:hint="eastAsia"/>
              </w:rPr>
              <w:t>案件分类策略</w:t>
            </w:r>
          </w:p>
        </w:tc>
      </w:tr>
      <w:tr w:rsidR="00DC1257" w14:paraId="40946C6A" w14:textId="77777777">
        <w:trPr>
          <w:trHeight w:val="225"/>
        </w:trPr>
        <w:tc>
          <w:tcPr>
            <w:tcW w:w="1985" w:type="dxa"/>
            <w:shd w:val="clear" w:color="auto" w:fill="D9D9D9"/>
          </w:tcPr>
          <w:p w14:paraId="6F8EDFC6" w14:textId="77777777" w:rsidR="00DC1257" w:rsidRDefault="007579A1">
            <w:pPr>
              <w:spacing w:line="360" w:lineRule="atLeast"/>
              <w:rPr>
                <w:szCs w:val="21"/>
              </w:rPr>
            </w:pPr>
            <w:r>
              <w:rPr>
                <w:rFonts w:hint="eastAsia"/>
                <w:szCs w:val="21"/>
              </w:rPr>
              <w:t>业务规则</w:t>
            </w:r>
          </w:p>
        </w:tc>
        <w:tc>
          <w:tcPr>
            <w:tcW w:w="7087" w:type="dxa"/>
          </w:tcPr>
          <w:p w14:paraId="572BA637"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1A4A8738" w14:textId="77777777">
        <w:trPr>
          <w:trHeight w:val="225"/>
        </w:trPr>
        <w:tc>
          <w:tcPr>
            <w:tcW w:w="1985" w:type="dxa"/>
            <w:shd w:val="clear" w:color="auto" w:fill="D9D9D9"/>
          </w:tcPr>
          <w:p w14:paraId="190FEF95" w14:textId="77777777" w:rsidR="00DC1257" w:rsidRDefault="007579A1">
            <w:pPr>
              <w:spacing w:line="360" w:lineRule="atLeast"/>
              <w:rPr>
                <w:rFonts w:hAnsi="宋体"/>
                <w:szCs w:val="21"/>
              </w:rPr>
            </w:pPr>
            <w:r>
              <w:rPr>
                <w:rFonts w:hAnsi="宋体" w:hint="eastAsia"/>
                <w:szCs w:val="21"/>
              </w:rPr>
              <w:t>备注</w:t>
            </w:r>
          </w:p>
        </w:tc>
        <w:tc>
          <w:tcPr>
            <w:tcW w:w="7087" w:type="dxa"/>
          </w:tcPr>
          <w:p w14:paraId="1366EF23" w14:textId="77777777" w:rsidR="00DC1257" w:rsidRDefault="007579A1">
            <w:pPr>
              <w:widowControl/>
              <w:numPr>
                <w:ilvl w:val="0"/>
                <w:numId w:val="8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点击批量短信策略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，显示批量短信策略对应的规则</w:t>
            </w:r>
          </w:p>
          <w:p w14:paraId="6EF0DA8B" w14:textId="77777777" w:rsidR="00DC1257" w:rsidRDefault="007579A1">
            <w:pPr>
              <w:widowControl/>
              <w:numPr>
                <w:ilvl w:val="0"/>
                <w:numId w:val="80"/>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5.7.1 </w:t>
            </w:r>
            <w:r>
              <w:rPr>
                <w:rFonts w:hint="eastAsia"/>
              </w:rPr>
              <w:t>新增”</w:t>
            </w:r>
          </w:p>
          <w:p w14:paraId="28FCF59E" w14:textId="77777777" w:rsidR="00DC1257" w:rsidRDefault="007579A1">
            <w:pPr>
              <w:widowControl/>
              <w:numPr>
                <w:ilvl w:val="0"/>
                <w:numId w:val="80"/>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5.7.2 </w:t>
            </w:r>
            <w:r>
              <w:rPr>
                <w:rFonts w:hint="eastAsia"/>
              </w:rPr>
              <w:t>编辑”</w:t>
            </w:r>
          </w:p>
          <w:p w14:paraId="0B677044" w14:textId="77777777" w:rsidR="00DC1257" w:rsidRDefault="007579A1">
            <w:pPr>
              <w:widowControl/>
              <w:numPr>
                <w:ilvl w:val="0"/>
                <w:numId w:val="80"/>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383230C2" w14:textId="77777777" w:rsidR="00DC1257" w:rsidRDefault="007579A1">
      <w:pPr>
        <w:pStyle w:val="3"/>
        <w:numPr>
          <w:ilvl w:val="2"/>
          <w:numId w:val="1"/>
        </w:numPr>
        <w:rPr>
          <w:rFonts w:ascii="黑体" w:eastAsia="黑体"/>
          <w:sz w:val="24"/>
          <w:szCs w:val="24"/>
        </w:rPr>
      </w:pPr>
      <w:bookmarkStart w:id="3151" w:name="_Toc18880"/>
      <w:r>
        <w:rPr>
          <w:rFonts w:ascii="黑体" w:eastAsia="黑体" w:hint="eastAsia"/>
          <w:sz w:val="24"/>
          <w:szCs w:val="24"/>
        </w:rPr>
        <w:t>新增</w:t>
      </w:r>
      <w:bookmarkEnd w:id="315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AE43F7F" w14:textId="77777777">
        <w:trPr>
          <w:trHeight w:val="463"/>
        </w:trPr>
        <w:tc>
          <w:tcPr>
            <w:tcW w:w="1985" w:type="dxa"/>
            <w:shd w:val="clear" w:color="auto" w:fill="D9D9D9"/>
          </w:tcPr>
          <w:p w14:paraId="78854BE7" w14:textId="77777777" w:rsidR="00DC1257" w:rsidRDefault="007579A1">
            <w:pPr>
              <w:spacing w:line="360" w:lineRule="atLeast"/>
              <w:rPr>
                <w:szCs w:val="21"/>
              </w:rPr>
            </w:pPr>
            <w:r>
              <w:rPr>
                <w:rFonts w:hint="eastAsia"/>
                <w:szCs w:val="21"/>
              </w:rPr>
              <w:t>功能概述</w:t>
            </w:r>
          </w:p>
        </w:tc>
        <w:tc>
          <w:tcPr>
            <w:tcW w:w="7087" w:type="dxa"/>
          </w:tcPr>
          <w:p w14:paraId="2CBDDD6C" w14:textId="77777777" w:rsidR="00DC1257" w:rsidRDefault="007579A1">
            <w:pPr>
              <w:spacing w:line="360" w:lineRule="atLeast"/>
            </w:pPr>
            <w:r>
              <w:rPr>
                <w:rFonts w:hint="eastAsia"/>
              </w:rPr>
              <w:t>新增批量短信策略</w:t>
            </w:r>
          </w:p>
        </w:tc>
      </w:tr>
      <w:tr w:rsidR="00DC1257" w14:paraId="09D33193" w14:textId="77777777">
        <w:trPr>
          <w:trHeight w:val="225"/>
        </w:trPr>
        <w:tc>
          <w:tcPr>
            <w:tcW w:w="1985" w:type="dxa"/>
            <w:shd w:val="clear" w:color="auto" w:fill="D9D9D9"/>
          </w:tcPr>
          <w:p w14:paraId="716494A5" w14:textId="77777777" w:rsidR="00DC1257" w:rsidRDefault="007579A1">
            <w:pPr>
              <w:spacing w:line="360" w:lineRule="atLeast"/>
              <w:rPr>
                <w:szCs w:val="21"/>
              </w:rPr>
            </w:pPr>
            <w:r>
              <w:rPr>
                <w:rFonts w:hint="eastAsia"/>
                <w:szCs w:val="21"/>
              </w:rPr>
              <w:t>页面输入</w:t>
            </w:r>
          </w:p>
        </w:tc>
        <w:tc>
          <w:tcPr>
            <w:tcW w:w="7087" w:type="dxa"/>
          </w:tcPr>
          <w:p w14:paraId="3AA76FE8"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447CFBC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17F01868" w14:textId="77777777">
        <w:trPr>
          <w:trHeight w:val="225"/>
        </w:trPr>
        <w:tc>
          <w:tcPr>
            <w:tcW w:w="1985" w:type="dxa"/>
            <w:shd w:val="clear" w:color="auto" w:fill="D9D9D9"/>
          </w:tcPr>
          <w:p w14:paraId="06217DB1" w14:textId="77777777" w:rsidR="00DC1257" w:rsidRDefault="007579A1">
            <w:pPr>
              <w:spacing w:line="360" w:lineRule="atLeast"/>
              <w:rPr>
                <w:szCs w:val="21"/>
              </w:rPr>
            </w:pPr>
            <w:r>
              <w:rPr>
                <w:rFonts w:hint="eastAsia"/>
                <w:szCs w:val="21"/>
              </w:rPr>
              <w:t>页面输出</w:t>
            </w:r>
          </w:p>
        </w:tc>
        <w:tc>
          <w:tcPr>
            <w:tcW w:w="7087" w:type="dxa"/>
          </w:tcPr>
          <w:p w14:paraId="4DDFA5FF" w14:textId="77777777" w:rsidR="00DC1257" w:rsidRDefault="00DC1257">
            <w:pPr>
              <w:widowControl/>
              <w:overflowPunct w:val="0"/>
              <w:autoSpaceDE w:val="0"/>
              <w:autoSpaceDN w:val="0"/>
              <w:adjustRightInd w:val="0"/>
              <w:spacing w:after="100" w:line="360" w:lineRule="atLeast"/>
              <w:textAlignment w:val="baseline"/>
            </w:pPr>
          </w:p>
        </w:tc>
      </w:tr>
      <w:tr w:rsidR="00DC1257" w14:paraId="2FCA711B" w14:textId="77777777">
        <w:trPr>
          <w:trHeight w:val="225"/>
        </w:trPr>
        <w:tc>
          <w:tcPr>
            <w:tcW w:w="1985" w:type="dxa"/>
            <w:shd w:val="clear" w:color="auto" w:fill="D9D9D9"/>
          </w:tcPr>
          <w:p w14:paraId="70E50F6A" w14:textId="77777777" w:rsidR="00DC1257" w:rsidRDefault="007579A1">
            <w:pPr>
              <w:spacing w:line="360" w:lineRule="atLeast"/>
              <w:rPr>
                <w:szCs w:val="21"/>
              </w:rPr>
            </w:pPr>
            <w:r>
              <w:rPr>
                <w:rFonts w:hint="eastAsia"/>
                <w:szCs w:val="21"/>
              </w:rPr>
              <w:t>参考画面</w:t>
            </w:r>
          </w:p>
        </w:tc>
        <w:tc>
          <w:tcPr>
            <w:tcW w:w="7087" w:type="dxa"/>
          </w:tcPr>
          <w:p w14:paraId="1E8D5A35"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97D094C" wp14:editId="2CDA8333">
                  <wp:extent cx="4360545" cy="1080135"/>
                  <wp:effectExtent l="0" t="0" r="1905" b="5715"/>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21F24CA1" w14:textId="77777777">
        <w:trPr>
          <w:trHeight w:val="225"/>
        </w:trPr>
        <w:tc>
          <w:tcPr>
            <w:tcW w:w="1985" w:type="dxa"/>
            <w:shd w:val="clear" w:color="auto" w:fill="D9D9D9"/>
          </w:tcPr>
          <w:p w14:paraId="0461E816" w14:textId="77777777" w:rsidR="00DC1257" w:rsidRDefault="007579A1">
            <w:pPr>
              <w:spacing w:line="360" w:lineRule="atLeast"/>
              <w:rPr>
                <w:szCs w:val="21"/>
              </w:rPr>
            </w:pPr>
            <w:r>
              <w:rPr>
                <w:rFonts w:hint="eastAsia"/>
                <w:szCs w:val="21"/>
              </w:rPr>
              <w:lastRenderedPageBreak/>
              <w:t>业务规则</w:t>
            </w:r>
          </w:p>
        </w:tc>
        <w:tc>
          <w:tcPr>
            <w:tcW w:w="7087" w:type="dxa"/>
          </w:tcPr>
          <w:p w14:paraId="3B114E36" w14:textId="77777777" w:rsidR="00DC1257" w:rsidRDefault="007579A1">
            <w:pPr>
              <w:widowControl/>
              <w:numPr>
                <w:ilvl w:val="0"/>
                <w:numId w:val="81"/>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3C5AC4AE" w14:textId="77777777">
        <w:trPr>
          <w:trHeight w:val="225"/>
        </w:trPr>
        <w:tc>
          <w:tcPr>
            <w:tcW w:w="1985" w:type="dxa"/>
            <w:shd w:val="clear" w:color="auto" w:fill="D9D9D9"/>
          </w:tcPr>
          <w:p w14:paraId="67727C40" w14:textId="77777777" w:rsidR="00DC1257" w:rsidRDefault="007579A1">
            <w:pPr>
              <w:spacing w:line="360" w:lineRule="atLeast"/>
              <w:rPr>
                <w:rFonts w:hAnsi="宋体"/>
                <w:szCs w:val="21"/>
              </w:rPr>
            </w:pPr>
            <w:r>
              <w:rPr>
                <w:rFonts w:hAnsi="宋体" w:hint="eastAsia"/>
                <w:szCs w:val="21"/>
              </w:rPr>
              <w:t>备注</w:t>
            </w:r>
          </w:p>
        </w:tc>
        <w:tc>
          <w:tcPr>
            <w:tcW w:w="7087" w:type="dxa"/>
          </w:tcPr>
          <w:p w14:paraId="2E159332" w14:textId="77777777" w:rsidR="00DC1257" w:rsidRDefault="007579A1">
            <w:pPr>
              <w:numPr>
                <w:ilvl w:val="0"/>
                <w:numId w:val="82"/>
              </w:numPr>
              <w:spacing w:line="360" w:lineRule="atLeast"/>
            </w:pPr>
            <w:proofErr w:type="gramStart"/>
            <w:r>
              <w:rPr>
                <w:rFonts w:hint="eastAsia"/>
              </w:rPr>
              <w:t>击</w:t>
            </w:r>
            <w:proofErr w:type="gramEnd"/>
            <w:r>
              <w:rPr>
                <w:rFonts w:hint="eastAsia"/>
              </w:rPr>
              <w:t>保存</w:t>
            </w:r>
            <w:r>
              <w:rPr>
                <w:rFonts w:hint="eastAsia"/>
              </w:rPr>
              <w:t>[</w:t>
            </w:r>
            <w:r>
              <w:rPr>
                <w:rFonts w:hint="eastAsia"/>
              </w:rPr>
              <w:t>按钮</w:t>
            </w:r>
            <w:r>
              <w:rPr>
                <w:rFonts w:hint="eastAsia"/>
              </w:rPr>
              <w:t>]</w:t>
            </w:r>
            <w:r>
              <w:rPr>
                <w:rFonts w:hint="eastAsia"/>
              </w:rPr>
              <w:t>，系统新增一条批量短信策略信息，跳转到批量短信策略查询页面，参见</w:t>
            </w:r>
            <w:r>
              <w:rPr>
                <w:rFonts w:hint="eastAsia"/>
              </w:rPr>
              <w:t xml:space="preserve"> </w:t>
            </w:r>
            <w:r>
              <w:rPr>
                <w:rFonts w:hint="eastAsia"/>
              </w:rPr>
              <w:t>“章节</w:t>
            </w:r>
            <w:r>
              <w:rPr>
                <w:rFonts w:hint="eastAsia"/>
              </w:rPr>
              <w:t>5.7</w:t>
            </w:r>
            <w:r>
              <w:rPr>
                <w:rFonts w:hint="eastAsia"/>
              </w:rPr>
              <w:t>批量短信策略”</w:t>
            </w:r>
          </w:p>
          <w:p w14:paraId="0CBCA6E1" w14:textId="77777777" w:rsidR="00DC1257" w:rsidRDefault="007579A1">
            <w:pPr>
              <w:widowControl/>
              <w:numPr>
                <w:ilvl w:val="0"/>
                <w:numId w:val="82"/>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，跳转到批量短信策略查询页面，参见</w:t>
            </w:r>
            <w:r>
              <w:rPr>
                <w:rFonts w:hint="eastAsia"/>
              </w:rPr>
              <w:t xml:space="preserve"> </w:t>
            </w:r>
            <w:r>
              <w:rPr>
                <w:rFonts w:hint="eastAsia"/>
              </w:rPr>
              <w:t>“章节</w:t>
            </w:r>
            <w:r>
              <w:rPr>
                <w:rFonts w:hint="eastAsia"/>
              </w:rPr>
              <w:t>5.7</w:t>
            </w:r>
            <w:r>
              <w:rPr>
                <w:rFonts w:hint="eastAsia"/>
              </w:rPr>
              <w:t>批量短信策略”</w:t>
            </w:r>
          </w:p>
        </w:tc>
      </w:tr>
    </w:tbl>
    <w:p w14:paraId="013810DF" w14:textId="77777777" w:rsidR="00DC1257" w:rsidRDefault="007579A1">
      <w:pPr>
        <w:pStyle w:val="3"/>
        <w:numPr>
          <w:ilvl w:val="2"/>
          <w:numId w:val="1"/>
        </w:numPr>
        <w:rPr>
          <w:rFonts w:ascii="黑体" w:eastAsia="黑体"/>
          <w:sz w:val="24"/>
          <w:szCs w:val="24"/>
        </w:rPr>
      </w:pPr>
      <w:bookmarkStart w:id="3152" w:name="_Toc18525"/>
      <w:bookmarkStart w:id="3153" w:name="_Toc351558702"/>
      <w:r>
        <w:rPr>
          <w:rFonts w:ascii="黑体" w:eastAsia="黑体" w:hint="eastAsia"/>
          <w:sz w:val="24"/>
          <w:szCs w:val="24"/>
        </w:rPr>
        <w:t>编辑</w:t>
      </w:r>
      <w:bookmarkEnd w:id="3152"/>
      <w:bookmarkEnd w:id="3153"/>
    </w:p>
    <w:p w14:paraId="5EEBDD54" w14:textId="77777777" w:rsidR="00DC1257" w:rsidRDefault="007579A1">
      <w:pPr>
        <w:ind w:firstLine="420"/>
      </w:pPr>
      <w:r>
        <w:rPr>
          <w:rFonts w:hint="eastAsia"/>
        </w:rPr>
        <w:t>参见</w:t>
      </w:r>
      <w:r>
        <w:rPr>
          <w:rFonts w:hint="eastAsia"/>
        </w:rPr>
        <w:t xml:space="preserve">5.1.2 </w:t>
      </w:r>
      <w:r>
        <w:rPr>
          <w:rFonts w:hint="eastAsia"/>
        </w:rPr>
        <w:t>编辑（案件分类策略）</w:t>
      </w:r>
    </w:p>
    <w:p w14:paraId="1996C0B4" w14:textId="77777777" w:rsidR="00DC1257" w:rsidRDefault="00DC1257"/>
    <w:p w14:paraId="476B6885" w14:textId="77777777" w:rsidR="00DC1257" w:rsidRDefault="007579A1">
      <w:pPr>
        <w:pStyle w:val="2"/>
      </w:pPr>
      <w:bookmarkStart w:id="3154" w:name="_Toc351558703"/>
      <w:bookmarkStart w:id="3155" w:name="_Toc26285"/>
      <w:commentRangeStart w:id="3156"/>
      <w:r>
        <w:rPr>
          <w:rFonts w:hint="eastAsia"/>
        </w:rPr>
        <w:t>批量信函策略</w:t>
      </w:r>
      <w:bookmarkEnd w:id="3154"/>
      <w:bookmarkEnd w:id="3155"/>
      <w:commentRangeEnd w:id="3156"/>
      <w:r>
        <w:commentReference w:id="3156"/>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C03A041" w14:textId="77777777">
        <w:trPr>
          <w:trHeight w:val="463"/>
        </w:trPr>
        <w:tc>
          <w:tcPr>
            <w:tcW w:w="1985" w:type="dxa"/>
            <w:shd w:val="clear" w:color="auto" w:fill="D9D9D9"/>
          </w:tcPr>
          <w:p w14:paraId="7E9599D1" w14:textId="77777777" w:rsidR="00DC1257" w:rsidRDefault="007579A1">
            <w:pPr>
              <w:spacing w:line="360" w:lineRule="atLeast"/>
              <w:rPr>
                <w:szCs w:val="21"/>
              </w:rPr>
            </w:pPr>
            <w:r>
              <w:rPr>
                <w:rFonts w:hint="eastAsia"/>
                <w:szCs w:val="21"/>
              </w:rPr>
              <w:t>功能概述</w:t>
            </w:r>
          </w:p>
        </w:tc>
        <w:tc>
          <w:tcPr>
            <w:tcW w:w="7087" w:type="dxa"/>
          </w:tcPr>
          <w:p w14:paraId="4C3AEF85" w14:textId="77777777" w:rsidR="00DC1257" w:rsidRDefault="007579A1">
            <w:pPr>
              <w:spacing w:line="360" w:lineRule="atLeast"/>
            </w:pPr>
            <w:r>
              <w:rPr>
                <w:rFonts w:hint="eastAsia"/>
              </w:rPr>
              <w:t>批量信函策略，根据帐龄以及超上一账单日天数确定是否需要发送信函，如果规则匹配会自动向申请表添加一条记录，系统自动审核并向作业表添加记录，后续批量步骤会查出作业表中数据生成信函以及清单。</w:t>
            </w:r>
          </w:p>
        </w:tc>
      </w:tr>
      <w:tr w:rsidR="00DC1257" w14:paraId="05B3D12D" w14:textId="77777777">
        <w:trPr>
          <w:trHeight w:val="225"/>
        </w:trPr>
        <w:tc>
          <w:tcPr>
            <w:tcW w:w="1985" w:type="dxa"/>
            <w:shd w:val="clear" w:color="auto" w:fill="D9D9D9"/>
          </w:tcPr>
          <w:p w14:paraId="0227966A" w14:textId="77777777" w:rsidR="00DC1257" w:rsidRDefault="007579A1">
            <w:pPr>
              <w:spacing w:line="360" w:lineRule="atLeast"/>
              <w:rPr>
                <w:szCs w:val="21"/>
              </w:rPr>
            </w:pPr>
            <w:r>
              <w:rPr>
                <w:rFonts w:hint="eastAsia"/>
                <w:szCs w:val="21"/>
              </w:rPr>
              <w:t>页面输入</w:t>
            </w:r>
          </w:p>
        </w:tc>
        <w:tc>
          <w:tcPr>
            <w:tcW w:w="7087" w:type="dxa"/>
          </w:tcPr>
          <w:p w14:paraId="43C207D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无</w:t>
            </w:r>
          </w:p>
        </w:tc>
      </w:tr>
      <w:tr w:rsidR="00DC1257" w14:paraId="3BB0691D" w14:textId="77777777">
        <w:trPr>
          <w:trHeight w:val="225"/>
        </w:trPr>
        <w:tc>
          <w:tcPr>
            <w:tcW w:w="1985" w:type="dxa"/>
            <w:shd w:val="clear" w:color="auto" w:fill="D9D9D9"/>
          </w:tcPr>
          <w:p w14:paraId="5E6C5E72" w14:textId="77777777" w:rsidR="00DC1257" w:rsidRDefault="007579A1">
            <w:pPr>
              <w:spacing w:line="360" w:lineRule="atLeast"/>
              <w:rPr>
                <w:szCs w:val="21"/>
              </w:rPr>
            </w:pPr>
            <w:r>
              <w:rPr>
                <w:rFonts w:hint="eastAsia"/>
                <w:szCs w:val="21"/>
              </w:rPr>
              <w:t>页面输出</w:t>
            </w:r>
          </w:p>
        </w:tc>
        <w:tc>
          <w:tcPr>
            <w:tcW w:w="7087" w:type="dxa"/>
          </w:tcPr>
          <w:p w14:paraId="7E7036F8" w14:textId="77777777" w:rsidR="00DC1257" w:rsidRDefault="007579A1">
            <w:pPr>
              <w:widowControl/>
              <w:overflowPunct w:val="0"/>
              <w:autoSpaceDE w:val="0"/>
              <w:autoSpaceDN w:val="0"/>
              <w:adjustRightInd w:val="0"/>
              <w:spacing w:after="100" w:line="360" w:lineRule="atLeast"/>
              <w:textAlignment w:val="baseline"/>
            </w:pPr>
            <w:r>
              <w:rPr>
                <w:rFonts w:hint="eastAsia"/>
              </w:rPr>
              <w:t>规则明细</w:t>
            </w:r>
            <w:r>
              <w:rPr>
                <w:rFonts w:hint="eastAsia"/>
              </w:rPr>
              <w:t>[</w:t>
            </w:r>
            <w:r>
              <w:rPr>
                <w:rFonts w:hint="eastAsia"/>
              </w:rPr>
              <w:t>列表</w:t>
            </w:r>
            <w:r>
              <w:rPr>
                <w:rFonts w:hint="eastAsia"/>
              </w:rPr>
              <w:t>]</w:t>
            </w:r>
            <w:r>
              <w:rPr>
                <w:rFonts w:hint="eastAsia"/>
              </w:rPr>
              <w:t>：</w:t>
            </w:r>
          </w:p>
          <w:p w14:paraId="31F9B617"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规则名称，优先级，是否启用，编辑</w:t>
            </w:r>
            <w:r>
              <w:rPr>
                <w:rFonts w:hint="eastAsia"/>
              </w:rPr>
              <w:t>[</w:t>
            </w:r>
            <w:r>
              <w:rPr>
                <w:rFonts w:hint="eastAsia"/>
              </w:rPr>
              <w:t>链接</w:t>
            </w:r>
            <w:r>
              <w:rPr>
                <w:rFonts w:hint="eastAsia"/>
              </w:rPr>
              <w:t xml:space="preserve">]  </w:t>
            </w:r>
            <w:r>
              <w:rPr>
                <w:rFonts w:hint="eastAsia"/>
              </w:rPr>
              <w:t>查看</w:t>
            </w:r>
            <w:r>
              <w:rPr>
                <w:rFonts w:hint="eastAsia"/>
              </w:rPr>
              <w:t>[</w:t>
            </w:r>
            <w:r>
              <w:rPr>
                <w:rFonts w:hint="eastAsia"/>
              </w:rPr>
              <w:t>链接</w:t>
            </w:r>
            <w:r>
              <w:rPr>
                <w:rFonts w:hint="eastAsia"/>
              </w:rPr>
              <w:t>]</w:t>
            </w:r>
          </w:p>
          <w:p w14:paraId="53CB5CB5" w14:textId="77777777" w:rsidR="00DC1257" w:rsidRDefault="007579A1">
            <w:pPr>
              <w:widowControl/>
              <w:overflowPunct w:val="0"/>
              <w:autoSpaceDE w:val="0"/>
              <w:autoSpaceDN w:val="0"/>
              <w:adjustRightInd w:val="0"/>
              <w:spacing w:after="100" w:line="360" w:lineRule="atLeast"/>
              <w:textAlignment w:val="baseline"/>
            </w:pPr>
            <w:r>
              <w:rPr>
                <w:rFonts w:hint="eastAsia"/>
              </w:rPr>
              <w:t>新建规则</w:t>
            </w:r>
            <w:r>
              <w:rPr>
                <w:rFonts w:hint="eastAsia"/>
              </w:rPr>
              <w:t xml:space="preserve"> [</w:t>
            </w:r>
            <w:r>
              <w:rPr>
                <w:rFonts w:hint="eastAsia"/>
              </w:rPr>
              <w:t>按钮</w:t>
            </w:r>
            <w:r>
              <w:rPr>
                <w:rFonts w:hint="eastAsia"/>
              </w:rPr>
              <w:t xml:space="preserve">]   </w:t>
            </w:r>
            <w:r>
              <w:rPr>
                <w:rFonts w:hint="eastAsia"/>
              </w:rPr>
              <w:t>发布规则</w:t>
            </w:r>
            <w:r>
              <w:rPr>
                <w:rFonts w:hint="eastAsia"/>
              </w:rPr>
              <w:t xml:space="preserve"> [</w:t>
            </w:r>
            <w:r>
              <w:rPr>
                <w:rFonts w:hint="eastAsia"/>
              </w:rPr>
              <w:t>按钮</w:t>
            </w:r>
            <w:r>
              <w:rPr>
                <w:rFonts w:hint="eastAsia"/>
              </w:rPr>
              <w:t>]</w:t>
            </w:r>
          </w:p>
        </w:tc>
      </w:tr>
      <w:tr w:rsidR="00DC1257" w14:paraId="4748B119" w14:textId="77777777">
        <w:trPr>
          <w:trHeight w:val="225"/>
        </w:trPr>
        <w:tc>
          <w:tcPr>
            <w:tcW w:w="1985" w:type="dxa"/>
            <w:shd w:val="clear" w:color="auto" w:fill="D9D9D9"/>
          </w:tcPr>
          <w:p w14:paraId="79BD63CF" w14:textId="77777777" w:rsidR="00DC1257" w:rsidRDefault="007579A1">
            <w:pPr>
              <w:spacing w:line="360" w:lineRule="atLeast"/>
              <w:rPr>
                <w:szCs w:val="21"/>
              </w:rPr>
            </w:pPr>
            <w:r>
              <w:rPr>
                <w:rFonts w:hint="eastAsia"/>
                <w:szCs w:val="21"/>
              </w:rPr>
              <w:t>参考画面</w:t>
            </w:r>
          </w:p>
        </w:tc>
        <w:tc>
          <w:tcPr>
            <w:tcW w:w="7087" w:type="dxa"/>
          </w:tcPr>
          <w:p w14:paraId="71AAFA13" w14:textId="77777777" w:rsidR="00DC1257" w:rsidRDefault="007579A1">
            <w:pPr>
              <w:widowControl/>
              <w:overflowPunct w:val="0"/>
              <w:autoSpaceDE w:val="0"/>
              <w:autoSpaceDN w:val="0"/>
              <w:adjustRightInd w:val="0"/>
              <w:spacing w:after="100" w:line="360" w:lineRule="atLeast"/>
              <w:textAlignment w:val="baseline"/>
            </w:pPr>
            <w:r>
              <w:rPr>
                <w:rFonts w:hint="eastAsia"/>
              </w:rPr>
              <w:t>画面风格参见</w:t>
            </w:r>
            <w:r>
              <w:rPr>
                <w:rFonts w:hint="eastAsia"/>
              </w:rPr>
              <w:t>5.1</w:t>
            </w:r>
            <w:r>
              <w:rPr>
                <w:rFonts w:hint="eastAsia"/>
              </w:rPr>
              <w:t>案件分类策略</w:t>
            </w:r>
          </w:p>
        </w:tc>
      </w:tr>
      <w:tr w:rsidR="00DC1257" w14:paraId="41A6253D" w14:textId="77777777">
        <w:trPr>
          <w:trHeight w:val="225"/>
        </w:trPr>
        <w:tc>
          <w:tcPr>
            <w:tcW w:w="1985" w:type="dxa"/>
            <w:shd w:val="clear" w:color="auto" w:fill="D9D9D9"/>
          </w:tcPr>
          <w:p w14:paraId="4ABEF235" w14:textId="77777777" w:rsidR="00DC1257" w:rsidRDefault="007579A1">
            <w:pPr>
              <w:spacing w:line="360" w:lineRule="atLeast"/>
              <w:rPr>
                <w:szCs w:val="21"/>
              </w:rPr>
            </w:pPr>
            <w:r>
              <w:rPr>
                <w:rFonts w:hint="eastAsia"/>
                <w:szCs w:val="21"/>
              </w:rPr>
              <w:t>业务规则</w:t>
            </w:r>
          </w:p>
        </w:tc>
        <w:tc>
          <w:tcPr>
            <w:tcW w:w="7087" w:type="dxa"/>
          </w:tcPr>
          <w:p w14:paraId="1A5ECB33" w14:textId="77777777" w:rsidR="00DC1257" w:rsidRDefault="007579A1">
            <w:pPr>
              <w:widowControl/>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无</w:t>
            </w:r>
          </w:p>
        </w:tc>
      </w:tr>
      <w:tr w:rsidR="00DC1257" w14:paraId="20A7B4B1" w14:textId="77777777">
        <w:trPr>
          <w:trHeight w:val="225"/>
        </w:trPr>
        <w:tc>
          <w:tcPr>
            <w:tcW w:w="1985" w:type="dxa"/>
            <w:shd w:val="clear" w:color="auto" w:fill="D9D9D9"/>
          </w:tcPr>
          <w:p w14:paraId="1DEF7A77" w14:textId="77777777" w:rsidR="00DC1257" w:rsidRDefault="007579A1">
            <w:pPr>
              <w:spacing w:line="360" w:lineRule="atLeast"/>
              <w:rPr>
                <w:rFonts w:hAnsi="宋体"/>
                <w:szCs w:val="21"/>
              </w:rPr>
            </w:pPr>
            <w:r>
              <w:rPr>
                <w:rFonts w:hAnsi="宋体" w:hint="eastAsia"/>
                <w:szCs w:val="21"/>
              </w:rPr>
              <w:t>备注</w:t>
            </w:r>
          </w:p>
        </w:tc>
        <w:tc>
          <w:tcPr>
            <w:tcW w:w="7087" w:type="dxa"/>
          </w:tcPr>
          <w:p w14:paraId="0739F0E4" w14:textId="77777777" w:rsidR="00DC1257" w:rsidRDefault="007579A1">
            <w:pPr>
              <w:widowControl/>
              <w:numPr>
                <w:ilvl w:val="0"/>
                <w:numId w:val="83"/>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点击批量信函策略</w:t>
            </w:r>
            <w:r>
              <w:rPr>
                <w:rFonts w:hAnsi="宋体" w:hint="eastAsia"/>
                <w:szCs w:val="21"/>
              </w:rPr>
              <w:t>[</w:t>
            </w:r>
            <w:r>
              <w:rPr>
                <w:rFonts w:hAnsi="宋体" w:hint="eastAsia"/>
                <w:szCs w:val="21"/>
              </w:rPr>
              <w:t>菜单</w:t>
            </w:r>
            <w:r>
              <w:rPr>
                <w:rFonts w:hAnsi="宋体" w:hint="eastAsia"/>
                <w:szCs w:val="21"/>
              </w:rPr>
              <w:t>]</w:t>
            </w:r>
            <w:r>
              <w:rPr>
                <w:rFonts w:hAnsi="宋体" w:hint="eastAsia"/>
                <w:szCs w:val="21"/>
              </w:rPr>
              <w:t>，显示批量信函策略对应的规则</w:t>
            </w:r>
          </w:p>
          <w:p w14:paraId="54DAFD25" w14:textId="77777777" w:rsidR="00DC1257" w:rsidRDefault="007579A1">
            <w:pPr>
              <w:widowControl/>
              <w:numPr>
                <w:ilvl w:val="0"/>
                <w:numId w:val="83"/>
              </w:numPr>
              <w:overflowPunct w:val="0"/>
              <w:autoSpaceDE w:val="0"/>
              <w:autoSpaceDN w:val="0"/>
              <w:adjustRightInd w:val="0"/>
              <w:spacing w:after="100" w:line="360" w:lineRule="atLeast"/>
              <w:jc w:val="left"/>
              <w:textAlignment w:val="baseline"/>
              <w:rPr>
                <w:rFonts w:hAnsi="宋体"/>
                <w:szCs w:val="21"/>
              </w:rPr>
            </w:pPr>
            <w:r>
              <w:rPr>
                <w:rFonts w:hint="eastAsia"/>
              </w:rPr>
              <w:t>点击新增规则</w:t>
            </w:r>
            <w:r>
              <w:rPr>
                <w:rFonts w:hint="eastAsia"/>
              </w:rPr>
              <w:t>[</w:t>
            </w:r>
            <w:r>
              <w:rPr>
                <w:rFonts w:hAnsi="宋体" w:hint="eastAsia"/>
                <w:szCs w:val="21"/>
              </w:rPr>
              <w:t>按钮</w:t>
            </w:r>
            <w:r>
              <w:rPr>
                <w:rFonts w:hint="eastAsia"/>
              </w:rPr>
              <w:t>]</w:t>
            </w:r>
            <w:r>
              <w:rPr>
                <w:rFonts w:hint="eastAsia"/>
              </w:rPr>
              <w:t>，页面跳转到新增规则模态窗口，参见</w:t>
            </w:r>
            <w:r>
              <w:rPr>
                <w:rFonts w:hint="eastAsia"/>
              </w:rPr>
              <w:t xml:space="preserve"> </w:t>
            </w:r>
            <w:r>
              <w:rPr>
                <w:rFonts w:hint="eastAsia"/>
              </w:rPr>
              <w:t>“章节</w:t>
            </w:r>
            <w:r>
              <w:rPr>
                <w:rFonts w:hint="eastAsia"/>
              </w:rPr>
              <w:t xml:space="preserve"> 5.8.1 </w:t>
            </w:r>
            <w:r>
              <w:rPr>
                <w:rFonts w:hint="eastAsia"/>
              </w:rPr>
              <w:t>新增”</w:t>
            </w:r>
          </w:p>
          <w:p w14:paraId="702E559F" w14:textId="77777777" w:rsidR="00DC1257" w:rsidRDefault="007579A1">
            <w:pPr>
              <w:widowControl/>
              <w:numPr>
                <w:ilvl w:val="0"/>
                <w:numId w:val="83"/>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点击参见编辑</w:t>
            </w:r>
            <w:r>
              <w:rPr>
                <w:rFonts w:hAnsi="宋体" w:hint="eastAsia"/>
                <w:szCs w:val="21"/>
              </w:rPr>
              <w:t>[</w:t>
            </w:r>
            <w:r>
              <w:rPr>
                <w:rFonts w:hint="eastAsia"/>
              </w:rPr>
              <w:t>链接</w:t>
            </w:r>
            <w:r>
              <w:rPr>
                <w:rFonts w:hAnsi="宋体" w:hint="eastAsia"/>
                <w:szCs w:val="21"/>
              </w:rPr>
              <w:t>]</w:t>
            </w:r>
            <w:r>
              <w:rPr>
                <w:rFonts w:hAnsi="宋体" w:hint="eastAsia"/>
                <w:szCs w:val="21"/>
              </w:rPr>
              <w:t>，</w:t>
            </w:r>
            <w:r>
              <w:rPr>
                <w:rFonts w:hint="eastAsia"/>
              </w:rPr>
              <w:t>页面跳转到编辑规则模态窗口，参见</w:t>
            </w:r>
            <w:r>
              <w:rPr>
                <w:rFonts w:hint="eastAsia"/>
              </w:rPr>
              <w:t xml:space="preserve"> </w:t>
            </w:r>
            <w:r>
              <w:rPr>
                <w:rFonts w:hint="eastAsia"/>
              </w:rPr>
              <w:t>“章节</w:t>
            </w:r>
            <w:r>
              <w:rPr>
                <w:rFonts w:hint="eastAsia"/>
              </w:rPr>
              <w:t xml:space="preserve">5.8.2 </w:t>
            </w:r>
            <w:r>
              <w:rPr>
                <w:rFonts w:hint="eastAsia"/>
              </w:rPr>
              <w:t>编辑”</w:t>
            </w:r>
          </w:p>
          <w:p w14:paraId="3C97A528" w14:textId="77777777" w:rsidR="00DC1257" w:rsidRDefault="007579A1">
            <w:pPr>
              <w:widowControl/>
              <w:numPr>
                <w:ilvl w:val="0"/>
                <w:numId w:val="83"/>
              </w:numPr>
              <w:overflowPunct w:val="0"/>
              <w:autoSpaceDE w:val="0"/>
              <w:autoSpaceDN w:val="0"/>
              <w:adjustRightInd w:val="0"/>
              <w:spacing w:after="100" w:line="360" w:lineRule="atLeast"/>
              <w:jc w:val="left"/>
              <w:textAlignment w:val="baseline"/>
              <w:rPr>
                <w:rFonts w:hAnsi="宋体"/>
                <w:szCs w:val="21"/>
              </w:rPr>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5CCBB6E0" w14:textId="77777777" w:rsidR="00DC1257" w:rsidRDefault="007579A1">
      <w:pPr>
        <w:pStyle w:val="3"/>
        <w:numPr>
          <w:ilvl w:val="2"/>
          <w:numId w:val="1"/>
        </w:numPr>
        <w:rPr>
          <w:rFonts w:ascii="黑体" w:eastAsia="黑体"/>
          <w:sz w:val="24"/>
          <w:szCs w:val="24"/>
        </w:rPr>
      </w:pPr>
      <w:bookmarkStart w:id="3157" w:name="_Toc8501"/>
      <w:r>
        <w:rPr>
          <w:rFonts w:ascii="黑体" w:eastAsia="黑体" w:hint="eastAsia"/>
          <w:sz w:val="24"/>
          <w:szCs w:val="24"/>
        </w:rPr>
        <w:t>新增</w:t>
      </w:r>
      <w:bookmarkEnd w:id="315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94CBC69" w14:textId="77777777">
        <w:trPr>
          <w:trHeight w:val="463"/>
        </w:trPr>
        <w:tc>
          <w:tcPr>
            <w:tcW w:w="1985" w:type="dxa"/>
            <w:shd w:val="clear" w:color="auto" w:fill="D9D9D9"/>
          </w:tcPr>
          <w:p w14:paraId="0E33A1A5" w14:textId="77777777" w:rsidR="00DC1257" w:rsidRDefault="007579A1">
            <w:pPr>
              <w:spacing w:line="360" w:lineRule="atLeast"/>
              <w:rPr>
                <w:szCs w:val="21"/>
              </w:rPr>
            </w:pPr>
            <w:r>
              <w:rPr>
                <w:rFonts w:hint="eastAsia"/>
                <w:szCs w:val="21"/>
              </w:rPr>
              <w:t>功能概述</w:t>
            </w:r>
          </w:p>
        </w:tc>
        <w:tc>
          <w:tcPr>
            <w:tcW w:w="7087" w:type="dxa"/>
          </w:tcPr>
          <w:p w14:paraId="6DCCEA7D" w14:textId="77777777" w:rsidR="00DC1257" w:rsidRDefault="007579A1">
            <w:pPr>
              <w:spacing w:line="360" w:lineRule="atLeast"/>
            </w:pPr>
            <w:r>
              <w:rPr>
                <w:rFonts w:hint="eastAsia"/>
              </w:rPr>
              <w:t>新增批量信函策略</w:t>
            </w:r>
          </w:p>
        </w:tc>
      </w:tr>
      <w:tr w:rsidR="00DC1257" w14:paraId="4BA4212C" w14:textId="77777777">
        <w:trPr>
          <w:trHeight w:val="225"/>
        </w:trPr>
        <w:tc>
          <w:tcPr>
            <w:tcW w:w="1985" w:type="dxa"/>
            <w:shd w:val="clear" w:color="auto" w:fill="D9D9D9"/>
          </w:tcPr>
          <w:p w14:paraId="3FE503DA" w14:textId="77777777" w:rsidR="00DC1257" w:rsidRDefault="007579A1">
            <w:pPr>
              <w:spacing w:line="360" w:lineRule="atLeast"/>
              <w:rPr>
                <w:szCs w:val="21"/>
              </w:rPr>
            </w:pPr>
            <w:r>
              <w:rPr>
                <w:rFonts w:hint="eastAsia"/>
                <w:szCs w:val="21"/>
              </w:rPr>
              <w:t>页面输入</w:t>
            </w:r>
          </w:p>
        </w:tc>
        <w:tc>
          <w:tcPr>
            <w:tcW w:w="7087" w:type="dxa"/>
          </w:tcPr>
          <w:p w14:paraId="4FD197C3" w14:textId="77777777" w:rsidR="00DC1257" w:rsidRDefault="007579A1">
            <w:pPr>
              <w:widowControl/>
              <w:overflowPunct w:val="0"/>
              <w:autoSpaceDE w:val="0"/>
              <w:autoSpaceDN w:val="0"/>
              <w:adjustRightInd w:val="0"/>
              <w:spacing w:after="100" w:line="360" w:lineRule="atLeast"/>
              <w:textAlignment w:val="baseline"/>
            </w:pPr>
            <w:r>
              <w:rPr>
                <w:rFonts w:hint="eastAsia"/>
              </w:rPr>
              <w:t>规则名称</w:t>
            </w:r>
            <w:r>
              <w:rPr>
                <w:rFonts w:hint="eastAsia"/>
              </w:rPr>
              <w:t>[</w:t>
            </w:r>
            <w:r>
              <w:rPr>
                <w:rFonts w:hint="eastAsia"/>
              </w:rPr>
              <w:t>必输文本框</w:t>
            </w:r>
            <w:r>
              <w:rPr>
                <w:rFonts w:hint="eastAsia"/>
              </w:rPr>
              <w:t xml:space="preserve">] </w:t>
            </w:r>
          </w:p>
          <w:p w14:paraId="36B7FE5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69591FD1" w14:textId="77777777">
        <w:trPr>
          <w:trHeight w:val="225"/>
        </w:trPr>
        <w:tc>
          <w:tcPr>
            <w:tcW w:w="1985" w:type="dxa"/>
            <w:shd w:val="clear" w:color="auto" w:fill="D9D9D9"/>
          </w:tcPr>
          <w:p w14:paraId="72997437" w14:textId="77777777" w:rsidR="00DC1257" w:rsidRDefault="007579A1">
            <w:pPr>
              <w:spacing w:line="360" w:lineRule="atLeast"/>
              <w:rPr>
                <w:szCs w:val="21"/>
              </w:rPr>
            </w:pPr>
            <w:r>
              <w:rPr>
                <w:rFonts w:hint="eastAsia"/>
                <w:szCs w:val="21"/>
              </w:rPr>
              <w:t>页面输出</w:t>
            </w:r>
          </w:p>
        </w:tc>
        <w:tc>
          <w:tcPr>
            <w:tcW w:w="7087" w:type="dxa"/>
          </w:tcPr>
          <w:p w14:paraId="040C5D04" w14:textId="77777777" w:rsidR="00DC1257" w:rsidRDefault="00DC1257">
            <w:pPr>
              <w:widowControl/>
              <w:overflowPunct w:val="0"/>
              <w:autoSpaceDE w:val="0"/>
              <w:autoSpaceDN w:val="0"/>
              <w:adjustRightInd w:val="0"/>
              <w:spacing w:after="100" w:line="360" w:lineRule="atLeast"/>
              <w:textAlignment w:val="baseline"/>
            </w:pPr>
          </w:p>
        </w:tc>
      </w:tr>
      <w:tr w:rsidR="00DC1257" w14:paraId="6C8FF403" w14:textId="77777777">
        <w:trPr>
          <w:trHeight w:val="225"/>
        </w:trPr>
        <w:tc>
          <w:tcPr>
            <w:tcW w:w="1985" w:type="dxa"/>
            <w:shd w:val="clear" w:color="auto" w:fill="D9D9D9"/>
          </w:tcPr>
          <w:p w14:paraId="1B268C10" w14:textId="77777777" w:rsidR="00DC1257" w:rsidRDefault="007579A1">
            <w:pPr>
              <w:spacing w:line="360" w:lineRule="atLeast"/>
              <w:rPr>
                <w:szCs w:val="21"/>
              </w:rPr>
            </w:pPr>
            <w:r>
              <w:rPr>
                <w:rFonts w:hint="eastAsia"/>
                <w:szCs w:val="21"/>
              </w:rPr>
              <w:lastRenderedPageBreak/>
              <w:t>参考画面</w:t>
            </w:r>
          </w:p>
        </w:tc>
        <w:tc>
          <w:tcPr>
            <w:tcW w:w="7087" w:type="dxa"/>
          </w:tcPr>
          <w:p w14:paraId="30D8144F"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5E80628" wp14:editId="41410313">
                  <wp:extent cx="4360545" cy="1080135"/>
                  <wp:effectExtent l="0" t="0" r="1905" b="5715"/>
                  <wp:docPr id="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9"/>
                          <pic:cNvPicPr>
                            <a:picLocks noChangeAspect="1"/>
                          </pic:cNvPicPr>
                        </pic:nvPicPr>
                        <pic:blipFill>
                          <a:blip r:embed="rId96" cstate="print"/>
                          <a:stretch>
                            <a:fillRect/>
                          </a:stretch>
                        </pic:blipFill>
                        <pic:spPr>
                          <a:xfrm>
                            <a:off x="0" y="0"/>
                            <a:ext cx="4360545" cy="1080135"/>
                          </a:xfrm>
                          <a:prstGeom prst="rect">
                            <a:avLst/>
                          </a:prstGeom>
                          <a:noFill/>
                          <a:ln w="9525">
                            <a:noFill/>
                            <a:miter/>
                          </a:ln>
                        </pic:spPr>
                      </pic:pic>
                    </a:graphicData>
                  </a:graphic>
                </wp:inline>
              </w:drawing>
            </w:r>
          </w:p>
        </w:tc>
      </w:tr>
      <w:tr w:rsidR="00DC1257" w14:paraId="5AB380BF" w14:textId="77777777">
        <w:trPr>
          <w:trHeight w:val="225"/>
        </w:trPr>
        <w:tc>
          <w:tcPr>
            <w:tcW w:w="1985" w:type="dxa"/>
            <w:shd w:val="clear" w:color="auto" w:fill="D9D9D9"/>
          </w:tcPr>
          <w:p w14:paraId="699104B5" w14:textId="77777777" w:rsidR="00DC1257" w:rsidRDefault="007579A1">
            <w:pPr>
              <w:spacing w:line="360" w:lineRule="atLeast"/>
              <w:rPr>
                <w:szCs w:val="21"/>
              </w:rPr>
            </w:pPr>
            <w:r>
              <w:rPr>
                <w:rFonts w:hint="eastAsia"/>
                <w:szCs w:val="21"/>
              </w:rPr>
              <w:t>业务规则</w:t>
            </w:r>
          </w:p>
        </w:tc>
        <w:tc>
          <w:tcPr>
            <w:tcW w:w="7087" w:type="dxa"/>
          </w:tcPr>
          <w:p w14:paraId="7B6E8A10" w14:textId="77777777" w:rsidR="00DC1257" w:rsidRDefault="007579A1">
            <w:pPr>
              <w:widowControl/>
              <w:numPr>
                <w:ilvl w:val="0"/>
                <w:numId w:val="84"/>
              </w:numPr>
              <w:overflowPunct w:val="0"/>
              <w:autoSpaceDE w:val="0"/>
              <w:autoSpaceDN w:val="0"/>
              <w:adjustRightInd w:val="0"/>
              <w:spacing w:after="100" w:line="360" w:lineRule="atLeast"/>
              <w:jc w:val="left"/>
              <w:textAlignment w:val="baseline"/>
              <w:rPr>
                <w:rFonts w:hAnsi="宋体"/>
                <w:szCs w:val="21"/>
              </w:rPr>
            </w:pPr>
            <w:r>
              <w:rPr>
                <w:rFonts w:hAnsi="宋体" w:hint="eastAsia"/>
                <w:szCs w:val="21"/>
              </w:rPr>
              <w:t>规则名称</w:t>
            </w:r>
            <w:proofErr w:type="gramStart"/>
            <w:r>
              <w:rPr>
                <w:rFonts w:hAnsi="宋体" w:hint="eastAsia"/>
                <w:szCs w:val="21"/>
              </w:rPr>
              <w:t>必填且唯一</w:t>
            </w:r>
            <w:proofErr w:type="gramEnd"/>
          </w:p>
        </w:tc>
      </w:tr>
      <w:tr w:rsidR="00DC1257" w14:paraId="4EC6FB93" w14:textId="77777777">
        <w:trPr>
          <w:trHeight w:val="225"/>
        </w:trPr>
        <w:tc>
          <w:tcPr>
            <w:tcW w:w="1985" w:type="dxa"/>
            <w:shd w:val="clear" w:color="auto" w:fill="D9D9D9"/>
          </w:tcPr>
          <w:p w14:paraId="335EFFD2" w14:textId="77777777" w:rsidR="00DC1257" w:rsidRDefault="007579A1">
            <w:pPr>
              <w:spacing w:line="360" w:lineRule="atLeast"/>
              <w:rPr>
                <w:rFonts w:hAnsi="宋体"/>
                <w:szCs w:val="21"/>
              </w:rPr>
            </w:pPr>
            <w:r>
              <w:rPr>
                <w:rFonts w:hAnsi="宋体" w:hint="eastAsia"/>
                <w:szCs w:val="21"/>
              </w:rPr>
              <w:t>备注</w:t>
            </w:r>
          </w:p>
        </w:tc>
        <w:tc>
          <w:tcPr>
            <w:tcW w:w="7087" w:type="dxa"/>
          </w:tcPr>
          <w:p w14:paraId="5E88EC5C" w14:textId="77777777" w:rsidR="00DC1257" w:rsidRDefault="007579A1">
            <w:pPr>
              <w:numPr>
                <w:ilvl w:val="0"/>
                <w:numId w:val="85"/>
              </w:numPr>
              <w:spacing w:line="360" w:lineRule="atLeast"/>
            </w:pPr>
            <w:r>
              <w:rPr>
                <w:rFonts w:hint="eastAsia"/>
              </w:rPr>
              <w:t>点击保存</w:t>
            </w:r>
            <w:r>
              <w:rPr>
                <w:rFonts w:hint="eastAsia"/>
              </w:rPr>
              <w:t>[</w:t>
            </w:r>
            <w:r>
              <w:rPr>
                <w:rFonts w:hint="eastAsia"/>
              </w:rPr>
              <w:t>按钮</w:t>
            </w:r>
            <w:r>
              <w:rPr>
                <w:rFonts w:hint="eastAsia"/>
              </w:rPr>
              <w:t>]</w:t>
            </w:r>
            <w:r>
              <w:rPr>
                <w:rFonts w:hint="eastAsia"/>
              </w:rPr>
              <w:t>，系统新增一条批量信函策略信息，跳转到批量信函策略查询页面，参见</w:t>
            </w:r>
            <w:r>
              <w:rPr>
                <w:rFonts w:hint="eastAsia"/>
              </w:rPr>
              <w:t xml:space="preserve"> </w:t>
            </w:r>
            <w:r>
              <w:rPr>
                <w:rFonts w:hint="eastAsia"/>
              </w:rPr>
              <w:t>“章节</w:t>
            </w:r>
            <w:r>
              <w:rPr>
                <w:rFonts w:hint="eastAsia"/>
              </w:rPr>
              <w:t>5.8</w:t>
            </w:r>
            <w:r>
              <w:rPr>
                <w:rFonts w:hint="eastAsia"/>
              </w:rPr>
              <w:t>批量信函策略”</w:t>
            </w:r>
          </w:p>
          <w:p w14:paraId="45E073CB" w14:textId="77777777" w:rsidR="00DC1257" w:rsidRDefault="007579A1">
            <w:pPr>
              <w:widowControl/>
              <w:numPr>
                <w:ilvl w:val="0"/>
                <w:numId w:val="85"/>
              </w:numPr>
              <w:overflowPunct w:val="0"/>
              <w:autoSpaceDE w:val="0"/>
              <w:autoSpaceDN w:val="0"/>
              <w:adjustRightInd w:val="0"/>
              <w:spacing w:after="100" w:line="360" w:lineRule="atLeast"/>
              <w:textAlignment w:val="baseline"/>
            </w:pPr>
            <w:r>
              <w:rPr>
                <w:rFonts w:hint="eastAsia"/>
              </w:rPr>
              <w:t>点击关闭</w:t>
            </w:r>
            <w:r>
              <w:rPr>
                <w:rFonts w:hint="eastAsia"/>
              </w:rPr>
              <w:t>[</w:t>
            </w:r>
            <w:r>
              <w:rPr>
                <w:rFonts w:hint="eastAsia"/>
              </w:rPr>
              <w:t>按钮</w:t>
            </w:r>
            <w:r>
              <w:rPr>
                <w:rFonts w:hint="eastAsia"/>
              </w:rPr>
              <w:t>]</w:t>
            </w:r>
            <w:r>
              <w:rPr>
                <w:rFonts w:hint="eastAsia"/>
              </w:rPr>
              <w:t>，跳转到批量信函策略查询页面，参见</w:t>
            </w:r>
            <w:r>
              <w:rPr>
                <w:rFonts w:hint="eastAsia"/>
              </w:rPr>
              <w:t xml:space="preserve"> </w:t>
            </w:r>
            <w:r>
              <w:rPr>
                <w:rFonts w:hint="eastAsia"/>
              </w:rPr>
              <w:t>“章节</w:t>
            </w:r>
            <w:r>
              <w:rPr>
                <w:rFonts w:hint="eastAsia"/>
              </w:rPr>
              <w:t>5.8</w:t>
            </w:r>
            <w:r>
              <w:rPr>
                <w:rFonts w:hint="eastAsia"/>
              </w:rPr>
              <w:t>批量信函策略”</w:t>
            </w:r>
          </w:p>
        </w:tc>
      </w:tr>
    </w:tbl>
    <w:p w14:paraId="42AE2585" w14:textId="77777777" w:rsidR="00DC1257" w:rsidRDefault="007579A1">
      <w:pPr>
        <w:pStyle w:val="3"/>
        <w:numPr>
          <w:ilvl w:val="2"/>
          <w:numId w:val="1"/>
        </w:numPr>
        <w:rPr>
          <w:rFonts w:ascii="黑体" w:eastAsia="黑体"/>
          <w:sz w:val="24"/>
          <w:szCs w:val="24"/>
        </w:rPr>
      </w:pPr>
      <w:bookmarkStart w:id="3158" w:name="_Toc351558705"/>
      <w:bookmarkStart w:id="3159" w:name="_Toc17765"/>
      <w:r>
        <w:rPr>
          <w:rFonts w:ascii="黑体" w:eastAsia="黑体" w:hint="eastAsia"/>
          <w:sz w:val="24"/>
          <w:szCs w:val="24"/>
        </w:rPr>
        <w:t>编辑</w:t>
      </w:r>
      <w:bookmarkEnd w:id="3158"/>
      <w:bookmarkEnd w:id="3159"/>
    </w:p>
    <w:p w14:paraId="2DE24778" w14:textId="77777777" w:rsidR="00DC1257" w:rsidRDefault="007579A1">
      <w:pPr>
        <w:ind w:firstLine="420"/>
      </w:pPr>
      <w:r>
        <w:rPr>
          <w:rFonts w:hint="eastAsia"/>
        </w:rPr>
        <w:t>参见</w:t>
      </w:r>
      <w:r>
        <w:rPr>
          <w:rFonts w:hint="eastAsia"/>
        </w:rPr>
        <w:t xml:space="preserve">5.1.2 </w:t>
      </w:r>
      <w:r>
        <w:rPr>
          <w:rFonts w:hint="eastAsia"/>
        </w:rPr>
        <w:t>编辑（案件分类策略）</w:t>
      </w:r>
    </w:p>
    <w:p w14:paraId="5CDC8C80" w14:textId="77777777" w:rsidR="00DC1257" w:rsidRDefault="00DC1257"/>
    <w:p w14:paraId="1406F666" w14:textId="77777777" w:rsidR="00DC1257" w:rsidRDefault="00DC1257">
      <w:bookmarkStart w:id="3160" w:name="_Toc351558706"/>
    </w:p>
    <w:p w14:paraId="6A27701C" w14:textId="77777777" w:rsidR="00DC1257" w:rsidRDefault="007579A1">
      <w:pPr>
        <w:pStyle w:val="2"/>
      </w:pPr>
      <w:bookmarkStart w:id="3161" w:name="_Toc24808"/>
      <w:r>
        <w:rPr>
          <w:rFonts w:hint="eastAsia"/>
        </w:rPr>
        <w:t>电催分案设置</w:t>
      </w:r>
      <w:bookmarkEnd w:id="3160"/>
      <w:bookmarkEnd w:id="3161"/>
    </w:p>
    <w:p w14:paraId="0604BFD6" w14:textId="77777777" w:rsidR="00DC1257" w:rsidRDefault="007579A1">
      <w:pPr>
        <w:pStyle w:val="3"/>
        <w:numPr>
          <w:ilvl w:val="2"/>
          <w:numId w:val="1"/>
        </w:numPr>
        <w:rPr>
          <w:rFonts w:ascii="黑体" w:eastAsia="黑体"/>
          <w:sz w:val="24"/>
          <w:szCs w:val="24"/>
        </w:rPr>
      </w:pPr>
      <w:bookmarkStart w:id="3162" w:name="_Toc11226"/>
      <w:bookmarkStart w:id="3163" w:name="_Toc351558707"/>
      <w:r>
        <w:rPr>
          <w:rFonts w:ascii="黑体" w:eastAsia="黑体" w:hint="eastAsia"/>
          <w:sz w:val="24"/>
          <w:szCs w:val="24"/>
        </w:rPr>
        <w:t>电催分案规则设置</w:t>
      </w:r>
      <w:bookmarkEnd w:id="3162"/>
      <w:bookmarkEnd w:id="3163"/>
    </w:p>
    <w:p w14:paraId="7F402A2A" w14:textId="77777777" w:rsidR="00DC1257" w:rsidRDefault="007579A1">
      <w:pPr>
        <w:rPr>
          <w:color w:val="FF0000"/>
        </w:rPr>
      </w:pPr>
      <w:r>
        <w:rPr>
          <w:rFonts w:hint="eastAsia"/>
          <w:color w:val="FF0000"/>
        </w:rPr>
        <w:t>分案逻辑：（</w:t>
      </w:r>
      <w:r>
        <w:rPr>
          <w:rFonts w:hint="eastAsia"/>
          <w:color w:val="FF0000"/>
        </w:rPr>
        <w:t>1</w:t>
      </w:r>
      <w:r>
        <w:rPr>
          <w:rFonts w:hint="eastAsia"/>
          <w:color w:val="FF0000"/>
        </w:rPr>
        <w:t>）每日</w:t>
      </w:r>
      <w:proofErr w:type="gramStart"/>
      <w:r>
        <w:rPr>
          <w:rFonts w:hint="eastAsia"/>
          <w:color w:val="FF0000"/>
        </w:rPr>
        <w:t>批量对</w:t>
      </w:r>
      <w:proofErr w:type="gramEnd"/>
      <w:r>
        <w:rPr>
          <w:rFonts w:hint="eastAsia"/>
          <w:color w:val="FF0000"/>
        </w:rPr>
        <w:t>切换催收强度的案件进行重新分配</w:t>
      </w:r>
    </w:p>
    <w:p w14:paraId="5B9E7AA7" w14:textId="77777777" w:rsidR="00DC1257" w:rsidRDefault="007579A1">
      <w:pPr>
        <w:ind w:firstLineChars="450" w:firstLine="945"/>
        <w:rPr>
          <w:color w:val="FF0000"/>
        </w:rPr>
      </w:pPr>
      <w:r>
        <w:rPr>
          <w:rFonts w:hint="eastAsia"/>
          <w:color w:val="FF0000"/>
        </w:rPr>
        <w:t>（</w:t>
      </w:r>
      <w:r>
        <w:rPr>
          <w:rFonts w:hint="eastAsia"/>
          <w:color w:val="FF0000"/>
        </w:rPr>
        <w:t>2</w:t>
      </w:r>
      <w:r>
        <w:rPr>
          <w:rFonts w:hint="eastAsia"/>
          <w:color w:val="FF0000"/>
        </w:rPr>
        <w:t>）每日</w:t>
      </w:r>
      <w:proofErr w:type="gramStart"/>
      <w:r>
        <w:rPr>
          <w:rFonts w:hint="eastAsia"/>
          <w:color w:val="FF0000"/>
        </w:rPr>
        <w:t>批量对</w:t>
      </w:r>
      <w:proofErr w:type="gramEnd"/>
      <w:r>
        <w:rPr>
          <w:rFonts w:hint="eastAsia"/>
          <w:color w:val="FF0000"/>
        </w:rPr>
        <w:t>新进催收系统的案件进行电催队列分配</w:t>
      </w:r>
    </w:p>
    <w:p w14:paraId="69D439FF" w14:textId="77777777" w:rsidR="00DC1257" w:rsidRDefault="007579A1">
      <w:pPr>
        <w:pStyle w:val="4"/>
        <w:numPr>
          <w:ilvl w:val="3"/>
          <w:numId w:val="1"/>
        </w:numPr>
      </w:pPr>
      <w:bookmarkStart w:id="3164" w:name="_查询_1"/>
      <w:bookmarkEnd w:id="3164"/>
      <w:r>
        <w:rPr>
          <w:rFonts w:hint="eastAsia"/>
        </w:rPr>
        <w:t>查询</w:t>
      </w:r>
      <w:r>
        <w:rPr>
          <w:rFonts w:hint="eastAsia"/>
        </w:rPr>
        <w:tab/>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1BD1C6B" w14:textId="77777777">
        <w:trPr>
          <w:trHeight w:val="225"/>
        </w:trPr>
        <w:tc>
          <w:tcPr>
            <w:tcW w:w="1985" w:type="dxa"/>
            <w:shd w:val="clear" w:color="auto" w:fill="D9D9D9"/>
          </w:tcPr>
          <w:p w14:paraId="0DC1E9F8" w14:textId="77777777" w:rsidR="00DC1257" w:rsidRDefault="007579A1">
            <w:pPr>
              <w:spacing w:line="360" w:lineRule="atLeast"/>
              <w:rPr>
                <w:szCs w:val="21"/>
              </w:rPr>
            </w:pPr>
            <w:r>
              <w:rPr>
                <w:rFonts w:hint="eastAsia"/>
                <w:szCs w:val="21"/>
              </w:rPr>
              <w:t>功能描述</w:t>
            </w:r>
          </w:p>
        </w:tc>
        <w:tc>
          <w:tcPr>
            <w:tcW w:w="7087" w:type="dxa"/>
          </w:tcPr>
          <w:p w14:paraId="63398C02" w14:textId="77777777" w:rsidR="00DC1257" w:rsidRDefault="007579A1">
            <w:pPr>
              <w:spacing w:line="360" w:lineRule="atLeast"/>
              <w:ind w:left="420" w:hangingChars="200" w:hanging="420"/>
            </w:pPr>
            <w:r>
              <w:rPr>
                <w:rFonts w:hint="eastAsia"/>
                <w:szCs w:val="21"/>
              </w:rPr>
              <w:t>查询</w:t>
            </w:r>
            <w:r>
              <w:rPr>
                <w:rFonts w:hint="eastAsia"/>
              </w:rPr>
              <w:t>电催分案规则</w:t>
            </w:r>
            <w:r>
              <w:rPr>
                <w:rFonts w:hint="eastAsia"/>
                <w:szCs w:val="21"/>
              </w:rPr>
              <w:t>。电</w:t>
            </w:r>
            <w:proofErr w:type="gramStart"/>
            <w:r>
              <w:rPr>
                <w:rFonts w:hint="eastAsia"/>
                <w:szCs w:val="21"/>
              </w:rPr>
              <w:t>催分配</w:t>
            </w:r>
            <w:proofErr w:type="gramEnd"/>
            <w:r>
              <w:rPr>
                <w:rFonts w:hint="eastAsia"/>
                <w:szCs w:val="21"/>
              </w:rPr>
              <w:t>策略会给出一个电催策略编号，该功能可以为每个不同的策略编号分配催收组或具体的催收员，同时也可以指定分配方式。</w:t>
            </w:r>
          </w:p>
        </w:tc>
      </w:tr>
      <w:tr w:rsidR="00DC1257" w14:paraId="690DFC61" w14:textId="77777777">
        <w:trPr>
          <w:trHeight w:val="225"/>
        </w:trPr>
        <w:tc>
          <w:tcPr>
            <w:tcW w:w="1985" w:type="dxa"/>
            <w:shd w:val="clear" w:color="auto" w:fill="D9D9D9"/>
          </w:tcPr>
          <w:p w14:paraId="3EF7F9BB" w14:textId="77777777" w:rsidR="00DC1257" w:rsidRDefault="007579A1">
            <w:pPr>
              <w:spacing w:line="360" w:lineRule="atLeast"/>
              <w:rPr>
                <w:szCs w:val="21"/>
              </w:rPr>
            </w:pPr>
            <w:r>
              <w:rPr>
                <w:rFonts w:hint="eastAsia"/>
                <w:szCs w:val="21"/>
              </w:rPr>
              <w:t>页面输入</w:t>
            </w:r>
          </w:p>
        </w:tc>
        <w:tc>
          <w:tcPr>
            <w:tcW w:w="7087" w:type="dxa"/>
          </w:tcPr>
          <w:p w14:paraId="4A345200" w14:textId="77777777" w:rsidR="00DC1257" w:rsidRDefault="007579A1">
            <w:pPr>
              <w:spacing w:line="360" w:lineRule="atLeast"/>
              <w:ind w:left="420" w:hangingChars="200" w:hanging="420"/>
            </w:pPr>
            <w:r>
              <w:rPr>
                <w:rFonts w:hint="eastAsia"/>
              </w:rPr>
              <w:t>查询条件：</w:t>
            </w:r>
          </w:p>
          <w:p w14:paraId="543AA663" w14:textId="77777777" w:rsidR="00DC1257" w:rsidRDefault="007579A1">
            <w:pPr>
              <w:spacing w:line="360" w:lineRule="atLeast"/>
              <w:ind w:leftChars="200" w:left="420"/>
            </w:pPr>
            <w:r>
              <w:rPr>
                <w:rFonts w:hint="eastAsia"/>
              </w:rPr>
              <w:t>分案规则名称</w:t>
            </w:r>
            <w:r>
              <w:rPr>
                <w:rFonts w:hint="eastAsia"/>
              </w:rPr>
              <w:t>[</w:t>
            </w:r>
            <w:r>
              <w:rPr>
                <w:rFonts w:hint="eastAsia"/>
              </w:rPr>
              <w:t>输入框</w:t>
            </w:r>
            <w:r>
              <w:rPr>
                <w:rFonts w:hint="eastAsia"/>
              </w:rPr>
              <w:t>]</w:t>
            </w:r>
            <w:r>
              <w:rPr>
                <w:rFonts w:hint="eastAsia"/>
              </w:rPr>
              <w:t>，</w:t>
            </w:r>
            <w:r>
              <w:rPr>
                <w:rFonts w:hint="eastAsia"/>
              </w:rPr>
              <w:t xml:space="preserve"> </w:t>
            </w:r>
            <w:r>
              <w:rPr>
                <w:rFonts w:hint="eastAsia"/>
              </w:rPr>
              <w:t>分类策略编号</w:t>
            </w:r>
            <w:r>
              <w:rPr>
                <w:rFonts w:hint="eastAsia"/>
              </w:rPr>
              <w:t>[</w:t>
            </w:r>
            <w:r>
              <w:rPr>
                <w:rFonts w:hint="eastAsia"/>
              </w:rPr>
              <w:t>输入框</w:t>
            </w:r>
            <w:r>
              <w:rPr>
                <w:rFonts w:hint="eastAsia"/>
              </w:rPr>
              <w:t>]</w:t>
            </w:r>
            <w:r>
              <w:rPr>
                <w:rFonts w:hint="eastAsia"/>
              </w:rPr>
              <w:t>，</w:t>
            </w:r>
            <w:r>
              <w:rPr>
                <w:rFonts w:hint="eastAsia"/>
              </w:rPr>
              <w:t xml:space="preserve"> </w:t>
            </w:r>
            <w:r>
              <w:rPr>
                <w:rFonts w:hint="eastAsia"/>
              </w:rPr>
              <w:t>分配类型</w:t>
            </w:r>
            <w:r>
              <w:rPr>
                <w:rFonts w:hint="eastAsia"/>
              </w:rPr>
              <w:t>[</w:t>
            </w:r>
            <w:r>
              <w:rPr>
                <w:rFonts w:hint="eastAsia"/>
              </w:rPr>
              <w:t>下拉框</w:t>
            </w:r>
            <w:r>
              <w:rPr>
                <w:rFonts w:hint="eastAsia"/>
              </w:rPr>
              <w:t>]</w:t>
            </w:r>
          </w:p>
        </w:tc>
      </w:tr>
      <w:tr w:rsidR="00DC1257" w14:paraId="78AE69DD" w14:textId="77777777">
        <w:trPr>
          <w:trHeight w:val="225"/>
        </w:trPr>
        <w:tc>
          <w:tcPr>
            <w:tcW w:w="1985" w:type="dxa"/>
            <w:shd w:val="clear" w:color="auto" w:fill="D9D9D9"/>
          </w:tcPr>
          <w:p w14:paraId="5897FBF7" w14:textId="77777777" w:rsidR="00DC1257" w:rsidRDefault="007579A1">
            <w:pPr>
              <w:spacing w:line="360" w:lineRule="atLeast"/>
              <w:rPr>
                <w:szCs w:val="21"/>
              </w:rPr>
            </w:pPr>
            <w:r>
              <w:rPr>
                <w:rFonts w:hint="eastAsia"/>
                <w:szCs w:val="21"/>
              </w:rPr>
              <w:t>页面输出</w:t>
            </w:r>
          </w:p>
        </w:tc>
        <w:tc>
          <w:tcPr>
            <w:tcW w:w="7087" w:type="dxa"/>
          </w:tcPr>
          <w:p w14:paraId="59AA0DB1" w14:textId="77777777" w:rsidR="00DC1257" w:rsidRDefault="007579A1">
            <w:pPr>
              <w:spacing w:line="360" w:lineRule="atLeast"/>
              <w:ind w:left="420" w:hangingChars="200" w:hanging="420"/>
            </w:pPr>
            <w:r>
              <w:rPr>
                <w:rFonts w:hint="eastAsia"/>
              </w:rPr>
              <w:t>列表输出：</w:t>
            </w:r>
          </w:p>
          <w:p w14:paraId="6BDC2CC5" w14:textId="77777777" w:rsidR="00DC1257" w:rsidRDefault="007579A1">
            <w:pPr>
              <w:spacing w:line="360" w:lineRule="atLeast"/>
              <w:ind w:leftChars="200" w:left="420"/>
            </w:pPr>
            <w:r>
              <w:rPr>
                <w:rFonts w:hint="eastAsia"/>
              </w:rPr>
              <w:t>分案规则名称，</w:t>
            </w:r>
            <w:r>
              <w:rPr>
                <w:rFonts w:hint="eastAsia"/>
              </w:rPr>
              <w:t xml:space="preserve"> </w:t>
            </w:r>
            <w:r>
              <w:rPr>
                <w:rFonts w:hint="eastAsia"/>
              </w:rPr>
              <w:t>分类策略编号，</w:t>
            </w:r>
            <w:r>
              <w:rPr>
                <w:rFonts w:hint="eastAsia"/>
              </w:rPr>
              <w:t xml:space="preserve"> </w:t>
            </w:r>
            <w:r>
              <w:rPr>
                <w:rFonts w:hint="eastAsia"/>
              </w:rPr>
              <w:t>分配类型，删除</w:t>
            </w:r>
            <w:r>
              <w:rPr>
                <w:rFonts w:hint="eastAsia"/>
              </w:rPr>
              <w:t>[</w:t>
            </w:r>
            <w:r>
              <w:rPr>
                <w:rFonts w:hint="eastAsia"/>
              </w:rPr>
              <w:t>链接</w:t>
            </w:r>
            <w:r>
              <w:rPr>
                <w:rFonts w:hint="eastAsia"/>
              </w:rPr>
              <w:t>]</w:t>
            </w:r>
            <w:r>
              <w:rPr>
                <w:rFonts w:hint="eastAsia"/>
              </w:rPr>
              <w:t>，编辑</w:t>
            </w:r>
            <w:r>
              <w:rPr>
                <w:rFonts w:hint="eastAsia"/>
              </w:rPr>
              <w:t>[</w:t>
            </w:r>
            <w:r>
              <w:rPr>
                <w:rFonts w:hint="eastAsia"/>
              </w:rPr>
              <w:t>链接</w:t>
            </w:r>
            <w:r>
              <w:rPr>
                <w:rFonts w:hint="eastAsia"/>
              </w:rPr>
              <w:t>]</w:t>
            </w:r>
          </w:p>
        </w:tc>
      </w:tr>
      <w:tr w:rsidR="00DC1257" w14:paraId="1C419BA3" w14:textId="77777777">
        <w:trPr>
          <w:trHeight w:val="225"/>
        </w:trPr>
        <w:tc>
          <w:tcPr>
            <w:tcW w:w="1985" w:type="dxa"/>
            <w:shd w:val="clear" w:color="auto" w:fill="D9D9D9"/>
          </w:tcPr>
          <w:p w14:paraId="56203D7E" w14:textId="77777777" w:rsidR="00DC1257" w:rsidRDefault="007579A1">
            <w:pPr>
              <w:spacing w:line="360" w:lineRule="atLeast"/>
              <w:rPr>
                <w:szCs w:val="21"/>
              </w:rPr>
            </w:pPr>
            <w:r>
              <w:rPr>
                <w:rFonts w:hint="eastAsia"/>
                <w:szCs w:val="21"/>
              </w:rPr>
              <w:t>参考画面</w:t>
            </w:r>
          </w:p>
        </w:tc>
        <w:tc>
          <w:tcPr>
            <w:tcW w:w="7087" w:type="dxa"/>
          </w:tcPr>
          <w:p w14:paraId="2DE3EE8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61FC1DF" wp14:editId="3B5D7D46">
                  <wp:extent cx="4360545" cy="797560"/>
                  <wp:effectExtent l="0" t="0" r="1905" b="2540"/>
                  <wp:docPr id="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1"/>
                          <pic:cNvPicPr>
                            <a:picLocks noChangeAspect="1"/>
                          </pic:cNvPicPr>
                        </pic:nvPicPr>
                        <pic:blipFill>
                          <a:blip r:embed="rId101" cstate="print"/>
                          <a:stretch>
                            <a:fillRect/>
                          </a:stretch>
                        </pic:blipFill>
                        <pic:spPr>
                          <a:xfrm>
                            <a:off x="0" y="0"/>
                            <a:ext cx="4360545" cy="797560"/>
                          </a:xfrm>
                          <a:prstGeom prst="rect">
                            <a:avLst/>
                          </a:prstGeom>
                          <a:noFill/>
                          <a:ln w="9525">
                            <a:noFill/>
                            <a:miter/>
                          </a:ln>
                        </pic:spPr>
                      </pic:pic>
                    </a:graphicData>
                  </a:graphic>
                </wp:inline>
              </w:drawing>
            </w:r>
          </w:p>
        </w:tc>
      </w:tr>
      <w:tr w:rsidR="00DC1257" w14:paraId="4D6C2A95" w14:textId="77777777">
        <w:trPr>
          <w:trHeight w:val="225"/>
        </w:trPr>
        <w:tc>
          <w:tcPr>
            <w:tcW w:w="1985" w:type="dxa"/>
            <w:shd w:val="clear" w:color="auto" w:fill="D9D9D9"/>
          </w:tcPr>
          <w:p w14:paraId="1BFC8EB7" w14:textId="77777777" w:rsidR="00DC1257" w:rsidRDefault="007579A1">
            <w:pPr>
              <w:spacing w:line="360" w:lineRule="atLeast"/>
              <w:rPr>
                <w:szCs w:val="21"/>
              </w:rPr>
            </w:pPr>
            <w:r>
              <w:rPr>
                <w:rFonts w:hint="eastAsia"/>
                <w:szCs w:val="21"/>
              </w:rPr>
              <w:lastRenderedPageBreak/>
              <w:t>业务规则</w:t>
            </w:r>
          </w:p>
        </w:tc>
        <w:tc>
          <w:tcPr>
            <w:tcW w:w="7087" w:type="dxa"/>
          </w:tcPr>
          <w:p w14:paraId="42FBB56F" w14:textId="77777777" w:rsidR="00DC1257" w:rsidRDefault="007579A1">
            <w:pPr>
              <w:pStyle w:val="21"/>
              <w:spacing w:after="60" w:line="360" w:lineRule="atLeast"/>
              <w:ind w:leftChars="0" w:left="0"/>
              <w:rPr>
                <w:rFonts w:ascii="Times New Roman" w:hAnsi="Times New Roman"/>
                <w:kern w:val="2"/>
                <w:sz w:val="21"/>
                <w:szCs w:val="21"/>
              </w:rPr>
            </w:pPr>
            <w:r>
              <w:rPr>
                <w:rFonts w:ascii="Times New Roman" w:hAnsi="Times New Roman" w:hint="eastAsia"/>
                <w:kern w:val="2"/>
                <w:sz w:val="21"/>
                <w:szCs w:val="21"/>
              </w:rPr>
              <w:t>无</w:t>
            </w:r>
          </w:p>
        </w:tc>
      </w:tr>
      <w:tr w:rsidR="00DC1257" w14:paraId="2FCEFB0B" w14:textId="77777777">
        <w:trPr>
          <w:trHeight w:val="225"/>
        </w:trPr>
        <w:tc>
          <w:tcPr>
            <w:tcW w:w="1985" w:type="dxa"/>
            <w:shd w:val="clear" w:color="auto" w:fill="D9D9D9"/>
          </w:tcPr>
          <w:p w14:paraId="49AA6601" w14:textId="77777777" w:rsidR="00DC1257" w:rsidRDefault="007579A1">
            <w:pPr>
              <w:spacing w:line="360" w:lineRule="atLeast"/>
              <w:rPr>
                <w:szCs w:val="21"/>
              </w:rPr>
            </w:pPr>
            <w:r>
              <w:rPr>
                <w:rFonts w:hint="eastAsia"/>
                <w:szCs w:val="21"/>
              </w:rPr>
              <w:t>备注</w:t>
            </w:r>
          </w:p>
        </w:tc>
        <w:tc>
          <w:tcPr>
            <w:tcW w:w="7087" w:type="dxa"/>
          </w:tcPr>
          <w:p w14:paraId="2917FFF8" w14:textId="77777777" w:rsidR="00DC1257" w:rsidRDefault="007579A1">
            <w:pPr>
              <w:widowControl/>
              <w:numPr>
                <w:ilvl w:val="0"/>
                <w:numId w:val="86"/>
              </w:numPr>
              <w:overflowPunct w:val="0"/>
              <w:autoSpaceDE w:val="0"/>
              <w:autoSpaceDN w:val="0"/>
              <w:adjustRightInd w:val="0"/>
              <w:spacing w:after="100" w:line="360" w:lineRule="atLeast"/>
              <w:textAlignment w:val="baseline"/>
            </w:pPr>
            <w:r>
              <w:rPr>
                <w:rFonts w:hint="eastAsia"/>
              </w:rPr>
              <w:t>点击查询</w:t>
            </w:r>
            <w:r>
              <w:rPr>
                <w:rFonts w:hint="eastAsia"/>
              </w:rPr>
              <w:t>[</w:t>
            </w:r>
            <w:r>
              <w:rPr>
                <w:rFonts w:hint="eastAsia"/>
              </w:rPr>
              <w:t>按钮</w:t>
            </w:r>
            <w:r>
              <w:rPr>
                <w:rFonts w:hint="eastAsia"/>
              </w:rPr>
              <w:t>]</w:t>
            </w:r>
            <w:r>
              <w:rPr>
                <w:rFonts w:hint="eastAsia"/>
              </w:rPr>
              <w:t>，查出满足查询条件的分案规则信息，显示在结果列表中；点击重置</w:t>
            </w:r>
            <w:r>
              <w:rPr>
                <w:rFonts w:hint="eastAsia"/>
              </w:rPr>
              <w:t>[</w:t>
            </w:r>
            <w:r>
              <w:rPr>
                <w:rFonts w:hint="eastAsia"/>
              </w:rPr>
              <w:t>按钮</w:t>
            </w:r>
            <w:r>
              <w:rPr>
                <w:rFonts w:hint="eastAsia"/>
              </w:rPr>
              <w:t>]</w:t>
            </w:r>
            <w:r>
              <w:rPr>
                <w:rFonts w:hint="eastAsia"/>
              </w:rPr>
              <w:t>，清空查询条件输入信息</w:t>
            </w:r>
          </w:p>
          <w:p w14:paraId="18C38B23" w14:textId="77777777" w:rsidR="00DC1257" w:rsidRDefault="007579A1">
            <w:pPr>
              <w:widowControl/>
              <w:numPr>
                <w:ilvl w:val="0"/>
                <w:numId w:val="86"/>
              </w:numPr>
              <w:overflowPunct w:val="0"/>
              <w:autoSpaceDE w:val="0"/>
              <w:autoSpaceDN w:val="0"/>
              <w:adjustRightInd w:val="0"/>
              <w:spacing w:after="100" w:line="360" w:lineRule="atLeast"/>
              <w:textAlignment w:val="baseline"/>
            </w:pPr>
            <w:r>
              <w:rPr>
                <w:rFonts w:hint="eastAsia"/>
              </w:rPr>
              <w:t>点击</w:t>
            </w:r>
            <w:r>
              <w:rPr>
                <w:rFonts w:hint="eastAsia"/>
              </w:rPr>
              <w:t>[</w:t>
            </w:r>
            <w:r>
              <w:rPr>
                <w:rFonts w:hint="eastAsia"/>
              </w:rPr>
              <w:t>新增分案规则</w:t>
            </w:r>
            <w:r>
              <w:rPr>
                <w:rFonts w:hint="eastAsia"/>
              </w:rPr>
              <w:t>]</w:t>
            </w:r>
            <w:r>
              <w:rPr>
                <w:rFonts w:hint="eastAsia"/>
              </w:rPr>
              <w:t>按钮，进入</w:t>
            </w:r>
            <w:r>
              <w:rPr>
                <w:rFonts w:hint="eastAsia"/>
              </w:rPr>
              <w:t xml:space="preserve"> </w:t>
            </w:r>
            <w:r>
              <w:rPr>
                <w:rFonts w:hint="eastAsia"/>
              </w:rPr>
              <w:t>“章节</w:t>
            </w:r>
            <w:r>
              <w:rPr>
                <w:rFonts w:hint="eastAsia"/>
              </w:rPr>
              <w:t xml:space="preserve"> 5.8.1.2 </w:t>
            </w:r>
            <w:r>
              <w:rPr>
                <w:rFonts w:hint="eastAsia"/>
              </w:rPr>
              <w:t>新增规则模态窗口”。</w:t>
            </w:r>
          </w:p>
          <w:p w14:paraId="20BD807A" w14:textId="77777777" w:rsidR="00DC1257" w:rsidRDefault="007579A1">
            <w:pPr>
              <w:widowControl/>
              <w:numPr>
                <w:ilvl w:val="0"/>
                <w:numId w:val="86"/>
              </w:numPr>
              <w:overflowPunct w:val="0"/>
              <w:autoSpaceDE w:val="0"/>
              <w:autoSpaceDN w:val="0"/>
              <w:adjustRightInd w:val="0"/>
              <w:spacing w:after="100" w:line="360" w:lineRule="atLeast"/>
              <w:textAlignment w:val="baseline"/>
            </w:pPr>
            <w:r>
              <w:rPr>
                <w:rFonts w:hint="eastAsia"/>
              </w:rPr>
              <w:t>点击</w:t>
            </w:r>
            <w:r>
              <w:rPr>
                <w:rFonts w:hint="eastAsia"/>
              </w:rPr>
              <w:t>[</w:t>
            </w:r>
            <w:r>
              <w:rPr>
                <w:rFonts w:hint="eastAsia"/>
              </w:rPr>
              <w:t>编辑</w:t>
            </w:r>
            <w:r>
              <w:rPr>
                <w:rFonts w:hint="eastAsia"/>
              </w:rPr>
              <w:t>]</w:t>
            </w:r>
            <w:r>
              <w:rPr>
                <w:rFonts w:hint="eastAsia"/>
              </w:rPr>
              <w:t>链接，进入</w:t>
            </w:r>
            <w:r>
              <w:rPr>
                <w:rFonts w:hint="eastAsia"/>
              </w:rPr>
              <w:t xml:space="preserve"> </w:t>
            </w:r>
            <w:r>
              <w:rPr>
                <w:rFonts w:hint="eastAsia"/>
              </w:rPr>
              <w:t>“章节</w:t>
            </w:r>
            <w:r>
              <w:rPr>
                <w:rFonts w:hint="eastAsia"/>
              </w:rPr>
              <w:t xml:space="preserve"> 5.8.1.3 </w:t>
            </w:r>
            <w:r>
              <w:rPr>
                <w:rFonts w:hint="eastAsia"/>
              </w:rPr>
              <w:t>编辑规则模态窗口”。</w:t>
            </w:r>
          </w:p>
          <w:p w14:paraId="20F69C18" w14:textId="77777777" w:rsidR="00DC1257" w:rsidRDefault="007579A1">
            <w:pPr>
              <w:widowControl/>
              <w:numPr>
                <w:ilvl w:val="0"/>
                <w:numId w:val="86"/>
              </w:numPr>
              <w:overflowPunct w:val="0"/>
              <w:autoSpaceDE w:val="0"/>
              <w:autoSpaceDN w:val="0"/>
              <w:adjustRightInd w:val="0"/>
              <w:spacing w:after="100" w:line="360" w:lineRule="atLeast"/>
              <w:textAlignment w:val="baseline"/>
            </w:pPr>
            <w:r>
              <w:rPr>
                <w:rFonts w:hint="eastAsia"/>
              </w:rPr>
              <w:t>点击发布规则</w:t>
            </w:r>
            <w:r>
              <w:rPr>
                <w:rFonts w:hint="eastAsia"/>
              </w:rPr>
              <w:t>[</w:t>
            </w:r>
            <w:r>
              <w:rPr>
                <w:rFonts w:hAnsi="宋体" w:hint="eastAsia"/>
                <w:szCs w:val="21"/>
              </w:rPr>
              <w:t>按钮</w:t>
            </w:r>
            <w:r>
              <w:rPr>
                <w:rFonts w:hint="eastAsia"/>
              </w:rPr>
              <w:t>]</w:t>
            </w:r>
            <w:r>
              <w:rPr>
                <w:rFonts w:hint="eastAsia"/>
              </w:rPr>
              <w:t>，发布更新最新编辑的规则信息。</w:t>
            </w:r>
          </w:p>
        </w:tc>
      </w:tr>
    </w:tbl>
    <w:p w14:paraId="3281A2EC" w14:textId="77777777" w:rsidR="00DC1257" w:rsidRDefault="00DC1257"/>
    <w:p w14:paraId="32540DFA" w14:textId="77777777" w:rsidR="00DC1257" w:rsidRDefault="007579A1">
      <w:pPr>
        <w:pStyle w:val="4"/>
        <w:numPr>
          <w:ilvl w:val="3"/>
          <w:numId w:val="1"/>
        </w:numPr>
      </w:pPr>
      <w:bookmarkStart w:id="3165" w:name="_新增"/>
      <w:bookmarkStart w:id="3166" w:name="_新增_3"/>
      <w:bookmarkEnd w:id="3165"/>
      <w:bookmarkEnd w:id="3166"/>
      <w:r>
        <w:rPr>
          <w:rFonts w:hint="eastAsia"/>
        </w:rPr>
        <w:t>新增</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16661BD" w14:textId="77777777">
        <w:trPr>
          <w:trHeight w:val="225"/>
        </w:trPr>
        <w:tc>
          <w:tcPr>
            <w:tcW w:w="1985" w:type="dxa"/>
            <w:shd w:val="clear" w:color="auto" w:fill="D9D9D9"/>
          </w:tcPr>
          <w:p w14:paraId="5DA90C48" w14:textId="77777777" w:rsidR="00DC1257" w:rsidRDefault="007579A1">
            <w:pPr>
              <w:spacing w:line="360" w:lineRule="atLeast"/>
              <w:rPr>
                <w:szCs w:val="21"/>
              </w:rPr>
            </w:pPr>
            <w:r>
              <w:rPr>
                <w:rFonts w:hint="eastAsia"/>
                <w:szCs w:val="21"/>
              </w:rPr>
              <w:t>功能描述</w:t>
            </w:r>
          </w:p>
        </w:tc>
        <w:tc>
          <w:tcPr>
            <w:tcW w:w="7087" w:type="dxa"/>
          </w:tcPr>
          <w:p w14:paraId="3949058A" w14:textId="77777777" w:rsidR="00DC1257" w:rsidRDefault="007579A1">
            <w:pPr>
              <w:spacing w:line="360" w:lineRule="atLeast"/>
              <w:ind w:left="420" w:hangingChars="200" w:hanging="420"/>
            </w:pPr>
            <w:r>
              <w:rPr>
                <w:rFonts w:hint="eastAsia"/>
              </w:rPr>
              <w:t>电催分案规则新增</w:t>
            </w:r>
            <w:r>
              <w:rPr>
                <w:rFonts w:hint="eastAsia"/>
                <w:szCs w:val="21"/>
              </w:rPr>
              <w:t>。</w:t>
            </w:r>
          </w:p>
        </w:tc>
      </w:tr>
      <w:tr w:rsidR="00DC1257" w14:paraId="15CB2831" w14:textId="77777777">
        <w:trPr>
          <w:trHeight w:val="225"/>
        </w:trPr>
        <w:tc>
          <w:tcPr>
            <w:tcW w:w="1985" w:type="dxa"/>
            <w:shd w:val="clear" w:color="auto" w:fill="D9D9D9"/>
          </w:tcPr>
          <w:p w14:paraId="0FC06B00" w14:textId="77777777" w:rsidR="00DC1257" w:rsidRDefault="007579A1">
            <w:pPr>
              <w:spacing w:line="360" w:lineRule="atLeast"/>
              <w:rPr>
                <w:szCs w:val="21"/>
              </w:rPr>
            </w:pPr>
            <w:r>
              <w:rPr>
                <w:rFonts w:hint="eastAsia"/>
                <w:szCs w:val="21"/>
              </w:rPr>
              <w:t>页面输入</w:t>
            </w:r>
          </w:p>
        </w:tc>
        <w:tc>
          <w:tcPr>
            <w:tcW w:w="7087" w:type="dxa"/>
          </w:tcPr>
          <w:p w14:paraId="63D5A295" w14:textId="77777777" w:rsidR="00DC1257" w:rsidRDefault="007579A1">
            <w:pPr>
              <w:spacing w:line="360" w:lineRule="atLeast"/>
              <w:ind w:leftChars="200" w:left="420"/>
            </w:pPr>
            <w:r>
              <w:rPr>
                <w:rFonts w:hint="eastAsia"/>
              </w:rPr>
              <w:t>分案规则名称</w:t>
            </w:r>
            <w:r>
              <w:rPr>
                <w:rFonts w:hint="eastAsia"/>
              </w:rPr>
              <w:t>[</w:t>
            </w:r>
            <w:r>
              <w:rPr>
                <w:rFonts w:hint="eastAsia"/>
              </w:rPr>
              <w:t>输入框</w:t>
            </w:r>
            <w:r>
              <w:rPr>
                <w:rFonts w:hint="eastAsia"/>
              </w:rPr>
              <w:t>]</w:t>
            </w:r>
            <w:r>
              <w:rPr>
                <w:rFonts w:hint="eastAsia"/>
              </w:rPr>
              <w:t>，分类策略编号</w:t>
            </w:r>
            <w:r>
              <w:rPr>
                <w:rFonts w:hint="eastAsia"/>
              </w:rPr>
              <w:t>[</w:t>
            </w:r>
            <w:r>
              <w:rPr>
                <w:rFonts w:hint="eastAsia"/>
              </w:rPr>
              <w:t>输入框</w:t>
            </w:r>
            <w:r>
              <w:rPr>
                <w:rFonts w:hint="eastAsia"/>
              </w:rPr>
              <w:t>]</w:t>
            </w:r>
            <w:r>
              <w:rPr>
                <w:rFonts w:hint="eastAsia"/>
              </w:rPr>
              <w:t>，分配类型</w:t>
            </w:r>
            <w:r>
              <w:rPr>
                <w:rFonts w:hint="eastAsia"/>
              </w:rPr>
              <w:t>[</w:t>
            </w:r>
            <w:r>
              <w:rPr>
                <w:rFonts w:hint="eastAsia"/>
              </w:rPr>
              <w:t>下拉框</w:t>
            </w:r>
            <w:r>
              <w:rPr>
                <w:rFonts w:hint="eastAsia"/>
              </w:rPr>
              <w:t xml:space="preserve">] </w:t>
            </w:r>
          </w:p>
        </w:tc>
      </w:tr>
      <w:tr w:rsidR="00DC1257" w14:paraId="1CF4DAA3" w14:textId="77777777">
        <w:trPr>
          <w:trHeight w:val="225"/>
        </w:trPr>
        <w:tc>
          <w:tcPr>
            <w:tcW w:w="1985" w:type="dxa"/>
            <w:shd w:val="clear" w:color="auto" w:fill="D9D9D9"/>
          </w:tcPr>
          <w:p w14:paraId="2DD18F28" w14:textId="77777777" w:rsidR="00DC1257" w:rsidRDefault="007579A1">
            <w:pPr>
              <w:spacing w:line="360" w:lineRule="atLeast"/>
              <w:rPr>
                <w:szCs w:val="21"/>
              </w:rPr>
            </w:pPr>
            <w:r>
              <w:rPr>
                <w:rFonts w:hint="eastAsia"/>
                <w:szCs w:val="21"/>
              </w:rPr>
              <w:t>页面输出</w:t>
            </w:r>
          </w:p>
        </w:tc>
        <w:tc>
          <w:tcPr>
            <w:tcW w:w="7087" w:type="dxa"/>
          </w:tcPr>
          <w:p w14:paraId="5B6DC394" w14:textId="77777777" w:rsidR="00DC1257" w:rsidRDefault="007579A1">
            <w:pPr>
              <w:spacing w:line="360" w:lineRule="atLeast"/>
              <w:ind w:leftChars="200" w:left="420"/>
            </w:pPr>
            <w:r>
              <w:rPr>
                <w:rFonts w:hint="eastAsia"/>
              </w:rPr>
              <w:t>无</w:t>
            </w:r>
          </w:p>
        </w:tc>
      </w:tr>
      <w:tr w:rsidR="00DC1257" w14:paraId="43D311E2" w14:textId="77777777">
        <w:trPr>
          <w:trHeight w:val="225"/>
        </w:trPr>
        <w:tc>
          <w:tcPr>
            <w:tcW w:w="1985" w:type="dxa"/>
            <w:shd w:val="clear" w:color="auto" w:fill="D9D9D9"/>
          </w:tcPr>
          <w:p w14:paraId="787458D5" w14:textId="77777777" w:rsidR="00DC1257" w:rsidRDefault="007579A1">
            <w:pPr>
              <w:spacing w:line="360" w:lineRule="atLeast"/>
              <w:rPr>
                <w:szCs w:val="21"/>
              </w:rPr>
            </w:pPr>
            <w:r>
              <w:rPr>
                <w:rFonts w:hint="eastAsia"/>
                <w:szCs w:val="21"/>
              </w:rPr>
              <w:t>参考画面</w:t>
            </w:r>
          </w:p>
        </w:tc>
        <w:tc>
          <w:tcPr>
            <w:tcW w:w="7087" w:type="dxa"/>
          </w:tcPr>
          <w:p w14:paraId="2280D75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C9BCA9D" wp14:editId="4FB896E4">
                  <wp:extent cx="4357370" cy="878205"/>
                  <wp:effectExtent l="0" t="0" r="5080" b="17145"/>
                  <wp:docPr id="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2"/>
                          <pic:cNvPicPr>
                            <a:picLocks noChangeAspect="1"/>
                          </pic:cNvPicPr>
                        </pic:nvPicPr>
                        <pic:blipFill>
                          <a:blip r:embed="rId102" cstate="print"/>
                          <a:stretch>
                            <a:fillRect/>
                          </a:stretch>
                        </pic:blipFill>
                        <pic:spPr>
                          <a:xfrm>
                            <a:off x="0" y="0"/>
                            <a:ext cx="4357370" cy="878205"/>
                          </a:xfrm>
                          <a:prstGeom prst="rect">
                            <a:avLst/>
                          </a:prstGeom>
                          <a:noFill/>
                          <a:ln w="9525">
                            <a:noFill/>
                            <a:miter/>
                          </a:ln>
                        </pic:spPr>
                      </pic:pic>
                    </a:graphicData>
                  </a:graphic>
                </wp:inline>
              </w:drawing>
            </w:r>
          </w:p>
        </w:tc>
      </w:tr>
      <w:tr w:rsidR="00DC1257" w14:paraId="60F97832" w14:textId="77777777">
        <w:trPr>
          <w:trHeight w:val="225"/>
        </w:trPr>
        <w:tc>
          <w:tcPr>
            <w:tcW w:w="1985" w:type="dxa"/>
            <w:shd w:val="clear" w:color="auto" w:fill="D9D9D9"/>
          </w:tcPr>
          <w:p w14:paraId="1361D1B0" w14:textId="77777777" w:rsidR="00DC1257" w:rsidRDefault="007579A1">
            <w:pPr>
              <w:spacing w:line="360" w:lineRule="atLeast"/>
              <w:rPr>
                <w:szCs w:val="21"/>
              </w:rPr>
            </w:pPr>
            <w:r>
              <w:rPr>
                <w:rFonts w:hint="eastAsia"/>
                <w:szCs w:val="21"/>
              </w:rPr>
              <w:t>业务规则</w:t>
            </w:r>
          </w:p>
        </w:tc>
        <w:tc>
          <w:tcPr>
            <w:tcW w:w="7087" w:type="dxa"/>
          </w:tcPr>
          <w:p w14:paraId="2AB60476" w14:textId="77777777" w:rsidR="00DC1257" w:rsidRDefault="007579A1">
            <w:pPr>
              <w:pStyle w:val="21"/>
              <w:spacing w:after="60" w:line="360" w:lineRule="atLeast"/>
              <w:ind w:leftChars="0" w:left="0"/>
              <w:rPr>
                <w:rFonts w:cs="Arial"/>
                <w:kern w:val="2"/>
                <w:sz w:val="21"/>
                <w:szCs w:val="24"/>
              </w:rPr>
            </w:pPr>
            <w:r>
              <w:rPr>
                <w:rFonts w:ascii="Times New Roman" w:hAnsi="Times New Roman" w:hint="eastAsia"/>
                <w:kern w:val="2"/>
                <w:sz w:val="21"/>
                <w:szCs w:val="21"/>
              </w:rPr>
              <w:t>1.</w:t>
            </w:r>
            <w:r>
              <w:rPr>
                <w:rFonts w:cs="Arial" w:hint="eastAsia"/>
                <w:kern w:val="2"/>
                <w:sz w:val="21"/>
                <w:szCs w:val="24"/>
              </w:rPr>
              <w:t xml:space="preserve"> </w:t>
            </w:r>
            <w:r>
              <w:rPr>
                <w:rFonts w:cs="Arial" w:hint="eastAsia"/>
                <w:kern w:val="2"/>
                <w:sz w:val="21"/>
                <w:szCs w:val="24"/>
              </w:rPr>
              <w:t>分案规则名称（唯一必填，最多</w:t>
            </w:r>
            <w:r>
              <w:rPr>
                <w:rFonts w:cs="Arial" w:hint="eastAsia"/>
                <w:kern w:val="2"/>
                <w:sz w:val="21"/>
                <w:szCs w:val="24"/>
              </w:rPr>
              <w:t>50</w:t>
            </w:r>
            <w:r>
              <w:rPr>
                <w:rFonts w:cs="Arial" w:hint="eastAsia"/>
                <w:kern w:val="2"/>
                <w:sz w:val="21"/>
                <w:szCs w:val="24"/>
              </w:rPr>
              <w:t>个字符）</w:t>
            </w:r>
          </w:p>
          <w:p w14:paraId="23D5ED33" w14:textId="77777777" w:rsidR="00DC1257" w:rsidRDefault="007579A1">
            <w:pPr>
              <w:pStyle w:val="21"/>
              <w:spacing w:after="60" w:line="360" w:lineRule="atLeast"/>
              <w:ind w:leftChars="0" w:left="0"/>
              <w:rPr>
                <w:rFonts w:ascii="Times New Roman" w:hAnsi="Times New Roman"/>
                <w:kern w:val="2"/>
                <w:sz w:val="21"/>
                <w:szCs w:val="21"/>
              </w:rPr>
            </w:pPr>
            <w:r>
              <w:rPr>
                <w:rFonts w:ascii="Times New Roman" w:hAnsi="Times New Roman" w:hint="eastAsia"/>
                <w:kern w:val="2"/>
                <w:sz w:val="21"/>
                <w:szCs w:val="21"/>
              </w:rPr>
              <w:t>2.</w:t>
            </w:r>
            <w:r>
              <w:rPr>
                <w:rFonts w:cs="Arial" w:hint="eastAsia"/>
                <w:kern w:val="2"/>
                <w:sz w:val="21"/>
                <w:szCs w:val="24"/>
              </w:rPr>
              <w:t xml:space="preserve"> </w:t>
            </w:r>
            <w:r>
              <w:rPr>
                <w:rFonts w:cs="Arial" w:hint="eastAsia"/>
                <w:kern w:val="2"/>
                <w:sz w:val="21"/>
                <w:szCs w:val="24"/>
              </w:rPr>
              <w:t>分类策略编号（唯一必填，最多</w:t>
            </w:r>
            <w:r>
              <w:rPr>
                <w:rFonts w:cs="Arial" w:hint="eastAsia"/>
                <w:kern w:val="2"/>
                <w:sz w:val="21"/>
                <w:szCs w:val="24"/>
              </w:rPr>
              <w:t>20</w:t>
            </w:r>
            <w:r>
              <w:rPr>
                <w:rFonts w:cs="Arial" w:hint="eastAsia"/>
                <w:kern w:val="2"/>
                <w:sz w:val="21"/>
                <w:szCs w:val="24"/>
              </w:rPr>
              <w:t>个字符）</w:t>
            </w:r>
          </w:p>
        </w:tc>
      </w:tr>
      <w:tr w:rsidR="00DC1257" w14:paraId="5D61BAF0" w14:textId="77777777">
        <w:trPr>
          <w:trHeight w:val="225"/>
        </w:trPr>
        <w:tc>
          <w:tcPr>
            <w:tcW w:w="1985" w:type="dxa"/>
            <w:shd w:val="clear" w:color="auto" w:fill="D9D9D9"/>
          </w:tcPr>
          <w:p w14:paraId="5D84F89E" w14:textId="77777777" w:rsidR="00DC1257" w:rsidRDefault="007579A1">
            <w:pPr>
              <w:spacing w:line="360" w:lineRule="atLeast"/>
              <w:rPr>
                <w:szCs w:val="21"/>
              </w:rPr>
            </w:pPr>
            <w:r>
              <w:rPr>
                <w:rFonts w:hint="eastAsia"/>
                <w:szCs w:val="21"/>
              </w:rPr>
              <w:t>备注</w:t>
            </w:r>
          </w:p>
        </w:tc>
        <w:tc>
          <w:tcPr>
            <w:tcW w:w="7087" w:type="dxa"/>
          </w:tcPr>
          <w:p w14:paraId="5142B929"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w:t>
            </w:r>
            <w:r>
              <w:rPr>
                <w:rFonts w:hint="eastAsia"/>
              </w:rPr>
              <w:t>[</w:t>
            </w:r>
            <w:r>
              <w:rPr>
                <w:rFonts w:hint="eastAsia"/>
              </w:rPr>
              <w:t>取消</w:t>
            </w:r>
            <w:r>
              <w:rPr>
                <w:rFonts w:hint="eastAsia"/>
              </w:rPr>
              <w:t>]</w:t>
            </w:r>
            <w:r>
              <w:rPr>
                <w:rFonts w:hint="eastAsia"/>
              </w:rPr>
              <w:t>按钮，返回</w:t>
            </w:r>
            <w:r>
              <w:rPr>
                <w:rFonts w:hint="eastAsia"/>
              </w:rPr>
              <w:t>5.10.1.1</w:t>
            </w:r>
            <w:r>
              <w:rPr>
                <w:rFonts w:hint="eastAsia"/>
              </w:rPr>
              <w:t>查询列表。</w:t>
            </w:r>
          </w:p>
          <w:p w14:paraId="07C64C17"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w:t>
            </w:r>
            <w:r>
              <w:rPr>
                <w:rFonts w:hint="eastAsia"/>
              </w:rPr>
              <w:t>[</w:t>
            </w:r>
            <w:r>
              <w:rPr>
                <w:rFonts w:hint="eastAsia"/>
              </w:rPr>
              <w:t>保存</w:t>
            </w:r>
            <w:r>
              <w:rPr>
                <w:rFonts w:hint="eastAsia"/>
              </w:rPr>
              <w:t>]</w:t>
            </w:r>
            <w:r>
              <w:rPr>
                <w:rFonts w:hint="eastAsia"/>
              </w:rPr>
              <w:t>按钮，保存规则，并跳转到</w:t>
            </w:r>
            <w:r>
              <w:rPr>
                <w:rFonts w:hint="eastAsia"/>
              </w:rPr>
              <w:t>5.10.1.1</w:t>
            </w:r>
            <w:r>
              <w:rPr>
                <w:rFonts w:hint="eastAsia"/>
              </w:rPr>
              <w:t>查询列表。</w:t>
            </w:r>
          </w:p>
        </w:tc>
      </w:tr>
    </w:tbl>
    <w:p w14:paraId="094D65F4" w14:textId="77777777" w:rsidR="00DC1257" w:rsidRDefault="007579A1">
      <w:pPr>
        <w:pStyle w:val="4"/>
        <w:numPr>
          <w:ilvl w:val="3"/>
          <w:numId w:val="1"/>
        </w:numPr>
      </w:pPr>
      <w:bookmarkStart w:id="3167" w:name="_修改_3"/>
      <w:bookmarkStart w:id="3168" w:name="_明细"/>
      <w:bookmarkEnd w:id="3167"/>
      <w:bookmarkEnd w:id="3168"/>
      <w:r>
        <w:rPr>
          <w:rFonts w:hint="eastAsia"/>
        </w:rPr>
        <w:t>编辑</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D72DAA4" w14:textId="77777777">
        <w:trPr>
          <w:trHeight w:val="225"/>
        </w:trPr>
        <w:tc>
          <w:tcPr>
            <w:tcW w:w="1985" w:type="dxa"/>
            <w:shd w:val="clear" w:color="auto" w:fill="D9D9D9"/>
          </w:tcPr>
          <w:p w14:paraId="794CF02B" w14:textId="77777777" w:rsidR="00DC1257" w:rsidRDefault="007579A1">
            <w:pPr>
              <w:spacing w:line="360" w:lineRule="atLeast"/>
              <w:rPr>
                <w:szCs w:val="21"/>
              </w:rPr>
            </w:pPr>
            <w:r>
              <w:rPr>
                <w:rFonts w:hint="eastAsia"/>
                <w:szCs w:val="21"/>
              </w:rPr>
              <w:t>功能描述</w:t>
            </w:r>
          </w:p>
        </w:tc>
        <w:tc>
          <w:tcPr>
            <w:tcW w:w="7087" w:type="dxa"/>
          </w:tcPr>
          <w:p w14:paraId="17A69A1C" w14:textId="77777777" w:rsidR="00DC1257" w:rsidRDefault="007579A1">
            <w:pPr>
              <w:spacing w:line="360" w:lineRule="atLeast"/>
              <w:ind w:left="420" w:hangingChars="200" w:hanging="420"/>
            </w:pPr>
            <w:r>
              <w:rPr>
                <w:rFonts w:hint="eastAsia"/>
              </w:rPr>
              <w:t>电催分案规则编辑</w:t>
            </w:r>
            <w:r>
              <w:rPr>
                <w:rFonts w:hint="eastAsia"/>
                <w:szCs w:val="21"/>
              </w:rPr>
              <w:t>。</w:t>
            </w:r>
          </w:p>
        </w:tc>
      </w:tr>
      <w:tr w:rsidR="00DC1257" w14:paraId="218B804E" w14:textId="77777777">
        <w:trPr>
          <w:trHeight w:val="225"/>
        </w:trPr>
        <w:tc>
          <w:tcPr>
            <w:tcW w:w="1985" w:type="dxa"/>
            <w:shd w:val="clear" w:color="auto" w:fill="D9D9D9"/>
          </w:tcPr>
          <w:p w14:paraId="6A3AC7CD" w14:textId="77777777" w:rsidR="00DC1257" w:rsidRDefault="007579A1">
            <w:pPr>
              <w:spacing w:line="360" w:lineRule="atLeast"/>
              <w:rPr>
                <w:szCs w:val="21"/>
              </w:rPr>
            </w:pPr>
            <w:r>
              <w:rPr>
                <w:rFonts w:hint="eastAsia"/>
                <w:szCs w:val="21"/>
              </w:rPr>
              <w:t>页面输入</w:t>
            </w:r>
          </w:p>
        </w:tc>
        <w:tc>
          <w:tcPr>
            <w:tcW w:w="7087" w:type="dxa"/>
          </w:tcPr>
          <w:p w14:paraId="6C0FF7FC" w14:textId="77777777" w:rsidR="00DC1257" w:rsidRDefault="007579A1">
            <w:pPr>
              <w:spacing w:line="360" w:lineRule="atLeast"/>
            </w:pPr>
            <w:r>
              <w:rPr>
                <w:rFonts w:hint="eastAsia"/>
              </w:rPr>
              <w:t>分案规则：</w:t>
            </w:r>
          </w:p>
          <w:p w14:paraId="3BA969B2" w14:textId="77777777" w:rsidR="00DC1257" w:rsidRDefault="007579A1">
            <w:pPr>
              <w:spacing w:line="360" w:lineRule="atLeast"/>
              <w:ind w:leftChars="200" w:left="420"/>
            </w:pPr>
            <w:r>
              <w:rPr>
                <w:rFonts w:hint="eastAsia"/>
              </w:rPr>
              <w:t>分案规则名称</w:t>
            </w:r>
            <w:r>
              <w:rPr>
                <w:rFonts w:hint="eastAsia"/>
              </w:rPr>
              <w:t>[</w:t>
            </w:r>
            <w:r>
              <w:rPr>
                <w:rFonts w:hint="eastAsia"/>
              </w:rPr>
              <w:t>输入框</w:t>
            </w:r>
            <w:r>
              <w:rPr>
                <w:rFonts w:hint="eastAsia"/>
              </w:rPr>
              <w:t>]</w:t>
            </w:r>
            <w:r>
              <w:rPr>
                <w:rFonts w:hint="eastAsia"/>
              </w:rPr>
              <w:t>，分配类型</w:t>
            </w:r>
            <w:r>
              <w:rPr>
                <w:rFonts w:hint="eastAsia"/>
              </w:rPr>
              <w:t>[</w:t>
            </w:r>
            <w:r>
              <w:rPr>
                <w:rFonts w:hint="eastAsia"/>
              </w:rPr>
              <w:t>下拉框</w:t>
            </w:r>
            <w:r>
              <w:rPr>
                <w:rFonts w:hint="eastAsia"/>
              </w:rPr>
              <w:t xml:space="preserve">] </w:t>
            </w:r>
          </w:p>
          <w:p w14:paraId="6D48A1E9" w14:textId="77777777" w:rsidR="00DC1257" w:rsidRDefault="007579A1">
            <w:pPr>
              <w:spacing w:line="360" w:lineRule="atLeast"/>
            </w:pPr>
            <w:r>
              <w:rPr>
                <w:rFonts w:hint="eastAsia"/>
              </w:rPr>
              <w:t>分案对象：</w:t>
            </w:r>
          </w:p>
          <w:p w14:paraId="16785617" w14:textId="77777777" w:rsidR="00DC1257" w:rsidRDefault="007579A1">
            <w:pPr>
              <w:spacing w:line="360" w:lineRule="atLeast"/>
            </w:pPr>
            <w:r>
              <w:rPr>
                <w:rFonts w:hint="eastAsia"/>
              </w:rPr>
              <w:t xml:space="preserve">    </w:t>
            </w:r>
            <w:r>
              <w:rPr>
                <w:rFonts w:hint="eastAsia"/>
              </w:rPr>
              <w:t>比例，催收组，催收员，删除</w:t>
            </w:r>
            <w:r>
              <w:rPr>
                <w:rFonts w:hint="eastAsia"/>
              </w:rPr>
              <w:t>[</w:t>
            </w:r>
            <w:r>
              <w:rPr>
                <w:rFonts w:hint="eastAsia"/>
              </w:rPr>
              <w:t>链接</w:t>
            </w:r>
            <w:r>
              <w:rPr>
                <w:rFonts w:hint="eastAsia"/>
              </w:rPr>
              <w:t>]</w:t>
            </w:r>
            <w:r>
              <w:rPr>
                <w:rFonts w:hint="eastAsia"/>
              </w:rPr>
              <w:t>，编辑</w:t>
            </w:r>
            <w:r>
              <w:rPr>
                <w:rFonts w:hint="eastAsia"/>
              </w:rPr>
              <w:t>[</w:t>
            </w:r>
            <w:r>
              <w:rPr>
                <w:rFonts w:hint="eastAsia"/>
              </w:rPr>
              <w:t>链接</w:t>
            </w:r>
            <w:r>
              <w:rPr>
                <w:rFonts w:hint="eastAsia"/>
              </w:rPr>
              <w:t>]</w:t>
            </w:r>
            <w:r>
              <w:rPr>
                <w:rFonts w:hint="eastAsia"/>
              </w:rPr>
              <w:t>。</w:t>
            </w:r>
          </w:p>
        </w:tc>
      </w:tr>
      <w:tr w:rsidR="00DC1257" w14:paraId="0DBAA3E4" w14:textId="77777777">
        <w:trPr>
          <w:trHeight w:val="225"/>
        </w:trPr>
        <w:tc>
          <w:tcPr>
            <w:tcW w:w="1985" w:type="dxa"/>
            <w:shd w:val="clear" w:color="auto" w:fill="D9D9D9"/>
          </w:tcPr>
          <w:p w14:paraId="7FC602E7" w14:textId="77777777" w:rsidR="00DC1257" w:rsidRDefault="007579A1">
            <w:pPr>
              <w:spacing w:line="360" w:lineRule="atLeast"/>
              <w:rPr>
                <w:szCs w:val="21"/>
              </w:rPr>
            </w:pPr>
            <w:r>
              <w:rPr>
                <w:rFonts w:hint="eastAsia"/>
                <w:szCs w:val="21"/>
              </w:rPr>
              <w:t>页面输出</w:t>
            </w:r>
          </w:p>
        </w:tc>
        <w:tc>
          <w:tcPr>
            <w:tcW w:w="7087" w:type="dxa"/>
          </w:tcPr>
          <w:p w14:paraId="6A6A5E90" w14:textId="77777777" w:rsidR="00DC1257" w:rsidRDefault="007579A1">
            <w:pPr>
              <w:spacing w:line="360" w:lineRule="atLeast"/>
              <w:ind w:leftChars="200" w:left="420"/>
            </w:pPr>
            <w:r>
              <w:rPr>
                <w:rFonts w:hint="eastAsia"/>
              </w:rPr>
              <w:t>分类策略编号</w:t>
            </w:r>
          </w:p>
        </w:tc>
      </w:tr>
      <w:tr w:rsidR="00DC1257" w14:paraId="17939F08" w14:textId="77777777">
        <w:trPr>
          <w:trHeight w:val="225"/>
        </w:trPr>
        <w:tc>
          <w:tcPr>
            <w:tcW w:w="1985" w:type="dxa"/>
            <w:shd w:val="clear" w:color="auto" w:fill="D9D9D9"/>
          </w:tcPr>
          <w:p w14:paraId="4C2E12AE" w14:textId="77777777" w:rsidR="00DC1257" w:rsidRDefault="007579A1">
            <w:pPr>
              <w:spacing w:line="360" w:lineRule="atLeast"/>
              <w:rPr>
                <w:szCs w:val="21"/>
              </w:rPr>
            </w:pPr>
            <w:r>
              <w:rPr>
                <w:rFonts w:hint="eastAsia"/>
                <w:szCs w:val="21"/>
              </w:rPr>
              <w:lastRenderedPageBreak/>
              <w:t>参考画面</w:t>
            </w:r>
          </w:p>
        </w:tc>
        <w:tc>
          <w:tcPr>
            <w:tcW w:w="7087" w:type="dxa"/>
          </w:tcPr>
          <w:p w14:paraId="1E8F878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78188F5" wp14:editId="3F7020EE">
                  <wp:extent cx="4361180" cy="1026160"/>
                  <wp:effectExtent l="0" t="0" r="1270" b="254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pic:cNvPicPr>
                        </pic:nvPicPr>
                        <pic:blipFill>
                          <a:blip r:embed="rId103" cstate="print"/>
                          <a:stretch>
                            <a:fillRect/>
                          </a:stretch>
                        </pic:blipFill>
                        <pic:spPr>
                          <a:xfrm>
                            <a:off x="0" y="0"/>
                            <a:ext cx="4361180" cy="1026160"/>
                          </a:xfrm>
                          <a:prstGeom prst="rect">
                            <a:avLst/>
                          </a:prstGeom>
                          <a:noFill/>
                          <a:ln w="9525">
                            <a:noFill/>
                            <a:miter/>
                          </a:ln>
                        </pic:spPr>
                      </pic:pic>
                    </a:graphicData>
                  </a:graphic>
                </wp:inline>
              </w:drawing>
            </w:r>
            <w:r>
              <w:rPr>
                <w:rFonts w:hAnsi="宋体" w:hint="eastAsia"/>
                <w:szCs w:val="21"/>
              </w:rPr>
              <w:t>编辑分案对象：</w:t>
            </w:r>
          </w:p>
          <w:p w14:paraId="034F62F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4BAC231A" wp14:editId="25CB71B7">
                  <wp:extent cx="4359910" cy="868680"/>
                  <wp:effectExtent l="0" t="0" r="2540" b="7620"/>
                  <wp:docPr id="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4"/>
                          <pic:cNvPicPr>
                            <a:picLocks noChangeAspect="1"/>
                          </pic:cNvPicPr>
                        </pic:nvPicPr>
                        <pic:blipFill>
                          <a:blip r:embed="rId104" cstate="print"/>
                          <a:stretch>
                            <a:fillRect/>
                          </a:stretch>
                        </pic:blipFill>
                        <pic:spPr>
                          <a:xfrm>
                            <a:off x="0" y="0"/>
                            <a:ext cx="4359910" cy="868680"/>
                          </a:xfrm>
                          <a:prstGeom prst="rect">
                            <a:avLst/>
                          </a:prstGeom>
                          <a:noFill/>
                          <a:ln w="9525">
                            <a:noFill/>
                            <a:miter/>
                          </a:ln>
                        </pic:spPr>
                      </pic:pic>
                    </a:graphicData>
                  </a:graphic>
                </wp:inline>
              </w:drawing>
            </w:r>
          </w:p>
        </w:tc>
      </w:tr>
      <w:tr w:rsidR="00DC1257" w14:paraId="729756ED" w14:textId="77777777">
        <w:trPr>
          <w:trHeight w:val="225"/>
        </w:trPr>
        <w:tc>
          <w:tcPr>
            <w:tcW w:w="1985" w:type="dxa"/>
            <w:shd w:val="clear" w:color="auto" w:fill="D9D9D9"/>
          </w:tcPr>
          <w:p w14:paraId="1548A378" w14:textId="77777777" w:rsidR="00DC1257" w:rsidRDefault="007579A1">
            <w:pPr>
              <w:spacing w:line="360" w:lineRule="atLeast"/>
              <w:rPr>
                <w:szCs w:val="21"/>
              </w:rPr>
            </w:pPr>
            <w:r>
              <w:rPr>
                <w:rFonts w:hint="eastAsia"/>
                <w:szCs w:val="21"/>
              </w:rPr>
              <w:t>业务规则</w:t>
            </w:r>
          </w:p>
        </w:tc>
        <w:tc>
          <w:tcPr>
            <w:tcW w:w="7087" w:type="dxa"/>
          </w:tcPr>
          <w:p w14:paraId="1EB3E77F" w14:textId="77777777" w:rsidR="00DC1257" w:rsidRDefault="007579A1">
            <w:pPr>
              <w:widowControl/>
              <w:numPr>
                <w:ilvl w:val="0"/>
                <w:numId w:val="87"/>
              </w:numPr>
              <w:overflowPunct w:val="0"/>
              <w:autoSpaceDE w:val="0"/>
              <w:autoSpaceDN w:val="0"/>
              <w:adjustRightInd w:val="0"/>
              <w:spacing w:after="100" w:line="360" w:lineRule="atLeast"/>
              <w:textAlignment w:val="baseline"/>
              <w:rPr>
                <w:szCs w:val="21"/>
              </w:rPr>
            </w:pPr>
            <w:r>
              <w:rPr>
                <w:rFonts w:hint="eastAsia"/>
              </w:rPr>
              <w:t>分类策略编号</w:t>
            </w:r>
            <w:r>
              <w:rPr>
                <w:rFonts w:hint="eastAsia"/>
              </w:rPr>
              <w:t>[</w:t>
            </w:r>
            <w:r>
              <w:rPr>
                <w:rFonts w:hint="eastAsia"/>
              </w:rPr>
              <w:t>只读显示</w:t>
            </w:r>
            <w:r>
              <w:rPr>
                <w:rFonts w:hint="eastAsia"/>
              </w:rPr>
              <w:t>]</w:t>
            </w:r>
            <w:r>
              <w:rPr>
                <w:rFonts w:hint="eastAsia"/>
              </w:rPr>
              <w:t>；</w:t>
            </w:r>
          </w:p>
          <w:p w14:paraId="76C4AFC0" w14:textId="77777777" w:rsidR="00DC1257" w:rsidRDefault="007579A1">
            <w:pPr>
              <w:widowControl/>
              <w:numPr>
                <w:ilvl w:val="0"/>
                <w:numId w:val="87"/>
              </w:numPr>
              <w:overflowPunct w:val="0"/>
              <w:autoSpaceDE w:val="0"/>
              <w:autoSpaceDN w:val="0"/>
              <w:adjustRightInd w:val="0"/>
              <w:spacing w:after="100" w:line="360" w:lineRule="atLeast"/>
              <w:textAlignment w:val="baseline"/>
              <w:rPr>
                <w:szCs w:val="21"/>
              </w:rPr>
            </w:pPr>
            <w:r>
              <w:rPr>
                <w:rFonts w:hint="eastAsia"/>
              </w:rPr>
              <w:t>分案规则名称（唯一必填，最多</w:t>
            </w:r>
            <w:r>
              <w:rPr>
                <w:rFonts w:hint="eastAsia"/>
              </w:rPr>
              <w:t>50</w:t>
            </w:r>
            <w:r>
              <w:rPr>
                <w:rFonts w:hint="eastAsia"/>
              </w:rPr>
              <w:t>个字符）</w:t>
            </w:r>
          </w:p>
        </w:tc>
      </w:tr>
      <w:tr w:rsidR="00DC1257" w14:paraId="1464197E" w14:textId="77777777">
        <w:trPr>
          <w:trHeight w:val="225"/>
        </w:trPr>
        <w:tc>
          <w:tcPr>
            <w:tcW w:w="1985" w:type="dxa"/>
            <w:shd w:val="clear" w:color="auto" w:fill="D9D9D9"/>
          </w:tcPr>
          <w:p w14:paraId="32EEBDCE" w14:textId="77777777" w:rsidR="00DC1257" w:rsidRDefault="007579A1">
            <w:pPr>
              <w:spacing w:line="360" w:lineRule="atLeast"/>
              <w:rPr>
                <w:szCs w:val="21"/>
              </w:rPr>
            </w:pPr>
            <w:r>
              <w:rPr>
                <w:rFonts w:hint="eastAsia"/>
                <w:szCs w:val="21"/>
              </w:rPr>
              <w:t>备注</w:t>
            </w:r>
          </w:p>
        </w:tc>
        <w:tc>
          <w:tcPr>
            <w:tcW w:w="7087" w:type="dxa"/>
          </w:tcPr>
          <w:p w14:paraId="0BF45D7C"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、点保存</w:t>
            </w:r>
            <w:r>
              <w:rPr>
                <w:rFonts w:hint="eastAsia"/>
              </w:rPr>
              <w:t>[</w:t>
            </w:r>
            <w:r>
              <w:rPr>
                <w:rFonts w:hint="eastAsia"/>
              </w:rPr>
              <w:t>按钮</w:t>
            </w:r>
            <w:r>
              <w:rPr>
                <w:rFonts w:hint="eastAsia"/>
              </w:rPr>
              <w:t>]</w:t>
            </w:r>
            <w:r>
              <w:rPr>
                <w:rFonts w:hint="eastAsia"/>
              </w:rPr>
              <w:t>，返回保存编辑，并跳转到</w:t>
            </w:r>
            <w:r>
              <w:rPr>
                <w:rFonts w:hint="eastAsia"/>
              </w:rPr>
              <w:t xml:space="preserve"> </w:t>
            </w:r>
            <w:r>
              <w:rPr>
                <w:rFonts w:hint="eastAsia"/>
              </w:rPr>
              <w:t>“章节</w:t>
            </w:r>
            <w:r>
              <w:rPr>
                <w:rFonts w:hint="eastAsia"/>
              </w:rPr>
              <w:t xml:space="preserve"> 5.10.1</w:t>
            </w:r>
            <w:r>
              <w:rPr>
                <w:rFonts w:hint="eastAsia"/>
              </w:rPr>
              <w:t>查询页面”。</w:t>
            </w:r>
          </w:p>
          <w:p w14:paraId="38B302C3"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、点取消</w:t>
            </w:r>
            <w:r>
              <w:rPr>
                <w:rFonts w:hint="eastAsia"/>
              </w:rPr>
              <w:t>[</w:t>
            </w:r>
            <w:r>
              <w:rPr>
                <w:rFonts w:hint="eastAsia"/>
              </w:rPr>
              <w:t>按钮</w:t>
            </w:r>
            <w:r>
              <w:rPr>
                <w:rFonts w:hint="eastAsia"/>
              </w:rPr>
              <w:t>]</w:t>
            </w:r>
            <w:r>
              <w:rPr>
                <w:rFonts w:hint="eastAsia"/>
              </w:rPr>
              <w:t>，跳转到</w:t>
            </w:r>
            <w:r>
              <w:rPr>
                <w:rFonts w:hint="eastAsia"/>
              </w:rPr>
              <w:t xml:space="preserve"> </w:t>
            </w:r>
            <w:r>
              <w:rPr>
                <w:rFonts w:hint="eastAsia"/>
              </w:rPr>
              <w:t>“章节</w:t>
            </w:r>
            <w:r>
              <w:rPr>
                <w:rFonts w:hint="eastAsia"/>
              </w:rPr>
              <w:t xml:space="preserve"> 5.8.1.1 </w:t>
            </w:r>
            <w:r>
              <w:rPr>
                <w:rFonts w:hint="eastAsia"/>
              </w:rPr>
              <w:t>查询页面”。</w:t>
            </w:r>
          </w:p>
          <w:p w14:paraId="467DCCD4"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w:t>
            </w:r>
            <w:r>
              <w:rPr>
                <w:rFonts w:hint="eastAsia"/>
              </w:rPr>
              <w:t>[</w:t>
            </w:r>
            <w:r>
              <w:rPr>
                <w:rFonts w:hint="eastAsia"/>
              </w:rPr>
              <w:t>增加分案对象</w:t>
            </w:r>
            <w:r>
              <w:rPr>
                <w:rFonts w:hint="eastAsia"/>
              </w:rPr>
              <w:t>]</w:t>
            </w:r>
            <w:r>
              <w:rPr>
                <w:rFonts w:hint="eastAsia"/>
              </w:rPr>
              <w:t>按钮，打开“增加分案对象”空白模态窗口。</w:t>
            </w:r>
          </w:p>
          <w:p w14:paraId="6327C09F" w14:textId="77777777" w:rsidR="00DC1257" w:rsidRDefault="007579A1">
            <w:pPr>
              <w:widowControl/>
              <w:overflowPunct w:val="0"/>
              <w:autoSpaceDE w:val="0"/>
              <w:autoSpaceDN w:val="0"/>
              <w:adjustRightInd w:val="0"/>
              <w:spacing w:after="100" w:line="360" w:lineRule="atLeast"/>
              <w:textAlignment w:val="baseline"/>
            </w:pPr>
            <w:r>
              <w:rPr>
                <w:rFonts w:hint="eastAsia"/>
              </w:rPr>
              <w:t>4</w:t>
            </w:r>
            <w:r>
              <w:rPr>
                <w:rFonts w:hint="eastAsia"/>
              </w:rPr>
              <w:t>、点</w:t>
            </w:r>
            <w:r>
              <w:rPr>
                <w:rFonts w:hint="eastAsia"/>
              </w:rPr>
              <w:t>[</w:t>
            </w:r>
            <w:r>
              <w:rPr>
                <w:rFonts w:hint="eastAsia"/>
              </w:rPr>
              <w:t>编辑</w:t>
            </w:r>
            <w:r>
              <w:rPr>
                <w:rFonts w:hint="eastAsia"/>
              </w:rPr>
              <w:t>]</w:t>
            </w:r>
            <w:r>
              <w:rPr>
                <w:rFonts w:hint="eastAsia"/>
              </w:rPr>
              <w:t>链接，打开“编辑分案对象”模态窗口</w:t>
            </w:r>
          </w:p>
          <w:p w14:paraId="07158B47" w14:textId="77777777" w:rsidR="00DC1257" w:rsidRDefault="007579A1">
            <w:pPr>
              <w:widowControl/>
              <w:overflowPunct w:val="0"/>
              <w:autoSpaceDE w:val="0"/>
              <w:autoSpaceDN w:val="0"/>
              <w:adjustRightInd w:val="0"/>
              <w:spacing w:after="100" w:line="360" w:lineRule="atLeast"/>
              <w:textAlignment w:val="baseline"/>
            </w:pPr>
            <w:r>
              <w:rPr>
                <w:rFonts w:hint="eastAsia"/>
              </w:rPr>
              <w:t>5</w:t>
            </w:r>
            <w:r>
              <w:rPr>
                <w:rFonts w:hint="eastAsia"/>
              </w:rPr>
              <w:t>、点模态窗口保存</w:t>
            </w:r>
            <w:r>
              <w:rPr>
                <w:rFonts w:hint="eastAsia"/>
              </w:rPr>
              <w:t>[</w:t>
            </w:r>
            <w:r>
              <w:rPr>
                <w:rFonts w:hint="eastAsia"/>
              </w:rPr>
              <w:t>按钮</w:t>
            </w:r>
            <w:r>
              <w:rPr>
                <w:rFonts w:hint="eastAsia"/>
              </w:rPr>
              <w:t>]</w:t>
            </w:r>
            <w:r>
              <w:rPr>
                <w:rFonts w:hint="eastAsia"/>
              </w:rPr>
              <w:t>，保存增加分案对象，关闭窗口。</w:t>
            </w:r>
          </w:p>
          <w:p w14:paraId="608CCB67" w14:textId="77777777" w:rsidR="00DC1257" w:rsidRDefault="007579A1">
            <w:pPr>
              <w:widowControl/>
              <w:overflowPunct w:val="0"/>
              <w:autoSpaceDE w:val="0"/>
              <w:autoSpaceDN w:val="0"/>
              <w:adjustRightInd w:val="0"/>
              <w:spacing w:after="100" w:line="360" w:lineRule="atLeast"/>
              <w:textAlignment w:val="baseline"/>
              <w:rPr>
                <w:b/>
              </w:rPr>
            </w:pPr>
            <w:r>
              <w:rPr>
                <w:rFonts w:hint="eastAsia"/>
              </w:rPr>
              <w:t>6</w:t>
            </w:r>
            <w:r>
              <w:rPr>
                <w:rFonts w:hint="eastAsia"/>
              </w:rPr>
              <w:t>、点模态窗口取消</w:t>
            </w:r>
            <w:r>
              <w:rPr>
                <w:rFonts w:hint="eastAsia"/>
              </w:rPr>
              <w:t>[</w:t>
            </w:r>
            <w:r>
              <w:rPr>
                <w:rFonts w:hint="eastAsia"/>
              </w:rPr>
              <w:t>按钮</w:t>
            </w:r>
            <w:r>
              <w:rPr>
                <w:rFonts w:hint="eastAsia"/>
              </w:rPr>
              <w:t>]</w:t>
            </w:r>
            <w:r>
              <w:rPr>
                <w:rFonts w:hint="eastAsia"/>
              </w:rPr>
              <w:t>，关闭窗口。</w:t>
            </w:r>
          </w:p>
        </w:tc>
      </w:tr>
    </w:tbl>
    <w:p w14:paraId="5F32BFE7" w14:textId="77777777" w:rsidR="00DC1257" w:rsidRDefault="007579A1">
      <w:pPr>
        <w:pStyle w:val="2"/>
        <w:rPr>
          <w:del w:id="3169" w:author="lenovo" w:date="2016-06-22T10:18:00Z"/>
        </w:rPr>
      </w:pPr>
      <w:bookmarkStart w:id="3170" w:name="_Toc4482"/>
      <w:commentRangeStart w:id="3171"/>
      <w:del w:id="3172" w:author="lenovo" w:date="2016-06-22T10:18:00Z">
        <w:r>
          <w:rPr>
            <w:rFonts w:hint="eastAsia"/>
          </w:rPr>
          <w:delText>外包分案设置</w:delText>
        </w:r>
        <w:commentRangeEnd w:id="3171"/>
        <w:r>
          <w:commentReference w:id="3171"/>
        </w:r>
        <w:r>
          <w:rPr>
            <w:rFonts w:hint="eastAsia"/>
          </w:rPr>
          <w:delText>（删除）</w:delText>
        </w:r>
        <w:bookmarkEnd w:id="3170"/>
      </w:del>
    </w:p>
    <w:p w14:paraId="38F8E58C" w14:textId="77777777" w:rsidR="00DC1257" w:rsidRDefault="007579A1">
      <w:pPr>
        <w:pStyle w:val="3"/>
        <w:numPr>
          <w:ilvl w:val="2"/>
          <w:numId w:val="1"/>
        </w:numPr>
        <w:rPr>
          <w:del w:id="3173" w:author="lenovo" w:date="2016-06-22T10:18:00Z"/>
          <w:rFonts w:ascii="黑体" w:eastAsia="黑体"/>
          <w:sz w:val="24"/>
          <w:szCs w:val="24"/>
        </w:rPr>
      </w:pPr>
      <w:bookmarkStart w:id="3174" w:name="_查询"/>
      <w:bookmarkStart w:id="3175" w:name="_Toc28735"/>
      <w:bookmarkEnd w:id="3174"/>
      <w:del w:id="3176" w:author="lenovo" w:date="2016-06-22T10:18:00Z">
        <w:r>
          <w:rPr>
            <w:rFonts w:ascii="黑体" w:eastAsia="黑体" w:hint="eastAsia"/>
            <w:sz w:val="24"/>
            <w:szCs w:val="24"/>
          </w:rPr>
          <w:delText>查询</w:delText>
        </w:r>
        <w:bookmarkEnd w:id="3175"/>
        <w:r>
          <w:rPr>
            <w:rFonts w:ascii="黑体" w:eastAsia="黑体" w:hint="eastAsia"/>
            <w:sz w:val="24"/>
            <w:szCs w:val="24"/>
          </w:rPr>
          <w:tab/>
        </w:r>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EC42E97" w14:textId="77777777">
        <w:trPr>
          <w:trHeight w:val="225"/>
          <w:del w:id="3177" w:author="lenovo" w:date="2016-06-22T10:18:00Z"/>
        </w:trPr>
        <w:tc>
          <w:tcPr>
            <w:tcW w:w="1985" w:type="dxa"/>
            <w:shd w:val="clear" w:color="auto" w:fill="D9D9D9"/>
          </w:tcPr>
          <w:p w14:paraId="3F8B0387" w14:textId="77777777" w:rsidR="00DC1257" w:rsidRDefault="007579A1">
            <w:pPr>
              <w:spacing w:line="360" w:lineRule="atLeast"/>
              <w:rPr>
                <w:del w:id="3178" w:author="lenovo" w:date="2016-06-22T10:18:00Z"/>
                <w:szCs w:val="21"/>
              </w:rPr>
            </w:pPr>
            <w:del w:id="3179" w:author="lenovo" w:date="2016-06-22T10:18:00Z">
              <w:r>
                <w:rPr>
                  <w:rFonts w:hint="eastAsia"/>
                  <w:szCs w:val="21"/>
                </w:rPr>
                <w:delText>功能描述</w:delText>
              </w:r>
            </w:del>
          </w:p>
        </w:tc>
        <w:tc>
          <w:tcPr>
            <w:tcW w:w="7087" w:type="dxa"/>
          </w:tcPr>
          <w:p w14:paraId="53131973" w14:textId="77777777" w:rsidR="00774305" w:rsidRDefault="007579A1">
            <w:pPr>
              <w:spacing w:line="360" w:lineRule="atLeast"/>
              <w:ind w:left="420" w:hangingChars="200" w:hanging="420"/>
              <w:rPr>
                <w:del w:id="3180" w:author="lenovo" w:date="2016-06-22T10:18:00Z"/>
              </w:rPr>
            </w:pPr>
            <w:del w:id="3181" w:author="lenovo" w:date="2016-06-22T10:18:00Z">
              <w:r>
                <w:rPr>
                  <w:rFonts w:hint="eastAsia"/>
                  <w:szCs w:val="21"/>
                </w:rPr>
                <w:delText>查询</w:delText>
              </w:r>
              <w:r>
                <w:rPr>
                  <w:rFonts w:hint="eastAsia"/>
                </w:rPr>
                <w:delText>外包分案规则</w:delText>
              </w:r>
              <w:r>
                <w:rPr>
                  <w:rFonts w:hint="eastAsia"/>
                  <w:szCs w:val="21"/>
                </w:rPr>
                <w:delText>。可以为每个产品、区域、催收强度等维度设定不同的外包商以及具体的分配方式和比例。</w:delText>
              </w:r>
            </w:del>
          </w:p>
        </w:tc>
      </w:tr>
      <w:tr w:rsidR="00DC1257" w14:paraId="7DAD423E" w14:textId="77777777">
        <w:trPr>
          <w:trHeight w:val="225"/>
          <w:del w:id="3182" w:author="lenovo" w:date="2016-06-22T10:18:00Z"/>
        </w:trPr>
        <w:tc>
          <w:tcPr>
            <w:tcW w:w="1985" w:type="dxa"/>
            <w:shd w:val="clear" w:color="auto" w:fill="D9D9D9"/>
          </w:tcPr>
          <w:p w14:paraId="673C1A37" w14:textId="77777777" w:rsidR="00DC1257" w:rsidRDefault="007579A1">
            <w:pPr>
              <w:spacing w:line="360" w:lineRule="atLeast"/>
              <w:rPr>
                <w:del w:id="3183" w:author="lenovo" w:date="2016-06-22T10:18:00Z"/>
                <w:szCs w:val="21"/>
              </w:rPr>
            </w:pPr>
            <w:del w:id="3184" w:author="lenovo" w:date="2016-06-22T10:18:00Z">
              <w:r>
                <w:rPr>
                  <w:rFonts w:hint="eastAsia"/>
                  <w:szCs w:val="21"/>
                </w:rPr>
                <w:delText>页面输入</w:delText>
              </w:r>
            </w:del>
          </w:p>
        </w:tc>
        <w:tc>
          <w:tcPr>
            <w:tcW w:w="7087" w:type="dxa"/>
          </w:tcPr>
          <w:p w14:paraId="07C69523" w14:textId="77777777" w:rsidR="00DC1257" w:rsidRDefault="007579A1">
            <w:pPr>
              <w:spacing w:line="360" w:lineRule="atLeast"/>
              <w:ind w:left="420" w:hangingChars="200" w:hanging="420"/>
              <w:rPr>
                <w:del w:id="3185" w:author="lenovo" w:date="2016-06-22T10:18:00Z"/>
              </w:rPr>
            </w:pPr>
            <w:del w:id="3186" w:author="lenovo" w:date="2016-06-22T10:18:00Z">
              <w:r>
                <w:rPr>
                  <w:rFonts w:hint="eastAsia"/>
                </w:rPr>
                <w:delText>查询条件：</w:delText>
              </w:r>
            </w:del>
          </w:p>
          <w:p w14:paraId="68541B6E" w14:textId="77777777" w:rsidR="00DC1257" w:rsidRDefault="007579A1">
            <w:pPr>
              <w:spacing w:line="360" w:lineRule="atLeast"/>
              <w:ind w:leftChars="200" w:left="420"/>
              <w:rPr>
                <w:del w:id="3187" w:author="lenovo" w:date="2016-06-22T10:18:00Z"/>
              </w:rPr>
            </w:pPr>
            <w:del w:id="3188" w:author="lenovo" w:date="2016-06-22T10:18:00Z">
              <w:r>
                <w:rPr>
                  <w:rFonts w:hint="eastAsia"/>
                </w:rPr>
                <w:delText>外包分案规则名称，</w:delText>
              </w:r>
              <w:r>
                <w:rPr>
                  <w:rFonts w:hint="eastAsia"/>
                </w:rPr>
                <w:delText xml:space="preserve"> </w:delText>
              </w:r>
              <w:r>
                <w:rPr>
                  <w:rFonts w:hint="eastAsia"/>
                </w:rPr>
                <w:delText>分行，</w:delText>
              </w:r>
              <w:r>
                <w:rPr>
                  <w:rFonts w:hint="eastAsia"/>
                </w:rPr>
                <w:delText xml:space="preserve"> </w:delText>
              </w:r>
              <w:r>
                <w:rPr>
                  <w:rFonts w:hint="eastAsia"/>
                </w:rPr>
                <w:delText>催收强度，</w:delText>
              </w:r>
              <w:r>
                <w:rPr>
                  <w:rFonts w:hint="eastAsia"/>
                </w:rPr>
                <w:delText xml:space="preserve"> </w:delText>
              </w:r>
              <w:r>
                <w:rPr>
                  <w:rFonts w:hint="eastAsia"/>
                </w:rPr>
                <w:delText>分配类型</w:delText>
              </w:r>
              <w:r>
                <w:rPr>
                  <w:rFonts w:hint="eastAsia"/>
                </w:rPr>
                <w:delText>[</w:delText>
              </w:r>
              <w:r>
                <w:rPr>
                  <w:rFonts w:hint="eastAsia"/>
                </w:rPr>
                <w:delText>下拉框</w:delText>
              </w:r>
              <w:r>
                <w:rPr>
                  <w:rFonts w:hint="eastAsia"/>
                </w:rPr>
                <w:delText>]</w:delText>
              </w:r>
            </w:del>
          </w:p>
        </w:tc>
      </w:tr>
      <w:tr w:rsidR="00DC1257" w14:paraId="37D1BED7" w14:textId="77777777">
        <w:trPr>
          <w:trHeight w:val="225"/>
          <w:del w:id="3189" w:author="lenovo" w:date="2016-06-22T10:18:00Z"/>
        </w:trPr>
        <w:tc>
          <w:tcPr>
            <w:tcW w:w="1985" w:type="dxa"/>
            <w:shd w:val="clear" w:color="auto" w:fill="D9D9D9"/>
          </w:tcPr>
          <w:p w14:paraId="7AD34B51" w14:textId="77777777" w:rsidR="00DC1257" w:rsidRDefault="007579A1">
            <w:pPr>
              <w:spacing w:line="360" w:lineRule="atLeast"/>
              <w:rPr>
                <w:del w:id="3190" w:author="lenovo" w:date="2016-06-22T10:18:00Z"/>
                <w:szCs w:val="21"/>
              </w:rPr>
            </w:pPr>
            <w:del w:id="3191" w:author="lenovo" w:date="2016-06-22T10:18:00Z">
              <w:r>
                <w:rPr>
                  <w:rFonts w:hint="eastAsia"/>
                  <w:szCs w:val="21"/>
                </w:rPr>
                <w:delText>页面输出</w:delText>
              </w:r>
            </w:del>
          </w:p>
        </w:tc>
        <w:tc>
          <w:tcPr>
            <w:tcW w:w="7087" w:type="dxa"/>
          </w:tcPr>
          <w:p w14:paraId="16FD59F0" w14:textId="77777777" w:rsidR="00DC1257" w:rsidRDefault="007579A1">
            <w:pPr>
              <w:spacing w:line="360" w:lineRule="atLeast"/>
              <w:ind w:left="420" w:hangingChars="200" w:hanging="420"/>
              <w:rPr>
                <w:del w:id="3192" w:author="lenovo" w:date="2016-06-22T10:18:00Z"/>
              </w:rPr>
            </w:pPr>
            <w:del w:id="3193" w:author="lenovo" w:date="2016-06-22T10:18:00Z">
              <w:r>
                <w:rPr>
                  <w:rFonts w:hint="eastAsia"/>
                </w:rPr>
                <w:delText>列表输出：</w:delText>
              </w:r>
            </w:del>
          </w:p>
          <w:p w14:paraId="10701B3D" w14:textId="77777777" w:rsidR="00DC1257" w:rsidRDefault="007579A1">
            <w:pPr>
              <w:spacing w:line="360" w:lineRule="atLeast"/>
              <w:ind w:leftChars="200" w:left="420"/>
              <w:rPr>
                <w:del w:id="3194" w:author="lenovo" w:date="2016-06-22T10:18:00Z"/>
              </w:rPr>
            </w:pPr>
            <w:del w:id="3195" w:author="lenovo" w:date="2016-06-22T10:18:00Z">
              <w:r>
                <w:rPr>
                  <w:rFonts w:hint="eastAsia"/>
                </w:rPr>
                <w:delText>外包分案规则名称，</w:delText>
              </w:r>
              <w:r>
                <w:rPr>
                  <w:rFonts w:hint="eastAsia"/>
                </w:rPr>
                <w:delText xml:space="preserve"> </w:delText>
              </w:r>
              <w:r>
                <w:rPr>
                  <w:rFonts w:hint="eastAsia"/>
                </w:rPr>
                <w:delText>分行，</w:delText>
              </w:r>
              <w:r>
                <w:rPr>
                  <w:rFonts w:hint="eastAsia"/>
                </w:rPr>
                <w:delText xml:space="preserve"> </w:delText>
              </w:r>
              <w:r>
                <w:rPr>
                  <w:rFonts w:hint="eastAsia"/>
                </w:rPr>
                <w:delText>催收强度，</w:delText>
              </w:r>
              <w:r>
                <w:rPr>
                  <w:rFonts w:hint="eastAsia"/>
                </w:rPr>
                <w:delText xml:space="preserve"> </w:delText>
              </w:r>
              <w:r>
                <w:rPr>
                  <w:rFonts w:hint="eastAsia"/>
                </w:rPr>
                <w:delText>分配类型</w:delText>
              </w:r>
              <w:r>
                <w:rPr>
                  <w:rFonts w:hint="eastAsia"/>
                </w:rPr>
                <w:delText>[</w:delText>
              </w:r>
              <w:r>
                <w:rPr>
                  <w:rFonts w:hint="eastAsia"/>
                </w:rPr>
                <w:delText>下拉框</w:delText>
              </w:r>
              <w:r>
                <w:rPr>
                  <w:rFonts w:hint="eastAsia"/>
                </w:rPr>
                <w:delText>]</w:delText>
              </w:r>
            </w:del>
          </w:p>
        </w:tc>
      </w:tr>
      <w:tr w:rsidR="00DC1257" w14:paraId="5D170647" w14:textId="77777777">
        <w:trPr>
          <w:trHeight w:val="225"/>
          <w:del w:id="3196" w:author="lenovo" w:date="2016-06-22T10:18:00Z"/>
        </w:trPr>
        <w:tc>
          <w:tcPr>
            <w:tcW w:w="1985" w:type="dxa"/>
            <w:shd w:val="clear" w:color="auto" w:fill="D9D9D9"/>
          </w:tcPr>
          <w:p w14:paraId="0493031E" w14:textId="77777777" w:rsidR="00DC1257" w:rsidRDefault="007579A1">
            <w:pPr>
              <w:spacing w:line="360" w:lineRule="atLeast"/>
              <w:rPr>
                <w:del w:id="3197" w:author="lenovo" w:date="2016-06-22T10:18:00Z"/>
                <w:szCs w:val="21"/>
              </w:rPr>
            </w:pPr>
            <w:del w:id="3198" w:author="lenovo" w:date="2016-06-22T10:18:00Z">
              <w:r>
                <w:rPr>
                  <w:rFonts w:hint="eastAsia"/>
                  <w:szCs w:val="21"/>
                </w:rPr>
                <w:delText>参考画面</w:delText>
              </w:r>
            </w:del>
          </w:p>
        </w:tc>
        <w:tc>
          <w:tcPr>
            <w:tcW w:w="7087" w:type="dxa"/>
          </w:tcPr>
          <w:p w14:paraId="16EB548B" w14:textId="77777777" w:rsidR="00DC1257" w:rsidRDefault="0023358B">
            <w:pPr>
              <w:widowControl/>
              <w:overflowPunct w:val="0"/>
              <w:autoSpaceDE w:val="0"/>
              <w:autoSpaceDN w:val="0"/>
              <w:adjustRightInd w:val="0"/>
              <w:spacing w:after="100" w:line="360" w:lineRule="atLeast"/>
              <w:textAlignment w:val="baseline"/>
              <w:rPr>
                <w:del w:id="3199" w:author="lenovo" w:date="2016-06-22T10:18:00Z"/>
                <w:rFonts w:hAnsi="宋体"/>
                <w:szCs w:val="21"/>
              </w:rPr>
            </w:pPr>
            <w:del w:id="3200" w:author="lenovo" w:date="2016-06-22T10:18:00Z">
              <w:r>
                <w:rPr>
                  <w:rFonts w:hAnsi="宋体"/>
                  <w:noProof/>
                  <w:szCs w:val="21"/>
                  <w:rPrChange w:id="3201">
                    <w:rPr>
                      <w:noProof/>
                    </w:rPr>
                  </w:rPrChange>
                </w:rPr>
                <w:drawing>
                  <wp:inline distT="0" distB="0" distL="114300" distR="114300" wp14:anchorId="08D64815" wp14:editId="1F9815DD">
                    <wp:extent cx="4356735" cy="1711960"/>
                    <wp:effectExtent l="0" t="0" r="5715" b="2540"/>
                    <wp:docPr id="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5"/>
                            <pic:cNvPicPr>
                              <a:picLocks noChangeAspect="1"/>
                            </pic:cNvPicPr>
                          </pic:nvPicPr>
                          <pic:blipFill>
                            <a:blip r:embed="rId105" cstate="print"/>
                            <a:stretch>
                              <a:fillRect/>
                            </a:stretch>
                          </pic:blipFill>
                          <pic:spPr>
                            <a:xfrm>
                              <a:off x="0" y="0"/>
                              <a:ext cx="4356735" cy="1711960"/>
                            </a:xfrm>
                            <a:prstGeom prst="rect">
                              <a:avLst/>
                            </a:prstGeom>
                            <a:noFill/>
                            <a:ln w="9525">
                              <a:noFill/>
                              <a:miter/>
                            </a:ln>
                          </pic:spPr>
                        </pic:pic>
                      </a:graphicData>
                    </a:graphic>
                  </wp:inline>
                </w:drawing>
              </w:r>
            </w:del>
          </w:p>
        </w:tc>
      </w:tr>
      <w:tr w:rsidR="00DC1257" w14:paraId="388E300E" w14:textId="77777777">
        <w:trPr>
          <w:trHeight w:val="225"/>
          <w:del w:id="3202" w:author="lenovo" w:date="2016-06-22T10:18:00Z"/>
        </w:trPr>
        <w:tc>
          <w:tcPr>
            <w:tcW w:w="1985" w:type="dxa"/>
            <w:shd w:val="clear" w:color="auto" w:fill="D9D9D9"/>
          </w:tcPr>
          <w:p w14:paraId="5758AAF5" w14:textId="77777777" w:rsidR="00DC1257" w:rsidRDefault="007579A1">
            <w:pPr>
              <w:spacing w:line="360" w:lineRule="atLeast"/>
              <w:rPr>
                <w:del w:id="3203" w:author="lenovo" w:date="2016-06-22T10:18:00Z"/>
                <w:szCs w:val="21"/>
              </w:rPr>
            </w:pPr>
            <w:del w:id="3204" w:author="lenovo" w:date="2016-06-22T10:18:00Z">
              <w:r>
                <w:rPr>
                  <w:rFonts w:hint="eastAsia"/>
                  <w:szCs w:val="21"/>
                </w:rPr>
                <w:delText>业务规则</w:delText>
              </w:r>
            </w:del>
          </w:p>
        </w:tc>
        <w:tc>
          <w:tcPr>
            <w:tcW w:w="7087" w:type="dxa"/>
          </w:tcPr>
          <w:p w14:paraId="7FA358AF" w14:textId="77777777" w:rsidR="00DC1257" w:rsidRDefault="007579A1">
            <w:pPr>
              <w:pStyle w:val="21"/>
              <w:spacing w:after="60" w:line="360" w:lineRule="atLeast"/>
              <w:ind w:leftChars="0" w:left="0"/>
              <w:rPr>
                <w:del w:id="3205" w:author="lenovo" w:date="2016-06-22T10:18:00Z"/>
                <w:rFonts w:ascii="Times New Roman" w:hAnsi="Times New Roman"/>
                <w:kern w:val="2"/>
                <w:sz w:val="21"/>
                <w:szCs w:val="21"/>
              </w:rPr>
            </w:pPr>
            <w:del w:id="3206" w:author="lenovo" w:date="2016-06-22T10:18:00Z">
              <w:r>
                <w:rPr>
                  <w:rFonts w:ascii="Times New Roman" w:hAnsi="Times New Roman" w:hint="eastAsia"/>
                  <w:kern w:val="2"/>
                  <w:sz w:val="21"/>
                  <w:szCs w:val="21"/>
                </w:rPr>
                <w:delText>无</w:delText>
              </w:r>
            </w:del>
          </w:p>
        </w:tc>
      </w:tr>
      <w:tr w:rsidR="00DC1257" w14:paraId="1BAD5121" w14:textId="77777777">
        <w:trPr>
          <w:trHeight w:val="225"/>
          <w:del w:id="3207" w:author="lenovo" w:date="2016-06-22T10:18:00Z"/>
        </w:trPr>
        <w:tc>
          <w:tcPr>
            <w:tcW w:w="1985" w:type="dxa"/>
            <w:shd w:val="clear" w:color="auto" w:fill="D9D9D9"/>
          </w:tcPr>
          <w:p w14:paraId="41D653F1" w14:textId="77777777" w:rsidR="00DC1257" w:rsidRDefault="007579A1">
            <w:pPr>
              <w:spacing w:line="360" w:lineRule="atLeast"/>
              <w:rPr>
                <w:del w:id="3208" w:author="lenovo" w:date="2016-06-22T10:18:00Z"/>
                <w:szCs w:val="21"/>
              </w:rPr>
            </w:pPr>
            <w:del w:id="3209" w:author="lenovo" w:date="2016-06-22T10:18:00Z">
              <w:r>
                <w:rPr>
                  <w:rFonts w:hint="eastAsia"/>
                  <w:szCs w:val="21"/>
                </w:rPr>
                <w:delText>备注</w:delText>
              </w:r>
            </w:del>
          </w:p>
        </w:tc>
        <w:tc>
          <w:tcPr>
            <w:tcW w:w="7087" w:type="dxa"/>
          </w:tcPr>
          <w:p w14:paraId="565F09A2" w14:textId="77777777" w:rsidR="00DC1257" w:rsidRDefault="007579A1">
            <w:pPr>
              <w:widowControl/>
              <w:numPr>
                <w:ilvl w:val="0"/>
                <w:numId w:val="88"/>
              </w:numPr>
              <w:overflowPunct w:val="0"/>
              <w:autoSpaceDE w:val="0"/>
              <w:autoSpaceDN w:val="0"/>
              <w:adjustRightInd w:val="0"/>
              <w:spacing w:after="100" w:line="360" w:lineRule="atLeast"/>
              <w:textAlignment w:val="baseline"/>
              <w:rPr>
                <w:del w:id="3210" w:author="lenovo" w:date="2016-06-22T10:18:00Z"/>
              </w:rPr>
            </w:pPr>
            <w:del w:id="3211" w:author="lenovo" w:date="2016-06-22T10:18:00Z">
              <w:r>
                <w:rPr>
                  <w:rFonts w:hint="eastAsia"/>
                </w:rPr>
                <w:delText>点</w:delText>
              </w:r>
              <w:r>
                <w:rPr>
                  <w:rFonts w:hint="eastAsia"/>
                </w:rPr>
                <w:delText>[</w:delText>
              </w:r>
              <w:r>
                <w:rPr>
                  <w:rFonts w:hint="eastAsia"/>
                </w:rPr>
                <w:delText>重置</w:delText>
              </w:r>
              <w:r>
                <w:rPr>
                  <w:rFonts w:hint="eastAsia"/>
                </w:rPr>
                <w:delText>]</w:delText>
              </w:r>
              <w:r>
                <w:rPr>
                  <w:rFonts w:hint="eastAsia"/>
                </w:rPr>
                <w:delText>按钮，清空查询条件。</w:delText>
              </w:r>
            </w:del>
          </w:p>
          <w:p w14:paraId="170177D3" w14:textId="77777777" w:rsidR="00DC1257" w:rsidRDefault="007579A1">
            <w:pPr>
              <w:widowControl/>
              <w:numPr>
                <w:ilvl w:val="0"/>
                <w:numId w:val="88"/>
              </w:numPr>
              <w:overflowPunct w:val="0"/>
              <w:autoSpaceDE w:val="0"/>
              <w:autoSpaceDN w:val="0"/>
              <w:adjustRightInd w:val="0"/>
              <w:spacing w:after="100" w:line="360" w:lineRule="atLeast"/>
              <w:textAlignment w:val="baseline"/>
              <w:rPr>
                <w:del w:id="3212" w:author="lenovo" w:date="2016-06-22T10:18:00Z"/>
              </w:rPr>
            </w:pPr>
            <w:del w:id="3213" w:author="lenovo" w:date="2016-06-22T10:18:00Z">
              <w:r>
                <w:rPr>
                  <w:rFonts w:hint="eastAsia"/>
                </w:rPr>
                <w:delText>点击</w:delText>
              </w:r>
              <w:r>
                <w:rPr>
                  <w:rFonts w:hint="eastAsia"/>
                </w:rPr>
                <w:delText>[</w:delText>
              </w:r>
              <w:r>
                <w:rPr>
                  <w:rFonts w:hint="eastAsia"/>
                </w:rPr>
                <w:delText>新增分案规则</w:delText>
              </w:r>
              <w:r>
                <w:rPr>
                  <w:rFonts w:hint="eastAsia"/>
                </w:rPr>
                <w:delText>]</w:delText>
              </w:r>
              <w:r>
                <w:rPr>
                  <w:rFonts w:hint="eastAsia"/>
                </w:rPr>
                <w:delText>按钮，进入</w:delText>
              </w:r>
              <w:r>
                <w:rPr>
                  <w:rFonts w:hint="eastAsia"/>
                </w:rPr>
                <w:delText xml:space="preserve"> </w:delText>
              </w:r>
              <w:r>
                <w:rPr>
                  <w:rFonts w:hint="eastAsia"/>
                </w:rPr>
                <w:delText>“章节</w:delText>
              </w:r>
              <w:r>
                <w:rPr>
                  <w:rFonts w:hint="eastAsia"/>
                </w:rPr>
                <w:delText xml:space="preserve"> 5.11.1.2 </w:delText>
              </w:r>
              <w:r>
                <w:rPr>
                  <w:rFonts w:hint="eastAsia"/>
                </w:rPr>
                <w:delText>新增规则模态窗口”。</w:delText>
              </w:r>
            </w:del>
          </w:p>
          <w:p w14:paraId="2E5EA9AD" w14:textId="77777777" w:rsidR="00DC1257" w:rsidRDefault="007579A1">
            <w:pPr>
              <w:widowControl/>
              <w:numPr>
                <w:ilvl w:val="0"/>
                <w:numId w:val="88"/>
              </w:numPr>
              <w:overflowPunct w:val="0"/>
              <w:autoSpaceDE w:val="0"/>
              <w:autoSpaceDN w:val="0"/>
              <w:adjustRightInd w:val="0"/>
              <w:spacing w:after="100" w:line="360" w:lineRule="atLeast"/>
              <w:textAlignment w:val="baseline"/>
              <w:rPr>
                <w:del w:id="3214" w:author="lenovo" w:date="2016-06-22T10:18:00Z"/>
              </w:rPr>
            </w:pPr>
            <w:del w:id="3215" w:author="lenovo" w:date="2016-06-22T10:18:00Z">
              <w:r>
                <w:rPr>
                  <w:rFonts w:hint="eastAsia"/>
                </w:rPr>
                <w:delText>点击</w:delText>
              </w:r>
              <w:r>
                <w:rPr>
                  <w:rFonts w:hint="eastAsia"/>
                </w:rPr>
                <w:delText>[</w:delText>
              </w:r>
              <w:r>
                <w:rPr>
                  <w:rFonts w:hint="eastAsia"/>
                </w:rPr>
                <w:delText>编辑</w:delText>
              </w:r>
              <w:r>
                <w:rPr>
                  <w:rFonts w:hint="eastAsia"/>
                </w:rPr>
                <w:delText>]</w:delText>
              </w:r>
              <w:r>
                <w:rPr>
                  <w:rFonts w:hint="eastAsia"/>
                </w:rPr>
                <w:delText>链接，进入</w:delText>
              </w:r>
              <w:r>
                <w:rPr>
                  <w:rFonts w:hint="eastAsia"/>
                </w:rPr>
                <w:delText xml:space="preserve"> </w:delText>
              </w:r>
              <w:r>
                <w:rPr>
                  <w:rFonts w:hint="eastAsia"/>
                </w:rPr>
                <w:delText>“章节</w:delText>
              </w:r>
              <w:r>
                <w:rPr>
                  <w:rFonts w:hint="eastAsia"/>
                </w:rPr>
                <w:delText xml:space="preserve"> 5.11.1.3 </w:delText>
              </w:r>
              <w:r>
                <w:rPr>
                  <w:rFonts w:hint="eastAsia"/>
                </w:rPr>
                <w:delText>编辑规则模态窗口”。</w:delText>
              </w:r>
            </w:del>
          </w:p>
          <w:p w14:paraId="00A02B64" w14:textId="77777777" w:rsidR="00DC1257" w:rsidRDefault="007579A1">
            <w:pPr>
              <w:widowControl/>
              <w:numPr>
                <w:ilvl w:val="0"/>
                <w:numId w:val="88"/>
              </w:numPr>
              <w:overflowPunct w:val="0"/>
              <w:autoSpaceDE w:val="0"/>
              <w:autoSpaceDN w:val="0"/>
              <w:adjustRightInd w:val="0"/>
              <w:spacing w:after="100" w:line="360" w:lineRule="atLeast"/>
              <w:textAlignment w:val="baseline"/>
              <w:rPr>
                <w:del w:id="3216" w:author="lenovo" w:date="2016-06-22T10:18:00Z"/>
              </w:rPr>
            </w:pPr>
            <w:del w:id="3217" w:author="lenovo" w:date="2016-06-22T10:18:00Z">
              <w:r>
                <w:rPr>
                  <w:rFonts w:hint="eastAsia"/>
                </w:rPr>
                <w:delText>点击发布规则</w:delText>
              </w:r>
              <w:r>
                <w:rPr>
                  <w:rFonts w:hint="eastAsia"/>
                </w:rPr>
                <w:delText>[</w:delText>
              </w:r>
              <w:r>
                <w:rPr>
                  <w:rFonts w:hAnsi="宋体" w:hint="eastAsia"/>
                  <w:szCs w:val="21"/>
                </w:rPr>
                <w:delText>按钮</w:delText>
              </w:r>
              <w:r>
                <w:rPr>
                  <w:rFonts w:hint="eastAsia"/>
                </w:rPr>
                <w:delText>]</w:delText>
              </w:r>
              <w:r>
                <w:rPr>
                  <w:rFonts w:hint="eastAsia"/>
                </w:rPr>
                <w:delText>，发布更新最新编辑的规则信息。</w:delText>
              </w:r>
            </w:del>
          </w:p>
        </w:tc>
      </w:tr>
    </w:tbl>
    <w:p w14:paraId="630E227F" w14:textId="77777777" w:rsidR="00DC1257" w:rsidRDefault="00DC1257">
      <w:pPr>
        <w:rPr>
          <w:del w:id="3218" w:author="lenovo" w:date="2016-06-22T10:18:00Z"/>
        </w:rPr>
      </w:pPr>
    </w:p>
    <w:p w14:paraId="304E60BB" w14:textId="77777777" w:rsidR="00DC1257" w:rsidRDefault="007579A1">
      <w:pPr>
        <w:pStyle w:val="3"/>
        <w:numPr>
          <w:ilvl w:val="2"/>
          <w:numId w:val="1"/>
        </w:numPr>
        <w:rPr>
          <w:del w:id="3219" w:author="lenovo" w:date="2016-06-22T10:18:00Z"/>
          <w:rFonts w:ascii="黑体" w:eastAsia="黑体"/>
          <w:sz w:val="24"/>
          <w:szCs w:val="24"/>
        </w:rPr>
      </w:pPr>
      <w:bookmarkStart w:id="3220" w:name="_Toc15199"/>
      <w:del w:id="3221" w:author="lenovo" w:date="2016-06-22T10:18:00Z">
        <w:r>
          <w:rPr>
            <w:rFonts w:ascii="黑体" w:eastAsia="黑体" w:hint="eastAsia"/>
            <w:sz w:val="24"/>
            <w:szCs w:val="24"/>
          </w:rPr>
          <w:delText>新增</w:delText>
        </w:r>
        <w:bookmarkEnd w:id="3220"/>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8322DFE" w14:textId="77777777">
        <w:trPr>
          <w:trHeight w:val="225"/>
          <w:del w:id="3222" w:author="lenovo" w:date="2016-06-22T10:18:00Z"/>
        </w:trPr>
        <w:tc>
          <w:tcPr>
            <w:tcW w:w="1985" w:type="dxa"/>
            <w:shd w:val="clear" w:color="auto" w:fill="D9D9D9"/>
          </w:tcPr>
          <w:p w14:paraId="49E1A805" w14:textId="77777777" w:rsidR="00DC1257" w:rsidRDefault="007579A1">
            <w:pPr>
              <w:spacing w:line="360" w:lineRule="atLeast"/>
              <w:rPr>
                <w:del w:id="3223" w:author="lenovo" w:date="2016-06-22T10:18:00Z"/>
                <w:szCs w:val="21"/>
              </w:rPr>
            </w:pPr>
            <w:del w:id="3224" w:author="lenovo" w:date="2016-06-22T10:18:00Z">
              <w:r>
                <w:rPr>
                  <w:rFonts w:hint="eastAsia"/>
                  <w:szCs w:val="21"/>
                </w:rPr>
                <w:delText>功能描述</w:delText>
              </w:r>
            </w:del>
          </w:p>
        </w:tc>
        <w:tc>
          <w:tcPr>
            <w:tcW w:w="7087" w:type="dxa"/>
          </w:tcPr>
          <w:p w14:paraId="70F7A998" w14:textId="77777777" w:rsidR="00DC1257" w:rsidRDefault="007579A1">
            <w:pPr>
              <w:spacing w:line="360" w:lineRule="atLeast"/>
              <w:ind w:left="420" w:hangingChars="200" w:hanging="420"/>
              <w:rPr>
                <w:del w:id="3225" w:author="lenovo" w:date="2016-06-22T10:18:00Z"/>
              </w:rPr>
            </w:pPr>
            <w:del w:id="3226" w:author="lenovo" w:date="2016-06-22T10:18:00Z">
              <w:r>
                <w:rPr>
                  <w:rFonts w:hint="eastAsia"/>
                </w:rPr>
                <w:delText>外包分案规则新增</w:delText>
              </w:r>
              <w:r>
                <w:rPr>
                  <w:rFonts w:hint="eastAsia"/>
                  <w:szCs w:val="21"/>
                </w:rPr>
                <w:delText>。</w:delText>
              </w:r>
            </w:del>
          </w:p>
        </w:tc>
      </w:tr>
      <w:tr w:rsidR="00DC1257" w14:paraId="04230DF9" w14:textId="77777777">
        <w:trPr>
          <w:trHeight w:val="225"/>
          <w:del w:id="3227" w:author="lenovo" w:date="2016-06-22T10:18:00Z"/>
        </w:trPr>
        <w:tc>
          <w:tcPr>
            <w:tcW w:w="1985" w:type="dxa"/>
            <w:shd w:val="clear" w:color="auto" w:fill="D9D9D9"/>
          </w:tcPr>
          <w:p w14:paraId="681B5A30" w14:textId="77777777" w:rsidR="00DC1257" w:rsidRDefault="007579A1">
            <w:pPr>
              <w:spacing w:line="360" w:lineRule="atLeast"/>
              <w:rPr>
                <w:del w:id="3228" w:author="lenovo" w:date="2016-06-22T10:18:00Z"/>
                <w:szCs w:val="21"/>
              </w:rPr>
            </w:pPr>
            <w:del w:id="3229" w:author="lenovo" w:date="2016-06-22T10:18:00Z">
              <w:r>
                <w:rPr>
                  <w:rFonts w:hint="eastAsia"/>
                  <w:szCs w:val="21"/>
                </w:rPr>
                <w:delText>页面输入</w:delText>
              </w:r>
            </w:del>
          </w:p>
        </w:tc>
        <w:tc>
          <w:tcPr>
            <w:tcW w:w="7087" w:type="dxa"/>
          </w:tcPr>
          <w:p w14:paraId="7C5FD95F" w14:textId="77777777" w:rsidR="00DC1257" w:rsidRDefault="007579A1">
            <w:pPr>
              <w:spacing w:line="360" w:lineRule="atLeast"/>
              <w:ind w:leftChars="200" w:left="420"/>
              <w:rPr>
                <w:del w:id="3230" w:author="lenovo" w:date="2016-06-22T10:18:00Z"/>
              </w:rPr>
            </w:pPr>
            <w:del w:id="3231" w:author="lenovo" w:date="2016-06-22T10:18:00Z">
              <w:r>
                <w:rPr>
                  <w:rFonts w:hint="eastAsia"/>
                </w:rPr>
                <w:delText>外包分案规则名称（必填，最多</w:delText>
              </w:r>
              <w:r>
                <w:rPr>
                  <w:rFonts w:hint="eastAsia"/>
                </w:rPr>
                <w:delText>50</w:delText>
              </w:r>
              <w:r>
                <w:rPr>
                  <w:rFonts w:hint="eastAsia"/>
                </w:rPr>
                <w:delText>个字符），</w:delText>
              </w:r>
              <w:r>
                <w:rPr>
                  <w:rFonts w:hint="eastAsia"/>
                </w:rPr>
                <w:delText xml:space="preserve"> </w:delText>
              </w:r>
              <w:r>
                <w:rPr>
                  <w:rFonts w:hint="eastAsia"/>
                </w:rPr>
                <w:delText>分行，</w:delText>
              </w:r>
              <w:r>
                <w:rPr>
                  <w:rFonts w:hint="eastAsia"/>
                </w:rPr>
                <w:delText xml:space="preserve"> </w:delText>
              </w:r>
              <w:r>
                <w:rPr>
                  <w:rFonts w:hint="eastAsia"/>
                </w:rPr>
                <w:delText>催收强度</w:delText>
              </w:r>
              <w:r>
                <w:rPr>
                  <w:rFonts w:hint="eastAsia"/>
                </w:rPr>
                <w:delText>[</w:delText>
              </w:r>
              <w:r>
                <w:rPr>
                  <w:rFonts w:hint="eastAsia"/>
                </w:rPr>
                <w:delText>下拉框</w:delText>
              </w:r>
              <w:r>
                <w:rPr>
                  <w:rFonts w:hint="eastAsia"/>
                </w:rPr>
                <w:delText>]</w:delText>
              </w:r>
              <w:r>
                <w:rPr>
                  <w:rFonts w:hint="eastAsia"/>
                </w:rPr>
                <w:delText>，</w:delText>
              </w:r>
              <w:r>
                <w:rPr>
                  <w:rFonts w:hint="eastAsia"/>
                </w:rPr>
                <w:delText xml:space="preserve"> </w:delText>
              </w:r>
              <w:r>
                <w:rPr>
                  <w:rFonts w:hint="eastAsia"/>
                </w:rPr>
                <w:delText>分配类型</w:delText>
              </w:r>
              <w:r>
                <w:rPr>
                  <w:rFonts w:hint="eastAsia"/>
                </w:rPr>
                <w:delText>[</w:delText>
              </w:r>
              <w:r>
                <w:rPr>
                  <w:rFonts w:hint="eastAsia"/>
                </w:rPr>
                <w:delText>下拉框</w:delText>
              </w:r>
              <w:r>
                <w:rPr>
                  <w:rFonts w:hint="eastAsia"/>
                </w:rPr>
                <w:delText>]</w:delText>
              </w:r>
            </w:del>
          </w:p>
        </w:tc>
      </w:tr>
      <w:tr w:rsidR="00DC1257" w14:paraId="47E74BED" w14:textId="77777777">
        <w:trPr>
          <w:trHeight w:val="225"/>
          <w:del w:id="3232" w:author="lenovo" w:date="2016-06-22T10:18:00Z"/>
        </w:trPr>
        <w:tc>
          <w:tcPr>
            <w:tcW w:w="1985" w:type="dxa"/>
            <w:shd w:val="clear" w:color="auto" w:fill="D9D9D9"/>
          </w:tcPr>
          <w:p w14:paraId="4FDBB1B1" w14:textId="77777777" w:rsidR="00DC1257" w:rsidRDefault="007579A1">
            <w:pPr>
              <w:spacing w:line="360" w:lineRule="atLeast"/>
              <w:rPr>
                <w:del w:id="3233" w:author="lenovo" w:date="2016-06-22T10:18:00Z"/>
                <w:szCs w:val="21"/>
              </w:rPr>
            </w:pPr>
            <w:del w:id="3234" w:author="lenovo" w:date="2016-06-22T10:18:00Z">
              <w:r>
                <w:rPr>
                  <w:rFonts w:hint="eastAsia"/>
                  <w:szCs w:val="21"/>
                </w:rPr>
                <w:delText>页面输出</w:delText>
              </w:r>
            </w:del>
          </w:p>
        </w:tc>
        <w:tc>
          <w:tcPr>
            <w:tcW w:w="7087" w:type="dxa"/>
          </w:tcPr>
          <w:p w14:paraId="3A3CC1E5" w14:textId="77777777" w:rsidR="00DC1257" w:rsidRDefault="007579A1">
            <w:pPr>
              <w:spacing w:line="360" w:lineRule="atLeast"/>
              <w:ind w:leftChars="200" w:left="420"/>
              <w:rPr>
                <w:del w:id="3235" w:author="lenovo" w:date="2016-06-22T10:18:00Z"/>
              </w:rPr>
            </w:pPr>
            <w:del w:id="3236" w:author="lenovo" w:date="2016-06-22T10:18:00Z">
              <w:r>
                <w:rPr>
                  <w:rFonts w:hint="eastAsia"/>
                </w:rPr>
                <w:delText>无</w:delText>
              </w:r>
            </w:del>
          </w:p>
        </w:tc>
      </w:tr>
      <w:tr w:rsidR="00DC1257" w14:paraId="58102E4D" w14:textId="77777777">
        <w:trPr>
          <w:trHeight w:val="225"/>
          <w:del w:id="3237" w:author="lenovo" w:date="2016-06-22T10:18:00Z"/>
        </w:trPr>
        <w:tc>
          <w:tcPr>
            <w:tcW w:w="1985" w:type="dxa"/>
            <w:shd w:val="clear" w:color="auto" w:fill="D9D9D9"/>
          </w:tcPr>
          <w:p w14:paraId="0F58A5DB" w14:textId="77777777" w:rsidR="00DC1257" w:rsidRDefault="007579A1">
            <w:pPr>
              <w:spacing w:line="360" w:lineRule="atLeast"/>
              <w:rPr>
                <w:del w:id="3238" w:author="lenovo" w:date="2016-06-22T10:18:00Z"/>
                <w:szCs w:val="21"/>
              </w:rPr>
            </w:pPr>
            <w:del w:id="3239" w:author="lenovo" w:date="2016-06-22T10:18:00Z">
              <w:r>
                <w:rPr>
                  <w:rFonts w:hint="eastAsia"/>
                  <w:szCs w:val="21"/>
                </w:rPr>
                <w:delText>参考画面</w:delText>
              </w:r>
            </w:del>
          </w:p>
        </w:tc>
        <w:tc>
          <w:tcPr>
            <w:tcW w:w="7087" w:type="dxa"/>
          </w:tcPr>
          <w:p w14:paraId="56DF8578" w14:textId="77777777" w:rsidR="00DC1257" w:rsidRDefault="0023358B">
            <w:pPr>
              <w:widowControl/>
              <w:overflowPunct w:val="0"/>
              <w:autoSpaceDE w:val="0"/>
              <w:autoSpaceDN w:val="0"/>
              <w:adjustRightInd w:val="0"/>
              <w:spacing w:after="100" w:line="360" w:lineRule="atLeast"/>
              <w:textAlignment w:val="baseline"/>
              <w:rPr>
                <w:del w:id="3240" w:author="lenovo" w:date="2016-06-22T10:18:00Z"/>
                <w:rFonts w:hAnsi="宋体"/>
                <w:szCs w:val="21"/>
              </w:rPr>
            </w:pPr>
            <w:del w:id="3241" w:author="lenovo" w:date="2016-06-22T10:18:00Z">
              <w:r>
                <w:rPr>
                  <w:rFonts w:hAnsi="宋体"/>
                  <w:noProof/>
                  <w:szCs w:val="21"/>
                  <w:rPrChange w:id="3242">
                    <w:rPr>
                      <w:noProof/>
                    </w:rPr>
                  </w:rPrChange>
                </w:rPr>
                <w:drawing>
                  <wp:inline distT="0" distB="0" distL="114300" distR="114300" wp14:anchorId="288B76A9" wp14:editId="0953EDCA">
                    <wp:extent cx="4357370" cy="896620"/>
                    <wp:effectExtent l="0" t="0" r="5080" b="17780"/>
                    <wp:docPr id="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6"/>
                            <pic:cNvPicPr>
                              <a:picLocks noChangeAspect="1"/>
                            </pic:cNvPicPr>
                          </pic:nvPicPr>
                          <pic:blipFill>
                            <a:blip r:embed="rId106" cstate="print"/>
                            <a:stretch>
                              <a:fillRect/>
                            </a:stretch>
                          </pic:blipFill>
                          <pic:spPr>
                            <a:xfrm>
                              <a:off x="0" y="0"/>
                              <a:ext cx="4357370" cy="896620"/>
                            </a:xfrm>
                            <a:prstGeom prst="rect">
                              <a:avLst/>
                            </a:prstGeom>
                            <a:noFill/>
                            <a:ln w="9525">
                              <a:noFill/>
                              <a:miter/>
                            </a:ln>
                          </pic:spPr>
                        </pic:pic>
                      </a:graphicData>
                    </a:graphic>
                  </wp:inline>
                </w:drawing>
              </w:r>
              <w:r w:rsidR="007579A1">
                <w:rPr>
                  <w:rFonts w:hAnsi="宋体"/>
                  <w:szCs w:val="21"/>
                </w:rPr>
                <w:delText xml:space="preserve"> </w:delText>
              </w:r>
            </w:del>
          </w:p>
        </w:tc>
      </w:tr>
      <w:tr w:rsidR="00DC1257" w14:paraId="684E9935" w14:textId="77777777">
        <w:trPr>
          <w:trHeight w:val="225"/>
          <w:del w:id="3243" w:author="lenovo" w:date="2016-06-22T10:18:00Z"/>
        </w:trPr>
        <w:tc>
          <w:tcPr>
            <w:tcW w:w="1985" w:type="dxa"/>
            <w:shd w:val="clear" w:color="auto" w:fill="D9D9D9"/>
          </w:tcPr>
          <w:p w14:paraId="7FCD146A" w14:textId="77777777" w:rsidR="00DC1257" w:rsidRDefault="007579A1">
            <w:pPr>
              <w:spacing w:line="360" w:lineRule="atLeast"/>
              <w:rPr>
                <w:del w:id="3244" w:author="lenovo" w:date="2016-06-22T10:18:00Z"/>
                <w:szCs w:val="21"/>
              </w:rPr>
            </w:pPr>
            <w:del w:id="3245" w:author="lenovo" w:date="2016-06-22T10:18:00Z">
              <w:r>
                <w:rPr>
                  <w:rFonts w:hint="eastAsia"/>
                  <w:szCs w:val="21"/>
                </w:rPr>
                <w:delText>业务规则</w:delText>
              </w:r>
            </w:del>
          </w:p>
        </w:tc>
        <w:tc>
          <w:tcPr>
            <w:tcW w:w="7087" w:type="dxa"/>
          </w:tcPr>
          <w:p w14:paraId="79951B8B" w14:textId="77777777" w:rsidR="00DC1257" w:rsidRDefault="007579A1">
            <w:pPr>
              <w:pStyle w:val="21"/>
              <w:spacing w:after="60" w:line="360" w:lineRule="atLeast"/>
              <w:ind w:leftChars="0" w:left="0"/>
              <w:rPr>
                <w:del w:id="3246" w:author="lenovo" w:date="2016-06-22T10:18:00Z"/>
                <w:rFonts w:ascii="Times New Roman" w:hAnsi="Times New Roman"/>
                <w:kern w:val="2"/>
                <w:sz w:val="21"/>
                <w:szCs w:val="21"/>
              </w:rPr>
            </w:pPr>
            <w:del w:id="3247" w:author="lenovo" w:date="2016-06-22T10:18:00Z">
              <w:r>
                <w:rPr>
                  <w:rFonts w:ascii="Times New Roman" w:hAnsi="Times New Roman" w:hint="eastAsia"/>
                  <w:kern w:val="2"/>
                  <w:sz w:val="21"/>
                  <w:szCs w:val="21"/>
                </w:rPr>
                <w:delText>无</w:delText>
              </w:r>
            </w:del>
          </w:p>
        </w:tc>
      </w:tr>
      <w:tr w:rsidR="00DC1257" w14:paraId="53BF3630" w14:textId="77777777">
        <w:trPr>
          <w:trHeight w:val="225"/>
          <w:del w:id="3248" w:author="lenovo" w:date="2016-06-22T10:18:00Z"/>
        </w:trPr>
        <w:tc>
          <w:tcPr>
            <w:tcW w:w="1985" w:type="dxa"/>
            <w:shd w:val="clear" w:color="auto" w:fill="D9D9D9"/>
          </w:tcPr>
          <w:p w14:paraId="2A586DE2" w14:textId="77777777" w:rsidR="00DC1257" w:rsidRDefault="007579A1">
            <w:pPr>
              <w:spacing w:line="360" w:lineRule="atLeast"/>
              <w:rPr>
                <w:del w:id="3249" w:author="lenovo" w:date="2016-06-22T10:18:00Z"/>
                <w:szCs w:val="21"/>
              </w:rPr>
            </w:pPr>
            <w:del w:id="3250" w:author="lenovo" w:date="2016-06-22T10:18:00Z">
              <w:r>
                <w:rPr>
                  <w:rFonts w:hint="eastAsia"/>
                  <w:szCs w:val="21"/>
                </w:rPr>
                <w:delText>备注</w:delText>
              </w:r>
            </w:del>
          </w:p>
        </w:tc>
        <w:tc>
          <w:tcPr>
            <w:tcW w:w="7087" w:type="dxa"/>
          </w:tcPr>
          <w:p w14:paraId="1D7C3299" w14:textId="77777777" w:rsidR="00DC1257" w:rsidRDefault="007579A1">
            <w:pPr>
              <w:widowControl/>
              <w:overflowPunct w:val="0"/>
              <w:autoSpaceDE w:val="0"/>
              <w:autoSpaceDN w:val="0"/>
              <w:adjustRightInd w:val="0"/>
              <w:spacing w:after="100" w:line="360" w:lineRule="atLeast"/>
              <w:textAlignment w:val="baseline"/>
              <w:rPr>
                <w:del w:id="3251" w:author="lenovo" w:date="2016-06-22T10:18:00Z"/>
              </w:rPr>
            </w:pPr>
            <w:del w:id="3252" w:author="lenovo" w:date="2016-06-22T10:18:00Z">
              <w:r>
                <w:rPr>
                  <w:rFonts w:hint="eastAsia"/>
                </w:rPr>
                <w:delText>1</w:delText>
              </w:r>
              <w:r>
                <w:rPr>
                  <w:rFonts w:hint="eastAsia"/>
                </w:rPr>
                <w:delText>、点</w:delText>
              </w:r>
              <w:r>
                <w:rPr>
                  <w:rFonts w:hint="eastAsia"/>
                </w:rPr>
                <w:delText>[</w:delText>
              </w:r>
              <w:r>
                <w:rPr>
                  <w:rFonts w:hint="eastAsia"/>
                </w:rPr>
                <w:delText>取消</w:delText>
              </w:r>
              <w:r>
                <w:rPr>
                  <w:rFonts w:hint="eastAsia"/>
                </w:rPr>
                <w:delText>]</w:delText>
              </w:r>
              <w:r>
                <w:rPr>
                  <w:rFonts w:hint="eastAsia"/>
                </w:rPr>
                <w:delText>按钮，返回查询列表。</w:delText>
              </w:r>
            </w:del>
          </w:p>
          <w:p w14:paraId="40ADD39A" w14:textId="77777777" w:rsidR="00DC1257" w:rsidRDefault="007579A1">
            <w:pPr>
              <w:widowControl/>
              <w:overflowPunct w:val="0"/>
              <w:autoSpaceDE w:val="0"/>
              <w:autoSpaceDN w:val="0"/>
              <w:adjustRightInd w:val="0"/>
              <w:spacing w:after="100" w:line="360" w:lineRule="atLeast"/>
              <w:textAlignment w:val="baseline"/>
              <w:rPr>
                <w:del w:id="3253" w:author="lenovo" w:date="2016-06-22T10:18:00Z"/>
              </w:rPr>
            </w:pPr>
            <w:del w:id="3254" w:author="lenovo" w:date="2016-06-22T10:18:00Z">
              <w:r>
                <w:rPr>
                  <w:rFonts w:hint="eastAsia"/>
                </w:rPr>
                <w:delText>2</w:delText>
              </w:r>
              <w:r>
                <w:rPr>
                  <w:rFonts w:hint="eastAsia"/>
                </w:rPr>
                <w:delText>、点击</w:delText>
              </w:r>
              <w:r>
                <w:rPr>
                  <w:rFonts w:hint="eastAsia"/>
                </w:rPr>
                <w:delText>[</w:delText>
              </w:r>
              <w:r>
                <w:rPr>
                  <w:rFonts w:hint="eastAsia"/>
                </w:rPr>
                <w:delText>保存</w:delText>
              </w:r>
              <w:r>
                <w:rPr>
                  <w:rFonts w:hint="eastAsia"/>
                </w:rPr>
                <w:delText xml:space="preserve">] </w:delText>
              </w:r>
              <w:r>
                <w:rPr>
                  <w:rFonts w:hint="eastAsia"/>
                </w:rPr>
                <w:delText>按钮，保存记录，返回查询列表。</w:delText>
              </w:r>
            </w:del>
          </w:p>
          <w:p w14:paraId="679B8160" w14:textId="77777777" w:rsidR="00DC1257" w:rsidRDefault="007579A1">
            <w:pPr>
              <w:widowControl/>
              <w:overflowPunct w:val="0"/>
              <w:autoSpaceDE w:val="0"/>
              <w:autoSpaceDN w:val="0"/>
              <w:adjustRightInd w:val="0"/>
              <w:spacing w:after="100" w:line="360" w:lineRule="atLeast"/>
              <w:textAlignment w:val="baseline"/>
              <w:rPr>
                <w:del w:id="3255" w:author="lenovo" w:date="2016-06-22T10:18:00Z"/>
              </w:rPr>
            </w:pPr>
            <w:del w:id="3256" w:author="lenovo" w:date="2016-06-22T10:18:00Z">
              <w:r>
                <w:rPr>
                  <w:rFonts w:hint="eastAsia"/>
                </w:rPr>
                <w:delText>3</w:delText>
              </w:r>
              <w:r>
                <w:rPr>
                  <w:rFonts w:hint="eastAsia"/>
                </w:rPr>
                <w:delText>、优先级为正整数；比例</w:delText>
              </w:r>
              <w:r>
                <w:rPr>
                  <w:rFonts w:hint="eastAsia"/>
                </w:rPr>
                <w:delText>[0.00</w:delText>
              </w:r>
              <w:r>
                <w:rPr>
                  <w:rFonts w:hint="eastAsia"/>
                </w:rPr>
                <w:delText>，</w:delText>
              </w:r>
              <w:r>
                <w:rPr>
                  <w:rFonts w:hint="eastAsia"/>
                </w:rPr>
                <w:delText>100.00]</w:delText>
              </w:r>
              <w:r>
                <w:rPr>
                  <w:rFonts w:hint="eastAsia"/>
                </w:rPr>
                <w:delText>，四舍五入精确到小数点后</w:delText>
              </w:r>
              <w:r>
                <w:rPr>
                  <w:rFonts w:hint="eastAsia"/>
                </w:rPr>
                <w:delText>2</w:delText>
              </w:r>
              <w:r>
                <w:rPr>
                  <w:rFonts w:hint="eastAsia"/>
                </w:rPr>
                <w:delText>位。</w:delText>
              </w:r>
            </w:del>
          </w:p>
        </w:tc>
      </w:tr>
    </w:tbl>
    <w:p w14:paraId="698EA202" w14:textId="77777777" w:rsidR="00DC1257" w:rsidRDefault="007579A1">
      <w:pPr>
        <w:pStyle w:val="3"/>
        <w:numPr>
          <w:ilvl w:val="2"/>
          <w:numId w:val="1"/>
        </w:numPr>
        <w:rPr>
          <w:del w:id="3257" w:author="lenovo" w:date="2016-06-22T10:18:00Z"/>
          <w:rFonts w:ascii="黑体" w:eastAsia="黑体"/>
          <w:sz w:val="24"/>
          <w:szCs w:val="24"/>
        </w:rPr>
      </w:pPr>
      <w:bookmarkStart w:id="3258" w:name="_修改_4"/>
      <w:bookmarkStart w:id="3259" w:name="_明细_1"/>
      <w:bookmarkStart w:id="3260" w:name="_Toc8361"/>
      <w:bookmarkEnd w:id="3258"/>
      <w:bookmarkEnd w:id="3259"/>
      <w:del w:id="3261" w:author="lenovo" w:date="2016-06-22T10:18:00Z">
        <w:r>
          <w:rPr>
            <w:rFonts w:ascii="黑体" w:eastAsia="黑体" w:hint="eastAsia"/>
            <w:sz w:val="24"/>
            <w:szCs w:val="24"/>
          </w:rPr>
          <w:delText>编辑</w:delText>
        </w:r>
        <w:bookmarkEnd w:id="3260"/>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3D09E51" w14:textId="77777777">
        <w:trPr>
          <w:trHeight w:val="225"/>
          <w:del w:id="3262" w:author="lenovo" w:date="2016-06-22T10:18:00Z"/>
        </w:trPr>
        <w:tc>
          <w:tcPr>
            <w:tcW w:w="1985" w:type="dxa"/>
            <w:shd w:val="clear" w:color="auto" w:fill="D9D9D9"/>
          </w:tcPr>
          <w:p w14:paraId="1FEA0703" w14:textId="77777777" w:rsidR="00DC1257" w:rsidRDefault="007579A1">
            <w:pPr>
              <w:spacing w:line="360" w:lineRule="atLeast"/>
              <w:rPr>
                <w:del w:id="3263" w:author="lenovo" w:date="2016-06-22T10:18:00Z"/>
                <w:szCs w:val="21"/>
              </w:rPr>
            </w:pPr>
            <w:del w:id="3264" w:author="lenovo" w:date="2016-06-22T10:18:00Z">
              <w:r>
                <w:rPr>
                  <w:rFonts w:hint="eastAsia"/>
                  <w:szCs w:val="21"/>
                </w:rPr>
                <w:delText>功能描述</w:delText>
              </w:r>
            </w:del>
          </w:p>
        </w:tc>
        <w:tc>
          <w:tcPr>
            <w:tcW w:w="7087" w:type="dxa"/>
          </w:tcPr>
          <w:p w14:paraId="701BC139" w14:textId="77777777" w:rsidR="00DC1257" w:rsidRDefault="007579A1">
            <w:pPr>
              <w:spacing w:line="360" w:lineRule="atLeast"/>
              <w:ind w:left="420" w:hangingChars="200" w:hanging="420"/>
              <w:rPr>
                <w:del w:id="3265" w:author="lenovo" w:date="2016-06-22T10:18:00Z"/>
              </w:rPr>
            </w:pPr>
            <w:del w:id="3266" w:author="lenovo" w:date="2016-06-22T10:18:00Z">
              <w:r>
                <w:rPr>
                  <w:rFonts w:hint="eastAsia"/>
                </w:rPr>
                <w:delText>外包分案规则编辑</w:delText>
              </w:r>
              <w:r>
                <w:rPr>
                  <w:rFonts w:hint="eastAsia"/>
                  <w:szCs w:val="21"/>
                </w:rPr>
                <w:delText>。</w:delText>
              </w:r>
            </w:del>
          </w:p>
        </w:tc>
      </w:tr>
      <w:tr w:rsidR="00DC1257" w14:paraId="2718B0B2" w14:textId="77777777">
        <w:trPr>
          <w:trHeight w:val="225"/>
          <w:del w:id="3267" w:author="lenovo" w:date="2016-06-22T10:18:00Z"/>
        </w:trPr>
        <w:tc>
          <w:tcPr>
            <w:tcW w:w="1985" w:type="dxa"/>
            <w:shd w:val="clear" w:color="auto" w:fill="D9D9D9"/>
          </w:tcPr>
          <w:p w14:paraId="255677F2" w14:textId="77777777" w:rsidR="00DC1257" w:rsidRDefault="007579A1">
            <w:pPr>
              <w:spacing w:line="360" w:lineRule="atLeast"/>
              <w:rPr>
                <w:del w:id="3268" w:author="lenovo" w:date="2016-06-22T10:18:00Z"/>
                <w:szCs w:val="21"/>
              </w:rPr>
            </w:pPr>
            <w:del w:id="3269" w:author="lenovo" w:date="2016-06-22T10:18:00Z">
              <w:r>
                <w:rPr>
                  <w:rFonts w:hint="eastAsia"/>
                  <w:szCs w:val="21"/>
                </w:rPr>
                <w:delText>页面输入</w:delText>
              </w:r>
            </w:del>
          </w:p>
        </w:tc>
        <w:tc>
          <w:tcPr>
            <w:tcW w:w="7087" w:type="dxa"/>
          </w:tcPr>
          <w:p w14:paraId="014455C3" w14:textId="77777777" w:rsidR="00DC1257" w:rsidRDefault="007579A1">
            <w:pPr>
              <w:spacing w:line="360" w:lineRule="atLeast"/>
              <w:rPr>
                <w:del w:id="3270" w:author="lenovo" w:date="2016-06-22T10:18:00Z"/>
              </w:rPr>
            </w:pPr>
            <w:del w:id="3271" w:author="lenovo" w:date="2016-06-22T10:18:00Z">
              <w:r>
                <w:rPr>
                  <w:rFonts w:hint="eastAsia"/>
                </w:rPr>
                <w:delText>分案规则：</w:delText>
              </w:r>
            </w:del>
          </w:p>
          <w:p w14:paraId="359ABAF6" w14:textId="77777777" w:rsidR="00DC1257" w:rsidRDefault="007579A1">
            <w:pPr>
              <w:spacing w:line="360" w:lineRule="atLeast"/>
              <w:ind w:leftChars="200" w:left="420"/>
              <w:rPr>
                <w:del w:id="3272" w:author="lenovo" w:date="2016-06-22T10:18:00Z"/>
              </w:rPr>
            </w:pPr>
            <w:del w:id="3273" w:author="lenovo" w:date="2016-06-22T10:18:00Z">
              <w:r>
                <w:rPr>
                  <w:rFonts w:hint="eastAsia"/>
                </w:rPr>
                <w:delText>外包分案规则名称（必填，最多</w:delText>
              </w:r>
              <w:r>
                <w:rPr>
                  <w:rFonts w:hint="eastAsia"/>
                </w:rPr>
                <w:delText>50</w:delText>
              </w:r>
              <w:r>
                <w:rPr>
                  <w:rFonts w:hint="eastAsia"/>
                </w:rPr>
                <w:delText>个字符），</w:delText>
              </w:r>
              <w:r>
                <w:rPr>
                  <w:rFonts w:hint="eastAsia"/>
                </w:rPr>
                <w:delText xml:space="preserve"> </w:delText>
              </w:r>
              <w:r>
                <w:rPr>
                  <w:rFonts w:hint="eastAsia"/>
                </w:rPr>
                <w:delText>分行，</w:delText>
              </w:r>
              <w:r>
                <w:rPr>
                  <w:rFonts w:hint="eastAsia"/>
                </w:rPr>
                <w:delText xml:space="preserve"> </w:delText>
              </w:r>
              <w:r>
                <w:rPr>
                  <w:rFonts w:hint="eastAsia"/>
                </w:rPr>
                <w:delText>催收强度</w:delText>
              </w:r>
              <w:r>
                <w:rPr>
                  <w:rFonts w:hint="eastAsia"/>
                </w:rPr>
                <w:delText>[</w:delText>
              </w:r>
              <w:r>
                <w:rPr>
                  <w:rFonts w:hint="eastAsia"/>
                </w:rPr>
                <w:delText>下拉框</w:delText>
              </w:r>
              <w:r>
                <w:rPr>
                  <w:rFonts w:hint="eastAsia"/>
                </w:rPr>
                <w:delText>]</w:delText>
              </w:r>
              <w:r>
                <w:rPr>
                  <w:rFonts w:hint="eastAsia"/>
                </w:rPr>
                <w:delText>，</w:delText>
              </w:r>
              <w:r>
                <w:rPr>
                  <w:rFonts w:hint="eastAsia"/>
                </w:rPr>
                <w:delText xml:space="preserve"> </w:delText>
              </w:r>
              <w:r>
                <w:rPr>
                  <w:rFonts w:hint="eastAsia"/>
                </w:rPr>
                <w:delText>分配类型</w:delText>
              </w:r>
              <w:r>
                <w:rPr>
                  <w:rFonts w:hint="eastAsia"/>
                </w:rPr>
                <w:delText>[</w:delText>
              </w:r>
              <w:r>
                <w:rPr>
                  <w:rFonts w:hint="eastAsia"/>
                </w:rPr>
                <w:delText>下拉框</w:delText>
              </w:r>
              <w:r>
                <w:rPr>
                  <w:rFonts w:hint="eastAsia"/>
                </w:rPr>
                <w:delText>]</w:delText>
              </w:r>
            </w:del>
          </w:p>
          <w:p w14:paraId="0C032DCA" w14:textId="77777777" w:rsidR="00DC1257" w:rsidRDefault="007579A1">
            <w:pPr>
              <w:spacing w:line="360" w:lineRule="atLeast"/>
              <w:rPr>
                <w:del w:id="3274" w:author="lenovo" w:date="2016-06-22T10:18:00Z"/>
              </w:rPr>
            </w:pPr>
            <w:del w:id="3275" w:author="lenovo" w:date="2016-06-22T10:18:00Z">
              <w:r>
                <w:rPr>
                  <w:rFonts w:hint="eastAsia"/>
                </w:rPr>
                <w:delText>分案对象：</w:delText>
              </w:r>
            </w:del>
          </w:p>
          <w:p w14:paraId="710042B8" w14:textId="77777777" w:rsidR="00DC1257" w:rsidRDefault="007579A1">
            <w:pPr>
              <w:spacing w:line="360" w:lineRule="atLeast"/>
              <w:ind w:leftChars="200" w:left="420"/>
              <w:rPr>
                <w:del w:id="3276" w:author="lenovo" w:date="2016-06-22T10:18:00Z"/>
              </w:rPr>
            </w:pPr>
            <w:del w:id="3277" w:author="lenovo" w:date="2016-06-22T10:18:00Z">
              <w:r>
                <w:rPr>
                  <w:rFonts w:hint="eastAsia"/>
                </w:rPr>
                <w:delText>外包机构</w:delText>
              </w:r>
              <w:r>
                <w:rPr>
                  <w:rFonts w:hint="eastAsia"/>
                </w:rPr>
                <w:delText>[</w:delText>
              </w:r>
              <w:r>
                <w:rPr>
                  <w:rFonts w:hint="eastAsia"/>
                </w:rPr>
                <w:delText>下拉框</w:delText>
              </w:r>
              <w:r>
                <w:rPr>
                  <w:rFonts w:hint="eastAsia"/>
                </w:rPr>
                <w:delText>]</w:delText>
              </w:r>
              <w:r>
                <w:rPr>
                  <w:rFonts w:hint="eastAsia"/>
                </w:rPr>
                <w:delText>，比例、优先级</w:delText>
              </w:r>
            </w:del>
          </w:p>
          <w:p w14:paraId="320C90B8" w14:textId="77777777" w:rsidR="00DC1257" w:rsidRDefault="00DC1257">
            <w:pPr>
              <w:spacing w:line="360" w:lineRule="atLeast"/>
              <w:ind w:leftChars="200" w:left="420"/>
              <w:rPr>
                <w:del w:id="3278" w:author="lenovo" w:date="2016-06-22T10:18:00Z"/>
              </w:rPr>
            </w:pPr>
          </w:p>
        </w:tc>
      </w:tr>
      <w:tr w:rsidR="00DC1257" w14:paraId="159C82A7" w14:textId="77777777">
        <w:trPr>
          <w:trHeight w:val="225"/>
          <w:del w:id="3279" w:author="lenovo" w:date="2016-06-22T10:18:00Z"/>
        </w:trPr>
        <w:tc>
          <w:tcPr>
            <w:tcW w:w="1985" w:type="dxa"/>
            <w:shd w:val="clear" w:color="auto" w:fill="D9D9D9"/>
          </w:tcPr>
          <w:p w14:paraId="793F6BEF" w14:textId="77777777" w:rsidR="00DC1257" w:rsidRDefault="007579A1">
            <w:pPr>
              <w:spacing w:line="360" w:lineRule="atLeast"/>
              <w:rPr>
                <w:del w:id="3280" w:author="lenovo" w:date="2016-06-22T10:18:00Z"/>
                <w:szCs w:val="21"/>
              </w:rPr>
            </w:pPr>
            <w:del w:id="3281" w:author="lenovo" w:date="2016-06-22T10:18:00Z">
              <w:r>
                <w:rPr>
                  <w:rFonts w:hint="eastAsia"/>
                  <w:szCs w:val="21"/>
                </w:rPr>
                <w:delText>页面输出</w:delText>
              </w:r>
            </w:del>
          </w:p>
        </w:tc>
        <w:tc>
          <w:tcPr>
            <w:tcW w:w="7087" w:type="dxa"/>
          </w:tcPr>
          <w:p w14:paraId="111CB6C6" w14:textId="77777777" w:rsidR="00DC1257" w:rsidRDefault="007579A1">
            <w:pPr>
              <w:spacing w:line="360" w:lineRule="atLeast"/>
              <w:ind w:leftChars="200" w:left="420"/>
              <w:rPr>
                <w:del w:id="3282" w:author="lenovo" w:date="2016-06-22T10:18:00Z"/>
              </w:rPr>
            </w:pPr>
            <w:del w:id="3283" w:author="lenovo" w:date="2016-06-22T10:18:00Z">
              <w:r>
                <w:rPr>
                  <w:rFonts w:hint="eastAsia"/>
                </w:rPr>
                <w:delText>外包分案规则名称</w:delText>
              </w:r>
              <w:r>
                <w:rPr>
                  <w:rFonts w:hint="eastAsia"/>
                </w:rPr>
                <w:delText>[</w:delText>
              </w:r>
              <w:r>
                <w:rPr>
                  <w:rFonts w:hint="eastAsia"/>
                </w:rPr>
                <w:delText>输入框</w:delText>
              </w:r>
              <w:r>
                <w:rPr>
                  <w:rFonts w:hint="eastAsia"/>
                </w:rPr>
                <w:delText>]</w:delText>
              </w:r>
              <w:r>
                <w:rPr>
                  <w:rFonts w:hint="eastAsia"/>
                </w:rPr>
                <w:delText>（唯一必填，最多</w:delText>
              </w:r>
              <w:r>
                <w:rPr>
                  <w:rFonts w:hint="eastAsia"/>
                </w:rPr>
                <w:delText>50</w:delText>
              </w:r>
              <w:r>
                <w:rPr>
                  <w:rFonts w:hint="eastAsia"/>
                </w:rPr>
                <w:delText>个字符），</w:delText>
              </w:r>
              <w:r>
                <w:rPr>
                  <w:rFonts w:hint="eastAsia"/>
                </w:rPr>
                <w:delText xml:space="preserve"> </w:delText>
              </w:r>
              <w:r>
                <w:rPr>
                  <w:rFonts w:hint="eastAsia"/>
                </w:rPr>
                <w:delText>分行</w:delText>
              </w:r>
              <w:r>
                <w:rPr>
                  <w:rFonts w:hint="eastAsia"/>
                </w:rPr>
                <w:delText>[</w:delText>
              </w:r>
              <w:r>
                <w:rPr>
                  <w:rFonts w:hint="eastAsia"/>
                </w:rPr>
                <w:delText>下拉框</w:delText>
              </w:r>
              <w:r>
                <w:rPr>
                  <w:rFonts w:hint="eastAsia"/>
                </w:rPr>
                <w:delText>]</w:delText>
              </w:r>
              <w:r>
                <w:rPr>
                  <w:rFonts w:hint="eastAsia"/>
                </w:rPr>
                <w:delText>，</w:delText>
              </w:r>
              <w:r>
                <w:rPr>
                  <w:rFonts w:hint="eastAsia"/>
                </w:rPr>
                <w:delText xml:space="preserve"> </w:delText>
              </w:r>
              <w:r>
                <w:rPr>
                  <w:rFonts w:hint="eastAsia"/>
                </w:rPr>
                <w:delText>催收强度</w:delText>
              </w:r>
              <w:r>
                <w:rPr>
                  <w:rFonts w:hint="eastAsia"/>
                </w:rPr>
                <w:delText>[</w:delText>
              </w:r>
              <w:r>
                <w:rPr>
                  <w:rFonts w:hint="eastAsia"/>
                </w:rPr>
                <w:delText>下拉框</w:delText>
              </w:r>
              <w:r>
                <w:rPr>
                  <w:rFonts w:hint="eastAsia"/>
                </w:rPr>
                <w:delText>]</w:delText>
              </w:r>
              <w:r>
                <w:rPr>
                  <w:rFonts w:hint="eastAsia"/>
                </w:rPr>
                <w:delText>，</w:delText>
              </w:r>
              <w:r>
                <w:rPr>
                  <w:rFonts w:hint="eastAsia"/>
                </w:rPr>
                <w:delText xml:space="preserve"> </w:delText>
              </w:r>
              <w:r>
                <w:rPr>
                  <w:rFonts w:hint="eastAsia"/>
                </w:rPr>
                <w:delText>分配类型</w:delText>
              </w:r>
              <w:r>
                <w:rPr>
                  <w:rFonts w:hint="eastAsia"/>
                </w:rPr>
                <w:delText>[</w:delText>
              </w:r>
              <w:r>
                <w:rPr>
                  <w:rFonts w:hint="eastAsia"/>
                </w:rPr>
                <w:delText>下拉框</w:delText>
              </w:r>
              <w:r>
                <w:rPr>
                  <w:rFonts w:hint="eastAsia"/>
                </w:rPr>
                <w:delText>]</w:delText>
              </w:r>
            </w:del>
          </w:p>
        </w:tc>
      </w:tr>
      <w:tr w:rsidR="00DC1257" w14:paraId="2C866C6F" w14:textId="77777777">
        <w:trPr>
          <w:trHeight w:val="225"/>
          <w:del w:id="3284" w:author="lenovo" w:date="2016-06-22T10:18:00Z"/>
        </w:trPr>
        <w:tc>
          <w:tcPr>
            <w:tcW w:w="1985" w:type="dxa"/>
            <w:shd w:val="clear" w:color="auto" w:fill="D9D9D9"/>
          </w:tcPr>
          <w:p w14:paraId="304D0767" w14:textId="77777777" w:rsidR="00DC1257" w:rsidRDefault="007579A1">
            <w:pPr>
              <w:spacing w:line="360" w:lineRule="atLeast"/>
              <w:rPr>
                <w:del w:id="3285" w:author="lenovo" w:date="2016-06-22T10:18:00Z"/>
                <w:szCs w:val="21"/>
              </w:rPr>
            </w:pPr>
            <w:del w:id="3286" w:author="lenovo" w:date="2016-06-22T10:18:00Z">
              <w:r>
                <w:rPr>
                  <w:rFonts w:hint="eastAsia"/>
                  <w:szCs w:val="21"/>
                </w:rPr>
                <w:delText>参考画面</w:delText>
              </w:r>
            </w:del>
          </w:p>
        </w:tc>
        <w:tc>
          <w:tcPr>
            <w:tcW w:w="7087" w:type="dxa"/>
          </w:tcPr>
          <w:p w14:paraId="1621BFE1" w14:textId="77777777" w:rsidR="00DC1257" w:rsidRDefault="007579A1">
            <w:pPr>
              <w:widowControl/>
              <w:overflowPunct w:val="0"/>
              <w:autoSpaceDE w:val="0"/>
              <w:autoSpaceDN w:val="0"/>
              <w:adjustRightInd w:val="0"/>
              <w:spacing w:after="100" w:line="360" w:lineRule="atLeast"/>
              <w:textAlignment w:val="baseline"/>
              <w:rPr>
                <w:del w:id="3287" w:author="lenovo" w:date="2016-06-22T10:18:00Z"/>
                <w:rFonts w:hAnsi="宋体"/>
                <w:szCs w:val="21"/>
              </w:rPr>
            </w:pPr>
            <w:del w:id="3288" w:author="lenovo" w:date="2016-06-22T10:18:00Z">
              <w:r>
                <w:rPr>
                  <w:rFonts w:hAnsi="宋体"/>
                  <w:szCs w:val="21"/>
                </w:rPr>
                <w:delText xml:space="preserve"> </w:delText>
              </w:r>
              <w:r w:rsidR="0023358B">
                <w:rPr>
                  <w:rFonts w:hAnsi="宋体"/>
                  <w:noProof/>
                  <w:szCs w:val="21"/>
                  <w:rPrChange w:id="3289">
                    <w:rPr>
                      <w:noProof/>
                    </w:rPr>
                  </w:rPrChange>
                </w:rPr>
                <w:drawing>
                  <wp:inline distT="0" distB="0" distL="114300" distR="114300" wp14:anchorId="73D6214A" wp14:editId="78C81BF3">
                    <wp:extent cx="4264660" cy="1455420"/>
                    <wp:effectExtent l="0" t="0" r="2540" b="11430"/>
                    <wp:docPr id="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7"/>
                            <pic:cNvPicPr>
                              <a:picLocks noChangeAspect="1"/>
                            </pic:cNvPicPr>
                          </pic:nvPicPr>
                          <pic:blipFill>
                            <a:blip r:embed="rId107" cstate="print"/>
                            <a:stretch>
                              <a:fillRect/>
                            </a:stretch>
                          </pic:blipFill>
                          <pic:spPr>
                            <a:xfrm>
                              <a:off x="0" y="0"/>
                              <a:ext cx="4264660" cy="1455420"/>
                            </a:xfrm>
                            <a:prstGeom prst="rect">
                              <a:avLst/>
                            </a:prstGeom>
                            <a:noFill/>
                            <a:ln w="9525">
                              <a:noFill/>
                              <a:miter/>
                            </a:ln>
                          </pic:spPr>
                        </pic:pic>
                      </a:graphicData>
                    </a:graphic>
                  </wp:inline>
                </w:drawing>
              </w:r>
            </w:del>
          </w:p>
          <w:p w14:paraId="27CADCD4" w14:textId="77777777" w:rsidR="00DC1257" w:rsidRDefault="0023358B">
            <w:pPr>
              <w:widowControl/>
              <w:overflowPunct w:val="0"/>
              <w:autoSpaceDE w:val="0"/>
              <w:autoSpaceDN w:val="0"/>
              <w:adjustRightInd w:val="0"/>
              <w:spacing w:after="100" w:line="360" w:lineRule="atLeast"/>
              <w:textAlignment w:val="baseline"/>
              <w:rPr>
                <w:del w:id="3290" w:author="lenovo" w:date="2016-06-22T10:18:00Z"/>
                <w:rFonts w:hAnsi="宋体"/>
                <w:szCs w:val="21"/>
              </w:rPr>
            </w:pPr>
            <w:del w:id="3291" w:author="lenovo" w:date="2016-06-22T10:18:00Z">
              <w:r>
                <w:rPr>
                  <w:rFonts w:hAnsi="宋体"/>
                  <w:noProof/>
                  <w:szCs w:val="21"/>
                  <w:rPrChange w:id="3292">
                    <w:rPr>
                      <w:noProof/>
                    </w:rPr>
                  </w:rPrChange>
                </w:rPr>
                <w:drawing>
                  <wp:inline distT="0" distB="0" distL="114300" distR="114300" wp14:anchorId="2FE53416" wp14:editId="070BFEBF">
                    <wp:extent cx="4363085" cy="923925"/>
                    <wp:effectExtent l="0" t="0" r="18415" b="9525"/>
                    <wp:docPr id="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8"/>
                            <pic:cNvPicPr>
                              <a:picLocks noChangeAspect="1"/>
                            </pic:cNvPicPr>
                          </pic:nvPicPr>
                          <pic:blipFill>
                            <a:blip r:embed="rId108" cstate="print"/>
                            <a:stretch>
                              <a:fillRect/>
                            </a:stretch>
                          </pic:blipFill>
                          <pic:spPr>
                            <a:xfrm>
                              <a:off x="0" y="0"/>
                              <a:ext cx="4363085" cy="923925"/>
                            </a:xfrm>
                            <a:prstGeom prst="rect">
                              <a:avLst/>
                            </a:prstGeom>
                            <a:noFill/>
                            <a:ln w="9525">
                              <a:noFill/>
                              <a:miter/>
                            </a:ln>
                          </pic:spPr>
                        </pic:pic>
                      </a:graphicData>
                    </a:graphic>
                  </wp:inline>
                </w:drawing>
              </w:r>
            </w:del>
          </w:p>
        </w:tc>
      </w:tr>
      <w:tr w:rsidR="00DC1257" w14:paraId="4CC2D78E" w14:textId="77777777">
        <w:trPr>
          <w:trHeight w:val="225"/>
          <w:del w:id="3293" w:author="lenovo" w:date="2016-06-22T10:18:00Z"/>
        </w:trPr>
        <w:tc>
          <w:tcPr>
            <w:tcW w:w="1985" w:type="dxa"/>
            <w:shd w:val="clear" w:color="auto" w:fill="D9D9D9"/>
          </w:tcPr>
          <w:p w14:paraId="3BFAB9BD" w14:textId="77777777" w:rsidR="00DC1257" w:rsidRDefault="007579A1">
            <w:pPr>
              <w:spacing w:line="360" w:lineRule="atLeast"/>
              <w:rPr>
                <w:del w:id="3294" w:author="lenovo" w:date="2016-06-22T10:18:00Z"/>
                <w:szCs w:val="21"/>
              </w:rPr>
            </w:pPr>
            <w:del w:id="3295" w:author="lenovo" w:date="2016-06-22T10:18:00Z">
              <w:r>
                <w:rPr>
                  <w:rFonts w:hint="eastAsia"/>
                  <w:szCs w:val="21"/>
                </w:rPr>
                <w:delText>业务规则</w:delText>
              </w:r>
            </w:del>
          </w:p>
        </w:tc>
        <w:tc>
          <w:tcPr>
            <w:tcW w:w="7087" w:type="dxa"/>
          </w:tcPr>
          <w:p w14:paraId="1CB45237" w14:textId="77777777" w:rsidR="00DC1257" w:rsidRDefault="007579A1">
            <w:pPr>
              <w:pStyle w:val="21"/>
              <w:spacing w:after="60" w:line="360" w:lineRule="atLeast"/>
              <w:ind w:leftChars="0" w:left="0"/>
              <w:rPr>
                <w:del w:id="3296" w:author="lenovo" w:date="2016-06-22T10:18:00Z"/>
                <w:rFonts w:ascii="Times New Roman" w:hAnsi="Times New Roman"/>
                <w:kern w:val="2"/>
                <w:sz w:val="21"/>
                <w:szCs w:val="21"/>
              </w:rPr>
            </w:pPr>
            <w:del w:id="3297" w:author="lenovo" w:date="2016-06-22T10:18:00Z">
              <w:r>
                <w:rPr>
                  <w:rFonts w:ascii="Times New Roman" w:hAnsi="Times New Roman" w:hint="eastAsia"/>
                  <w:kern w:val="2"/>
                  <w:sz w:val="21"/>
                  <w:szCs w:val="21"/>
                </w:rPr>
                <w:delText>无</w:delText>
              </w:r>
            </w:del>
          </w:p>
        </w:tc>
      </w:tr>
      <w:tr w:rsidR="00DC1257" w14:paraId="7B76E796" w14:textId="77777777">
        <w:trPr>
          <w:trHeight w:val="225"/>
          <w:del w:id="3298" w:author="lenovo" w:date="2016-06-22T10:18:00Z"/>
        </w:trPr>
        <w:tc>
          <w:tcPr>
            <w:tcW w:w="1985" w:type="dxa"/>
            <w:shd w:val="clear" w:color="auto" w:fill="D9D9D9"/>
          </w:tcPr>
          <w:p w14:paraId="69D438AD" w14:textId="77777777" w:rsidR="00DC1257" w:rsidRDefault="007579A1">
            <w:pPr>
              <w:spacing w:line="360" w:lineRule="atLeast"/>
              <w:rPr>
                <w:del w:id="3299" w:author="lenovo" w:date="2016-06-22T10:18:00Z"/>
                <w:szCs w:val="21"/>
              </w:rPr>
            </w:pPr>
            <w:del w:id="3300" w:author="lenovo" w:date="2016-06-22T10:18:00Z">
              <w:r>
                <w:rPr>
                  <w:rFonts w:hint="eastAsia"/>
                  <w:szCs w:val="21"/>
                </w:rPr>
                <w:delText>备注</w:delText>
              </w:r>
            </w:del>
          </w:p>
        </w:tc>
        <w:tc>
          <w:tcPr>
            <w:tcW w:w="7087" w:type="dxa"/>
          </w:tcPr>
          <w:p w14:paraId="0D8F39BD" w14:textId="77777777" w:rsidR="00DC1257" w:rsidRDefault="007579A1">
            <w:pPr>
              <w:widowControl/>
              <w:numPr>
                <w:ilvl w:val="0"/>
                <w:numId w:val="89"/>
              </w:numPr>
              <w:overflowPunct w:val="0"/>
              <w:autoSpaceDE w:val="0"/>
              <w:autoSpaceDN w:val="0"/>
              <w:adjustRightInd w:val="0"/>
              <w:spacing w:after="100" w:line="360" w:lineRule="atLeast"/>
              <w:textAlignment w:val="baseline"/>
              <w:rPr>
                <w:del w:id="3301" w:author="lenovo" w:date="2016-06-22T10:18:00Z"/>
              </w:rPr>
            </w:pPr>
            <w:del w:id="3302" w:author="lenovo" w:date="2016-06-22T10:18:00Z">
              <w:r>
                <w:rPr>
                  <w:rFonts w:hint="eastAsia"/>
                </w:rPr>
                <w:delText>点</w:delText>
              </w:r>
              <w:r>
                <w:rPr>
                  <w:rFonts w:hint="eastAsia"/>
                </w:rPr>
                <w:delText>[</w:delText>
              </w:r>
              <w:r>
                <w:rPr>
                  <w:rFonts w:hint="eastAsia"/>
                </w:rPr>
                <w:delText>保存</w:delText>
              </w:r>
              <w:r>
                <w:rPr>
                  <w:rFonts w:hint="eastAsia"/>
                </w:rPr>
                <w:delText>]</w:delText>
              </w:r>
              <w:r>
                <w:rPr>
                  <w:rFonts w:hint="eastAsia"/>
                </w:rPr>
                <w:delText>按钮，保存编辑内容。</w:delText>
              </w:r>
            </w:del>
          </w:p>
          <w:p w14:paraId="4AA6C8EC" w14:textId="77777777" w:rsidR="00DC1257" w:rsidRDefault="007579A1">
            <w:pPr>
              <w:widowControl/>
              <w:numPr>
                <w:ilvl w:val="0"/>
                <w:numId w:val="89"/>
              </w:numPr>
              <w:overflowPunct w:val="0"/>
              <w:autoSpaceDE w:val="0"/>
              <w:autoSpaceDN w:val="0"/>
              <w:adjustRightInd w:val="0"/>
              <w:spacing w:after="100" w:line="360" w:lineRule="atLeast"/>
              <w:textAlignment w:val="baseline"/>
              <w:rPr>
                <w:del w:id="3303" w:author="lenovo" w:date="2016-06-22T10:18:00Z"/>
              </w:rPr>
            </w:pPr>
            <w:del w:id="3304" w:author="lenovo" w:date="2016-06-22T10:18:00Z">
              <w:r>
                <w:rPr>
                  <w:rFonts w:hint="eastAsia"/>
                </w:rPr>
                <w:delText>点</w:delText>
              </w:r>
              <w:r>
                <w:rPr>
                  <w:rFonts w:hint="eastAsia"/>
                </w:rPr>
                <w:delText>[</w:delText>
              </w:r>
              <w:r>
                <w:rPr>
                  <w:rFonts w:hint="eastAsia"/>
                </w:rPr>
                <w:delText>增加分案对象</w:delText>
              </w:r>
              <w:r>
                <w:rPr>
                  <w:rFonts w:hint="eastAsia"/>
                </w:rPr>
                <w:delText>]</w:delText>
              </w:r>
              <w:r>
                <w:rPr>
                  <w:rFonts w:hint="eastAsia"/>
                </w:rPr>
                <w:delText>，增加分案对象，分案对象列表中增加一条记录。</w:delText>
              </w:r>
            </w:del>
          </w:p>
        </w:tc>
      </w:tr>
    </w:tbl>
    <w:p w14:paraId="1B9F6E3D" w14:textId="77777777" w:rsidR="00DC1257" w:rsidRDefault="00DC1257">
      <w:pPr>
        <w:rPr>
          <w:del w:id="3305" w:author="lenovo" w:date="2016-06-22T10:18:00Z"/>
        </w:rPr>
      </w:pPr>
    </w:p>
    <w:p w14:paraId="4E54E0AB" w14:textId="77777777" w:rsidR="00DC1257" w:rsidRDefault="007579A1">
      <w:pPr>
        <w:pStyle w:val="1"/>
      </w:pPr>
      <w:bookmarkStart w:id="3306" w:name="_Toc26301"/>
      <w:bookmarkStart w:id="3307" w:name="_Toc262482899"/>
      <w:bookmarkStart w:id="3308" w:name="_Toc445106785"/>
      <w:r>
        <w:rPr>
          <w:rFonts w:hint="eastAsia"/>
        </w:rPr>
        <w:t>综合管理</w:t>
      </w:r>
      <w:bookmarkEnd w:id="3306"/>
    </w:p>
    <w:p w14:paraId="293BD70A" w14:textId="77777777" w:rsidR="00DC1257" w:rsidRDefault="007579A1">
      <w:pPr>
        <w:pStyle w:val="2"/>
      </w:pPr>
      <w:bookmarkStart w:id="3309" w:name="_Toc5337"/>
      <w:r>
        <w:rPr>
          <w:rFonts w:hint="eastAsia"/>
        </w:rPr>
        <w:t>综合查询</w:t>
      </w:r>
      <w:bookmarkEnd w:id="3309"/>
    </w:p>
    <w:p w14:paraId="77B56914" w14:textId="77777777" w:rsidR="00DC1257" w:rsidRDefault="00DC1257"/>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6282AE3" w14:textId="77777777">
        <w:trPr>
          <w:trHeight w:val="479"/>
        </w:trPr>
        <w:tc>
          <w:tcPr>
            <w:tcW w:w="1985" w:type="dxa"/>
            <w:shd w:val="clear" w:color="auto" w:fill="D9D9D9"/>
          </w:tcPr>
          <w:p w14:paraId="058D2B4A" w14:textId="77777777" w:rsidR="00DC1257" w:rsidRDefault="007579A1">
            <w:pPr>
              <w:spacing w:line="360" w:lineRule="atLeast"/>
            </w:pPr>
            <w:r>
              <w:rPr>
                <w:rFonts w:hint="eastAsia"/>
              </w:rPr>
              <w:t>功能概述</w:t>
            </w:r>
          </w:p>
        </w:tc>
        <w:tc>
          <w:tcPr>
            <w:tcW w:w="7087" w:type="dxa"/>
          </w:tcPr>
          <w:p w14:paraId="13C275A6"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用户查询在催收系统的催收案件信息。已经分配外包的案件也在此催收系统中，用于跟踪外包公司</w:t>
            </w:r>
            <w:proofErr w:type="gramStart"/>
            <w:r>
              <w:rPr>
                <w:rFonts w:hAnsi="宋体" w:hint="eastAsia"/>
                <w:szCs w:val="21"/>
              </w:rPr>
              <w:t>的催记情况</w:t>
            </w:r>
            <w:proofErr w:type="gramEnd"/>
            <w:r>
              <w:rPr>
                <w:rFonts w:hAnsi="宋体" w:hint="eastAsia"/>
                <w:szCs w:val="21"/>
              </w:rPr>
              <w:t>，在综合查询界面也会显示。</w:t>
            </w:r>
          </w:p>
        </w:tc>
      </w:tr>
      <w:tr w:rsidR="00DC1257" w14:paraId="75812B8F" w14:textId="77777777">
        <w:trPr>
          <w:trHeight w:val="225"/>
        </w:trPr>
        <w:tc>
          <w:tcPr>
            <w:tcW w:w="1985" w:type="dxa"/>
            <w:shd w:val="clear" w:color="auto" w:fill="D9D9D9"/>
          </w:tcPr>
          <w:p w14:paraId="6E02082D" w14:textId="77777777" w:rsidR="00DC1257" w:rsidRDefault="007579A1">
            <w:pPr>
              <w:spacing w:line="360" w:lineRule="atLeast"/>
            </w:pPr>
            <w:r>
              <w:rPr>
                <w:rFonts w:hint="eastAsia"/>
              </w:rPr>
              <w:t>输入</w:t>
            </w:r>
          </w:p>
        </w:tc>
        <w:tc>
          <w:tcPr>
            <w:tcW w:w="7087" w:type="dxa"/>
          </w:tcPr>
          <w:p w14:paraId="5F008BA6"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32FA4F53"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客户名</w:t>
            </w:r>
            <w:r>
              <w:rPr>
                <w:rFonts w:hint="eastAsia"/>
              </w:rPr>
              <w:t>[</w:t>
            </w:r>
            <w:r>
              <w:rPr>
                <w:rFonts w:hint="eastAsia"/>
              </w:rPr>
              <w:t>输入框</w:t>
            </w:r>
            <w:r>
              <w:rPr>
                <w:rFonts w:hint="eastAsia"/>
              </w:rPr>
              <w:t>]</w:t>
            </w:r>
            <w:r>
              <w:rPr>
                <w:rFonts w:hint="eastAsia"/>
              </w:rPr>
              <w:t>，账号</w:t>
            </w:r>
            <w:r>
              <w:rPr>
                <w:rFonts w:hint="eastAsia"/>
              </w:rPr>
              <w:t>[</w:t>
            </w:r>
            <w:r>
              <w:rPr>
                <w:rFonts w:hint="eastAsia"/>
              </w:rPr>
              <w:t>输入框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，账龄</w:t>
            </w:r>
            <w:r>
              <w:rPr>
                <w:rFonts w:hint="eastAsia"/>
              </w:rPr>
              <w:t>[</w:t>
            </w:r>
            <w:r>
              <w:rPr>
                <w:rFonts w:hint="eastAsia"/>
              </w:rPr>
              <w:t>输入框</w:t>
            </w:r>
            <w:r>
              <w:rPr>
                <w:rFonts w:hint="eastAsia"/>
              </w:rPr>
              <w:t>]</w:t>
            </w:r>
            <w:r>
              <w:rPr>
                <w:rFonts w:hint="eastAsia"/>
              </w:rPr>
              <w:t>，城市</w:t>
            </w:r>
            <w:r>
              <w:rPr>
                <w:rFonts w:hint="eastAsia"/>
              </w:rPr>
              <w:t xml:space="preserve"> [</w:t>
            </w:r>
            <w:r>
              <w:rPr>
                <w:rFonts w:hint="eastAsia"/>
              </w:rPr>
              <w:t>输入框</w:t>
            </w:r>
            <w:r>
              <w:rPr>
                <w:rFonts w:hint="eastAsia"/>
              </w:rPr>
              <w:t>]</w:t>
            </w:r>
          </w:p>
          <w:p w14:paraId="47C1EBD5"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70EABA72" w14:textId="77777777">
        <w:trPr>
          <w:trHeight w:val="225"/>
        </w:trPr>
        <w:tc>
          <w:tcPr>
            <w:tcW w:w="1985" w:type="dxa"/>
            <w:shd w:val="clear" w:color="auto" w:fill="D9D9D9"/>
          </w:tcPr>
          <w:p w14:paraId="7770FD57" w14:textId="77777777" w:rsidR="00DC1257" w:rsidRDefault="007579A1">
            <w:pPr>
              <w:spacing w:line="360" w:lineRule="atLeast"/>
            </w:pPr>
            <w:r>
              <w:rPr>
                <w:rFonts w:hint="eastAsia"/>
              </w:rPr>
              <w:t>输出</w:t>
            </w:r>
          </w:p>
        </w:tc>
        <w:tc>
          <w:tcPr>
            <w:tcW w:w="7087" w:type="dxa"/>
          </w:tcPr>
          <w:p w14:paraId="44B3DE21" w14:textId="77777777" w:rsidR="00DC1257" w:rsidRDefault="007579A1">
            <w:pPr>
              <w:widowControl/>
              <w:overflowPunct w:val="0"/>
              <w:autoSpaceDE w:val="0"/>
              <w:autoSpaceDN w:val="0"/>
              <w:adjustRightInd w:val="0"/>
              <w:spacing w:after="100" w:line="360" w:lineRule="atLeast"/>
              <w:textAlignment w:val="baseline"/>
            </w:pPr>
            <w:r>
              <w:rPr>
                <w:rFonts w:hint="eastAsia"/>
              </w:rPr>
              <w:t>案件信息</w:t>
            </w:r>
            <w:r>
              <w:rPr>
                <w:rFonts w:hint="eastAsia"/>
              </w:rPr>
              <w:t>[</w:t>
            </w:r>
            <w:r>
              <w:rPr>
                <w:rFonts w:hint="eastAsia"/>
              </w:rPr>
              <w:t>列表</w:t>
            </w:r>
            <w:r>
              <w:rPr>
                <w:rFonts w:hint="eastAsia"/>
              </w:rPr>
              <w:t>]</w:t>
            </w:r>
            <w:r>
              <w:rPr>
                <w:rFonts w:hint="eastAsia"/>
              </w:rPr>
              <w:t>：</w:t>
            </w:r>
          </w:p>
          <w:p w14:paraId="435D64A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lastRenderedPageBreak/>
              <w:t>客户名，证件号码，城市，账龄，逾期总额，当前金额，最低还款额，操作：查看明细</w:t>
            </w:r>
            <w:r>
              <w:rPr>
                <w:rFonts w:hint="eastAsia"/>
              </w:rPr>
              <w:t>[</w:t>
            </w:r>
            <w:r>
              <w:rPr>
                <w:rFonts w:hint="eastAsia"/>
              </w:rPr>
              <w:t>超链接</w:t>
            </w:r>
            <w:r>
              <w:rPr>
                <w:rFonts w:hint="eastAsia"/>
              </w:rPr>
              <w:t>]</w:t>
            </w:r>
            <w:r>
              <w:rPr>
                <w:rFonts w:hint="eastAsia"/>
              </w:rPr>
              <w:t>。</w:t>
            </w:r>
          </w:p>
        </w:tc>
      </w:tr>
      <w:tr w:rsidR="00DC1257" w14:paraId="12E204DC" w14:textId="77777777">
        <w:trPr>
          <w:trHeight w:val="225"/>
        </w:trPr>
        <w:tc>
          <w:tcPr>
            <w:tcW w:w="1985" w:type="dxa"/>
            <w:shd w:val="clear" w:color="auto" w:fill="D9D9D9"/>
          </w:tcPr>
          <w:p w14:paraId="77FFA391" w14:textId="77777777" w:rsidR="00DC1257" w:rsidRDefault="007579A1">
            <w:pPr>
              <w:spacing w:line="360" w:lineRule="atLeast"/>
              <w:rPr>
                <w:szCs w:val="21"/>
              </w:rPr>
            </w:pPr>
            <w:r>
              <w:rPr>
                <w:rFonts w:hint="eastAsia"/>
                <w:szCs w:val="21"/>
              </w:rPr>
              <w:lastRenderedPageBreak/>
              <w:t>参考画面</w:t>
            </w:r>
          </w:p>
        </w:tc>
        <w:tc>
          <w:tcPr>
            <w:tcW w:w="7087" w:type="dxa"/>
          </w:tcPr>
          <w:p w14:paraId="2532F12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72389530" wp14:editId="7FC04E4A">
                  <wp:extent cx="4363720" cy="1311910"/>
                  <wp:effectExtent l="0" t="0" r="1778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9" cstate="print"/>
                          <a:stretch>
                            <a:fillRect/>
                          </a:stretch>
                        </pic:blipFill>
                        <pic:spPr>
                          <a:xfrm>
                            <a:off x="0" y="0"/>
                            <a:ext cx="4363720" cy="1311910"/>
                          </a:xfrm>
                          <a:prstGeom prst="rect">
                            <a:avLst/>
                          </a:prstGeom>
                          <a:noFill/>
                          <a:ln w="9525">
                            <a:noFill/>
                            <a:miter/>
                          </a:ln>
                        </pic:spPr>
                      </pic:pic>
                    </a:graphicData>
                  </a:graphic>
                </wp:inline>
              </w:drawing>
            </w:r>
          </w:p>
          <w:p w14:paraId="2E5957C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查看明细：</w:t>
            </w:r>
          </w:p>
          <w:p w14:paraId="3489508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0F8876D4" wp14:editId="014365EE">
                  <wp:extent cx="4366260" cy="1869440"/>
                  <wp:effectExtent l="0" t="0" r="15240" b="165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0" cstate="print"/>
                          <a:stretch>
                            <a:fillRect/>
                          </a:stretch>
                        </pic:blipFill>
                        <pic:spPr>
                          <a:xfrm>
                            <a:off x="0" y="0"/>
                            <a:ext cx="4366260" cy="1869440"/>
                          </a:xfrm>
                          <a:prstGeom prst="rect">
                            <a:avLst/>
                          </a:prstGeom>
                          <a:noFill/>
                          <a:ln w="9525">
                            <a:noFill/>
                            <a:miter/>
                          </a:ln>
                        </pic:spPr>
                      </pic:pic>
                    </a:graphicData>
                  </a:graphic>
                </wp:inline>
              </w:drawing>
            </w:r>
          </w:p>
        </w:tc>
      </w:tr>
      <w:tr w:rsidR="00DC1257" w14:paraId="53ADF793" w14:textId="77777777">
        <w:trPr>
          <w:trHeight w:val="225"/>
        </w:trPr>
        <w:tc>
          <w:tcPr>
            <w:tcW w:w="1985" w:type="dxa"/>
            <w:shd w:val="clear" w:color="auto" w:fill="D9D9D9"/>
          </w:tcPr>
          <w:p w14:paraId="03E134E8" w14:textId="77777777" w:rsidR="00DC1257" w:rsidRDefault="007579A1">
            <w:pPr>
              <w:spacing w:line="360" w:lineRule="atLeast"/>
              <w:rPr>
                <w:szCs w:val="21"/>
              </w:rPr>
            </w:pPr>
            <w:r>
              <w:rPr>
                <w:rFonts w:hint="eastAsia"/>
                <w:szCs w:val="21"/>
              </w:rPr>
              <w:t>业务规则</w:t>
            </w:r>
          </w:p>
        </w:tc>
        <w:tc>
          <w:tcPr>
            <w:tcW w:w="7087" w:type="dxa"/>
          </w:tcPr>
          <w:p w14:paraId="71B7589B" w14:textId="77777777" w:rsidR="00DC1257" w:rsidRDefault="007579A1">
            <w:pPr>
              <w:pStyle w:val="21"/>
              <w:numPr>
                <w:ilvl w:val="4"/>
                <w:numId w:val="90"/>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点击查询【按钮】，查询全部满足条件的案件显示在案件信息列表。</w:t>
            </w:r>
          </w:p>
          <w:p w14:paraId="21CF3895" w14:textId="77777777" w:rsidR="00DC1257" w:rsidRDefault="007579A1">
            <w:pPr>
              <w:pStyle w:val="21"/>
              <w:numPr>
                <w:ilvl w:val="4"/>
                <w:numId w:val="90"/>
              </w:numPr>
              <w:spacing w:after="60" w:line="360" w:lineRule="atLeast"/>
              <w:ind w:leftChars="0"/>
              <w:rPr>
                <w:rFonts w:ascii="Times New Roman" w:hAnsi="Times New Roman"/>
                <w:szCs w:val="21"/>
              </w:rPr>
            </w:pPr>
            <w:r>
              <w:rPr>
                <w:rFonts w:ascii="Times New Roman" w:hAnsi="Times New Roman" w:hint="eastAsia"/>
                <w:szCs w:val="21"/>
              </w:rPr>
              <w:t>点击重置【按钮】，查询条件清空</w:t>
            </w:r>
          </w:p>
          <w:p w14:paraId="25BA72CA" w14:textId="77777777" w:rsidR="00DC1257" w:rsidRDefault="007579A1">
            <w:pPr>
              <w:pStyle w:val="21"/>
              <w:numPr>
                <w:ilvl w:val="4"/>
                <w:numId w:val="90"/>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点击查询明细</w:t>
            </w:r>
            <w:r>
              <w:rPr>
                <w:rFonts w:ascii="Times New Roman" w:hAnsi="Times New Roman" w:hint="eastAsia"/>
                <w:color w:val="FF0000"/>
                <w:szCs w:val="21"/>
              </w:rPr>
              <w:t>[</w:t>
            </w:r>
            <w:r>
              <w:rPr>
                <w:rFonts w:ascii="Times New Roman" w:hAnsi="Times New Roman" w:hint="eastAsia"/>
                <w:color w:val="FF0000"/>
                <w:szCs w:val="21"/>
              </w:rPr>
              <w:t>超链接</w:t>
            </w:r>
            <w:r>
              <w:rPr>
                <w:rFonts w:ascii="Times New Roman" w:hAnsi="Times New Roman" w:hint="eastAsia"/>
                <w:color w:val="FF0000"/>
                <w:szCs w:val="21"/>
              </w:rPr>
              <w:t>]</w:t>
            </w:r>
            <w:r>
              <w:rPr>
                <w:rFonts w:ascii="Times New Roman" w:hAnsi="Times New Roman" w:hint="eastAsia"/>
                <w:color w:val="FF0000"/>
                <w:szCs w:val="21"/>
              </w:rPr>
              <w:t>，如果打开的是自己名下的案件，则可以正常操作，如果打开的不是自己名下的案件，则只能记录参数控制的有限</w:t>
            </w:r>
            <w:proofErr w:type="gramStart"/>
            <w:r>
              <w:rPr>
                <w:rFonts w:ascii="Times New Roman" w:hAnsi="Times New Roman" w:hint="eastAsia"/>
                <w:color w:val="FF0000"/>
                <w:szCs w:val="21"/>
              </w:rPr>
              <w:t>几个催记代码</w:t>
            </w:r>
            <w:proofErr w:type="gramEnd"/>
            <w:r>
              <w:rPr>
                <w:rFonts w:ascii="Times New Roman" w:hAnsi="Times New Roman" w:hint="eastAsia"/>
                <w:color w:val="FF0000"/>
                <w:szCs w:val="21"/>
              </w:rPr>
              <w:t>，目前仅有</w:t>
            </w:r>
            <w:r>
              <w:rPr>
                <w:rFonts w:ascii="Times New Roman" w:hAnsi="Times New Roman" w:hint="eastAsia"/>
                <w:color w:val="FF0000"/>
                <w:szCs w:val="21"/>
              </w:rPr>
              <w:t>MEMO</w:t>
            </w:r>
            <w:r>
              <w:rPr>
                <w:rFonts w:ascii="Times New Roman" w:hAnsi="Times New Roman" w:hint="eastAsia"/>
                <w:color w:val="FF0000"/>
                <w:szCs w:val="21"/>
              </w:rPr>
              <w:t>。</w:t>
            </w:r>
          </w:p>
          <w:p w14:paraId="7CD26DDF" w14:textId="77777777" w:rsidR="00DC1257" w:rsidRDefault="007579A1">
            <w:pPr>
              <w:pStyle w:val="21"/>
              <w:numPr>
                <w:ilvl w:val="4"/>
                <w:numId w:val="90"/>
              </w:numPr>
              <w:spacing w:after="60" w:line="360" w:lineRule="atLeast"/>
              <w:ind w:leftChars="0"/>
              <w:rPr>
                <w:rFonts w:ascii="Times New Roman" w:hAnsi="Times New Roman"/>
                <w:szCs w:val="21"/>
              </w:rPr>
            </w:pPr>
            <w:r>
              <w:rPr>
                <w:rFonts w:ascii="Times New Roman" w:hAnsi="Times New Roman" w:hint="eastAsia"/>
                <w:szCs w:val="21"/>
              </w:rPr>
              <w:t>各字段长度控制详见数据库设计</w:t>
            </w:r>
          </w:p>
          <w:p w14:paraId="2FCDF096" w14:textId="77777777" w:rsidR="00DC1257" w:rsidRDefault="007579A1">
            <w:pPr>
              <w:pStyle w:val="21"/>
              <w:numPr>
                <w:ilvl w:val="4"/>
                <w:numId w:val="90"/>
              </w:numPr>
              <w:spacing w:after="60" w:line="360" w:lineRule="atLeast"/>
              <w:ind w:leftChars="0"/>
              <w:rPr>
                <w:rFonts w:ascii="Times New Roman" w:hAnsi="Times New Roman"/>
                <w:szCs w:val="21"/>
              </w:rPr>
            </w:pPr>
            <w:r>
              <w:rPr>
                <w:rFonts w:ascii="Times New Roman" w:hAnsi="Times New Roman" w:hint="eastAsia"/>
                <w:szCs w:val="21"/>
              </w:rPr>
              <w:t>点击页面底部刷新按钮，可刷新页面。</w:t>
            </w:r>
          </w:p>
          <w:p w14:paraId="0A93659D" w14:textId="77777777" w:rsidR="00DC1257" w:rsidRDefault="007579A1">
            <w:pPr>
              <w:pStyle w:val="21"/>
              <w:numPr>
                <w:ilvl w:val="4"/>
                <w:numId w:val="90"/>
              </w:numPr>
              <w:spacing w:after="60" w:line="360" w:lineRule="atLeast"/>
              <w:ind w:leftChars="0"/>
              <w:rPr>
                <w:rFonts w:ascii="Times New Roman" w:hAnsi="Times New Roman"/>
                <w:szCs w:val="21"/>
              </w:rPr>
            </w:pPr>
            <w:r>
              <w:rPr>
                <w:rFonts w:ascii="Times New Roman" w:hAnsi="Times New Roman" w:hint="eastAsia"/>
                <w:szCs w:val="21"/>
              </w:rPr>
              <w:t>点击页面底部上一页、下一页、首页、末页按钮，可正确跳转到相应页面，且可选择每页显示的记录条数，有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2C889DCE" w14:textId="77777777">
        <w:trPr>
          <w:trHeight w:val="225"/>
        </w:trPr>
        <w:tc>
          <w:tcPr>
            <w:tcW w:w="1985" w:type="dxa"/>
            <w:shd w:val="clear" w:color="auto" w:fill="D9D9D9"/>
          </w:tcPr>
          <w:p w14:paraId="53FF9D70" w14:textId="77777777" w:rsidR="00DC1257" w:rsidRDefault="007579A1">
            <w:pPr>
              <w:spacing w:line="360" w:lineRule="atLeast"/>
              <w:rPr>
                <w:szCs w:val="21"/>
              </w:rPr>
            </w:pPr>
            <w:r>
              <w:rPr>
                <w:rFonts w:hint="eastAsia"/>
                <w:szCs w:val="21"/>
              </w:rPr>
              <w:t>备注</w:t>
            </w:r>
          </w:p>
        </w:tc>
        <w:tc>
          <w:tcPr>
            <w:tcW w:w="7087" w:type="dxa"/>
          </w:tcPr>
          <w:p w14:paraId="1047C621" w14:textId="77777777" w:rsidR="00DC1257" w:rsidRDefault="00DC1257">
            <w:pPr>
              <w:widowControl/>
              <w:overflowPunct w:val="0"/>
              <w:autoSpaceDE w:val="0"/>
              <w:autoSpaceDN w:val="0"/>
              <w:adjustRightInd w:val="0"/>
              <w:spacing w:after="100" w:line="360" w:lineRule="atLeast"/>
              <w:textAlignment w:val="baseline"/>
            </w:pPr>
          </w:p>
        </w:tc>
      </w:tr>
    </w:tbl>
    <w:p w14:paraId="101ABC0F" w14:textId="77777777" w:rsidR="00DC1257" w:rsidRDefault="00DC1257"/>
    <w:p w14:paraId="6CAD4537" w14:textId="77777777" w:rsidR="00DC1257" w:rsidRDefault="007579A1">
      <w:pPr>
        <w:pStyle w:val="2"/>
        <w:rPr>
          <w:color w:val="FF0000"/>
        </w:rPr>
      </w:pPr>
      <w:bookmarkStart w:id="3310" w:name="_Toc8940"/>
      <w:r>
        <w:rPr>
          <w:rFonts w:hint="eastAsia"/>
          <w:color w:val="FF0000"/>
        </w:rPr>
        <w:t>外包</w:t>
      </w:r>
      <w:proofErr w:type="gramStart"/>
      <w:r>
        <w:rPr>
          <w:rFonts w:hint="eastAsia"/>
          <w:color w:val="FF0000"/>
        </w:rPr>
        <w:t>商综合</w:t>
      </w:r>
      <w:proofErr w:type="gramEnd"/>
      <w:r>
        <w:rPr>
          <w:rFonts w:hint="eastAsia"/>
          <w:color w:val="FF0000"/>
        </w:rPr>
        <w:t>查询</w:t>
      </w:r>
      <w:bookmarkEnd w:id="3310"/>
    </w:p>
    <w:p w14:paraId="4E4550E8" w14:textId="77777777" w:rsidR="00DC1257" w:rsidRDefault="00DC1257">
      <w:pPr>
        <w:rPr>
          <w:color w:val="FF0000"/>
        </w:rPr>
      </w:pP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38987F7" w14:textId="77777777">
        <w:trPr>
          <w:trHeight w:val="479"/>
        </w:trPr>
        <w:tc>
          <w:tcPr>
            <w:tcW w:w="1985" w:type="dxa"/>
            <w:shd w:val="clear" w:color="auto" w:fill="D9D9D9"/>
          </w:tcPr>
          <w:p w14:paraId="543DACEC" w14:textId="77777777" w:rsidR="00DC1257" w:rsidRDefault="007579A1">
            <w:pPr>
              <w:spacing w:line="360" w:lineRule="atLeast"/>
              <w:rPr>
                <w:color w:val="FF0000"/>
              </w:rPr>
            </w:pPr>
            <w:r>
              <w:rPr>
                <w:rFonts w:hint="eastAsia"/>
                <w:color w:val="FF0000"/>
              </w:rPr>
              <w:t>功能概述</w:t>
            </w:r>
          </w:p>
        </w:tc>
        <w:tc>
          <w:tcPr>
            <w:tcW w:w="7087" w:type="dxa"/>
          </w:tcPr>
          <w:p w14:paraId="5D1FAF00" w14:textId="77777777" w:rsidR="00DC1257" w:rsidRDefault="007579A1">
            <w:pPr>
              <w:widowControl/>
              <w:overflowPunct w:val="0"/>
              <w:autoSpaceDE w:val="0"/>
              <w:autoSpaceDN w:val="0"/>
              <w:adjustRightInd w:val="0"/>
              <w:spacing w:after="100" w:line="360" w:lineRule="atLeast"/>
              <w:textAlignment w:val="baseline"/>
              <w:rPr>
                <w:rFonts w:ascii="宋体" w:hAnsi="宋体"/>
                <w:color w:val="FF0000"/>
                <w:szCs w:val="21"/>
              </w:rPr>
            </w:pPr>
            <w:r>
              <w:rPr>
                <w:rFonts w:hAnsi="宋体" w:hint="eastAsia"/>
                <w:color w:val="FF0000"/>
                <w:szCs w:val="21"/>
              </w:rPr>
              <w:t>用户查询在催收系统的催收案件信息。已经分配外包的案件也在此催收系统中，用于跟踪外包公司</w:t>
            </w:r>
            <w:proofErr w:type="gramStart"/>
            <w:r>
              <w:rPr>
                <w:rFonts w:hAnsi="宋体" w:hint="eastAsia"/>
                <w:color w:val="FF0000"/>
                <w:szCs w:val="21"/>
              </w:rPr>
              <w:t>的催记情况</w:t>
            </w:r>
            <w:proofErr w:type="gramEnd"/>
            <w:r>
              <w:rPr>
                <w:rFonts w:hAnsi="宋体" w:hint="eastAsia"/>
                <w:color w:val="FF0000"/>
                <w:szCs w:val="21"/>
              </w:rPr>
              <w:t>，在综合查询界面也会显示。</w:t>
            </w:r>
          </w:p>
        </w:tc>
      </w:tr>
      <w:tr w:rsidR="00DC1257" w14:paraId="0F86A213" w14:textId="77777777">
        <w:trPr>
          <w:trHeight w:val="225"/>
        </w:trPr>
        <w:tc>
          <w:tcPr>
            <w:tcW w:w="1985" w:type="dxa"/>
            <w:shd w:val="clear" w:color="auto" w:fill="D9D9D9"/>
          </w:tcPr>
          <w:p w14:paraId="6E31D6F5" w14:textId="77777777" w:rsidR="00DC1257" w:rsidRDefault="007579A1">
            <w:pPr>
              <w:spacing w:line="360" w:lineRule="atLeast"/>
              <w:rPr>
                <w:color w:val="FF0000"/>
              </w:rPr>
            </w:pPr>
            <w:r>
              <w:rPr>
                <w:rFonts w:hint="eastAsia"/>
                <w:color w:val="FF0000"/>
              </w:rPr>
              <w:t>输入</w:t>
            </w:r>
          </w:p>
        </w:tc>
        <w:tc>
          <w:tcPr>
            <w:tcW w:w="7087" w:type="dxa"/>
          </w:tcPr>
          <w:p w14:paraId="0910791B"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查询条件：</w:t>
            </w:r>
          </w:p>
          <w:p w14:paraId="5802BD46"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w:t>
            </w:r>
            <w:r>
              <w:rPr>
                <w:rFonts w:hint="eastAsia"/>
                <w:color w:val="FF0000"/>
              </w:rPr>
              <w:t>[</w:t>
            </w:r>
            <w:r>
              <w:rPr>
                <w:rFonts w:hint="eastAsia"/>
                <w:color w:val="FF0000"/>
              </w:rPr>
              <w:t>输入框</w:t>
            </w:r>
            <w:r>
              <w:rPr>
                <w:rFonts w:hint="eastAsia"/>
                <w:color w:val="FF0000"/>
              </w:rPr>
              <w:t>]</w:t>
            </w:r>
            <w:r>
              <w:rPr>
                <w:rFonts w:hint="eastAsia"/>
                <w:color w:val="FF0000"/>
              </w:rPr>
              <w:t>，账号</w:t>
            </w:r>
            <w:r>
              <w:rPr>
                <w:rFonts w:hint="eastAsia"/>
                <w:color w:val="FF0000"/>
              </w:rPr>
              <w:t>[</w:t>
            </w:r>
            <w:r>
              <w:rPr>
                <w:rFonts w:hint="eastAsia"/>
                <w:color w:val="FF0000"/>
              </w:rPr>
              <w:t>输入框</w:t>
            </w:r>
            <w:r>
              <w:rPr>
                <w:rFonts w:hint="eastAsia"/>
                <w:color w:val="FF0000"/>
              </w:rPr>
              <w:t>]</w:t>
            </w:r>
            <w:r>
              <w:rPr>
                <w:rFonts w:hint="eastAsia"/>
                <w:color w:val="FF0000"/>
              </w:rPr>
              <w:t>，证件号码</w:t>
            </w:r>
            <w:r>
              <w:rPr>
                <w:rFonts w:hint="eastAsia"/>
                <w:color w:val="FF0000"/>
              </w:rPr>
              <w:t>[</w:t>
            </w:r>
            <w:r>
              <w:rPr>
                <w:rFonts w:hint="eastAsia"/>
                <w:color w:val="FF0000"/>
              </w:rPr>
              <w:t>输入框</w:t>
            </w:r>
            <w:r>
              <w:rPr>
                <w:rFonts w:hint="eastAsia"/>
                <w:color w:val="FF0000"/>
              </w:rPr>
              <w:t>]</w:t>
            </w:r>
            <w:r>
              <w:rPr>
                <w:rFonts w:hint="eastAsia"/>
                <w:color w:val="FF0000"/>
              </w:rPr>
              <w:t>，账龄</w:t>
            </w:r>
            <w:r>
              <w:rPr>
                <w:rFonts w:hint="eastAsia"/>
                <w:color w:val="FF0000"/>
              </w:rPr>
              <w:t>[</w:t>
            </w:r>
            <w:r>
              <w:rPr>
                <w:rFonts w:hint="eastAsia"/>
                <w:color w:val="FF0000"/>
              </w:rPr>
              <w:t>输入框</w:t>
            </w:r>
            <w:r>
              <w:rPr>
                <w:rFonts w:hint="eastAsia"/>
                <w:color w:val="FF0000"/>
              </w:rPr>
              <w:t>]</w:t>
            </w:r>
            <w:r>
              <w:rPr>
                <w:rFonts w:hint="eastAsia"/>
                <w:color w:val="FF0000"/>
              </w:rPr>
              <w:t>，城</w:t>
            </w:r>
            <w:r>
              <w:rPr>
                <w:rFonts w:hint="eastAsia"/>
                <w:color w:val="FF0000"/>
              </w:rPr>
              <w:lastRenderedPageBreak/>
              <w:t>市</w:t>
            </w:r>
            <w:r>
              <w:rPr>
                <w:rFonts w:hint="eastAsia"/>
                <w:color w:val="FF0000"/>
              </w:rPr>
              <w:t xml:space="preserve"> [</w:t>
            </w:r>
            <w:r>
              <w:rPr>
                <w:rFonts w:hint="eastAsia"/>
                <w:color w:val="FF0000"/>
              </w:rPr>
              <w:t>输入框</w:t>
            </w:r>
            <w:r>
              <w:rPr>
                <w:rFonts w:hint="eastAsia"/>
                <w:color w:val="FF0000"/>
              </w:rPr>
              <w:t>]</w:t>
            </w:r>
          </w:p>
          <w:p w14:paraId="7C2416AB"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查询</w:t>
            </w:r>
            <w:r>
              <w:rPr>
                <w:rFonts w:hint="eastAsia"/>
                <w:color w:val="FF0000"/>
              </w:rPr>
              <w:t>[</w:t>
            </w:r>
            <w:r>
              <w:rPr>
                <w:rFonts w:hint="eastAsia"/>
                <w:color w:val="FF0000"/>
              </w:rPr>
              <w:t>按钮</w:t>
            </w:r>
            <w:r>
              <w:rPr>
                <w:rFonts w:hint="eastAsia"/>
                <w:color w:val="FF0000"/>
              </w:rPr>
              <w:t>]</w:t>
            </w:r>
            <w:r>
              <w:rPr>
                <w:rFonts w:hint="eastAsia"/>
                <w:color w:val="FF0000"/>
              </w:rPr>
              <w:t>，重置</w:t>
            </w:r>
            <w:r>
              <w:rPr>
                <w:rFonts w:hint="eastAsia"/>
                <w:color w:val="FF0000"/>
              </w:rPr>
              <w:t>[</w:t>
            </w:r>
            <w:r>
              <w:rPr>
                <w:rFonts w:hint="eastAsia"/>
                <w:color w:val="FF0000"/>
              </w:rPr>
              <w:t>按钮</w:t>
            </w:r>
            <w:r>
              <w:rPr>
                <w:rFonts w:hint="eastAsia"/>
                <w:color w:val="FF0000"/>
              </w:rPr>
              <w:t>]</w:t>
            </w:r>
          </w:p>
        </w:tc>
      </w:tr>
      <w:tr w:rsidR="00DC1257" w14:paraId="0185561E" w14:textId="77777777">
        <w:trPr>
          <w:trHeight w:val="225"/>
        </w:trPr>
        <w:tc>
          <w:tcPr>
            <w:tcW w:w="1985" w:type="dxa"/>
            <w:shd w:val="clear" w:color="auto" w:fill="D9D9D9"/>
          </w:tcPr>
          <w:p w14:paraId="3B04616F" w14:textId="77777777" w:rsidR="00DC1257" w:rsidRDefault="007579A1">
            <w:pPr>
              <w:spacing w:line="360" w:lineRule="atLeast"/>
              <w:rPr>
                <w:color w:val="FF0000"/>
              </w:rPr>
            </w:pPr>
            <w:r>
              <w:rPr>
                <w:rFonts w:hint="eastAsia"/>
                <w:color w:val="FF0000"/>
              </w:rPr>
              <w:lastRenderedPageBreak/>
              <w:t>输出</w:t>
            </w:r>
          </w:p>
        </w:tc>
        <w:tc>
          <w:tcPr>
            <w:tcW w:w="7087" w:type="dxa"/>
          </w:tcPr>
          <w:p w14:paraId="321AB172"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案件信息</w:t>
            </w:r>
            <w:r>
              <w:rPr>
                <w:rFonts w:hint="eastAsia"/>
                <w:color w:val="FF0000"/>
              </w:rPr>
              <w:t>[</w:t>
            </w:r>
            <w:r>
              <w:rPr>
                <w:rFonts w:hint="eastAsia"/>
                <w:color w:val="FF0000"/>
              </w:rPr>
              <w:t>列表</w:t>
            </w:r>
            <w:r>
              <w:rPr>
                <w:rFonts w:hint="eastAsia"/>
                <w:color w:val="FF0000"/>
              </w:rPr>
              <w:t>]</w:t>
            </w:r>
            <w:r>
              <w:rPr>
                <w:rFonts w:hint="eastAsia"/>
                <w:color w:val="FF0000"/>
              </w:rPr>
              <w:t>：</w:t>
            </w:r>
          </w:p>
          <w:p w14:paraId="45163F40"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客户名，证件号码，城市，账龄，逾期总额，当前金额，最低还款额，操作：查看明细</w:t>
            </w:r>
            <w:r>
              <w:rPr>
                <w:rFonts w:hint="eastAsia"/>
                <w:color w:val="FF0000"/>
              </w:rPr>
              <w:t>[</w:t>
            </w:r>
            <w:r>
              <w:rPr>
                <w:rFonts w:hint="eastAsia"/>
                <w:color w:val="FF0000"/>
              </w:rPr>
              <w:t>超链接</w:t>
            </w:r>
            <w:r>
              <w:rPr>
                <w:rFonts w:hint="eastAsia"/>
                <w:color w:val="FF0000"/>
              </w:rPr>
              <w:t>]</w:t>
            </w:r>
            <w:r>
              <w:rPr>
                <w:rFonts w:hint="eastAsia"/>
                <w:color w:val="FF0000"/>
              </w:rPr>
              <w:t>。</w:t>
            </w:r>
          </w:p>
        </w:tc>
      </w:tr>
      <w:tr w:rsidR="00DC1257" w14:paraId="275273EF" w14:textId="77777777">
        <w:trPr>
          <w:trHeight w:val="225"/>
        </w:trPr>
        <w:tc>
          <w:tcPr>
            <w:tcW w:w="1985" w:type="dxa"/>
            <w:shd w:val="clear" w:color="auto" w:fill="D9D9D9"/>
          </w:tcPr>
          <w:p w14:paraId="73456488"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482EB8FB"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noProof/>
                <w:color w:val="FF0000"/>
              </w:rPr>
              <w:drawing>
                <wp:inline distT="0" distB="0" distL="114300" distR="114300" wp14:anchorId="11AA16CF" wp14:editId="4539B148">
                  <wp:extent cx="4363720" cy="1311910"/>
                  <wp:effectExtent l="0" t="0" r="17780" b="25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9" cstate="print"/>
                          <a:stretch>
                            <a:fillRect/>
                          </a:stretch>
                        </pic:blipFill>
                        <pic:spPr>
                          <a:xfrm>
                            <a:off x="0" y="0"/>
                            <a:ext cx="4363720" cy="1311910"/>
                          </a:xfrm>
                          <a:prstGeom prst="rect">
                            <a:avLst/>
                          </a:prstGeom>
                          <a:noFill/>
                          <a:ln w="9525">
                            <a:noFill/>
                            <a:miter/>
                          </a:ln>
                        </pic:spPr>
                      </pic:pic>
                    </a:graphicData>
                  </a:graphic>
                </wp:inline>
              </w:drawing>
            </w:r>
          </w:p>
          <w:p w14:paraId="437B5910"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查看明细：</w:t>
            </w:r>
          </w:p>
          <w:p w14:paraId="6E149985"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noProof/>
                <w:color w:val="FF0000"/>
              </w:rPr>
              <w:drawing>
                <wp:inline distT="0" distB="0" distL="114300" distR="114300" wp14:anchorId="5152F155" wp14:editId="760127B0">
                  <wp:extent cx="4366260" cy="1869440"/>
                  <wp:effectExtent l="0" t="0" r="15240" b="1651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10" cstate="print"/>
                          <a:stretch>
                            <a:fillRect/>
                          </a:stretch>
                        </pic:blipFill>
                        <pic:spPr>
                          <a:xfrm>
                            <a:off x="0" y="0"/>
                            <a:ext cx="4366260" cy="1869440"/>
                          </a:xfrm>
                          <a:prstGeom prst="rect">
                            <a:avLst/>
                          </a:prstGeom>
                          <a:noFill/>
                          <a:ln w="9525">
                            <a:noFill/>
                            <a:miter/>
                          </a:ln>
                        </pic:spPr>
                      </pic:pic>
                    </a:graphicData>
                  </a:graphic>
                </wp:inline>
              </w:drawing>
            </w:r>
          </w:p>
        </w:tc>
      </w:tr>
      <w:tr w:rsidR="00DC1257" w14:paraId="1BB9AA0C" w14:textId="77777777">
        <w:trPr>
          <w:trHeight w:val="225"/>
        </w:trPr>
        <w:tc>
          <w:tcPr>
            <w:tcW w:w="1985" w:type="dxa"/>
            <w:shd w:val="clear" w:color="auto" w:fill="D9D9D9"/>
          </w:tcPr>
          <w:p w14:paraId="213671F7"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40BED7EA"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点击查询【按钮】，查询当前操作员所属机构及以下各级机构下满足条件的案件显示在案件信息列表。</w:t>
            </w:r>
          </w:p>
          <w:p w14:paraId="746DF4E9"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点击重置【按钮】，查询条件清空</w:t>
            </w:r>
          </w:p>
          <w:p w14:paraId="395984BB"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点击查询明细</w:t>
            </w:r>
            <w:r>
              <w:rPr>
                <w:rFonts w:ascii="Times New Roman" w:hAnsi="Times New Roman" w:hint="eastAsia"/>
                <w:color w:val="FF0000"/>
                <w:szCs w:val="21"/>
              </w:rPr>
              <w:t>[</w:t>
            </w:r>
            <w:r>
              <w:rPr>
                <w:rFonts w:ascii="Times New Roman" w:hAnsi="Times New Roman" w:hint="eastAsia"/>
                <w:color w:val="FF0000"/>
                <w:szCs w:val="21"/>
              </w:rPr>
              <w:t>超链接</w:t>
            </w:r>
            <w:r>
              <w:rPr>
                <w:rFonts w:ascii="Times New Roman" w:hAnsi="Times New Roman" w:hint="eastAsia"/>
                <w:color w:val="FF0000"/>
                <w:szCs w:val="21"/>
              </w:rPr>
              <w:t>]</w:t>
            </w:r>
            <w:r>
              <w:rPr>
                <w:rFonts w:ascii="Times New Roman" w:hAnsi="Times New Roman" w:hint="eastAsia"/>
                <w:color w:val="FF0000"/>
                <w:szCs w:val="21"/>
              </w:rPr>
              <w:t>，如果打开的是自己名下的案件，则可以正常操作，如果打开的不是自己名下的案件，则只能记录参数控制的有限</w:t>
            </w:r>
            <w:proofErr w:type="gramStart"/>
            <w:r>
              <w:rPr>
                <w:rFonts w:ascii="Times New Roman" w:hAnsi="Times New Roman" w:hint="eastAsia"/>
                <w:color w:val="FF0000"/>
                <w:szCs w:val="21"/>
              </w:rPr>
              <w:t>几个催记代码</w:t>
            </w:r>
            <w:proofErr w:type="gramEnd"/>
            <w:r>
              <w:rPr>
                <w:rFonts w:ascii="Times New Roman" w:hAnsi="Times New Roman" w:hint="eastAsia"/>
                <w:color w:val="FF0000"/>
                <w:szCs w:val="21"/>
              </w:rPr>
              <w:t>，目前仅有</w:t>
            </w:r>
            <w:r>
              <w:rPr>
                <w:rFonts w:ascii="Times New Roman" w:hAnsi="Times New Roman" w:hint="eastAsia"/>
                <w:color w:val="FF0000"/>
                <w:szCs w:val="21"/>
              </w:rPr>
              <w:t>MEMO</w:t>
            </w:r>
            <w:r>
              <w:rPr>
                <w:rFonts w:ascii="Times New Roman" w:hAnsi="Times New Roman" w:hint="eastAsia"/>
                <w:color w:val="FF0000"/>
                <w:szCs w:val="21"/>
              </w:rPr>
              <w:t>。</w:t>
            </w:r>
          </w:p>
          <w:p w14:paraId="3A45DDF7"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各字段长度控制详见数据库设计</w:t>
            </w:r>
          </w:p>
          <w:p w14:paraId="25611304"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点击页面底部刷新按钮，可刷新页面。</w:t>
            </w:r>
          </w:p>
          <w:p w14:paraId="18234278" w14:textId="77777777" w:rsidR="00DC1257" w:rsidRDefault="007579A1">
            <w:pPr>
              <w:pStyle w:val="21"/>
              <w:numPr>
                <w:ilvl w:val="0"/>
                <w:numId w:val="91"/>
              </w:numPr>
              <w:spacing w:after="60" w:line="360" w:lineRule="atLeast"/>
              <w:ind w:left="845"/>
              <w:rPr>
                <w:rFonts w:ascii="Times New Roman" w:hAnsi="Times New Roman"/>
                <w:color w:val="FF0000"/>
                <w:szCs w:val="21"/>
              </w:rPr>
            </w:pPr>
            <w:r>
              <w:rPr>
                <w:rFonts w:ascii="Times New Roman" w:hAnsi="Times New Roman" w:hint="eastAsia"/>
                <w:color w:val="FF0000"/>
                <w:szCs w:val="21"/>
              </w:rPr>
              <w:t>点击页面底部上一页、下一页、首页、末页按钮，可正确跳转到相应页面，且可选择每页显示的记录条数，有</w:t>
            </w:r>
            <w:r>
              <w:rPr>
                <w:rFonts w:ascii="Times New Roman" w:hAnsi="Times New Roman" w:hint="eastAsia"/>
                <w:color w:val="FF0000"/>
                <w:szCs w:val="21"/>
              </w:rPr>
              <w:t>10</w:t>
            </w:r>
            <w:r>
              <w:rPr>
                <w:rFonts w:ascii="Times New Roman" w:hAnsi="Times New Roman" w:hint="eastAsia"/>
                <w:color w:val="FF0000"/>
                <w:szCs w:val="21"/>
              </w:rPr>
              <w:t>、</w:t>
            </w:r>
            <w:r>
              <w:rPr>
                <w:rFonts w:ascii="Times New Roman" w:hAnsi="Times New Roman" w:hint="eastAsia"/>
                <w:color w:val="FF0000"/>
                <w:szCs w:val="21"/>
              </w:rPr>
              <w:t>20</w:t>
            </w:r>
            <w:r>
              <w:rPr>
                <w:rFonts w:ascii="Times New Roman" w:hAnsi="Times New Roman" w:hint="eastAsia"/>
                <w:color w:val="FF0000"/>
                <w:szCs w:val="21"/>
              </w:rPr>
              <w:t>、</w:t>
            </w:r>
            <w:r>
              <w:rPr>
                <w:rFonts w:ascii="Times New Roman" w:hAnsi="Times New Roman" w:hint="eastAsia"/>
                <w:color w:val="FF0000"/>
                <w:szCs w:val="21"/>
              </w:rPr>
              <w:t>30</w:t>
            </w:r>
            <w:r>
              <w:rPr>
                <w:rFonts w:ascii="Times New Roman" w:hAnsi="Times New Roman" w:hint="eastAsia"/>
                <w:color w:val="FF0000"/>
                <w:szCs w:val="21"/>
              </w:rPr>
              <w:t>、</w:t>
            </w:r>
            <w:r>
              <w:rPr>
                <w:rFonts w:ascii="Times New Roman" w:hAnsi="Times New Roman" w:hint="eastAsia"/>
                <w:color w:val="FF0000"/>
                <w:szCs w:val="21"/>
              </w:rPr>
              <w:t>40</w:t>
            </w:r>
            <w:r>
              <w:rPr>
                <w:rFonts w:ascii="Times New Roman" w:hAnsi="Times New Roman" w:hint="eastAsia"/>
                <w:color w:val="FF0000"/>
                <w:szCs w:val="21"/>
              </w:rPr>
              <w:t>、</w:t>
            </w:r>
            <w:r>
              <w:rPr>
                <w:rFonts w:ascii="Times New Roman" w:hAnsi="Times New Roman" w:hint="eastAsia"/>
                <w:color w:val="FF0000"/>
                <w:szCs w:val="21"/>
              </w:rPr>
              <w:t>50</w:t>
            </w:r>
            <w:r>
              <w:rPr>
                <w:rFonts w:ascii="Times New Roman" w:hAnsi="Times New Roman" w:hint="eastAsia"/>
                <w:color w:val="FF0000"/>
                <w:szCs w:val="21"/>
              </w:rPr>
              <w:t>可选择。</w:t>
            </w:r>
          </w:p>
        </w:tc>
      </w:tr>
      <w:tr w:rsidR="00DC1257" w14:paraId="4999AB96" w14:textId="77777777">
        <w:trPr>
          <w:trHeight w:val="225"/>
        </w:trPr>
        <w:tc>
          <w:tcPr>
            <w:tcW w:w="1985" w:type="dxa"/>
            <w:shd w:val="clear" w:color="auto" w:fill="D9D9D9"/>
          </w:tcPr>
          <w:p w14:paraId="3CBD4788" w14:textId="77777777" w:rsidR="00DC1257" w:rsidRDefault="007579A1">
            <w:pPr>
              <w:spacing w:line="360" w:lineRule="atLeast"/>
              <w:rPr>
                <w:color w:val="FF0000"/>
                <w:szCs w:val="21"/>
              </w:rPr>
            </w:pPr>
            <w:r>
              <w:rPr>
                <w:rFonts w:hint="eastAsia"/>
                <w:color w:val="FF0000"/>
                <w:szCs w:val="21"/>
              </w:rPr>
              <w:t>备注</w:t>
            </w:r>
          </w:p>
        </w:tc>
        <w:tc>
          <w:tcPr>
            <w:tcW w:w="7087" w:type="dxa"/>
          </w:tcPr>
          <w:p w14:paraId="446DF696" w14:textId="77777777" w:rsidR="00DC1257" w:rsidRDefault="00DC1257">
            <w:pPr>
              <w:widowControl/>
              <w:overflowPunct w:val="0"/>
              <w:autoSpaceDE w:val="0"/>
              <w:autoSpaceDN w:val="0"/>
              <w:adjustRightInd w:val="0"/>
              <w:spacing w:after="100" w:line="360" w:lineRule="atLeast"/>
              <w:textAlignment w:val="baseline"/>
              <w:rPr>
                <w:color w:val="FF0000"/>
              </w:rPr>
            </w:pPr>
          </w:p>
        </w:tc>
      </w:tr>
    </w:tbl>
    <w:p w14:paraId="27588431" w14:textId="77777777" w:rsidR="00DC1257" w:rsidRDefault="00DC1257">
      <w:pPr>
        <w:rPr>
          <w:color w:val="FF0000"/>
        </w:rPr>
      </w:pPr>
    </w:p>
    <w:p w14:paraId="09D41875" w14:textId="77777777" w:rsidR="00DC1257" w:rsidRDefault="00DC1257"/>
    <w:p w14:paraId="28BAED03" w14:textId="77777777" w:rsidR="00DC1257" w:rsidRDefault="007579A1">
      <w:pPr>
        <w:pStyle w:val="2"/>
        <w:rPr>
          <w:color w:val="FF0000"/>
        </w:rPr>
      </w:pPr>
      <w:bookmarkStart w:id="3311" w:name="_Toc9001"/>
      <w:r>
        <w:rPr>
          <w:rFonts w:hint="eastAsia"/>
          <w:color w:val="FF0000"/>
        </w:rPr>
        <w:lastRenderedPageBreak/>
        <w:t>小额案件查询</w:t>
      </w:r>
      <w:bookmarkEnd w:id="3311"/>
    </w:p>
    <w:p w14:paraId="262361E2" w14:textId="77777777" w:rsidR="00DC1257" w:rsidRDefault="00DC1257">
      <w:pPr>
        <w:rPr>
          <w:color w:val="FF0000"/>
        </w:rPr>
      </w:pP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5913E4D" w14:textId="77777777">
        <w:trPr>
          <w:trHeight w:val="479"/>
        </w:trPr>
        <w:tc>
          <w:tcPr>
            <w:tcW w:w="1985" w:type="dxa"/>
            <w:shd w:val="clear" w:color="auto" w:fill="D9D9D9"/>
          </w:tcPr>
          <w:p w14:paraId="366EF41E" w14:textId="77777777" w:rsidR="00DC1257" w:rsidRDefault="007579A1">
            <w:pPr>
              <w:spacing w:line="360" w:lineRule="atLeast"/>
              <w:rPr>
                <w:color w:val="FF0000"/>
              </w:rPr>
            </w:pPr>
            <w:r>
              <w:rPr>
                <w:rFonts w:hint="eastAsia"/>
                <w:color w:val="FF0000"/>
              </w:rPr>
              <w:t>功能概述</w:t>
            </w:r>
          </w:p>
        </w:tc>
        <w:tc>
          <w:tcPr>
            <w:tcW w:w="7087" w:type="dxa"/>
          </w:tcPr>
          <w:p w14:paraId="5997F4A5" w14:textId="77777777" w:rsidR="00DC1257" w:rsidRDefault="007579A1">
            <w:pPr>
              <w:widowControl/>
              <w:overflowPunct w:val="0"/>
              <w:autoSpaceDE w:val="0"/>
              <w:autoSpaceDN w:val="0"/>
              <w:adjustRightInd w:val="0"/>
              <w:spacing w:after="100" w:line="360" w:lineRule="atLeast"/>
              <w:textAlignment w:val="baseline"/>
              <w:rPr>
                <w:rFonts w:ascii="宋体" w:hAnsi="宋体"/>
                <w:color w:val="FF0000"/>
                <w:szCs w:val="21"/>
              </w:rPr>
            </w:pPr>
            <w:r>
              <w:rPr>
                <w:rFonts w:hAnsi="宋体" w:hint="eastAsia"/>
                <w:color w:val="FF0000"/>
                <w:szCs w:val="21"/>
              </w:rPr>
              <w:t>用户查询逾期金额较小的案件。</w:t>
            </w:r>
          </w:p>
        </w:tc>
      </w:tr>
      <w:tr w:rsidR="00DC1257" w14:paraId="66743605" w14:textId="77777777">
        <w:trPr>
          <w:trHeight w:val="225"/>
        </w:trPr>
        <w:tc>
          <w:tcPr>
            <w:tcW w:w="1985" w:type="dxa"/>
            <w:shd w:val="clear" w:color="auto" w:fill="D9D9D9"/>
          </w:tcPr>
          <w:p w14:paraId="200FDA14" w14:textId="77777777" w:rsidR="00DC1257" w:rsidRDefault="007579A1">
            <w:pPr>
              <w:spacing w:line="360" w:lineRule="atLeast"/>
              <w:rPr>
                <w:color w:val="FF0000"/>
              </w:rPr>
            </w:pPr>
            <w:r>
              <w:rPr>
                <w:rFonts w:hint="eastAsia"/>
                <w:color w:val="FF0000"/>
              </w:rPr>
              <w:t>输入</w:t>
            </w:r>
          </w:p>
        </w:tc>
        <w:tc>
          <w:tcPr>
            <w:tcW w:w="7087" w:type="dxa"/>
          </w:tcPr>
          <w:p w14:paraId="1B2DFD65"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查询条件：</w:t>
            </w:r>
          </w:p>
          <w:p w14:paraId="4E5ED426"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w:t>
            </w:r>
            <w:r>
              <w:rPr>
                <w:rFonts w:hint="eastAsia"/>
                <w:color w:val="FF0000"/>
              </w:rPr>
              <w:t>[</w:t>
            </w:r>
            <w:r>
              <w:rPr>
                <w:rFonts w:hint="eastAsia"/>
                <w:color w:val="FF0000"/>
              </w:rPr>
              <w:t>输入框</w:t>
            </w:r>
            <w:r>
              <w:rPr>
                <w:rFonts w:hint="eastAsia"/>
                <w:color w:val="FF0000"/>
              </w:rPr>
              <w:t>]</w:t>
            </w:r>
            <w:r>
              <w:rPr>
                <w:rFonts w:hint="eastAsia"/>
                <w:color w:val="FF0000"/>
              </w:rPr>
              <w:t>，账号</w:t>
            </w:r>
            <w:r>
              <w:rPr>
                <w:rFonts w:hint="eastAsia"/>
                <w:color w:val="FF0000"/>
              </w:rPr>
              <w:t>[</w:t>
            </w:r>
            <w:r>
              <w:rPr>
                <w:rFonts w:hint="eastAsia"/>
                <w:color w:val="FF0000"/>
              </w:rPr>
              <w:t>输入框</w:t>
            </w:r>
            <w:r>
              <w:rPr>
                <w:rFonts w:hint="eastAsia"/>
                <w:color w:val="FF0000"/>
              </w:rPr>
              <w:t>]</w:t>
            </w:r>
            <w:r>
              <w:rPr>
                <w:rFonts w:hint="eastAsia"/>
                <w:color w:val="FF0000"/>
              </w:rPr>
              <w:t>，证件号码</w:t>
            </w:r>
            <w:r>
              <w:rPr>
                <w:rFonts w:hint="eastAsia"/>
                <w:color w:val="FF0000"/>
              </w:rPr>
              <w:t>[</w:t>
            </w:r>
            <w:r>
              <w:rPr>
                <w:rFonts w:hint="eastAsia"/>
                <w:color w:val="FF0000"/>
              </w:rPr>
              <w:t>输入框</w:t>
            </w:r>
            <w:r>
              <w:rPr>
                <w:rFonts w:hint="eastAsia"/>
                <w:color w:val="FF0000"/>
              </w:rPr>
              <w:t>]</w:t>
            </w:r>
            <w:r>
              <w:rPr>
                <w:rFonts w:hint="eastAsia"/>
                <w:color w:val="FF0000"/>
              </w:rPr>
              <w:t>，账龄</w:t>
            </w:r>
            <w:r>
              <w:rPr>
                <w:rFonts w:hint="eastAsia"/>
                <w:color w:val="FF0000"/>
              </w:rPr>
              <w:t>[</w:t>
            </w:r>
            <w:r>
              <w:rPr>
                <w:rFonts w:hint="eastAsia"/>
                <w:color w:val="FF0000"/>
              </w:rPr>
              <w:t>输入框</w:t>
            </w:r>
            <w:r>
              <w:rPr>
                <w:rFonts w:hint="eastAsia"/>
                <w:color w:val="FF0000"/>
              </w:rPr>
              <w:t>]</w:t>
            </w:r>
            <w:r>
              <w:rPr>
                <w:rFonts w:hint="eastAsia"/>
                <w:color w:val="FF0000"/>
              </w:rPr>
              <w:t>，城市</w:t>
            </w:r>
            <w:r>
              <w:rPr>
                <w:rFonts w:hint="eastAsia"/>
                <w:color w:val="FF0000"/>
              </w:rPr>
              <w:t xml:space="preserve"> [</w:t>
            </w:r>
            <w:r>
              <w:rPr>
                <w:rFonts w:hint="eastAsia"/>
                <w:color w:val="FF0000"/>
              </w:rPr>
              <w:t>输入框</w:t>
            </w:r>
            <w:r>
              <w:rPr>
                <w:rFonts w:hint="eastAsia"/>
                <w:color w:val="FF0000"/>
              </w:rPr>
              <w:t>]</w:t>
            </w:r>
          </w:p>
          <w:p w14:paraId="26FD8215"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查询</w:t>
            </w:r>
            <w:r>
              <w:rPr>
                <w:rFonts w:hint="eastAsia"/>
                <w:color w:val="FF0000"/>
              </w:rPr>
              <w:t>[</w:t>
            </w:r>
            <w:r>
              <w:rPr>
                <w:rFonts w:hint="eastAsia"/>
                <w:color w:val="FF0000"/>
              </w:rPr>
              <w:t>按钮</w:t>
            </w:r>
            <w:r>
              <w:rPr>
                <w:rFonts w:hint="eastAsia"/>
                <w:color w:val="FF0000"/>
              </w:rPr>
              <w:t>]</w:t>
            </w:r>
            <w:r>
              <w:rPr>
                <w:rFonts w:hint="eastAsia"/>
                <w:color w:val="FF0000"/>
              </w:rPr>
              <w:t>，重置</w:t>
            </w:r>
            <w:r>
              <w:rPr>
                <w:rFonts w:hint="eastAsia"/>
                <w:color w:val="FF0000"/>
              </w:rPr>
              <w:t>[</w:t>
            </w:r>
            <w:r>
              <w:rPr>
                <w:rFonts w:hint="eastAsia"/>
                <w:color w:val="FF0000"/>
              </w:rPr>
              <w:t>按钮</w:t>
            </w:r>
            <w:r>
              <w:rPr>
                <w:rFonts w:hint="eastAsia"/>
                <w:color w:val="FF0000"/>
              </w:rPr>
              <w:t>]</w:t>
            </w:r>
          </w:p>
        </w:tc>
      </w:tr>
      <w:tr w:rsidR="00DC1257" w14:paraId="026FCED9" w14:textId="77777777">
        <w:trPr>
          <w:trHeight w:val="225"/>
        </w:trPr>
        <w:tc>
          <w:tcPr>
            <w:tcW w:w="1985" w:type="dxa"/>
            <w:shd w:val="clear" w:color="auto" w:fill="D9D9D9"/>
          </w:tcPr>
          <w:p w14:paraId="13494838" w14:textId="77777777" w:rsidR="00DC1257" w:rsidRDefault="007579A1">
            <w:pPr>
              <w:spacing w:line="360" w:lineRule="atLeast"/>
              <w:rPr>
                <w:color w:val="FF0000"/>
              </w:rPr>
            </w:pPr>
            <w:r>
              <w:rPr>
                <w:rFonts w:hint="eastAsia"/>
                <w:color w:val="FF0000"/>
              </w:rPr>
              <w:t>输出</w:t>
            </w:r>
          </w:p>
        </w:tc>
        <w:tc>
          <w:tcPr>
            <w:tcW w:w="7087" w:type="dxa"/>
          </w:tcPr>
          <w:p w14:paraId="7D643D1E"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案件信息</w:t>
            </w:r>
            <w:r>
              <w:rPr>
                <w:rFonts w:hint="eastAsia"/>
                <w:color w:val="FF0000"/>
              </w:rPr>
              <w:t>[</w:t>
            </w:r>
            <w:r>
              <w:rPr>
                <w:rFonts w:hint="eastAsia"/>
                <w:color w:val="FF0000"/>
              </w:rPr>
              <w:t>列表</w:t>
            </w:r>
            <w:r>
              <w:rPr>
                <w:rFonts w:hint="eastAsia"/>
                <w:color w:val="FF0000"/>
              </w:rPr>
              <w:t>]</w:t>
            </w:r>
            <w:r>
              <w:rPr>
                <w:rFonts w:hint="eastAsia"/>
                <w:color w:val="FF0000"/>
              </w:rPr>
              <w:t>：</w:t>
            </w:r>
          </w:p>
          <w:p w14:paraId="0989B19F"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客户名，证件号码，城市，账龄，逾期总额，当前金额，最低还款额，操作：查看明细</w:t>
            </w:r>
            <w:r>
              <w:rPr>
                <w:rFonts w:hint="eastAsia"/>
                <w:color w:val="FF0000"/>
              </w:rPr>
              <w:t>[</w:t>
            </w:r>
            <w:r>
              <w:rPr>
                <w:rFonts w:hint="eastAsia"/>
                <w:color w:val="FF0000"/>
              </w:rPr>
              <w:t>超链接</w:t>
            </w:r>
            <w:r>
              <w:rPr>
                <w:rFonts w:hint="eastAsia"/>
                <w:color w:val="FF0000"/>
              </w:rPr>
              <w:t>]</w:t>
            </w:r>
            <w:r>
              <w:rPr>
                <w:rFonts w:hint="eastAsia"/>
                <w:color w:val="FF0000"/>
              </w:rPr>
              <w:t>。</w:t>
            </w:r>
          </w:p>
        </w:tc>
      </w:tr>
      <w:tr w:rsidR="00DC1257" w14:paraId="5EE468A5" w14:textId="77777777">
        <w:trPr>
          <w:trHeight w:val="225"/>
        </w:trPr>
        <w:tc>
          <w:tcPr>
            <w:tcW w:w="1985" w:type="dxa"/>
            <w:shd w:val="clear" w:color="auto" w:fill="D9D9D9"/>
          </w:tcPr>
          <w:p w14:paraId="165F0325"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560871A4"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noProof/>
                <w:color w:val="FF0000"/>
                <w:szCs w:val="21"/>
              </w:rPr>
              <w:drawing>
                <wp:inline distT="0" distB="0" distL="114300" distR="114300" wp14:anchorId="255C74AA" wp14:editId="66F45C9F">
                  <wp:extent cx="4354195" cy="1508125"/>
                  <wp:effectExtent l="0" t="0" r="8255" b="15875"/>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pic:cNvPicPr>
                        </pic:nvPicPr>
                        <pic:blipFill>
                          <a:blip r:embed="rId111" cstate="print"/>
                          <a:stretch>
                            <a:fillRect/>
                          </a:stretch>
                        </pic:blipFill>
                        <pic:spPr>
                          <a:xfrm>
                            <a:off x="0" y="0"/>
                            <a:ext cx="4354195" cy="1508125"/>
                          </a:xfrm>
                          <a:prstGeom prst="rect">
                            <a:avLst/>
                          </a:prstGeom>
                          <a:noFill/>
                          <a:ln w="9525">
                            <a:noFill/>
                            <a:miter/>
                          </a:ln>
                        </pic:spPr>
                      </pic:pic>
                    </a:graphicData>
                  </a:graphic>
                </wp:inline>
              </w:drawing>
            </w:r>
          </w:p>
          <w:p w14:paraId="1CFC9133"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查看明细：</w:t>
            </w:r>
          </w:p>
          <w:p w14:paraId="205B053B"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noProof/>
                <w:color w:val="FF0000"/>
              </w:rPr>
              <w:drawing>
                <wp:inline distT="0" distB="0" distL="114300" distR="114300" wp14:anchorId="479228D0" wp14:editId="4D34805D">
                  <wp:extent cx="4366260" cy="1869440"/>
                  <wp:effectExtent l="0" t="0" r="15240" b="1651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0" cstate="print"/>
                          <a:stretch>
                            <a:fillRect/>
                          </a:stretch>
                        </pic:blipFill>
                        <pic:spPr>
                          <a:xfrm>
                            <a:off x="0" y="0"/>
                            <a:ext cx="4366260" cy="1869440"/>
                          </a:xfrm>
                          <a:prstGeom prst="rect">
                            <a:avLst/>
                          </a:prstGeom>
                          <a:noFill/>
                          <a:ln w="9525">
                            <a:noFill/>
                            <a:miter/>
                          </a:ln>
                        </pic:spPr>
                      </pic:pic>
                    </a:graphicData>
                  </a:graphic>
                </wp:inline>
              </w:drawing>
            </w:r>
          </w:p>
        </w:tc>
      </w:tr>
      <w:tr w:rsidR="00DC1257" w14:paraId="70E5A6E6" w14:textId="77777777">
        <w:trPr>
          <w:trHeight w:val="225"/>
        </w:trPr>
        <w:tc>
          <w:tcPr>
            <w:tcW w:w="1985" w:type="dxa"/>
            <w:shd w:val="clear" w:color="auto" w:fill="D9D9D9"/>
          </w:tcPr>
          <w:p w14:paraId="7B8F7554"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49950D3A"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点击菜单，查询</w:t>
            </w:r>
            <w:r>
              <w:rPr>
                <w:rFonts w:hint="eastAsia"/>
                <w:color w:val="FF0000"/>
              </w:rPr>
              <w:t>逾期金额</w:t>
            </w:r>
            <w:r>
              <w:rPr>
                <w:rFonts w:hint="eastAsia"/>
                <w:color w:val="FF0000"/>
              </w:rPr>
              <w:t>&lt;=50</w:t>
            </w:r>
            <w:r>
              <w:rPr>
                <w:rFonts w:hint="eastAsia"/>
                <w:color w:val="FF0000"/>
              </w:rPr>
              <w:t>元</w:t>
            </w:r>
            <w:r>
              <w:rPr>
                <w:rFonts w:ascii="Times New Roman" w:hAnsi="Times New Roman" w:hint="eastAsia"/>
                <w:color w:val="FF0000"/>
                <w:szCs w:val="21"/>
              </w:rPr>
              <w:t>的案件显示在案件信息列表。</w:t>
            </w:r>
          </w:p>
          <w:p w14:paraId="762951B1"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点击重置【按钮】，查询条件清空</w:t>
            </w:r>
          </w:p>
          <w:p w14:paraId="2A2FFB86"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点击查询明细</w:t>
            </w:r>
            <w:r>
              <w:rPr>
                <w:rFonts w:ascii="Times New Roman" w:hAnsi="Times New Roman" w:hint="eastAsia"/>
                <w:color w:val="FF0000"/>
                <w:szCs w:val="21"/>
              </w:rPr>
              <w:t>[</w:t>
            </w:r>
            <w:r>
              <w:rPr>
                <w:rFonts w:ascii="Times New Roman" w:hAnsi="Times New Roman" w:hint="eastAsia"/>
                <w:color w:val="FF0000"/>
                <w:szCs w:val="21"/>
              </w:rPr>
              <w:t>超链接</w:t>
            </w:r>
            <w:r>
              <w:rPr>
                <w:rFonts w:ascii="Times New Roman" w:hAnsi="Times New Roman" w:hint="eastAsia"/>
                <w:color w:val="FF0000"/>
                <w:szCs w:val="21"/>
              </w:rPr>
              <w:t>]</w:t>
            </w:r>
            <w:r>
              <w:rPr>
                <w:rFonts w:ascii="Times New Roman" w:hAnsi="Times New Roman" w:hint="eastAsia"/>
                <w:color w:val="FF0000"/>
                <w:szCs w:val="21"/>
              </w:rPr>
              <w:t>，显示“</w:t>
            </w:r>
            <w:r>
              <w:rPr>
                <w:rFonts w:ascii="Times New Roman" w:hAnsi="Times New Roman" w:hint="eastAsia"/>
                <w:color w:val="FF0000"/>
                <w:szCs w:val="21"/>
              </w:rPr>
              <w:t>7.1</w:t>
            </w:r>
            <w:r>
              <w:rPr>
                <w:rFonts w:ascii="Times New Roman" w:hAnsi="Times New Roman" w:hint="eastAsia"/>
                <w:color w:val="FF0000"/>
                <w:szCs w:val="21"/>
              </w:rPr>
              <w:t>电话催收”的只读信息</w:t>
            </w:r>
          </w:p>
          <w:p w14:paraId="0DD0FFDA"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各字段长度控制详见数据库设计</w:t>
            </w:r>
          </w:p>
          <w:p w14:paraId="25F3FC34"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点击页面底部刷新按钮，可刷新页面。</w:t>
            </w:r>
          </w:p>
          <w:p w14:paraId="1C1F1E99" w14:textId="77777777" w:rsidR="00DC1257" w:rsidRDefault="007579A1">
            <w:pPr>
              <w:pStyle w:val="21"/>
              <w:numPr>
                <w:ilvl w:val="4"/>
                <w:numId w:val="92"/>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点击页面底部上一页、下一页、首页、末页按钮，可正确跳转到相应页面，且可选择每页显示的记录条数，有</w:t>
            </w:r>
            <w:r>
              <w:rPr>
                <w:rFonts w:ascii="Times New Roman" w:hAnsi="Times New Roman" w:hint="eastAsia"/>
                <w:color w:val="FF0000"/>
                <w:szCs w:val="21"/>
              </w:rPr>
              <w:t>10</w:t>
            </w:r>
            <w:r>
              <w:rPr>
                <w:rFonts w:ascii="Times New Roman" w:hAnsi="Times New Roman" w:hint="eastAsia"/>
                <w:color w:val="FF0000"/>
                <w:szCs w:val="21"/>
              </w:rPr>
              <w:t>、</w:t>
            </w:r>
            <w:r>
              <w:rPr>
                <w:rFonts w:ascii="Times New Roman" w:hAnsi="Times New Roman" w:hint="eastAsia"/>
                <w:color w:val="FF0000"/>
                <w:szCs w:val="21"/>
              </w:rPr>
              <w:t>20</w:t>
            </w:r>
            <w:r>
              <w:rPr>
                <w:rFonts w:ascii="Times New Roman" w:hAnsi="Times New Roman" w:hint="eastAsia"/>
                <w:color w:val="FF0000"/>
                <w:szCs w:val="21"/>
              </w:rPr>
              <w:t>、</w:t>
            </w:r>
            <w:r>
              <w:rPr>
                <w:rFonts w:ascii="Times New Roman" w:hAnsi="Times New Roman" w:hint="eastAsia"/>
                <w:color w:val="FF0000"/>
                <w:szCs w:val="21"/>
              </w:rPr>
              <w:t>30</w:t>
            </w:r>
            <w:r>
              <w:rPr>
                <w:rFonts w:ascii="Times New Roman" w:hAnsi="Times New Roman" w:hint="eastAsia"/>
                <w:color w:val="FF0000"/>
                <w:szCs w:val="21"/>
              </w:rPr>
              <w:t>、</w:t>
            </w:r>
            <w:r>
              <w:rPr>
                <w:rFonts w:ascii="Times New Roman" w:hAnsi="Times New Roman" w:hint="eastAsia"/>
                <w:color w:val="FF0000"/>
                <w:szCs w:val="21"/>
              </w:rPr>
              <w:t>40</w:t>
            </w:r>
            <w:r>
              <w:rPr>
                <w:rFonts w:ascii="Times New Roman" w:hAnsi="Times New Roman" w:hint="eastAsia"/>
                <w:color w:val="FF0000"/>
                <w:szCs w:val="21"/>
              </w:rPr>
              <w:t>、</w:t>
            </w:r>
            <w:r>
              <w:rPr>
                <w:rFonts w:ascii="Times New Roman" w:hAnsi="Times New Roman" w:hint="eastAsia"/>
                <w:color w:val="FF0000"/>
                <w:szCs w:val="21"/>
              </w:rPr>
              <w:t>50</w:t>
            </w:r>
            <w:r>
              <w:rPr>
                <w:rFonts w:ascii="Times New Roman" w:hAnsi="Times New Roman" w:hint="eastAsia"/>
                <w:color w:val="FF0000"/>
                <w:szCs w:val="21"/>
              </w:rPr>
              <w:t>可选择。</w:t>
            </w:r>
          </w:p>
        </w:tc>
      </w:tr>
      <w:tr w:rsidR="00DC1257" w14:paraId="5B3D9CF0" w14:textId="77777777">
        <w:trPr>
          <w:trHeight w:val="225"/>
        </w:trPr>
        <w:tc>
          <w:tcPr>
            <w:tcW w:w="1985" w:type="dxa"/>
            <w:shd w:val="clear" w:color="auto" w:fill="D9D9D9"/>
          </w:tcPr>
          <w:p w14:paraId="3540C529" w14:textId="77777777" w:rsidR="00DC1257" w:rsidRDefault="007579A1">
            <w:pPr>
              <w:spacing w:line="360" w:lineRule="atLeast"/>
              <w:rPr>
                <w:color w:val="FF0000"/>
                <w:szCs w:val="21"/>
              </w:rPr>
            </w:pPr>
            <w:r>
              <w:rPr>
                <w:rFonts w:hint="eastAsia"/>
                <w:color w:val="FF0000"/>
                <w:szCs w:val="21"/>
              </w:rPr>
              <w:t>备注</w:t>
            </w:r>
          </w:p>
        </w:tc>
        <w:tc>
          <w:tcPr>
            <w:tcW w:w="7087" w:type="dxa"/>
          </w:tcPr>
          <w:p w14:paraId="10D87643" w14:textId="77777777" w:rsidR="00DC1257" w:rsidRDefault="00DC1257">
            <w:pPr>
              <w:widowControl/>
              <w:overflowPunct w:val="0"/>
              <w:autoSpaceDE w:val="0"/>
              <w:autoSpaceDN w:val="0"/>
              <w:adjustRightInd w:val="0"/>
              <w:spacing w:after="100" w:line="360" w:lineRule="atLeast"/>
              <w:textAlignment w:val="baseline"/>
              <w:rPr>
                <w:color w:val="FF0000"/>
              </w:rPr>
            </w:pPr>
          </w:p>
        </w:tc>
      </w:tr>
    </w:tbl>
    <w:p w14:paraId="65BA90A8" w14:textId="77777777" w:rsidR="00DC1257" w:rsidRDefault="007579A1">
      <w:pPr>
        <w:pStyle w:val="2"/>
        <w:rPr>
          <w:color w:val="FF0000"/>
        </w:rPr>
      </w:pPr>
      <w:bookmarkStart w:id="3312" w:name="_Toc2054"/>
      <w:r>
        <w:rPr>
          <w:rFonts w:hint="eastAsia"/>
          <w:color w:val="FF0000"/>
        </w:rPr>
        <w:lastRenderedPageBreak/>
        <w:t>待分配案件管理</w:t>
      </w:r>
      <w:bookmarkEnd w:id="3312"/>
    </w:p>
    <w:p w14:paraId="414C6555" w14:textId="77777777" w:rsidR="00DC1257" w:rsidRDefault="00DC1257">
      <w:pPr>
        <w:rPr>
          <w:color w:val="FF0000"/>
        </w:rPr>
      </w:pP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ADE9D17" w14:textId="77777777">
        <w:trPr>
          <w:trHeight w:val="479"/>
        </w:trPr>
        <w:tc>
          <w:tcPr>
            <w:tcW w:w="1985" w:type="dxa"/>
            <w:shd w:val="clear" w:color="auto" w:fill="D9D9D9"/>
          </w:tcPr>
          <w:p w14:paraId="2AD841BA" w14:textId="77777777" w:rsidR="00DC1257" w:rsidRDefault="007579A1">
            <w:pPr>
              <w:spacing w:line="360" w:lineRule="atLeast"/>
              <w:rPr>
                <w:color w:val="FF0000"/>
              </w:rPr>
            </w:pPr>
            <w:r>
              <w:rPr>
                <w:rFonts w:hint="eastAsia"/>
                <w:color w:val="FF0000"/>
              </w:rPr>
              <w:t>功能概述</w:t>
            </w:r>
          </w:p>
        </w:tc>
        <w:tc>
          <w:tcPr>
            <w:tcW w:w="7087" w:type="dxa"/>
          </w:tcPr>
          <w:p w14:paraId="455E39DD" w14:textId="77777777" w:rsidR="00DC1257" w:rsidRDefault="007579A1">
            <w:pPr>
              <w:widowControl/>
              <w:overflowPunct w:val="0"/>
              <w:autoSpaceDE w:val="0"/>
              <w:autoSpaceDN w:val="0"/>
              <w:adjustRightInd w:val="0"/>
              <w:spacing w:after="100" w:line="360" w:lineRule="atLeast"/>
              <w:textAlignment w:val="baseline"/>
              <w:rPr>
                <w:rFonts w:ascii="宋体" w:hAnsi="宋体"/>
                <w:color w:val="FF0000"/>
                <w:szCs w:val="21"/>
              </w:rPr>
            </w:pPr>
            <w:r>
              <w:rPr>
                <w:rFonts w:hAnsi="宋体" w:hint="eastAsia"/>
                <w:color w:val="FF0000"/>
                <w:szCs w:val="21"/>
              </w:rPr>
              <w:t>主管或组长对处于待分配队列的案件进行管理，可以转移至其他队列。</w:t>
            </w:r>
          </w:p>
        </w:tc>
      </w:tr>
      <w:tr w:rsidR="00DC1257" w14:paraId="7AE9CDA6" w14:textId="77777777">
        <w:trPr>
          <w:trHeight w:val="225"/>
        </w:trPr>
        <w:tc>
          <w:tcPr>
            <w:tcW w:w="1985" w:type="dxa"/>
            <w:shd w:val="clear" w:color="auto" w:fill="D9D9D9"/>
          </w:tcPr>
          <w:p w14:paraId="593D51F9" w14:textId="77777777" w:rsidR="00DC1257" w:rsidRDefault="007579A1">
            <w:pPr>
              <w:spacing w:line="360" w:lineRule="atLeast"/>
              <w:rPr>
                <w:color w:val="FF0000"/>
              </w:rPr>
            </w:pPr>
            <w:r>
              <w:rPr>
                <w:rFonts w:hint="eastAsia"/>
                <w:color w:val="FF0000"/>
              </w:rPr>
              <w:t>输入</w:t>
            </w:r>
          </w:p>
        </w:tc>
        <w:tc>
          <w:tcPr>
            <w:tcW w:w="7087" w:type="dxa"/>
          </w:tcPr>
          <w:p w14:paraId="207E9666"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查询条件：</w:t>
            </w:r>
          </w:p>
          <w:p w14:paraId="335C91D6"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w:t>
            </w:r>
            <w:r>
              <w:rPr>
                <w:rFonts w:hint="eastAsia"/>
                <w:color w:val="FF0000"/>
              </w:rPr>
              <w:t>[</w:t>
            </w:r>
            <w:r>
              <w:rPr>
                <w:rFonts w:hint="eastAsia"/>
                <w:color w:val="FF0000"/>
              </w:rPr>
              <w:t>输入框</w:t>
            </w:r>
            <w:r>
              <w:rPr>
                <w:rFonts w:hint="eastAsia"/>
                <w:color w:val="FF0000"/>
              </w:rPr>
              <w:t>]</w:t>
            </w:r>
            <w:r>
              <w:rPr>
                <w:rFonts w:hint="eastAsia"/>
                <w:color w:val="FF0000"/>
              </w:rPr>
              <w:t>，账号</w:t>
            </w:r>
            <w:r>
              <w:rPr>
                <w:rFonts w:hint="eastAsia"/>
                <w:color w:val="FF0000"/>
              </w:rPr>
              <w:t>[</w:t>
            </w:r>
            <w:r>
              <w:rPr>
                <w:rFonts w:hint="eastAsia"/>
                <w:color w:val="FF0000"/>
              </w:rPr>
              <w:t>输入框</w:t>
            </w:r>
            <w:r>
              <w:rPr>
                <w:rFonts w:hint="eastAsia"/>
                <w:color w:val="FF0000"/>
              </w:rPr>
              <w:t>]</w:t>
            </w:r>
            <w:r>
              <w:rPr>
                <w:rFonts w:hint="eastAsia"/>
                <w:color w:val="FF0000"/>
              </w:rPr>
              <w:t>，证件号码</w:t>
            </w:r>
            <w:r>
              <w:rPr>
                <w:rFonts w:hint="eastAsia"/>
                <w:color w:val="FF0000"/>
              </w:rPr>
              <w:t>[</w:t>
            </w:r>
            <w:r>
              <w:rPr>
                <w:rFonts w:hint="eastAsia"/>
                <w:color w:val="FF0000"/>
              </w:rPr>
              <w:t>输入框</w:t>
            </w:r>
            <w:r>
              <w:rPr>
                <w:rFonts w:hint="eastAsia"/>
                <w:color w:val="FF0000"/>
              </w:rPr>
              <w:t>]</w:t>
            </w:r>
            <w:r>
              <w:rPr>
                <w:rFonts w:hint="eastAsia"/>
                <w:color w:val="FF0000"/>
              </w:rPr>
              <w:t>，账龄</w:t>
            </w:r>
            <w:r>
              <w:rPr>
                <w:rFonts w:hint="eastAsia"/>
                <w:color w:val="FF0000"/>
              </w:rPr>
              <w:t>[</w:t>
            </w:r>
            <w:r>
              <w:rPr>
                <w:rFonts w:hint="eastAsia"/>
                <w:color w:val="FF0000"/>
              </w:rPr>
              <w:t>输入框</w:t>
            </w:r>
            <w:r>
              <w:rPr>
                <w:rFonts w:hint="eastAsia"/>
                <w:color w:val="FF0000"/>
              </w:rPr>
              <w:t>]</w:t>
            </w:r>
            <w:r>
              <w:rPr>
                <w:rFonts w:hint="eastAsia"/>
                <w:color w:val="FF0000"/>
              </w:rPr>
              <w:t>，城市</w:t>
            </w:r>
            <w:r>
              <w:rPr>
                <w:rFonts w:hint="eastAsia"/>
                <w:color w:val="FF0000"/>
              </w:rPr>
              <w:t xml:space="preserve"> [</w:t>
            </w:r>
            <w:r>
              <w:rPr>
                <w:rFonts w:hint="eastAsia"/>
                <w:color w:val="FF0000"/>
              </w:rPr>
              <w:t>下拉框</w:t>
            </w:r>
            <w:r>
              <w:rPr>
                <w:rFonts w:hint="eastAsia"/>
                <w:color w:val="FF0000"/>
              </w:rPr>
              <w:t>]</w:t>
            </w:r>
          </w:p>
          <w:p w14:paraId="01537CDD"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查询</w:t>
            </w:r>
            <w:r>
              <w:rPr>
                <w:rFonts w:hint="eastAsia"/>
                <w:color w:val="FF0000"/>
              </w:rPr>
              <w:t>[</w:t>
            </w:r>
            <w:r>
              <w:rPr>
                <w:rFonts w:hint="eastAsia"/>
                <w:color w:val="FF0000"/>
              </w:rPr>
              <w:t>按钮</w:t>
            </w:r>
            <w:r>
              <w:rPr>
                <w:rFonts w:hint="eastAsia"/>
                <w:color w:val="FF0000"/>
              </w:rPr>
              <w:t>]</w:t>
            </w:r>
            <w:r>
              <w:rPr>
                <w:rFonts w:hint="eastAsia"/>
                <w:color w:val="FF0000"/>
              </w:rPr>
              <w:t>，重置</w:t>
            </w:r>
            <w:r>
              <w:rPr>
                <w:rFonts w:hint="eastAsia"/>
                <w:color w:val="FF0000"/>
              </w:rPr>
              <w:t>[</w:t>
            </w:r>
            <w:r>
              <w:rPr>
                <w:rFonts w:hint="eastAsia"/>
                <w:color w:val="FF0000"/>
              </w:rPr>
              <w:t>按钮</w:t>
            </w:r>
            <w:r>
              <w:rPr>
                <w:rFonts w:hint="eastAsia"/>
                <w:color w:val="FF0000"/>
              </w:rPr>
              <w:t>]</w:t>
            </w:r>
          </w:p>
        </w:tc>
      </w:tr>
      <w:tr w:rsidR="00DC1257" w14:paraId="26EBEC7D" w14:textId="77777777">
        <w:trPr>
          <w:trHeight w:val="225"/>
        </w:trPr>
        <w:tc>
          <w:tcPr>
            <w:tcW w:w="1985" w:type="dxa"/>
            <w:shd w:val="clear" w:color="auto" w:fill="D9D9D9"/>
          </w:tcPr>
          <w:p w14:paraId="76834F51" w14:textId="77777777" w:rsidR="00DC1257" w:rsidRDefault="007579A1">
            <w:pPr>
              <w:spacing w:line="360" w:lineRule="atLeast"/>
              <w:rPr>
                <w:color w:val="FF0000"/>
              </w:rPr>
            </w:pPr>
            <w:r>
              <w:rPr>
                <w:rFonts w:hint="eastAsia"/>
                <w:color w:val="FF0000"/>
              </w:rPr>
              <w:t>输出</w:t>
            </w:r>
          </w:p>
        </w:tc>
        <w:tc>
          <w:tcPr>
            <w:tcW w:w="7087" w:type="dxa"/>
          </w:tcPr>
          <w:p w14:paraId="2686BF1A"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案件信息</w:t>
            </w:r>
            <w:r>
              <w:rPr>
                <w:rFonts w:hint="eastAsia"/>
                <w:color w:val="FF0000"/>
              </w:rPr>
              <w:t>[</w:t>
            </w:r>
            <w:r>
              <w:rPr>
                <w:rFonts w:hint="eastAsia"/>
                <w:color w:val="FF0000"/>
              </w:rPr>
              <w:t>列表</w:t>
            </w:r>
            <w:r>
              <w:rPr>
                <w:rFonts w:hint="eastAsia"/>
                <w:color w:val="FF0000"/>
              </w:rPr>
              <w:t>]</w:t>
            </w:r>
            <w:r>
              <w:rPr>
                <w:rFonts w:hint="eastAsia"/>
                <w:color w:val="FF0000"/>
              </w:rPr>
              <w:t>：</w:t>
            </w:r>
          </w:p>
          <w:p w14:paraId="1A5E18D9" w14:textId="77777777" w:rsidR="00DC1257" w:rsidRDefault="007579A1">
            <w:pPr>
              <w:widowControl/>
              <w:overflowPunct w:val="0"/>
              <w:autoSpaceDE w:val="0"/>
              <w:autoSpaceDN w:val="0"/>
              <w:adjustRightInd w:val="0"/>
              <w:spacing w:after="100" w:line="360" w:lineRule="atLeast"/>
              <w:ind w:firstLineChars="200" w:firstLine="420"/>
              <w:textAlignment w:val="baseline"/>
              <w:rPr>
                <w:color w:val="FF0000"/>
              </w:rPr>
            </w:pPr>
            <w:r>
              <w:rPr>
                <w:rFonts w:hint="eastAsia"/>
                <w:color w:val="FF0000"/>
              </w:rPr>
              <w:t>客户名，证件号码，城市，账龄，逾期总额，当前金额，最低还款额，操作：查看明细</w:t>
            </w:r>
            <w:r>
              <w:rPr>
                <w:rFonts w:hint="eastAsia"/>
                <w:color w:val="FF0000"/>
              </w:rPr>
              <w:t>[</w:t>
            </w:r>
            <w:r>
              <w:rPr>
                <w:rFonts w:hint="eastAsia"/>
                <w:color w:val="FF0000"/>
              </w:rPr>
              <w:t>超链接</w:t>
            </w:r>
            <w:r>
              <w:rPr>
                <w:rFonts w:hint="eastAsia"/>
                <w:color w:val="FF0000"/>
              </w:rPr>
              <w:t>]</w:t>
            </w:r>
            <w:r>
              <w:rPr>
                <w:rFonts w:hint="eastAsia"/>
                <w:color w:val="FF0000"/>
              </w:rPr>
              <w:t>。</w:t>
            </w:r>
          </w:p>
        </w:tc>
      </w:tr>
      <w:tr w:rsidR="00DC1257" w14:paraId="096FAACE" w14:textId="77777777">
        <w:trPr>
          <w:trHeight w:val="225"/>
        </w:trPr>
        <w:tc>
          <w:tcPr>
            <w:tcW w:w="1985" w:type="dxa"/>
            <w:shd w:val="clear" w:color="auto" w:fill="D9D9D9"/>
          </w:tcPr>
          <w:p w14:paraId="43DC3EF7"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73687579" w14:textId="77777777" w:rsidR="00DC1257" w:rsidRDefault="00DC1257">
            <w:pPr>
              <w:widowControl/>
              <w:overflowPunct w:val="0"/>
              <w:autoSpaceDE w:val="0"/>
              <w:autoSpaceDN w:val="0"/>
              <w:adjustRightInd w:val="0"/>
              <w:spacing w:after="100" w:line="360" w:lineRule="atLeast"/>
              <w:textAlignment w:val="baseline"/>
              <w:rPr>
                <w:rFonts w:hAnsi="宋体"/>
                <w:color w:val="FF0000"/>
                <w:szCs w:val="21"/>
              </w:rPr>
            </w:pPr>
          </w:p>
        </w:tc>
      </w:tr>
      <w:tr w:rsidR="00DC1257" w14:paraId="76F4B5FB" w14:textId="77777777">
        <w:trPr>
          <w:trHeight w:val="225"/>
        </w:trPr>
        <w:tc>
          <w:tcPr>
            <w:tcW w:w="1985" w:type="dxa"/>
            <w:shd w:val="clear" w:color="auto" w:fill="D9D9D9"/>
          </w:tcPr>
          <w:p w14:paraId="1BF86074"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2298FDC9"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点击菜单，查询用户权限下的案件显示在案件信息列表</w:t>
            </w:r>
          </w:p>
          <w:p w14:paraId="624CD1F9"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点击重置【按钮】，查询条件清空</w:t>
            </w:r>
          </w:p>
          <w:p w14:paraId="38202203"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点击查询明细</w:t>
            </w:r>
            <w:r>
              <w:rPr>
                <w:rFonts w:ascii="Times New Roman" w:hAnsi="Times New Roman" w:hint="eastAsia"/>
                <w:color w:val="FF0000"/>
                <w:szCs w:val="21"/>
              </w:rPr>
              <w:t>[</w:t>
            </w:r>
            <w:r>
              <w:rPr>
                <w:rFonts w:ascii="Times New Roman" w:hAnsi="Times New Roman" w:hint="eastAsia"/>
                <w:color w:val="FF0000"/>
                <w:szCs w:val="21"/>
              </w:rPr>
              <w:t>超链接</w:t>
            </w:r>
            <w:r>
              <w:rPr>
                <w:rFonts w:ascii="Times New Roman" w:hAnsi="Times New Roman" w:hint="eastAsia"/>
                <w:color w:val="FF0000"/>
                <w:szCs w:val="21"/>
              </w:rPr>
              <w:t>]</w:t>
            </w:r>
            <w:r>
              <w:rPr>
                <w:rFonts w:ascii="Times New Roman" w:hAnsi="Times New Roman" w:hint="eastAsia"/>
                <w:color w:val="FF0000"/>
                <w:szCs w:val="21"/>
              </w:rPr>
              <w:t>，显示“</w:t>
            </w:r>
            <w:r>
              <w:rPr>
                <w:rFonts w:ascii="Times New Roman" w:hAnsi="Times New Roman" w:hint="eastAsia"/>
                <w:color w:val="FF0000"/>
                <w:szCs w:val="21"/>
              </w:rPr>
              <w:t>7.1</w:t>
            </w:r>
            <w:r>
              <w:rPr>
                <w:rFonts w:ascii="Times New Roman" w:hAnsi="Times New Roman" w:hint="eastAsia"/>
                <w:color w:val="FF0000"/>
                <w:szCs w:val="21"/>
              </w:rPr>
              <w:t>电话催收”的只读信息</w:t>
            </w:r>
          </w:p>
          <w:p w14:paraId="43C59DCA"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各字段长度控制详见数据库设计</w:t>
            </w:r>
          </w:p>
          <w:p w14:paraId="0F4319EA"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点击页面底部刷新按钮，可刷新页面。</w:t>
            </w:r>
          </w:p>
          <w:p w14:paraId="1C45DD15" w14:textId="77777777" w:rsidR="00DC1257" w:rsidRDefault="007579A1">
            <w:pPr>
              <w:pStyle w:val="21"/>
              <w:numPr>
                <w:ilvl w:val="4"/>
                <w:numId w:val="93"/>
              </w:numPr>
              <w:spacing w:after="60" w:line="360" w:lineRule="atLeast"/>
              <w:ind w:leftChars="0"/>
              <w:rPr>
                <w:rFonts w:ascii="Times New Roman" w:hAnsi="Times New Roman"/>
                <w:color w:val="FF0000"/>
                <w:szCs w:val="21"/>
              </w:rPr>
            </w:pPr>
            <w:r>
              <w:rPr>
                <w:rFonts w:ascii="Times New Roman" w:hAnsi="Times New Roman" w:hint="eastAsia"/>
                <w:color w:val="FF0000"/>
                <w:szCs w:val="21"/>
              </w:rPr>
              <w:t>点击页面底部上一页、下一页、首页、末页按钮，可正确跳转到相应页面，且可选择每页显示的记录条数，有</w:t>
            </w:r>
            <w:r>
              <w:rPr>
                <w:rFonts w:ascii="Times New Roman" w:hAnsi="Times New Roman" w:hint="eastAsia"/>
                <w:color w:val="FF0000"/>
                <w:szCs w:val="21"/>
              </w:rPr>
              <w:t>10</w:t>
            </w:r>
            <w:r>
              <w:rPr>
                <w:rFonts w:ascii="Times New Roman" w:hAnsi="Times New Roman" w:hint="eastAsia"/>
                <w:color w:val="FF0000"/>
                <w:szCs w:val="21"/>
              </w:rPr>
              <w:t>、</w:t>
            </w:r>
            <w:r>
              <w:rPr>
                <w:rFonts w:ascii="Times New Roman" w:hAnsi="Times New Roman" w:hint="eastAsia"/>
                <w:color w:val="FF0000"/>
                <w:szCs w:val="21"/>
              </w:rPr>
              <w:t>20</w:t>
            </w:r>
            <w:r>
              <w:rPr>
                <w:rFonts w:ascii="Times New Roman" w:hAnsi="Times New Roman" w:hint="eastAsia"/>
                <w:color w:val="FF0000"/>
                <w:szCs w:val="21"/>
              </w:rPr>
              <w:t>、</w:t>
            </w:r>
            <w:r>
              <w:rPr>
                <w:rFonts w:ascii="Times New Roman" w:hAnsi="Times New Roman" w:hint="eastAsia"/>
                <w:color w:val="FF0000"/>
                <w:szCs w:val="21"/>
              </w:rPr>
              <w:t>30</w:t>
            </w:r>
            <w:r>
              <w:rPr>
                <w:rFonts w:ascii="Times New Roman" w:hAnsi="Times New Roman" w:hint="eastAsia"/>
                <w:color w:val="FF0000"/>
                <w:szCs w:val="21"/>
              </w:rPr>
              <w:t>、</w:t>
            </w:r>
            <w:r>
              <w:rPr>
                <w:rFonts w:ascii="Times New Roman" w:hAnsi="Times New Roman" w:hint="eastAsia"/>
                <w:color w:val="FF0000"/>
                <w:szCs w:val="21"/>
              </w:rPr>
              <w:t>40</w:t>
            </w:r>
            <w:r>
              <w:rPr>
                <w:rFonts w:ascii="Times New Roman" w:hAnsi="Times New Roman" w:hint="eastAsia"/>
                <w:color w:val="FF0000"/>
                <w:szCs w:val="21"/>
              </w:rPr>
              <w:t>、</w:t>
            </w:r>
            <w:r>
              <w:rPr>
                <w:rFonts w:ascii="Times New Roman" w:hAnsi="Times New Roman" w:hint="eastAsia"/>
                <w:color w:val="FF0000"/>
                <w:szCs w:val="21"/>
              </w:rPr>
              <w:t>50</w:t>
            </w:r>
            <w:r>
              <w:rPr>
                <w:rFonts w:ascii="Times New Roman" w:hAnsi="Times New Roman" w:hint="eastAsia"/>
                <w:color w:val="FF0000"/>
                <w:szCs w:val="21"/>
              </w:rPr>
              <w:t>可选择。</w:t>
            </w:r>
          </w:p>
          <w:p w14:paraId="3F3F3583" w14:textId="77777777" w:rsidR="00DC1257" w:rsidRDefault="007579A1">
            <w:pPr>
              <w:pStyle w:val="21"/>
              <w:numPr>
                <w:ilvl w:val="4"/>
                <w:numId w:val="93"/>
              </w:numPr>
              <w:spacing w:after="60" w:line="360" w:lineRule="atLeast"/>
              <w:ind w:leftChars="0"/>
              <w:rPr>
                <w:rFonts w:ascii="Times New Roman" w:hAnsi="Times New Roman"/>
                <w:color w:val="FF0000"/>
                <w:szCs w:val="21"/>
              </w:rPr>
            </w:pPr>
            <w:proofErr w:type="gramStart"/>
            <w:r>
              <w:rPr>
                <w:rFonts w:ascii="Times New Roman" w:hAnsi="Times New Roman" w:hint="eastAsia"/>
                <w:color w:val="FF0000"/>
                <w:szCs w:val="21"/>
              </w:rPr>
              <w:t>勾选多条</w:t>
            </w:r>
            <w:proofErr w:type="gramEnd"/>
            <w:r>
              <w:rPr>
                <w:rFonts w:ascii="Times New Roman" w:hAnsi="Times New Roman" w:hint="eastAsia"/>
                <w:color w:val="FF0000"/>
                <w:szCs w:val="21"/>
              </w:rPr>
              <w:t>案件，点击【队列转移】，可将案件手工流转至其他队列。</w:t>
            </w:r>
          </w:p>
        </w:tc>
      </w:tr>
      <w:tr w:rsidR="00DC1257" w14:paraId="3731E850" w14:textId="77777777">
        <w:trPr>
          <w:trHeight w:val="225"/>
        </w:trPr>
        <w:tc>
          <w:tcPr>
            <w:tcW w:w="1985" w:type="dxa"/>
            <w:shd w:val="clear" w:color="auto" w:fill="D9D9D9"/>
          </w:tcPr>
          <w:p w14:paraId="24F664C2" w14:textId="77777777" w:rsidR="00DC1257" w:rsidRDefault="007579A1">
            <w:pPr>
              <w:spacing w:line="360" w:lineRule="atLeast"/>
              <w:rPr>
                <w:color w:val="FF0000"/>
                <w:szCs w:val="21"/>
              </w:rPr>
            </w:pPr>
            <w:r>
              <w:rPr>
                <w:rFonts w:hint="eastAsia"/>
                <w:color w:val="FF0000"/>
                <w:szCs w:val="21"/>
              </w:rPr>
              <w:t>备注</w:t>
            </w:r>
          </w:p>
        </w:tc>
        <w:tc>
          <w:tcPr>
            <w:tcW w:w="7087" w:type="dxa"/>
          </w:tcPr>
          <w:p w14:paraId="1B8422A6" w14:textId="77777777" w:rsidR="00DC1257" w:rsidRDefault="00DC1257">
            <w:pPr>
              <w:widowControl/>
              <w:overflowPunct w:val="0"/>
              <w:autoSpaceDE w:val="0"/>
              <w:autoSpaceDN w:val="0"/>
              <w:adjustRightInd w:val="0"/>
              <w:spacing w:after="100" w:line="360" w:lineRule="atLeast"/>
              <w:textAlignment w:val="baseline"/>
              <w:rPr>
                <w:color w:val="FF0000"/>
              </w:rPr>
            </w:pPr>
          </w:p>
        </w:tc>
      </w:tr>
    </w:tbl>
    <w:p w14:paraId="10AA0CC6" w14:textId="77777777" w:rsidR="00DC1257" w:rsidRDefault="00DC1257"/>
    <w:p w14:paraId="66B8B4E2" w14:textId="77777777" w:rsidR="00DC1257" w:rsidRDefault="00DC1257"/>
    <w:p w14:paraId="570041B4" w14:textId="77777777" w:rsidR="00DC1257" w:rsidRDefault="007579A1">
      <w:pPr>
        <w:pStyle w:val="2"/>
      </w:pPr>
      <w:bookmarkStart w:id="3313" w:name="_Toc14822"/>
      <w:r>
        <w:rPr>
          <w:rFonts w:hint="eastAsia"/>
        </w:rPr>
        <w:t>催收记录查询</w:t>
      </w:r>
      <w:bookmarkEnd w:id="331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0E2F580" w14:textId="77777777">
        <w:trPr>
          <w:trHeight w:val="479"/>
        </w:trPr>
        <w:tc>
          <w:tcPr>
            <w:tcW w:w="1985" w:type="dxa"/>
            <w:shd w:val="clear" w:color="auto" w:fill="D9D9D9"/>
          </w:tcPr>
          <w:p w14:paraId="3FE57D0B" w14:textId="77777777" w:rsidR="00DC1257" w:rsidRDefault="007579A1">
            <w:pPr>
              <w:spacing w:line="360" w:lineRule="atLeast"/>
            </w:pPr>
            <w:r>
              <w:rPr>
                <w:rFonts w:hint="eastAsia"/>
              </w:rPr>
              <w:t>功能概述</w:t>
            </w:r>
          </w:p>
        </w:tc>
        <w:tc>
          <w:tcPr>
            <w:tcW w:w="7087" w:type="dxa"/>
          </w:tcPr>
          <w:p w14:paraId="61FAE2FD"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用户通过证件号、</w:t>
            </w:r>
            <w:proofErr w:type="gramStart"/>
            <w:r>
              <w:rPr>
                <w:rFonts w:hAnsi="宋体" w:hint="eastAsia"/>
                <w:szCs w:val="21"/>
              </w:rPr>
              <w:t>帐号</w:t>
            </w:r>
            <w:proofErr w:type="gramEnd"/>
            <w:r>
              <w:rPr>
                <w:rFonts w:hAnsi="宋体" w:hint="eastAsia"/>
                <w:szCs w:val="21"/>
              </w:rPr>
              <w:t>(APPID)</w:t>
            </w:r>
            <w:r>
              <w:rPr>
                <w:rFonts w:hAnsi="宋体" w:hint="eastAsia"/>
                <w:szCs w:val="21"/>
              </w:rPr>
              <w:t>、电话、姓名等信息查询客户的历史催收记录信息，支持账号集查询方式</w:t>
            </w:r>
          </w:p>
        </w:tc>
      </w:tr>
      <w:tr w:rsidR="00DC1257" w14:paraId="2A397854" w14:textId="77777777">
        <w:trPr>
          <w:trHeight w:val="225"/>
        </w:trPr>
        <w:tc>
          <w:tcPr>
            <w:tcW w:w="1985" w:type="dxa"/>
            <w:shd w:val="clear" w:color="auto" w:fill="D9D9D9"/>
          </w:tcPr>
          <w:p w14:paraId="4DF1176D" w14:textId="77777777" w:rsidR="00DC1257" w:rsidRDefault="007579A1">
            <w:pPr>
              <w:spacing w:line="360" w:lineRule="atLeast"/>
            </w:pPr>
            <w:r>
              <w:rPr>
                <w:rFonts w:hint="eastAsia"/>
              </w:rPr>
              <w:t>输入</w:t>
            </w:r>
          </w:p>
        </w:tc>
        <w:tc>
          <w:tcPr>
            <w:tcW w:w="7087" w:type="dxa"/>
          </w:tcPr>
          <w:p w14:paraId="351C880A"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229BC08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客户名称</w:t>
            </w:r>
            <w:r>
              <w:rPr>
                <w:rFonts w:hint="eastAsia"/>
              </w:rPr>
              <w:t>[</w:t>
            </w:r>
            <w:r>
              <w:rPr>
                <w:rFonts w:hint="eastAsia"/>
              </w:rPr>
              <w:t>输入框</w:t>
            </w:r>
            <w:r>
              <w:rPr>
                <w:rFonts w:hint="eastAsia"/>
              </w:rPr>
              <w:t>]</w:t>
            </w:r>
            <w:r>
              <w:rPr>
                <w:rFonts w:hint="eastAsia"/>
              </w:rPr>
              <w:t>、账号</w:t>
            </w:r>
            <w:r>
              <w:rPr>
                <w:rFonts w:hint="eastAsia"/>
              </w:rPr>
              <w:t>[</w:t>
            </w:r>
            <w:r>
              <w:rPr>
                <w:rFonts w:hint="eastAsia"/>
              </w:rPr>
              <w:t>输入框</w:t>
            </w:r>
            <w:r>
              <w:rPr>
                <w:rFonts w:hint="eastAsia"/>
              </w:rPr>
              <w:t>]</w:t>
            </w:r>
            <w:r>
              <w:rPr>
                <w:rFonts w:hint="eastAsia"/>
              </w:rPr>
              <w:t>、证件号</w:t>
            </w:r>
            <w:r>
              <w:rPr>
                <w:rFonts w:hint="eastAsia"/>
              </w:rPr>
              <w:t xml:space="preserve"> [</w:t>
            </w:r>
            <w:r>
              <w:rPr>
                <w:rFonts w:hint="eastAsia"/>
              </w:rPr>
              <w:t>输入框</w:t>
            </w:r>
            <w:r>
              <w:rPr>
                <w:rFonts w:hint="eastAsia"/>
              </w:rPr>
              <w:t>]</w:t>
            </w:r>
            <w:r>
              <w:rPr>
                <w:rFonts w:hint="eastAsia"/>
              </w:rPr>
              <w:t>、账龄</w:t>
            </w:r>
            <w:r>
              <w:rPr>
                <w:rFonts w:hint="eastAsia"/>
              </w:rPr>
              <w:t>[</w:t>
            </w:r>
            <w:r>
              <w:rPr>
                <w:rFonts w:hint="eastAsia"/>
              </w:rPr>
              <w:t>输入框</w:t>
            </w:r>
            <w:r>
              <w:rPr>
                <w:rFonts w:hint="eastAsia"/>
              </w:rPr>
              <w:t>]</w:t>
            </w:r>
            <w:r>
              <w:rPr>
                <w:rFonts w:hint="eastAsia"/>
              </w:rPr>
              <w:t>、城市</w:t>
            </w:r>
            <w:r>
              <w:rPr>
                <w:rFonts w:hint="eastAsia"/>
              </w:rPr>
              <w:t xml:space="preserve"> [</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、是否</w:t>
            </w:r>
            <w:r>
              <w:rPr>
                <w:rFonts w:hint="eastAsia"/>
              </w:rPr>
              <w:t>VIP[</w:t>
            </w:r>
            <w:r>
              <w:rPr>
                <w:rFonts w:hint="eastAsia"/>
              </w:rPr>
              <w:t>下拉框</w:t>
            </w:r>
            <w:r>
              <w:rPr>
                <w:rFonts w:hint="eastAsia"/>
              </w:rPr>
              <w:t>]</w:t>
            </w:r>
            <w:r>
              <w:rPr>
                <w:rFonts w:hint="eastAsia"/>
              </w:rPr>
              <w:t>、</w:t>
            </w:r>
            <w:commentRangeStart w:id="3314"/>
            <w:r>
              <w:rPr>
                <w:rFonts w:hint="eastAsia"/>
              </w:rPr>
              <w:t>电话</w:t>
            </w:r>
            <w:r>
              <w:rPr>
                <w:rFonts w:hint="eastAsia"/>
              </w:rPr>
              <w:t>[</w:t>
            </w:r>
            <w:r>
              <w:rPr>
                <w:rFonts w:hint="eastAsia"/>
              </w:rPr>
              <w:t>输入框</w:t>
            </w:r>
            <w:r>
              <w:rPr>
                <w:rFonts w:hint="eastAsia"/>
              </w:rPr>
              <w:t>]</w:t>
            </w:r>
            <w:commentRangeEnd w:id="3314"/>
            <w:r>
              <w:rPr>
                <w:rStyle w:val="af8"/>
              </w:rPr>
              <w:commentReference w:id="3314"/>
            </w:r>
          </w:p>
          <w:p w14:paraId="4C34B24F"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color w:val="FF0000"/>
              </w:rPr>
              <w:t>账号集：搜索条件</w:t>
            </w:r>
            <w:r>
              <w:rPr>
                <w:rFonts w:hint="eastAsia"/>
                <w:color w:val="FF0000"/>
              </w:rPr>
              <w:t>[</w:t>
            </w:r>
            <w:r>
              <w:rPr>
                <w:rFonts w:hint="eastAsia"/>
                <w:color w:val="FF0000"/>
              </w:rPr>
              <w:t>下拉框</w:t>
            </w:r>
            <w:r>
              <w:rPr>
                <w:rFonts w:hint="eastAsia"/>
                <w:color w:val="FF0000"/>
              </w:rPr>
              <w:t>(</w:t>
            </w:r>
            <w:r>
              <w:rPr>
                <w:rFonts w:hint="eastAsia"/>
                <w:color w:val="FF0000"/>
              </w:rPr>
              <w:t>案件号、</w:t>
            </w:r>
            <w:r>
              <w:rPr>
                <w:rFonts w:hint="eastAsia"/>
                <w:color w:val="FF0000"/>
              </w:rPr>
              <w:t>APPID)] [</w:t>
            </w:r>
            <w:r>
              <w:rPr>
                <w:rFonts w:hint="eastAsia"/>
                <w:color w:val="FF0000"/>
              </w:rPr>
              <w:t>输入框</w:t>
            </w:r>
            <w:r>
              <w:rPr>
                <w:rFonts w:hint="eastAsia"/>
                <w:color w:val="FF0000"/>
              </w:rPr>
              <w:t>]</w:t>
            </w:r>
          </w:p>
          <w:p w14:paraId="1CA9694D"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 xml:space="preserve">]  </w:t>
            </w:r>
            <w:r>
              <w:rPr>
                <w:rFonts w:hint="eastAsia"/>
              </w:rPr>
              <w:t>重置</w:t>
            </w:r>
            <w:r>
              <w:rPr>
                <w:rFonts w:hint="eastAsia"/>
              </w:rPr>
              <w:t>[</w:t>
            </w:r>
            <w:r>
              <w:rPr>
                <w:rFonts w:hint="eastAsia"/>
              </w:rPr>
              <w:t>按钮</w:t>
            </w:r>
            <w:r>
              <w:rPr>
                <w:rFonts w:hint="eastAsia"/>
              </w:rPr>
              <w:t>]</w:t>
            </w:r>
          </w:p>
        </w:tc>
      </w:tr>
      <w:tr w:rsidR="00DC1257" w14:paraId="1C2192C8" w14:textId="77777777">
        <w:trPr>
          <w:trHeight w:val="225"/>
        </w:trPr>
        <w:tc>
          <w:tcPr>
            <w:tcW w:w="1985" w:type="dxa"/>
            <w:shd w:val="clear" w:color="auto" w:fill="D9D9D9"/>
          </w:tcPr>
          <w:p w14:paraId="79CA01AF" w14:textId="77777777" w:rsidR="00DC1257" w:rsidRDefault="007579A1">
            <w:pPr>
              <w:spacing w:line="360" w:lineRule="atLeast"/>
            </w:pPr>
            <w:r>
              <w:rPr>
                <w:rFonts w:hint="eastAsia"/>
              </w:rPr>
              <w:t>输出</w:t>
            </w:r>
          </w:p>
        </w:tc>
        <w:tc>
          <w:tcPr>
            <w:tcW w:w="7087" w:type="dxa"/>
          </w:tcPr>
          <w:p w14:paraId="55AF883D"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案件结果</w:t>
            </w:r>
            <w:r>
              <w:rPr>
                <w:rFonts w:hint="eastAsia"/>
                <w:szCs w:val="21"/>
              </w:rPr>
              <w:t>[</w:t>
            </w:r>
            <w:r>
              <w:rPr>
                <w:rFonts w:hint="eastAsia"/>
                <w:szCs w:val="21"/>
              </w:rPr>
              <w:t>列表</w:t>
            </w:r>
            <w:r>
              <w:rPr>
                <w:rFonts w:hint="eastAsia"/>
                <w:szCs w:val="21"/>
              </w:rPr>
              <w:t>]</w:t>
            </w:r>
            <w:r>
              <w:rPr>
                <w:rFonts w:hint="eastAsia"/>
                <w:szCs w:val="21"/>
              </w:rPr>
              <w:t>：</w:t>
            </w:r>
          </w:p>
          <w:p w14:paraId="4A0A7B21"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客户名称、证件号码、城市、账龄、逾期总额、当前余额、最低还款额</w:t>
            </w:r>
          </w:p>
          <w:p w14:paraId="0F227B35" w14:textId="77777777" w:rsidR="00DC1257" w:rsidRDefault="007579A1">
            <w:pPr>
              <w:widowControl/>
              <w:overflowPunct w:val="0"/>
              <w:autoSpaceDE w:val="0"/>
              <w:autoSpaceDN w:val="0"/>
              <w:adjustRightInd w:val="0"/>
              <w:spacing w:after="100" w:line="360" w:lineRule="atLeast"/>
              <w:textAlignment w:val="baseline"/>
            </w:pPr>
            <w:r>
              <w:rPr>
                <w:rFonts w:hint="eastAsia"/>
              </w:rPr>
              <w:lastRenderedPageBreak/>
              <w:t>操作：</w:t>
            </w:r>
            <w:proofErr w:type="gramStart"/>
            <w:r>
              <w:rPr>
                <w:rFonts w:hint="eastAsia"/>
              </w:rPr>
              <w:t>导出催记</w:t>
            </w:r>
            <w:proofErr w:type="gramEnd"/>
            <w:r>
              <w:rPr>
                <w:rFonts w:hint="eastAsia"/>
              </w:rPr>
              <w:t>[</w:t>
            </w:r>
            <w:r>
              <w:t>超链接</w:t>
            </w:r>
            <w:r>
              <w:rPr>
                <w:rFonts w:hint="eastAsia"/>
              </w:rPr>
              <w:t>]</w:t>
            </w:r>
            <w:r>
              <w:rPr>
                <w:rFonts w:hint="eastAsia"/>
              </w:rPr>
              <w:t>。</w:t>
            </w:r>
          </w:p>
          <w:p w14:paraId="38DD480B" w14:textId="77777777" w:rsidR="00DC1257" w:rsidRDefault="007579A1">
            <w:pPr>
              <w:widowControl/>
              <w:overflowPunct w:val="0"/>
              <w:autoSpaceDE w:val="0"/>
              <w:autoSpaceDN w:val="0"/>
              <w:adjustRightInd w:val="0"/>
              <w:spacing w:after="100" w:line="360" w:lineRule="atLeast"/>
              <w:ind w:firstLineChars="200" w:firstLine="420"/>
              <w:textAlignment w:val="baseline"/>
              <w:rPr>
                <w:szCs w:val="21"/>
              </w:rPr>
            </w:pPr>
            <w:r>
              <w:rPr>
                <w:rFonts w:hint="eastAsia"/>
              </w:rPr>
              <w:t>批量下载</w:t>
            </w:r>
            <w:r>
              <w:rPr>
                <w:rFonts w:hint="eastAsia"/>
              </w:rPr>
              <w:t xml:space="preserve"> [</w:t>
            </w:r>
            <w:r>
              <w:rPr>
                <w:rFonts w:hint="eastAsia"/>
              </w:rPr>
              <w:t>按钮</w:t>
            </w:r>
            <w:r>
              <w:rPr>
                <w:rFonts w:hint="eastAsia"/>
              </w:rPr>
              <w:t>]</w:t>
            </w:r>
          </w:p>
        </w:tc>
      </w:tr>
      <w:tr w:rsidR="00DC1257" w14:paraId="6C92A9CD" w14:textId="77777777">
        <w:trPr>
          <w:trHeight w:val="225"/>
        </w:trPr>
        <w:tc>
          <w:tcPr>
            <w:tcW w:w="1985" w:type="dxa"/>
            <w:shd w:val="clear" w:color="auto" w:fill="D9D9D9"/>
          </w:tcPr>
          <w:p w14:paraId="4F08D2C1" w14:textId="77777777" w:rsidR="00DC1257" w:rsidRDefault="007579A1">
            <w:pPr>
              <w:spacing w:line="360" w:lineRule="atLeast"/>
              <w:rPr>
                <w:szCs w:val="21"/>
              </w:rPr>
            </w:pPr>
            <w:r>
              <w:rPr>
                <w:rFonts w:hint="eastAsia"/>
                <w:szCs w:val="21"/>
              </w:rPr>
              <w:lastRenderedPageBreak/>
              <w:t>参考画面</w:t>
            </w:r>
          </w:p>
        </w:tc>
        <w:tc>
          <w:tcPr>
            <w:tcW w:w="7087" w:type="dxa"/>
          </w:tcPr>
          <w:p w14:paraId="208A16A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722D5097" wp14:editId="4F79A4C5">
                  <wp:extent cx="4401185" cy="1421130"/>
                  <wp:effectExtent l="0" t="0" r="18415" b="762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2" cstate="print"/>
                          <a:stretch>
                            <a:fillRect/>
                          </a:stretch>
                        </pic:blipFill>
                        <pic:spPr>
                          <a:xfrm>
                            <a:off x="0" y="0"/>
                            <a:ext cx="4401185" cy="1421130"/>
                          </a:xfrm>
                          <a:prstGeom prst="rect">
                            <a:avLst/>
                          </a:prstGeom>
                          <a:noFill/>
                          <a:ln w="9525">
                            <a:noFill/>
                            <a:miter/>
                          </a:ln>
                        </pic:spPr>
                      </pic:pic>
                    </a:graphicData>
                  </a:graphic>
                </wp:inline>
              </w:drawing>
            </w:r>
          </w:p>
        </w:tc>
      </w:tr>
      <w:tr w:rsidR="00DC1257" w14:paraId="2C2BC01D" w14:textId="77777777">
        <w:trPr>
          <w:trHeight w:val="225"/>
        </w:trPr>
        <w:tc>
          <w:tcPr>
            <w:tcW w:w="1985" w:type="dxa"/>
            <w:shd w:val="clear" w:color="auto" w:fill="D9D9D9"/>
          </w:tcPr>
          <w:p w14:paraId="518907B8" w14:textId="77777777" w:rsidR="00DC1257" w:rsidRDefault="007579A1">
            <w:pPr>
              <w:spacing w:line="360" w:lineRule="atLeast"/>
              <w:rPr>
                <w:szCs w:val="21"/>
              </w:rPr>
            </w:pPr>
            <w:r>
              <w:rPr>
                <w:rFonts w:hint="eastAsia"/>
                <w:szCs w:val="21"/>
              </w:rPr>
              <w:t>业务规则</w:t>
            </w:r>
          </w:p>
        </w:tc>
        <w:tc>
          <w:tcPr>
            <w:tcW w:w="7087" w:type="dxa"/>
          </w:tcPr>
          <w:p w14:paraId="10FA0D91" w14:textId="77777777" w:rsidR="00DC1257" w:rsidRDefault="007579A1">
            <w:pPr>
              <w:pStyle w:val="12"/>
              <w:numPr>
                <w:ilvl w:val="0"/>
                <w:numId w:val="94"/>
              </w:numPr>
              <w:spacing w:line="360" w:lineRule="auto"/>
              <w:ind w:firstLineChars="0"/>
              <w:rPr>
                <w:ins w:id="3315" w:author="lenovo" w:date="2016-06-24T17:43:00Z"/>
                <w:rFonts w:ascii="宋体" w:hAnsi="宋体"/>
                <w:szCs w:val="21"/>
              </w:rPr>
            </w:pPr>
            <w:r>
              <w:rPr>
                <w:rFonts w:ascii="宋体" w:hAnsi="宋体" w:hint="eastAsia"/>
                <w:szCs w:val="21"/>
              </w:rPr>
              <w:t>输入查询条件（证件号码、客户名称支持模糊查询），点击【查询】按钮，显示按查询条件查询的记录。</w:t>
            </w:r>
          </w:p>
          <w:p w14:paraId="63E7207B" w14:textId="77777777" w:rsidR="00DC1257" w:rsidRDefault="007579A1">
            <w:pPr>
              <w:pStyle w:val="12"/>
              <w:numPr>
                <w:ilvl w:val="0"/>
                <w:numId w:val="94"/>
              </w:numPr>
              <w:spacing w:line="360" w:lineRule="auto"/>
              <w:ind w:firstLineChars="0"/>
              <w:rPr>
                <w:rFonts w:ascii="宋体" w:hAnsi="宋体"/>
                <w:szCs w:val="21"/>
              </w:rPr>
            </w:pPr>
            <w:ins w:id="3316" w:author="lenovo" w:date="2016-06-24T17:43:00Z">
              <w:r>
                <w:rPr>
                  <w:rFonts w:ascii="宋体" w:hAnsi="宋体" w:hint="eastAsia"/>
                  <w:szCs w:val="21"/>
                </w:rPr>
                <w:t>仅可查询</w:t>
              </w:r>
            </w:ins>
            <w:ins w:id="3317" w:author="lenovo" w:date="2016-06-24T17:44:00Z">
              <w:r>
                <w:rPr>
                  <w:rFonts w:ascii="宋体" w:hAnsi="宋体" w:hint="eastAsia"/>
                  <w:szCs w:val="21"/>
                </w:rPr>
                <w:t>操作员所在机构及以下机构的案件对应的催收记录</w:t>
              </w:r>
            </w:ins>
          </w:p>
          <w:p w14:paraId="34D6005A" w14:textId="77777777" w:rsidR="00DC1257" w:rsidRDefault="007579A1">
            <w:pPr>
              <w:pStyle w:val="12"/>
              <w:numPr>
                <w:ilvl w:val="0"/>
                <w:numId w:val="94"/>
              </w:numPr>
              <w:spacing w:line="360" w:lineRule="auto"/>
              <w:ind w:firstLineChars="0"/>
              <w:rPr>
                <w:rFonts w:ascii="宋体" w:hAnsi="宋体"/>
                <w:szCs w:val="21"/>
              </w:rPr>
            </w:pPr>
            <w:r>
              <w:rPr>
                <w:rFonts w:ascii="宋体" w:hAnsi="宋体" w:hint="eastAsia"/>
                <w:szCs w:val="21"/>
              </w:rPr>
              <w:t>查询选择一条记录，点击导出</w:t>
            </w:r>
            <w:proofErr w:type="gramStart"/>
            <w:r>
              <w:rPr>
                <w:rFonts w:ascii="宋体" w:hAnsi="宋体" w:hint="eastAsia"/>
                <w:szCs w:val="21"/>
              </w:rPr>
              <w:t>催记信息</w:t>
            </w:r>
            <w:proofErr w:type="gramEnd"/>
            <w:r>
              <w:rPr>
                <w:rFonts w:ascii="宋体" w:hAnsi="宋体" w:hint="eastAsia"/>
                <w:szCs w:val="21"/>
              </w:rPr>
              <w:t>[超链接]，导出单个催收记录信息。包括：电话催收、信函催收、司法催收、外包催收记录</w:t>
            </w:r>
          </w:p>
          <w:p w14:paraId="10D8453B" w14:textId="77777777" w:rsidR="00DC1257" w:rsidRDefault="007579A1">
            <w:pPr>
              <w:pStyle w:val="12"/>
              <w:spacing w:line="360" w:lineRule="auto"/>
              <w:ind w:left="360" w:firstLineChars="0" w:firstLine="0"/>
              <w:rPr>
                <w:rFonts w:ascii="宋体" w:hAnsi="宋体"/>
                <w:szCs w:val="21"/>
              </w:rPr>
            </w:pPr>
            <w:r>
              <w:rPr>
                <w:noProof/>
              </w:rPr>
              <w:drawing>
                <wp:inline distT="0" distB="0" distL="114300" distR="114300" wp14:anchorId="08B2F369" wp14:editId="5430AE74">
                  <wp:extent cx="4173220" cy="3148965"/>
                  <wp:effectExtent l="0" t="0" r="17780" b="13335"/>
                  <wp:docPr id="11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2"/>
                          <pic:cNvPicPr>
                            <a:picLocks noChangeAspect="1"/>
                          </pic:cNvPicPr>
                        </pic:nvPicPr>
                        <pic:blipFill>
                          <a:blip r:embed="rId113" cstate="print"/>
                          <a:stretch>
                            <a:fillRect/>
                          </a:stretch>
                        </pic:blipFill>
                        <pic:spPr>
                          <a:xfrm>
                            <a:off x="0" y="0"/>
                            <a:ext cx="4173220" cy="3148965"/>
                          </a:xfrm>
                          <a:prstGeom prst="rect">
                            <a:avLst/>
                          </a:prstGeom>
                          <a:noFill/>
                          <a:ln w="9525">
                            <a:noFill/>
                            <a:miter/>
                          </a:ln>
                        </pic:spPr>
                      </pic:pic>
                    </a:graphicData>
                  </a:graphic>
                </wp:inline>
              </w:drawing>
            </w:r>
          </w:p>
          <w:p w14:paraId="53E49551" w14:textId="77777777" w:rsidR="00DC1257" w:rsidRDefault="007579A1">
            <w:pPr>
              <w:pStyle w:val="12"/>
              <w:numPr>
                <w:ilvl w:val="0"/>
                <w:numId w:val="94"/>
              </w:numPr>
              <w:spacing w:line="360" w:lineRule="auto"/>
              <w:ind w:firstLineChars="0"/>
              <w:rPr>
                <w:rFonts w:ascii="宋体" w:hAnsi="宋体"/>
                <w:szCs w:val="21"/>
              </w:rPr>
            </w:pPr>
            <w:proofErr w:type="gramStart"/>
            <w:r>
              <w:rPr>
                <w:rFonts w:hint="eastAsia"/>
                <w:szCs w:val="21"/>
              </w:rPr>
              <w:t>查询勾选一个</w:t>
            </w:r>
            <w:proofErr w:type="gramEnd"/>
            <w:r>
              <w:rPr>
                <w:rFonts w:hint="eastAsia"/>
                <w:szCs w:val="21"/>
              </w:rPr>
              <w:t>或多个记录，点击【批量下载】按钮，</w:t>
            </w:r>
            <w:commentRangeStart w:id="3318"/>
            <w:r>
              <w:rPr>
                <w:rFonts w:hint="eastAsia"/>
                <w:szCs w:val="21"/>
              </w:rPr>
              <w:t>导出催收记录信息</w:t>
            </w:r>
            <w:commentRangeEnd w:id="3318"/>
            <w:r>
              <w:commentReference w:id="3318"/>
            </w:r>
            <w:r>
              <w:rPr>
                <w:rFonts w:hint="eastAsia"/>
                <w:szCs w:val="21"/>
              </w:rPr>
              <w:t>。</w:t>
            </w:r>
          </w:p>
          <w:p w14:paraId="034116B3" w14:textId="77777777" w:rsidR="00DC1257" w:rsidRDefault="007579A1">
            <w:pPr>
              <w:pStyle w:val="12"/>
              <w:spacing w:line="360" w:lineRule="auto"/>
              <w:ind w:left="360" w:firstLineChars="0" w:firstLine="0"/>
              <w:rPr>
                <w:rFonts w:ascii="宋体" w:hAnsi="宋体"/>
                <w:szCs w:val="21"/>
              </w:rPr>
            </w:pPr>
            <w:r>
              <w:rPr>
                <w:noProof/>
              </w:rPr>
              <w:lastRenderedPageBreak/>
              <w:drawing>
                <wp:inline distT="0" distB="0" distL="114300" distR="114300" wp14:anchorId="6AA17187" wp14:editId="4E8D3CA1">
                  <wp:extent cx="4172585" cy="4766945"/>
                  <wp:effectExtent l="0" t="0" r="18415" b="14605"/>
                  <wp:docPr id="11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3"/>
                          <pic:cNvPicPr>
                            <a:picLocks noChangeAspect="1"/>
                          </pic:cNvPicPr>
                        </pic:nvPicPr>
                        <pic:blipFill>
                          <a:blip r:embed="rId114" cstate="print"/>
                          <a:stretch>
                            <a:fillRect/>
                          </a:stretch>
                        </pic:blipFill>
                        <pic:spPr>
                          <a:xfrm>
                            <a:off x="0" y="0"/>
                            <a:ext cx="4172585" cy="4766945"/>
                          </a:xfrm>
                          <a:prstGeom prst="rect">
                            <a:avLst/>
                          </a:prstGeom>
                          <a:noFill/>
                          <a:ln w="9525">
                            <a:noFill/>
                            <a:miter/>
                          </a:ln>
                        </pic:spPr>
                      </pic:pic>
                    </a:graphicData>
                  </a:graphic>
                </wp:inline>
              </w:drawing>
            </w:r>
          </w:p>
          <w:p w14:paraId="7310956F" w14:textId="77777777" w:rsidR="00DC1257" w:rsidRDefault="007579A1">
            <w:pPr>
              <w:pStyle w:val="12"/>
              <w:numPr>
                <w:ilvl w:val="0"/>
                <w:numId w:val="94"/>
              </w:numPr>
              <w:spacing w:line="360" w:lineRule="auto"/>
              <w:ind w:firstLineChars="0"/>
              <w:rPr>
                <w:rFonts w:ascii="宋体" w:hAnsi="宋体"/>
                <w:szCs w:val="21"/>
              </w:rPr>
            </w:pPr>
            <w:r>
              <w:rPr>
                <w:rFonts w:ascii="宋体" w:hAnsi="宋体" w:hint="eastAsia"/>
                <w:szCs w:val="21"/>
              </w:rPr>
              <w:t>输入查询条件后，点击【重置】按钮，清空输入框内容。</w:t>
            </w:r>
          </w:p>
          <w:p w14:paraId="5E41BD4F" w14:textId="77777777" w:rsidR="00DC1257" w:rsidRDefault="007579A1">
            <w:pPr>
              <w:pStyle w:val="12"/>
              <w:numPr>
                <w:ilvl w:val="0"/>
                <w:numId w:val="94"/>
              </w:numPr>
              <w:spacing w:line="360" w:lineRule="auto"/>
              <w:ind w:firstLineChars="0"/>
              <w:rPr>
                <w:rFonts w:ascii="宋体" w:hAnsi="宋体"/>
                <w:szCs w:val="21"/>
              </w:rPr>
            </w:pPr>
            <w:r>
              <w:rPr>
                <w:rFonts w:ascii="宋体" w:hAnsi="宋体" w:hint="eastAsia"/>
                <w:szCs w:val="21"/>
              </w:rPr>
              <w:t>点击页面底部刷新按钮，可刷新页面。</w:t>
            </w:r>
          </w:p>
          <w:p w14:paraId="1B086588" w14:textId="77777777" w:rsidR="00DC1257" w:rsidRDefault="007579A1">
            <w:pPr>
              <w:pStyle w:val="12"/>
              <w:numPr>
                <w:ilvl w:val="0"/>
                <w:numId w:val="94"/>
              </w:numPr>
              <w:spacing w:line="360" w:lineRule="auto"/>
              <w:ind w:firstLineChars="0"/>
              <w:rPr>
                <w:rFonts w:ascii="宋体" w:hAnsi="宋体"/>
                <w:szCs w:val="21"/>
              </w:rPr>
            </w:pPr>
            <w:r>
              <w:rPr>
                <w:rFonts w:ascii="宋体" w:hAnsi="宋体" w:hint="eastAsia"/>
                <w:szCs w:val="21"/>
              </w:rPr>
              <w:t>点击页面底部上一页、下一页、首页、末页按钮，可正确跳转到相应页面，且可选择每页显示的记录条数，有10、20、30、40、50可选择。</w:t>
            </w:r>
          </w:p>
        </w:tc>
      </w:tr>
      <w:tr w:rsidR="00DC1257" w14:paraId="18F28967" w14:textId="77777777">
        <w:trPr>
          <w:trHeight w:val="225"/>
        </w:trPr>
        <w:tc>
          <w:tcPr>
            <w:tcW w:w="1985" w:type="dxa"/>
            <w:shd w:val="clear" w:color="auto" w:fill="D9D9D9"/>
          </w:tcPr>
          <w:p w14:paraId="2575EABC" w14:textId="77777777" w:rsidR="00DC1257" w:rsidRDefault="007579A1">
            <w:pPr>
              <w:spacing w:line="360" w:lineRule="atLeast"/>
              <w:rPr>
                <w:szCs w:val="21"/>
              </w:rPr>
            </w:pPr>
            <w:r>
              <w:rPr>
                <w:rFonts w:hint="eastAsia"/>
                <w:szCs w:val="21"/>
              </w:rPr>
              <w:lastRenderedPageBreak/>
              <w:t>备注</w:t>
            </w:r>
          </w:p>
        </w:tc>
        <w:tc>
          <w:tcPr>
            <w:tcW w:w="7087" w:type="dxa"/>
          </w:tcPr>
          <w:p w14:paraId="37BAEBBD" w14:textId="77777777" w:rsidR="00DC1257" w:rsidRDefault="00DC1257">
            <w:pPr>
              <w:widowControl/>
              <w:overflowPunct w:val="0"/>
              <w:autoSpaceDE w:val="0"/>
              <w:autoSpaceDN w:val="0"/>
              <w:adjustRightInd w:val="0"/>
              <w:spacing w:after="100" w:line="360" w:lineRule="atLeast"/>
              <w:textAlignment w:val="baseline"/>
            </w:pPr>
          </w:p>
        </w:tc>
      </w:tr>
    </w:tbl>
    <w:p w14:paraId="2B8E02CB" w14:textId="77777777" w:rsidR="00DC1257" w:rsidRDefault="00DC1257"/>
    <w:p w14:paraId="020DFF70" w14:textId="77777777" w:rsidR="00DC1257" w:rsidRDefault="007579A1">
      <w:pPr>
        <w:pStyle w:val="2"/>
      </w:pPr>
      <w:bookmarkStart w:id="3319" w:name="_Toc3918"/>
      <w:r>
        <w:rPr>
          <w:rFonts w:hint="eastAsia"/>
        </w:rPr>
        <w:t>待办任务</w:t>
      </w:r>
      <w:bookmarkEnd w:id="331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A29E020" w14:textId="77777777">
        <w:trPr>
          <w:trHeight w:val="479"/>
        </w:trPr>
        <w:tc>
          <w:tcPr>
            <w:tcW w:w="1985" w:type="dxa"/>
            <w:shd w:val="clear" w:color="auto" w:fill="D9D9D9"/>
          </w:tcPr>
          <w:p w14:paraId="6E0D2F6C" w14:textId="77777777" w:rsidR="00DC1257" w:rsidRDefault="007579A1">
            <w:pPr>
              <w:spacing w:line="360" w:lineRule="atLeast"/>
            </w:pPr>
            <w:r>
              <w:rPr>
                <w:rFonts w:hint="eastAsia"/>
              </w:rPr>
              <w:t>功能概述</w:t>
            </w:r>
          </w:p>
        </w:tc>
        <w:tc>
          <w:tcPr>
            <w:tcW w:w="7087" w:type="dxa"/>
          </w:tcPr>
          <w:p w14:paraId="0AE123DF"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用户查看当前待办事项名称和数量清单</w:t>
            </w:r>
            <w:r>
              <w:rPr>
                <w:rFonts w:ascii="宋体" w:hAnsi="宋体"/>
                <w:szCs w:val="21"/>
              </w:rPr>
              <w:t xml:space="preserve"> </w:t>
            </w:r>
          </w:p>
        </w:tc>
      </w:tr>
      <w:tr w:rsidR="00DC1257" w14:paraId="0E238BD6" w14:textId="77777777">
        <w:trPr>
          <w:trHeight w:val="225"/>
        </w:trPr>
        <w:tc>
          <w:tcPr>
            <w:tcW w:w="1985" w:type="dxa"/>
            <w:shd w:val="clear" w:color="auto" w:fill="D9D9D9"/>
          </w:tcPr>
          <w:p w14:paraId="33881BB8" w14:textId="77777777" w:rsidR="00DC1257" w:rsidRDefault="007579A1">
            <w:pPr>
              <w:spacing w:line="360" w:lineRule="atLeast"/>
            </w:pPr>
            <w:r>
              <w:rPr>
                <w:rFonts w:hint="eastAsia"/>
              </w:rPr>
              <w:t>输入</w:t>
            </w:r>
          </w:p>
        </w:tc>
        <w:tc>
          <w:tcPr>
            <w:tcW w:w="7087" w:type="dxa"/>
          </w:tcPr>
          <w:p w14:paraId="079C317F"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r w:rsidR="00DC1257" w14:paraId="2E722EBE" w14:textId="77777777">
        <w:trPr>
          <w:trHeight w:val="225"/>
        </w:trPr>
        <w:tc>
          <w:tcPr>
            <w:tcW w:w="1985" w:type="dxa"/>
            <w:shd w:val="clear" w:color="auto" w:fill="D9D9D9"/>
          </w:tcPr>
          <w:p w14:paraId="04B85B26" w14:textId="77777777" w:rsidR="00DC1257" w:rsidRDefault="007579A1">
            <w:pPr>
              <w:spacing w:line="360" w:lineRule="atLeast"/>
            </w:pPr>
            <w:r>
              <w:rPr>
                <w:rFonts w:hint="eastAsia"/>
              </w:rPr>
              <w:t>输出</w:t>
            </w:r>
          </w:p>
        </w:tc>
        <w:tc>
          <w:tcPr>
            <w:tcW w:w="7087" w:type="dxa"/>
          </w:tcPr>
          <w:p w14:paraId="2F8D8271"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待办任务</w:t>
            </w:r>
            <w:r>
              <w:rPr>
                <w:rFonts w:hint="eastAsia"/>
                <w:szCs w:val="21"/>
              </w:rPr>
              <w:t>[</w:t>
            </w:r>
            <w:r>
              <w:rPr>
                <w:rFonts w:hint="eastAsia"/>
                <w:szCs w:val="21"/>
              </w:rPr>
              <w:t>列表</w:t>
            </w:r>
            <w:r>
              <w:rPr>
                <w:rFonts w:hint="eastAsia"/>
                <w:szCs w:val="21"/>
              </w:rPr>
              <w:t>]</w:t>
            </w:r>
            <w:r>
              <w:rPr>
                <w:rFonts w:hint="eastAsia"/>
                <w:szCs w:val="21"/>
              </w:rPr>
              <w:t>：</w:t>
            </w:r>
          </w:p>
          <w:p w14:paraId="62D20762" w14:textId="77777777" w:rsidR="00DC1257" w:rsidRDefault="007579A1">
            <w:pPr>
              <w:widowControl/>
              <w:overflowPunct w:val="0"/>
              <w:autoSpaceDE w:val="0"/>
              <w:autoSpaceDN w:val="0"/>
              <w:adjustRightInd w:val="0"/>
              <w:spacing w:after="100" w:line="360" w:lineRule="atLeast"/>
              <w:ind w:firstLineChars="200" w:firstLine="420"/>
              <w:textAlignment w:val="baseline"/>
              <w:rPr>
                <w:szCs w:val="21"/>
              </w:rPr>
            </w:pPr>
            <w:r>
              <w:rPr>
                <w:rFonts w:hint="eastAsia"/>
                <w:szCs w:val="21"/>
              </w:rPr>
              <w:t>代办事项名称、代办事项数量、操作：操作</w:t>
            </w:r>
            <w:r>
              <w:rPr>
                <w:rFonts w:hint="eastAsia"/>
                <w:szCs w:val="21"/>
              </w:rPr>
              <w:t>[</w:t>
            </w:r>
            <w:r>
              <w:rPr>
                <w:rFonts w:hint="eastAsia"/>
                <w:szCs w:val="21"/>
              </w:rPr>
              <w:t>超链接</w:t>
            </w:r>
            <w:r>
              <w:rPr>
                <w:rFonts w:hint="eastAsia"/>
                <w:szCs w:val="21"/>
              </w:rPr>
              <w:t>]</w:t>
            </w:r>
            <w:r>
              <w:rPr>
                <w:rFonts w:hint="eastAsia"/>
                <w:szCs w:val="21"/>
              </w:rPr>
              <w:t>。</w:t>
            </w:r>
          </w:p>
        </w:tc>
      </w:tr>
      <w:tr w:rsidR="00DC1257" w14:paraId="0924E0FB" w14:textId="77777777">
        <w:trPr>
          <w:trHeight w:val="225"/>
        </w:trPr>
        <w:tc>
          <w:tcPr>
            <w:tcW w:w="1985" w:type="dxa"/>
            <w:shd w:val="clear" w:color="auto" w:fill="D9D9D9"/>
          </w:tcPr>
          <w:p w14:paraId="6D77F754" w14:textId="77777777" w:rsidR="00DC1257" w:rsidRDefault="007579A1">
            <w:pPr>
              <w:spacing w:line="360" w:lineRule="atLeast"/>
              <w:rPr>
                <w:szCs w:val="21"/>
              </w:rPr>
            </w:pPr>
            <w:r>
              <w:rPr>
                <w:rFonts w:hint="eastAsia"/>
                <w:szCs w:val="21"/>
              </w:rPr>
              <w:lastRenderedPageBreak/>
              <w:t>参考画面</w:t>
            </w:r>
          </w:p>
        </w:tc>
        <w:tc>
          <w:tcPr>
            <w:tcW w:w="7087" w:type="dxa"/>
          </w:tcPr>
          <w:p w14:paraId="2E58363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1B5BDE9B" wp14:editId="2E77AC4A">
                  <wp:extent cx="4368165" cy="769620"/>
                  <wp:effectExtent l="0" t="0" r="13335" b="1143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15" cstate="print"/>
                          <a:stretch>
                            <a:fillRect/>
                          </a:stretch>
                        </pic:blipFill>
                        <pic:spPr>
                          <a:xfrm>
                            <a:off x="0" y="0"/>
                            <a:ext cx="4368165" cy="769620"/>
                          </a:xfrm>
                          <a:prstGeom prst="rect">
                            <a:avLst/>
                          </a:prstGeom>
                          <a:noFill/>
                          <a:ln w="9525">
                            <a:noFill/>
                            <a:miter/>
                          </a:ln>
                        </pic:spPr>
                      </pic:pic>
                    </a:graphicData>
                  </a:graphic>
                </wp:inline>
              </w:drawing>
            </w:r>
          </w:p>
        </w:tc>
      </w:tr>
      <w:tr w:rsidR="00DC1257" w14:paraId="1998D1B0" w14:textId="77777777">
        <w:trPr>
          <w:trHeight w:val="225"/>
        </w:trPr>
        <w:tc>
          <w:tcPr>
            <w:tcW w:w="1985" w:type="dxa"/>
            <w:shd w:val="clear" w:color="auto" w:fill="D9D9D9"/>
          </w:tcPr>
          <w:p w14:paraId="66D7C078" w14:textId="77777777" w:rsidR="00DC1257" w:rsidRDefault="007579A1">
            <w:pPr>
              <w:spacing w:line="360" w:lineRule="atLeast"/>
              <w:rPr>
                <w:szCs w:val="21"/>
              </w:rPr>
            </w:pPr>
            <w:r>
              <w:rPr>
                <w:rFonts w:hint="eastAsia"/>
                <w:szCs w:val="21"/>
              </w:rPr>
              <w:t>业务规则</w:t>
            </w:r>
          </w:p>
        </w:tc>
        <w:tc>
          <w:tcPr>
            <w:tcW w:w="7087" w:type="dxa"/>
          </w:tcPr>
          <w:p w14:paraId="7DFF99C6" w14:textId="77777777" w:rsidR="00DC1257" w:rsidRDefault="007579A1">
            <w:pPr>
              <w:pStyle w:val="21"/>
              <w:numPr>
                <w:ilvl w:val="0"/>
                <w:numId w:val="95"/>
              </w:numPr>
              <w:spacing w:after="60" w:line="360" w:lineRule="atLeast"/>
              <w:ind w:leftChars="0"/>
              <w:rPr>
                <w:rFonts w:ascii="Times New Roman" w:hAnsi="Times New Roman"/>
                <w:szCs w:val="21"/>
              </w:rPr>
            </w:pPr>
            <w:r>
              <w:rPr>
                <w:rFonts w:ascii="Times New Roman" w:hAnsi="Times New Roman" w:hint="eastAsia"/>
                <w:szCs w:val="21"/>
              </w:rPr>
              <w:t>只是查看，并不能点击进行其它操作</w:t>
            </w:r>
          </w:p>
          <w:p w14:paraId="51BB4D7F" w14:textId="77777777" w:rsidR="00DC1257" w:rsidRDefault="007579A1">
            <w:pPr>
              <w:numPr>
                <w:ilvl w:val="0"/>
                <w:numId w:val="95"/>
              </w:numPr>
              <w:rPr>
                <w:kern w:val="0"/>
                <w:sz w:val="20"/>
                <w:szCs w:val="21"/>
              </w:rPr>
            </w:pPr>
            <w:r>
              <w:rPr>
                <w:rFonts w:hint="eastAsia"/>
                <w:kern w:val="0"/>
                <w:sz w:val="20"/>
                <w:szCs w:val="21"/>
              </w:rPr>
              <w:t>点击操作：操作</w:t>
            </w:r>
            <w:r>
              <w:rPr>
                <w:rFonts w:hint="eastAsia"/>
                <w:kern w:val="0"/>
                <w:sz w:val="20"/>
                <w:szCs w:val="21"/>
              </w:rPr>
              <w:t>[</w:t>
            </w:r>
            <w:r>
              <w:rPr>
                <w:rFonts w:hint="eastAsia"/>
                <w:kern w:val="0"/>
                <w:sz w:val="20"/>
                <w:szCs w:val="21"/>
              </w:rPr>
              <w:t>超链接</w:t>
            </w:r>
            <w:r>
              <w:rPr>
                <w:kern w:val="0"/>
                <w:sz w:val="20"/>
                <w:szCs w:val="21"/>
              </w:rPr>
              <w:t>]</w:t>
            </w:r>
            <w:r>
              <w:rPr>
                <w:rFonts w:hint="eastAsia"/>
                <w:kern w:val="0"/>
                <w:sz w:val="20"/>
                <w:szCs w:val="21"/>
              </w:rPr>
              <w:t>，可进入到对应的任务处理页面</w:t>
            </w:r>
          </w:p>
        </w:tc>
      </w:tr>
      <w:tr w:rsidR="00DC1257" w14:paraId="5C53F957" w14:textId="77777777">
        <w:trPr>
          <w:trHeight w:val="225"/>
        </w:trPr>
        <w:tc>
          <w:tcPr>
            <w:tcW w:w="1985" w:type="dxa"/>
            <w:shd w:val="clear" w:color="auto" w:fill="D9D9D9"/>
          </w:tcPr>
          <w:p w14:paraId="16B10A88" w14:textId="77777777" w:rsidR="00DC1257" w:rsidRDefault="007579A1">
            <w:pPr>
              <w:spacing w:line="360" w:lineRule="atLeast"/>
              <w:rPr>
                <w:szCs w:val="21"/>
              </w:rPr>
            </w:pPr>
            <w:r>
              <w:rPr>
                <w:rFonts w:hint="eastAsia"/>
                <w:szCs w:val="21"/>
              </w:rPr>
              <w:t>备注</w:t>
            </w:r>
          </w:p>
        </w:tc>
        <w:tc>
          <w:tcPr>
            <w:tcW w:w="7087" w:type="dxa"/>
          </w:tcPr>
          <w:p w14:paraId="20EDC2B9" w14:textId="77777777" w:rsidR="00DC1257" w:rsidRDefault="00DC1257">
            <w:pPr>
              <w:widowControl/>
              <w:overflowPunct w:val="0"/>
              <w:autoSpaceDE w:val="0"/>
              <w:autoSpaceDN w:val="0"/>
              <w:adjustRightInd w:val="0"/>
              <w:spacing w:after="100" w:line="360" w:lineRule="atLeast"/>
              <w:textAlignment w:val="baseline"/>
            </w:pPr>
          </w:p>
        </w:tc>
      </w:tr>
    </w:tbl>
    <w:p w14:paraId="1C91590C" w14:textId="77777777" w:rsidR="00DC1257" w:rsidRDefault="00DC1257"/>
    <w:p w14:paraId="0F11DE0E" w14:textId="77777777" w:rsidR="00DC1257" w:rsidRDefault="007579A1">
      <w:pPr>
        <w:pStyle w:val="2"/>
      </w:pPr>
      <w:bookmarkStart w:id="3320" w:name="_Toc26799"/>
      <w:r>
        <w:rPr>
          <w:rFonts w:hint="eastAsia"/>
        </w:rPr>
        <w:t>邮寄记录</w:t>
      </w:r>
      <w:bookmarkEnd w:id="332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9DA1CB9" w14:textId="77777777">
        <w:trPr>
          <w:trHeight w:val="479"/>
        </w:trPr>
        <w:tc>
          <w:tcPr>
            <w:tcW w:w="1985" w:type="dxa"/>
            <w:shd w:val="clear" w:color="auto" w:fill="D9D9D9"/>
          </w:tcPr>
          <w:p w14:paraId="3B807782" w14:textId="77777777" w:rsidR="00DC1257" w:rsidRDefault="007579A1">
            <w:pPr>
              <w:spacing w:line="360" w:lineRule="atLeast"/>
            </w:pPr>
            <w:r>
              <w:rPr>
                <w:rFonts w:hint="eastAsia"/>
              </w:rPr>
              <w:t>功能概述</w:t>
            </w:r>
          </w:p>
        </w:tc>
        <w:tc>
          <w:tcPr>
            <w:tcW w:w="7087" w:type="dxa"/>
          </w:tcPr>
          <w:p w14:paraId="4A758773"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用户通过邮件号码、收件人、证件号码等信息查询的邮寄记录</w:t>
            </w:r>
          </w:p>
        </w:tc>
      </w:tr>
      <w:tr w:rsidR="00DC1257" w14:paraId="10DE9825" w14:textId="77777777">
        <w:trPr>
          <w:trHeight w:val="225"/>
        </w:trPr>
        <w:tc>
          <w:tcPr>
            <w:tcW w:w="1985" w:type="dxa"/>
            <w:shd w:val="clear" w:color="auto" w:fill="D9D9D9"/>
          </w:tcPr>
          <w:p w14:paraId="5F8CA5CB" w14:textId="77777777" w:rsidR="00DC1257" w:rsidRDefault="007579A1">
            <w:pPr>
              <w:spacing w:line="360" w:lineRule="atLeast"/>
            </w:pPr>
            <w:r>
              <w:rPr>
                <w:rFonts w:hint="eastAsia"/>
              </w:rPr>
              <w:t>输入</w:t>
            </w:r>
          </w:p>
        </w:tc>
        <w:tc>
          <w:tcPr>
            <w:tcW w:w="7087" w:type="dxa"/>
          </w:tcPr>
          <w:p w14:paraId="31C14C9D"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5FA50424"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邮件号码</w:t>
            </w:r>
            <w:r>
              <w:rPr>
                <w:rFonts w:hint="eastAsia"/>
              </w:rPr>
              <w:t>[</w:t>
            </w:r>
            <w:r>
              <w:rPr>
                <w:rFonts w:hint="eastAsia"/>
              </w:rPr>
              <w:t>输入框</w:t>
            </w:r>
            <w:r>
              <w:rPr>
                <w:rFonts w:hint="eastAsia"/>
              </w:rPr>
              <w:t>]</w:t>
            </w:r>
            <w:r>
              <w:rPr>
                <w:rFonts w:hint="eastAsia"/>
              </w:rPr>
              <w:t>、收件人</w:t>
            </w:r>
            <w:r>
              <w:rPr>
                <w:rFonts w:hint="eastAsia"/>
              </w:rPr>
              <w:t>[</w:t>
            </w:r>
            <w:r>
              <w:rPr>
                <w:rFonts w:hint="eastAsia"/>
              </w:rPr>
              <w:t>输入框</w:t>
            </w:r>
            <w:r>
              <w:rPr>
                <w:rFonts w:hint="eastAsia"/>
              </w:rPr>
              <w:t>]</w:t>
            </w:r>
            <w:r>
              <w:rPr>
                <w:rFonts w:hint="eastAsia"/>
              </w:rPr>
              <w:t>、发送单位</w:t>
            </w:r>
            <w:r>
              <w:rPr>
                <w:rFonts w:hint="eastAsia"/>
              </w:rPr>
              <w:t>[</w:t>
            </w:r>
            <w:r>
              <w:rPr>
                <w:rFonts w:hint="eastAsia"/>
              </w:rPr>
              <w:t>输入框</w:t>
            </w:r>
            <w:r>
              <w:rPr>
                <w:rFonts w:hint="eastAsia"/>
              </w:rPr>
              <w:t>]</w:t>
            </w:r>
            <w:r>
              <w:rPr>
                <w:rFonts w:hint="eastAsia"/>
              </w:rPr>
              <w:t>、信函类型</w:t>
            </w:r>
            <w:r>
              <w:rPr>
                <w:rFonts w:hint="eastAsia"/>
              </w:rPr>
              <w:t>[</w:t>
            </w:r>
            <w:r>
              <w:rPr>
                <w:rFonts w:hint="eastAsia"/>
              </w:rPr>
              <w:t>输入框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、邮寄日期</w:t>
            </w:r>
            <w:r>
              <w:rPr>
                <w:rFonts w:hint="eastAsia"/>
              </w:rPr>
              <w:t>[</w:t>
            </w:r>
            <w:r>
              <w:rPr>
                <w:rFonts w:hint="eastAsia"/>
              </w:rPr>
              <w:t>日历框</w:t>
            </w:r>
            <w:r>
              <w:rPr>
                <w:rFonts w:hint="eastAsia"/>
              </w:rPr>
              <w:t>]</w:t>
            </w:r>
          </w:p>
          <w:p w14:paraId="589CC28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 xml:space="preserve">]  </w:t>
            </w:r>
            <w:r>
              <w:rPr>
                <w:rFonts w:hint="eastAsia"/>
              </w:rPr>
              <w:t>重置</w:t>
            </w:r>
            <w:r>
              <w:rPr>
                <w:rFonts w:hint="eastAsia"/>
              </w:rPr>
              <w:t>[</w:t>
            </w:r>
            <w:r>
              <w:rPr>
                <w:rFonts w:hint="eastAsia"/>
              </w:rPr>
              <w:t>按钮</w:t>
            </w:r>
            <w:r>
              <w:rPr>
                <w:rFonts w:hint="eastAsia"/>
              </w:rPr>
              <w:t>]</w:t>
            </w:r>
          </w:p>
        </w:tc>
      </w:tr>
      <w:tr w:rsidR="00DC1257" w14:paraId="5D729152" w14:textId="77777777">
        <w:trPr>
          <w:trHeight w:val="225"/>
        </w:trPr>
        <w:tc>
          <w:tcPr>
            <w:tcW w:w="1985" w:type="dxa"/>
            <w:shd w:val="clear" w:color="auto" w:fill="D9D9D9"/>
          </w:tcPr>
          <w:p w14:paraId="467F8FA5" w14:textId="77777777" w:rsidR="00DC1257" w:rsidRDefault="007579A1">
            <w:pPr>
              <w:spacing w:line="360" w:lineRule="atLeast"/>
            </w:pPr>
            <w:r>
              <w:rPr>
                <w:rFonts w:hint="eastAsia"/>
              </w:rPr>
              <w:t>输出</w:t>
            </w:r>
          </w:p>
        </w:tc>
        <w:tc>
          <w:tcPr>
            <w:tcW w:w="7087" w:type="dxa"/>
          </w:tcPr>
          <w:p w14:paraId="26B67C5E"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邮件记录</w:t>
            </w:r>
            <w:r>
              <w:rPr>
                <w:rFonts w:hint="eastAsia"/>
                <w:szCs w:val="21"/>
              </w:rPr>
              <w:t>[</w:t>
            </w:r>
            <w:r>
              <w:rPr>
                <w:rFonts w:hint="eastAsia"/>
                <w:szCs w:val="21"/>
              </w:rPr>
              <w:t>列表</w:t>
            </w:r>
            <w:r>
              <w:rPr>
                <w:rFonts w:hint="eastAsia"/>
                <w:szCs w:val="21"/>
              </w:rPr>
              <w:t>]</w:t>
            </w:r>
            <w:r>
              <w:rPr>
                <w:rFonts w:hint="eastAsia"/>
                <w:szCs w:val="21"/>
              </w:rPr>
              <w:t>：</w:t>
            </w:r>
          </w:p>
          <w:p w14:paraId="41CDEA4E" w14:textId="77777777" w:rsidR="00DC1257" w:rsidRDefault="007579A1">
            <w:pPr>
              <w:widowControl/>
              <w:overflowPunct w:val="0"/>
              <w:autoSpaceDE w:val="0"/>
              <w:autoSpaceDN w:val="0"/>
              <w:adjustRightInd w:val="0"/>
              <w:spacing w:after="100" w:line="360" w:lineRule="atLeast"/>
              <w:textAlignment w:val="baseline"/>
            </w:pPr>
            <w:r>
              <w:rPr>
                <w:rFonts w:hint="eastAsia"/>
              </w:rPr>
              <w:t>寄达局邮件、发送单位、信函类型、邮件号码、邮寄日期、收件人、证件号码、收件人地址</w:t>
            </w:r>
          </w:p>
          <w:p w14:paraId="13A2891B"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rPr>
              <w:t>导入邮寄记录</w:t>
            </w:r>
            <w:r>
              <w:rPr>
                <w:rFonts w:hint="eastAsia"/>
              </w:rPr>
              <w:t>[</w:t>
            </w:r>
            <w:r>
              <w:rPr>
                <w:rFonts w:hint="eastAsia"/>
              </w:rPr>
              <w:t>按钮</w:t>
            </w:r>
            <w:r>
              <w:rPr>
                <w:rFonts w:hint="eastAsia"/>
              </w:rPr>
              <w:t>]</w:t>
            </w:r>
          </w:p>
        </w:tc>
      </w:tr>
      <w:tr w:rsidR="00DC1257" w14:paraId="52CC5C4E" w14:textId="77777777">
        <w:trPr>
          <w:trHeight w:val="225"/>
        </w:trPr>
        <w:tc>
          <w:tcPr>
            <w:tcW w:w="1985" w:type="dxa"/>
            <w:shd w:val="clear" w:color="auto" w:fill="D9D9D9"/>
          </w:tcPr>
          <w:p w14:paraId="0F3DDFB1" w14:textId="77777777" w:rsidR="00DC1257" w:rsidRDefault="007579A1">
            <w:pPr>
              <w:spacing w:line="360" w:lineRule="atLeast"/>
              <w:rPr>
                <w:szCs w:val="21"/>
              </w:rPr>
            </w:pPr>
            <w:r>
              <w:rPr>
                <w:rFonts w:hint="eastAsia"/>
                <w:szCs w:val="21"/>
              </w:rPr>
              <w:t>参考画面</w:t>
            </w:r>
          </w:p>
        </w:tc>
        <w:tc>
          <w:tcPr>
            <w:tcW w:w="7087" w:type="dxa"/>
          </w:tcPr>
          <w:p w14:paraId="53BB482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0194D67" wp14:editId="25BB3CF0">
                  <wp:extent cx="4359910" cy="2480310"/>
                  <wp:effectExtent l="0" t="0" r="2540" b="15240"/>
                  <wp:docPr id="114" name="图片 143" descr="1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3" descr="1无标题.png"/>
                          <pic:cNvPicPr>
                            <a:picLocks noChangeAspect="1"/>
                          </pic:cNvPicPr>
                        </pic:nvPicPr>
                        <pic:blipFill>
                          <a:blip r:embed="rId116" cstate="print"/>
                          <a:stretch>
                            <a:fillRect/>
                          </a:stretch>
                        </pic:blipFill>
                        <pic:spPr>
                          <a:xfrm>
                            <a:off x="0" y="0"/>
                            <a:ext cx="4359910" cy="2480310"/>
                          </a:xfrm>
                          <a:prstGeom prst="rect">
                            <a:avLst/>
                          </a:prstGeom>
                          <a:noFill/>
                          <a:ln w="9525">
                            <a:noFill/>
                            <a:miter/>
                          </a:ln>
                        </pic:spPr>
                      </pic:pic>
                    </a:graphicData>
                  </a:graphic>
                </wp:inline>
              </w:drawing>
            </w:r>
          </w:p>
        </w:tc>
      </w:tr>
      <w:tr w:rsidR="00DC1257" w14:paraId="10FD7E5F" w14:textId="77777777">
        <w:trPr>
          <w:trHeight w:val="225"/>
        </w:trPr>
        <w:tc>
          <w:tcPr>
            <w:tcW w:w="1985" w:type="dxa"/>
            <w:shd w:val="clear" w:color="auto" w:fill="D9D9D9"/>
          </w:tcPr>
          <w:p w14:paraId="04FE0F81" w14:textId="77777777" w:rsidR="00DC1257" w:rsidRDefault="007579A1">
            <w:pPr>
              <w:spacing w:line="360" w:lineRule="atLeast"/>
              <w:rPr>
                <w:szCs w:val="21"/>
              </w:rPr>
            </w:pPr>
            <w:r>
              <w:rPr>
                <w:rFonts w:hint="eastAsia"/>
                <w:szCs w:val="21"/>
              </w:rPr>
              <w:t>业务规则</w:t>
            </w:r>
          </w:p>
        </w:tc>
        <w:tc>
          <w:tcPr>
            <w:tcW w:w="7087" w:type="dxa"/>
          </w:tcPr>
          <w:p w14:paraId="21A5824F" w14:textId="77777777" w:rsidR="00DC1257" w:rsidRDefault="007579A1">
            <w:pPr>
              <w:pStyle w:val="12"/>
              <w:ind w:left="420" w:hangingChars="200" w:hanging="420"/>
            </w:pPr>
            <w:r>
              <w:t>1</w:t>
            </w:r>
            <w:r>
              <w:rPr>
                <w:rFonts w:hint="eastAsia"/>
              </w:rPr>
              <w:t>、输入错误的查询条件，点击【查询】按钮，查询无记录，正确输入查询条件（收件人支持模糊查询），点击【查询】按钮，页面显示根据查询条件查询的记录。</w:t>
            </w:r>
          </w:p>
          <w:p w14:paraId="6584DE3F" w14:textId="77777777" w:rsidR="00DC1257" w:rsidRDefault="007579A1">
            <w:pPr>
              <w:pStyle w:val="12"/>
              <w:numPr>
                <w:ilvl w:val="0"/>
                <w:numId w:val="67"/>
              </w:numPr>
              <w:ind w:firstLineChars="0"/>
            </w:pPr>
            <w:r>
              <w:rPr>
                <w:rFonts w:hint="eastAsia"/>
              </w:rPr>
              <w:t>输入邮寄日期起始日期大于结束日期时，页面显示提示信息。</w:t>
            </w:r>
          </w:p>
          <w:p w14:paraId="354F1704" w14:textId="77777777" w:rsidR="00DC1257" w:rsidRDefault="007579A1">
            <w:pPr>
              <w:pStyle w:val="12"/>
              <w:numPr>
                <w:ilvl w:val="0"/>
                <w:numId w:val="67"/>
              </w:numPr>
              <w:ind w:firstLineChars="0"/>
            </w:pPr>
            <w:r>
              <w:rPr>
                <w:rFonts w:hint="eastAsia"/>
              </w:rPr>
              <w:t>输入查询条件后，点击【重置】按钮，各输入</w:t>
            </w:r>
            <w:proofErr w:type="gramStart"/>
            <w:r>
              <w:rPr>
                <w:rFonts w:hint="eastAsia"/>
              </w:rPr>
              <w:t>框内容</w:t>
            </w:r>
            <w:proofErr w:type="gramEnd"/>
            <w:r>
              <w:rPr>
                <w:rFonts w:hint="eastAsia"/>
              </w:rPr>
              <w:t>清空。</w:t>
            </w:r>
          </w:p>
          <w:p w14:paraId="3632BF28" w14:textId="77777777" w:rsidR="00DC1257" w:rsidRDefault="007579A1">
            <w:pPr>
              <w:pStyle w:val="12"/>
              <w:numPr>
                <w:ilvl w:val="0"/>
                <w:numId w:val="67"/>
              </w:numPr>
              <w:ind w:firstLineChars="0"/>
            </w:pPr>
            <w:r>
              <w:rPr>
                <w:rFonts w:hint="eastAsia"/>
              </w:rPr>
              <w:t>点击【浏览】按钮，弹出文件选择框，上</w:t>
            </w:r>
            <w:proofErr w:type="gramStart"/>
            <w:r>
              <w:rPr>
                <w:rFonts w:hint="eastAsia"/>
              </w:rPr>
              <w:t>传符合</w:t>
            </w:r>
            <w:proofErr w:type="gramEnd"/>
            <w:r>
              <w:rPr>
                <w:rFonts w:hint="eastAsia"/>
              </w:rPr>
              <w:t>邮寄记录格式和内容的</w:t>
            </w:r>
            <w:r>
              <w:rPr>
                <w:rFonts w:hint="eastAsia"/>
              </w:rPr>
              <w:lastRenderedPageBreak/>
              <w:t>文件，点击【上传】按钮，页面显示导入成功提示信息，点击【查询】按钮，页面显示导入的邮寄记录信息，如图（正确导入了有</w:t>
            </w:r>
            <w:r>
              <w:rPr>
                <w:rFonts w:hint="eastAsia"/>
              </w:rPr>
              <w:t>3</w:t>
            </w:r>
            <w:r>
              <w:rPr>
                <w:rFonts w:hint="eastAsia"/>
              </w:rPr>
              <w:t>条记录的邮寄记录文件）：</w:t>
            </w:r>
          </w:p>
          <w:p w14:paraId="53DC3F0A" w14:textId="77777777" w:rsidR="00DC1257" w:rsidRDefault="007579A1">
            <w:r>
              <w:rPr>
                <w:noProof/>
              </w:rPr>
              <w:drawing>
                <wp:inline distT="0" distB="0" distL="114300" distR="114300" wp14:anchorId="1B1D98D5" wp14:editId="597CEE75">
                  <wp:extent cx="5278120" cy="1866265"/>
                  <wp:effectExtent l="0" t="0" r="17780" b="635"/>
                  <wp:docPr id="11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8"/>
                          <pic:cNvPicPr>
                            <a:picLocks noChangeAspect="1"/>
                          </pic:cNvPicPr>
                        </pic:nvPicPr>
                        <pic:blipFill>
                          <a:blip r:embed="rId117" cstate="print"/>
                          <a:stretch>
                            <a:fillRect/>
                          </a:stretch>
                        </pic:blipFill>
                        <pic:spPr>
                          <a:xfrm>
                            <a:off x="0" y="0"/>
                            <a:ext cx="5278120" cy="1866265"/>
                          </a:xfrm>
                          <a:prstGeom prst="rect">
                            <a:avLst/>
                          </a:prstGeom>
                          <a:noFill/>
                          <a:ln w="9525">
                            <a:noFill/>
                            <a:miter/>
                          </a:ln>
                        </pic:spPr>
                      </pic:pic>
                    </a:graphicData>
                  </a:graphic>
                </wp:inline>
              </w:drawing>
            </w:r>
          </w:p>
          <w:p w14:paraId="436B56D9" w14:textId="77777777" w:rsidR="00DC1257" w:rsidRDefault="007579A1">
            <w:pPr>
              <w:pStyle w:val="12"/>
              <w:numPr>
                <w:ilvl w:val="0"/>
                <w:numId w:val="67"/>
              </w:numPr>
              <w:ind w:firstLineChars="0"/>
            </w:pPr>
            <w:r>
              <w:rPr>
                <w:rFonts w:hint="eastAsia"/>
              </w:rPr>
              <w:t>上</w:t>
            </w:r>
            <w:proofErr w:type="gramStart"/>
            <w:r>
              <w:rPr>
                <w:rFonts w:hint="eastAsia"/>
              </w:rPr>
              <w:t>传错误</w:t>
            </w:r>
            <w:proofErr w:type="gramEnd"/>
            <w:r>
              <w:rPr>
                <w:rFonts w:hint="eastAsia"/>
              </w:rPr>
              <w:t>格式或内容的邮寄记录文件时，页面显示导入失败的提示信息，如图：</w:t>
            </w:r>
          </w:p>
          <w:p w14:paraId="07EF921C" w14:textId="77777777" w:rsidR="00DC1257" w:rsidRDefault="007579A1">
            <w:pPr>
              <w:pStyle w:val="12"/>
              <w:widowControl/>
              <w:ind w:left="360" w:firstLineChars="0" w:firstLine="0"/>
              <w:jc w:val="left"/>
              <w:rPr>
                <w:rFonts w:ascii="宋体" w:hAnsi="宋体" w:cs="宋体"/>
                <w:kern w:val="0"/>
                <w:sz w:val="24"/>
                <w:szCs w:val="24"/>
              </w:rPr>
            </w:pPr>
            <w:r>
              <w:rPr>
                <w:noProof/>
              </w:rPr>
              <w:drawing>
                <wp:inline distT="0" distB="0" distL="114300" distR="114300" wp14:anchorId="28D4D87F" wp14:editId="08823963">
                  <wp:extent cx="2762250" cy="1733550"/>
                  <wp:effectExtent l="0" t="0" r="0" b="0"/>
                  <wp:docPr id="11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7"/>
                          <pic:cNvPicPr>
                            <a:picLocks noChangeAspect="1"/>
                          </pic:cNvPicPr>
                        </pic:nvPicPr>
                        <pic:blipFill>
                          <a:blip r:embed="rId118" cstate="print"/>
                          <a:stretch>
                            <a:fillRect/>
                          </a:stretch>
                        </pic:blipFill>
                        <pic:spPr>
                          <a:xfrm>
                            <a:off x="0" y="0"/>
                            <a:ext cx="2762250" cy="1733550"/>
                          </a:xfrm>
                          <a:prstGeom prst="rect">
                            <a:avLst/>
                          </a:prstGeom>
                          <a:noFill/>
                          <a:ln w="9525">
                            <a:noFill/>
                            <a:miter/>
                          </a:ln>
                        </pic:spPr>
                      </pic:pic>
                    </a:graphicData>
                  </a:graphic>
                </wp:inline>
              </w:drawing>
            </w:r>
          </w:p>
          <w:p w14:paraId="0CC4F665" w14:textId="77777777" w:rsidR="00DC1257" w:rsidRDefault="007579A1">
            <w:pPr>
              <w:pStyle w:val="12"/>
              <w:numPr>
                <w:ilvl w:val="0"/>
                <w:numId w:val="67"/>
              </w:numPr>
              <w:spacing w:line="360" w:lineRule="auto"/>
              <w:ind w:firstLineChars="0"/>
              <w:rPr>
                <w:rFonts w:ascii="宋体" w:hAnsi="宋体"/>
                <w:szCs w:val="21"/>
              </w:rPr>
            </w:pPr>
            <w:r>
              <w:rPr>
                <w:rFonts w:ascii="宋体" w:hAnsi="宋体" w:hint="eastAsia"/>
                <w:szCs w:val="21"/>
              </w:rPr>
              <w:t>点击页面底部刷新按钮，可刷新页面。</w:t>
            </w:r>
          </w:p>
          <w:p w14:paraId="7B2D3955" w14:textId="77777777" w:rsidR="00DC1257" w:rsidRDefault="007579A1">
            <w:pPr>
              <w:pStyle w:val="12"/>
              <w:numPr>
                <w:ilvl w:val="0"/>
                <w:numId w:val="67"/>
              </w:numPr>
              <w:spacing w:line="360" w:lineRule="auto"/>
              <w:ind w:firstLineChars="0"/>
              <w:rPr>
                <w:rFonts w:ascii="宋体" w:hAnsi="宋体"/>
                <w:szCs w:val="21"/>
              </w:rPr>
            </w:pPr>
            <w:r>
              <w:rPr>
                <w:rFonts w:ascii="宋体" w:hAnsi="宋体" w:hint="eastAsia"/>
                <w:szCs w:val="21"/>
              </w:rPr>
              <w:t>点击页面底部上一页、下一页、首页、末页按钮，可正确跳转到相应页面，且可选择每页显示的记录条数，有10、20、30、40、50可选择。</w:t>
            </w:r>
          </w:p>
        </w:tc>
      </w:tr>
      <w:tr w:rsidR="00DC1257" w14:paraId="3AB9A928" w14:textId="77777777">
        <w:trPr>
          <w:trHeight w:val="225"/>
        </w:trPr>
        <w:tc>
          <w:tcPr>
            <w:tcW w:w="1985" w:type="dxa"/>
            <w:shd w:val="clear" w:color="auto" w:fill="D9D9D9"/>
          </w:tcPr>
          <w:p w14:paraId="67E5CC2A" w14:textId="77777777" w:rsidR="00DC1257" w:rsidRDefault="007579A1">
            <w:pPr>
              <w:spacing w:line="360" w:lineRule="atLeast"/>
              <w:rPr>
                <w:szCs w:val="21"/>
              </w:rPr>
            </w:pPr>
            <w:r>
              <w:rPr>
                <w:rFonts w:hint="eastAsia"/>
                <w:szCs w:val="21"/>
              </w:rPr>
              <w:lastRenderedPageBreak/>
              <w:t>备注</w:t>
            </w:r>
          </w:p>
        </w:tc>
        <w:tc>
          <w:tcPr>
            <w:tcW w:w="7087" w:type="dxa"/>
          </w:tcPr>
          <w:p w14:paraId="75D6564C" w14:textId="77777777" w:rsidR="00DC1257" w:rsidRDefault="00DC1257">
            <w:pPr>
              <w:widowControl/>
              <w:overflowPunct w:val="0"/>
              <w:autoSpaceDE w:val="0"/>
              <w:autoSpaceDN w:val="0"/>
              <w:adjustRightInd w:val="0"/>
              <w:spacing w:after="100" w:line="360" w:lineRule="atLeast"/>
              <w:textAlignment w:val="baseline"/>
            </w:pPr>
          </w:p>
        </w:tc>
      </w:tr>
    </w:tbl>
    <w:p w14:paraId="7F9B2DA2" w14:textId="77777777" w:rsidR="00DC1257" w:rsidRDefault="007579A1">
      <w:pPr>
        <w:pStyle w:val="2"/>
      </w:pPr>
      <w:bookmarkStart w:id="3321" w:name="_Toc16299"/>
      <w:r>
        <w:rPr>
          <w:rFonts w:hint="eastAsia"/>
        </w:rPr>
        <w:t>来电催收（删除）</w:t>
      </w:r>
      <w:bookmarkEnd w:id="332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0DADBF2" w14:textId="77777777">
        <w:trPr>
          <w:trHeight w:val="479"/>
        </w:trPr>
        <w:tc>
          <w:tcPr>
            <w:tcW w:w="1985" w:type="dxa"/>
            <w:shd w:val="clear" w:color="auto" w:fill="D9D9D9"/>
          </w:tcPr>
          <w:p w14:paraId="7F329257" w14:textId="77777777" w:rsidR="00DC1257" w:rsidRDefault="007579A1">
            <w:pPr>
              <w:spacing w:line="360" w:lineRule="atLeast"/>
            </w:pPr>
            <w:r>
              <w:rPr>
                <w:rFonts w:hint="eastAsia"/>
              </w:rPr>
              <w:t>功能概述</w:t>
            </w:r>
          </w:p>
        </w:tc>
        <w:tc>
          <w:tcPr>
            <w:tcW w:w="7087" w:type="dxa"/>
          </w:tcPr>
          <w:p w14:paraId="5225026C"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int="eastAsia"/>
              </w:rPr>
              <w:t>用户查询</w:t>
            </w:r>
            <w:r>
              <w:rPr>
                <w:rFonts w:hAnsi="宋体" w:hint="eastAsia"/>
                <w:szCs w:val="21"/>
              </w:rPr>
              <w:t>在催收系统的催收案</w:t>
            </w:r>
            <w:proofErr w:type="gramStart"/>
            <w:r>
              <w:rPr>
                <w:rFonts w:hAnsi="宋体" w:hint="eastAsia"/>
                <w:szCs w:val="21"/>
              </w:rPr>
              <w:t>件人员</w:t>
            </w:r>
            <w:proofErr w:type="gramEnd"/>
            <w:r>
              <w:rPr>
                <w:rFonts w:hAnsi="宋体" w:hint="eastAsia"/>
                <w:szCs w:val="21"/>
              </w:rPr>
              <w:t>信息，如查看其地址簿信息。</w:t>
            </w:r>
          </w:p>
        </w:tc>
      </w:tr>
      <w:tr w:rsidR="00DC1257" w14:paraId="5445E6F0" w14:textId="77777777">
        <w:trPr>
          <w:trHeight w:val="225"/>
        </w:trPr>
        <w:tc>
          <w:tcPr>
            <w:tcW w:w="1985" w:type="dxa"/>
            <w:shd w:val="clear" w:color="auto" w:fill="D9D9D9"/>
          </w:tcPr>
          <w:p w14:paraId="1734D6A4" w14:textId="77777777" w:rsidR="00DC1257" w:rsidRDefault="007579A1">
            <w:pPr>
              <w:spacing w:line="360" w:lineRule="atLeast"/>
            </w:pPr>
            <w:r>
              <w:rPr>
                <w:rFonts w:hint="eastAsia"/>
              </w:rPr>
              <w:t>输入</w:t>
            </w:r>
          </w:p>
        </w:tc>
        <w:tc>
          <w:tcPr>
            <w:tcW w:w="7087" w:type="dxa"/>
          </w:tcPr>
          <w:p w14:paraId="611B11A4"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6680A607"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客户名</w:t>
            </w:r>
            <w:r>
              <w:rPr>
                <w:rFonts w:hint="eastAsia"/>
              </w:rPr>
              <w:t>[</w:t>
            </w:r>
            <w:r>
              <w:rPr>
                <w:rFonts w:hint="eastAsia"/>
              </w:rPr>
              <w:t>输入框</w:t>
            </w:r>
            <w:r>
              <w:rPr>
                <w:rFonts w:hint="eastAsia"/>
              </w:rPr>
              <w:t>]</w:t>
            </w:r>
            <w:r>
              <w:rPr>
                <w:rFonts w:hint="eastAsia"/>
              </w:rPr>
              <w:t>、证件号码</w:t>
            </w:r>
            <w:r>
              <w:rPr>
                <w:rFonts w:hint="eastAsia"/>
              </w:rPr>
              <w:t>[</w:t>
            </w:r>
            <w:r>
              <w:t>输入框</w:t>
            </w:r>
            <w:r>
              <w:rPr>
                <w:rFonts w:hint="eastAsia"/>
              </w:rPr>
              <w:t>]</w:t>
            </w:r>
            <w:r>
              <w:rPr>
                <w:rFonts w:hint="eastAsia"/>
              </w:rPr>
              <w:t>。</w:t>
            </w:r>
          </w:p>
          <w:p w14:paraId="706E587F" w14:textId="77777777" w:rsidR="00DC1257" w:rsidRDefault="007579A1">
            <w:pPr>
              <w:widowControl/>
              <w:overflowPunct w:val="0"/>
              <w:autoSpaceDE w:val="0"/>
              <w:autoSpaceDN w:val="0"/>
              <w:adjustRightInd w:val="0"/>
              <w:spacing w:after="100" w:line="360" w:lineRule="atLeast"/>
              <w:textAlignment w:val="baseline"/>
            </w:pPr>
            <w:r>
              <w:t>查询</w:t>
            </w:r>
            <w:r>
              <w:rPr>
                <w:rFonts w:hint="eastAsia"/>
              </w:rPr>
              <w:t>[</w:t>
            </w:r>
            <w:r>
              <w:rPr>
                <w:rFonts w:hint="eastAsia"/>
              </w:rPr>
              <w:t>按钮</w:t>
            </w:r>
            <w:r>
              <w:rPr>
                <w:rFonts w:hint="eastAsia"/>
              </w:rPr>
              <w:t>]</w:t>
            </w:r>
            <w:r>
              <w:rPr>
                <w:rFonts w:hint="eastAsia"/>
              </w:rPr>
              <w:t>、</w:t>
            </w:r>
            <w:r>
              <w:t>重置</w:t>
            </w:r>
            <w:r>
              <w:rPr>
                <w:rFonts w:hint="eastAsia"/>
              </w:rPr>
              <w:t>[</w:t>
            </w:r>
            <w:r>
              <w:rPr>
                <w:rFonts w:hint="eastAsia"/>
              </w:rPr>
              <w:t>按钮</w:t>
            </w:r>
            <w:r>
              <w:rPr>
                <w:rFonts w:hint="eastAsia"/>
              </w:rPr>
              <w:t>]</w:t>
            </w:r>
            <w:r>
              <w:rPr>
                <w:rFonts w:hint="eastAsia"/>
              </w:rPr>
              <w:t>。</w:t>
            </w:r>
          </w:p>
        </w:tc>
      </w:tr>
      <w:tr w:rsidR="00DC1257" w14:paraId="1287109D" w14:textId="77777777">
        <w:trPr>
          <w:trHeight w:val="225"/>
        </w:trPr>
        <w:tc>
          <w:tcPr>
            <w:tcW w:w="1985" w:type="dxa"/>
            <w:shd w:val="clear" w:color="auto" w:fill="D9D9D9"/>
          </w:tcPr>
          <w:p w14:paraId="18B9671F" w14:textId="77777777" w:rsidR="00DC1257" w:rsidRDefault="007579A1">
            <w:pPr>
              <w:spacing w:line="360" w:lineRule="atLeast"/>
            </w:pPr>
            <w:r>
              <w:rPr>
                <w:rFonts w:hint="eastAsia"/>
              </w:rPr>
              <w:t>输出</w:t>
            </w:r>
          </w:p>
        </w:tc>
        <w:tc>
          <w:tcPr>
            <w:tcW w:w="7087" w:type="dxa"/>
          </w:tcPr>
          <w:p w14:paraId="1BB5D340"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来电催收</w:t>
            </w:r>
            <w:r>
              <w:rPr>
                <w:rFonts w:hint="eastAsia"/>
                <w:szCs w:val="21"/>
              </w:rPr>
              <w:t>[</w:t>
            </w:r>
            <w:r>
              <w:rPr>
                <w:rFonts w:hint="eastAsia"/>
                <w:szCs w:val="21"/>
              </w:rPr>
              <w:t>列表</w:t>
            </w:r>
            <w:r>
              <w:rPr>
                <w:rFonts w:hint="eastAsia"/>
                <w:szCs w:val="21"/>
              </w:rPr>
              <w:t>]</w:t>
            </w:r>
            <w:r>
              <w:rPr>
                <w:rFonts w:hint="eastAsia"/>
                <w:szCs w:val="21"/>
              </w:rPr>
              <w:t>：</w:t>
            </w:r>
          </w:p>
          <w:p w14:paraId="29760090" w14:textId="77777777" w:rsidR="00DC1257" w:rsidRDefault="007579A1">
            <w:pPr>
              <w:widowControl/>
              <w:overflowPunct w:val="0"/>
              <w:autoSpaceDE w:val="0"/>
              <w:autoSpaceDN w:val="0"/>
              <w:adjustRightInd w:val="0"/>
              <w:spacing w:after="100" w:line="360" w:lineRule="atLeast"/>
              <w:ind w:firstLine="432"/>
              <w:textAlignment w:val="baseline"/>
              <w:rPr>
                <w:szCs w:val="21"/>
              </w:rPr>
            </w:pPr>
            <w:r>
              <w:rPr>
                <w:rFonts w:hint="eastAsia"/>
                <w:szCs w:val="21"/>
              </w:rPr>
              <w:t>联系信息：查询</w:t>
            </w:r>
            <w:r>
              <w:rPr>
                <w:rFonts w:hint="eastAsia"/>
                <w:szCs w:val="21"/>
              </w:rPr>
              <w:t>[</w:t>
            </w:r>
            <w:r>
              <w:rPr>
                <w:rFonts w:hint="eastAsia"/>
                <w:szCs w:val="21"/>
              </w:rPr>
              <w:t>按钮</w:t>
            </w:r>
            <w:r>
              <w:rPr>
                <w:rFonts w:hint="eastAsia"/>
                <w:szCs w:val="21"/>
              </w:rPr>
              <w:t>]</w:t>
            </w:r>
            <w:r>
              <w:rPr>
                <w:rFonts w:hint="eastAsia"/>
                <w:szCs w:val="21"/>
              </w:rPr>
              <w:t>、客户姓名、英文名字、逾期状态、本期账单总额、当前余额、最低还款总额、逾期总额、取现总额、消费总额、是否核销。</w:t>
            </w:r>
          </w:p>
          <w:p w14:paraId="2F0064A3" w14:textId="77777777" w:rsidR="00DC1257" w:rsidRDefault="007579A1">
            <w:pPr>
              <w:widowControl/>
              <w:overflowPunct w:val="0"/>
              <w:autoSpaceDE w:val="0"/>
              <w:autoSpaceDN w:val="0"/>
              <w:adjustRightInd w:val="0"/>
              <w:spacing w:after="100" w:line="360" w:lineRule="atLeast"/>
              <w:ind w:firstLine="432"/>
              <w:textAlignment w:val="baseline"/>
              <w:rPr>
                <w:szCs w:val="21"/>
              </w:rPr>
            </w:pPr>
            <w:r>
              <w:rPr>
                <w:rFonts w:hint="eastAsia"/>
                <w:szCs w:val="21"/>
              </w:rPr>
              <w:t>进入</w:t>
            </w:r>
            <w:r>
              <w:rPr>
                <w:szCs w:val="21"/>
              </w:rPr>
              <w:t>催收</w:t>
            </w:r>
            <w:r>
              <w:rPr>
                <w:rFonts w:hint="eastAsia"/>
                <w:szCs w:val="21"/>
              </w:rPr>
              <w:t>[</w:t>
            </w:r>
            <w:r>
              <w:rPr>
                <w:rFonts w:hint="eastAsia"/>
                <w:szCs w:val="21"/>
              </w:rPr>
              <w:t>按钮</w:t>
            </w:r>
            <w:r>
              <w:rPr>
                <w:rFonts w:hint="eastAsia"/>
                <w:szCs w:val="21"/>
              </w:rPr>
              <w:t>]</w:t>
            </w:r>
            <w:r>
              <w:rPr>
                <w:rFonts w:hint="eastAsia"/>
                <w:szCs w:val="21"/>
              </w:rPr>
              <w:t>。</w:t>
            </w:r>
          </w:p>
          <w:p w14:paraId="3D219044"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lastRenderedPageBreak/>
              <w:t>地址信息</w:t>
            </w:r>
            <w:r>
              <w:rPr>
                <w:rFonts w:hint="eastAsia"/>
                <w:szCs w:val="21"/>
              </w:rPr>
              <w:t>[</w:t>
            </w:r>
            <w:r>
              <w:rPr>
                <w:rFonts w:hint="eastAsia"/>
                <w:szCs w:val="21"/>
              </w:rPr>
              <w:t>列表</w:t>
            </w:r>
            <w:r>
              <w:rPr>
                <w:rFonts w:hint="eastAsia"/>
                <w:szCs w:val="21"/>
              </w:rPr>
              <w:t>]</w:t>
            </w:r>
            <w:r>
              <w:rPr>
                <w:rFonts w:hint="eastAsia"/>
                <w:szCs w:val="21"/>
              </w:rPr>
              <w:t>：</w:t>
            </w:r>
          </w:p>
          <w:p w14:paraId="4BA84C61"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 xml:space="preserve">    </w:t>
            </w:r>
            <w:r>
              <w:rPr>
                <w:rFonts w:hint="eastAsia"/>
                <w:szCs w:val="21"/>
              </w:rPr>
              <w:t>系统类型</w:t>
            </w:r>
            <w:r>
              <w:rPr>
                <w:szCs w:val="21"/>
              </w:rPr>
              <w:t>、关系、</w:t>
            </w:r>
            <w:r>
              <w:rPr>
                <w:rFonts w:hint="eastAsia"/>
                <w:szCs w:val="21"/>
              </w:rPr>
              <w:t>姓名</w:t>
            </w:r>
            <w:r>
              <w:rPr>
                <w:szCs w:val="21"/>
              </w:rPr>
              <w:t>、性别、</w:t>
            </w:r>
            <w:r>
              <w:rPr>
                <w:rFonts w:hint="eastAsia"/>
                <w:szCs w:val="21"/>
              </w:rPr>
              <w:t>邮编</w:t>
            </w:r>
            <w:r>
              <w:rPr>
                <w:szCs w:val="21"/>
              </w:rPr>
              <w:t>、地址、地址类型。</w:t>
            </w:r>
          </w:p>
        </w:tc>
      </w:tr>
      <w:tr w:rsidR="00DC1257" w14:paraId="5B552670" w14:textId="77777777">
        <w:trPr>
          <w:trHeight w:val="225"/>
        </w:trPr>
        <w:tc>
          <w:tcPr>
            <w:tcW w:w="1985" w:type="dxa"/>
            <w:shd w:val="clear" w:color="auto" w:fill="D9D9D9"/>
          </w:tcPr>
          <w:p w14:paraId="629515AC" w14:textId="77777777" w:rsidR="00DC1257" w:rsidRDefault="007579A1">
            <w:pPr>
              <w:spacing w:line="360" w:lineRule="atLeast"/>
              <w:rPr>
                <w:szCs w:val="21"/>
              </w:rPr>
            </w:pPr>
            <w:r>
              <w:rPr>
                <w:rFonts w:hint="eastAsia"/>
                <w:szCs w:val="21"/>
              </w:rPr>
              <w:lastRenderedPageBreak/>
              <w:t>参考画面</w:t>
            </w:r>
          </w:p>
        </w:tc>
        <w:tc>
          <w:tcPr>
            <w:tcW w:w="7087" w:type="dxa"/>
          </w:tcPr>
          <w:p w14:paraId="0C6D61F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06E035C1" wp14:editId="627AD5B9">
                  <wp:extent cx="4436110" cy="1924685"/>
                  <wp:effectExtent l="0" t="0" r="2540" b="18415"/>
                  <wp:docPr id="117"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5"/>
                          <pic:cNvPicPr>
                            <a:picLocks noChangeAspect="1"/>
                          </pic:cNvPicPr>
                        </pic:nvPicPr>
                        <pic:blipFill>
                          <a:blip r:embed="rId119" cstate="print"/>
                          <a:stretch>
                            <a:fillRect/>
                          </a:stretch>
                        </pic:blipFill>
                        <pic:spPr>
                          <a:xfrm>
                            <a:off x="0" y="0"/>
                            <a:ext cx="4436110" cy="1924685"/>
                          </a:xfrm>
                          <a:prstGeom prst="rect">
                            <a:avLst/>
                          </a:prstGeom>
                          <a:noFill/>
                          <a:ln w="9525">
                            <a:noFill/>
                            <a:miter/>
                          </a:ln>
                        </pic:spPr>
                      </pic:pic>
                    </a:graphicData>
                  </a:graphic>
                </wp:inline>
              </w:drawing>
            </w:r>
          </w:p>
        </w:tc>
      </w:tr>
      <w:tr w:rsidR="00DC1257" w14:paraId="2EA1958F" w14:textId="77777777">
        <w:trPr>
          <w:trHeight w:val="225"/>
        </w:trPr>
        <w:tc>
          <w:tcPr>
            <w:tcW w:w="1985" w:type="dxa"/>
            <w:shd w:val="clear" w:color="auto" w:fill="D9D9D9"/>
          </w:tcPr>
          <w:p w14:paraId="6CB0765E" w14:textId="77777777" w:rsidR="00DC1257" w:rsidRDefault="007579A1">
            <w:pPr>
              <w:spacing w:line="360" w:lineRule="atLeast"/>
              <w:rPr>
                <w:szCs w:val="21"/>
              </w:rPr>
            </w:pPr>
            <w:r>
              <w:rPr>
                <w:rFonts w:hint="eastAsia"/>
                <w:szCs w:val="21"/>
              </w:rPr>
              <w:t>业务规则</w:t>
            </w:r>
          </w:p>
        </w:tc>
        <w:tc>
          <w:tcPr>
            <w:tcW w:w="7087" w:type="dxa"/>
          </w:tcPr>
          <w:p w14:paraId="48B9F2A1" w14:textId="77777777" w:rsidR="00DC1257" w:rsidRDefault="007579A1">
            <w:pPr>
              <w:pStyle w:val="12"/>
              <w:numPr>
                <w:ilvl w:val="0"/>
                <w:numId w:val="96"/>
              </w:numPr>
              <w:spacing w:line="360" w:lineRule="auto"/>
              <w:ind w:firstLineChars="0"/>
              <w:rPr>
                <w:rFonts w:ascii="宋体" w:hAnsi="宋体"/>
                <w:szCs w:val="21"/>
              </w:rPr>
            </w:pPr>
            <w:r>
              <w:rPr>
                <w:rFonts w:ascii="宋体" w:hAnsi="宋体" w:hint="eastAsia"/>
                <w:szCs w:val="21"/>
              </w:rPr>
              <w:t>输入查询条件（证件号码、客户名称支持模糊查询），点击【查询】按钮，显示按查询条件查询的记录。</w:t>
            </w:r>
          </w:p>
          <w:p w14:paraId="209DD558" w14:textId="77777777" w:rsidR="00DC1257" w:rsidRDefault="007579A1">
            <w:pPr>
              <w:pStyle w:val="12"/>
              <w:numPr>
                <w:ilvl w:val="0"/>
                <w:numId w:val="96"/>
              </w:numPr>
              <w:spacing w:line="360" w:lineRule="auto"/>
              <w:ind w:firstLineChars="0"/>
              <w:rPr>
                <w:rFonts w:ascii="宋体" w:hAnsi="宋体"/>
                <w:szCs w:val="21"/>
              </w:rPr>
            </w:pPr>
            <w:r>
              <w:rPr>
                <w:rFonts w:ascii="宋体" w:hAnsi="宋体" w:hint="eastAsia"/>
                <w:szCs w:val="21"/>
              </w:rPr>
              <w:t>查询选择一条记录，点击【查询】按钮，查看其地址薄，如图：</w:t>
            </w:r>
          </w:p>
          <w:p w14:paraId="620E560D" w14:textId="77777777" w:rsidR="00DC1257" w:rsidRDefault="007579A1">
            <w:pPr>
              <w:pStyle w:val="12"/>
              <w:spacing w:line="360" w:lineRule="auto"/>
              <w:ind w:left="360" w:firstLineChars="0" w:firstLine="0"/>
              <w:rPr>
                <w:rFonts w:ascii="宋体" w:hAnsi="宋体"/>
                <w:szCs w:val="21"/>
              </w:rPr>
            </w:pPr>
            <w:r>
              <w:rPr>
                <w:noProof/>
              </w:rPr>
              <w:drawing>
                <wp:inline distT="0" distB="0" distL="114300" distR="114300" wp14:anchorId="1D660548" wp14:editId="6DE56449">
                  <wp:extent cx="4169410" cy="1927225"/>
                  <wp:effectExtent l="0" t="0" r="2540" b="15875"/>
                  <wp:docPr id="118"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6"/>
                          <pic:cNvPicPr>
                            <a:picLocks noChangeAspect="1"/>
                          </pic:cNvPicPr>
                        </pic:nvPicPr>
                        <pic:blipFill>
                          <a:blip r:embed="rId120" cstate="print"/>
                          <a:stretch>
                            <a:fillRect/>
                          </a:stretch>
                        </pic:blipFill>
                        <pic:spPr>
                          <a:xfrm>
                            <a:off x="0" y="0"/>
                            <a:ext cx="4169410" cy="1927225"/>
                          </a:xfrm>
                          <a:prstGeom prst="rect">
                            <a:avLst/>
                          </a:prstGeom>
                          <a:noFill/>
                          <a:ln w="9525">
                            <a:noFill/>
                            <a:miter/>
                          </a:ln>
                        </pic:spPr>
                      </pic:pic>
                    </a:graphicData>
                  </a:graphic>
                </wp:inline>
              </w:drawing>
            </w:r>
          </w:p>
          <w:p w14:paraId="5B081CB1" w14:textId="77777777" w:rsidR="00DC1257" w:rsidRDefault="007579A1">
            <w:pPr>
              <w:pStyle w:val="12"/>
              <w:spacing w:line="360" w:lineRule="auto"/>
              <w:ind w:left="360" w:firstLineChars="0" w:firstLine="0"/>
            </w:pPr>
            <w:r>
              <w:t xml:space="preserve"> </w:t>
            </w:r>
          </w:p>
          <w:p w14:paraId="6141A8B0" w14:textId="77777777" w:rsidR="00DC1257" w:rsidRDefault="007579A1">
            <w:pPr>
              <w:pStyle w:val="12"/>
              <w:numPr>
                <w:ilvl w:val="0"/>
                <w:numId w:val="16"/>
              </w:numPr>
              <w:spacing w:line="360" w:lineRule="auto"/>
              <w:ind w:firstLineChars="0"/>
              <w:rPr>
                <w:rFonts w:ascii="宋体" w:hAnsi="宋体"/>
                <w:szCs w:val="21"/>
              </w:rPr>
            </w:pPr>
            <w:r>
              <w:rPr>
                <w:rFonts w:ascii="宋体" w:hAnsi="宋体" w:hint="eastAsia"/>
                <w:szCs w:val="21"/>
              </w:rPr>
              <w:t>查询选择一条记录，点击【进入电催】按钮</w:t>
            </w:r>
            <w:r>
              <w:rPr>
                <w:rFonts w:ascii="宋体" w:hAnsi="宋体"/>
                <w:szCs w:val="21"/>
              </w:rPr>
              <w:t>,</w:t>
            </w:r>
            <w:r>
              <w:rPr>
                <w:rFonts w:ascii="宋体" w:hAnsi="宋体" w:hint="eastAsia"/>
                <w:szCs w:val="21"/>
              </w:rPr>
              <w:t>进入电催催收页面。</w:t>
            </w:r>
          </w:p>
          <w:p w14:paraId="2EF1417A" w14:textId="77777777" w:rsidR="00DC1257" w:rsidRDefault="007579A1">
            <w:pPr>
              <w:pStyle w:val="12"/>
              <w:spacing w:line="360" w:lineRule="auto"/>
              <w:ind w:left="360" w:firstLineChars="0" w:firstLine="0"/>
              <w:rPr>
                <w:rFonts w:ascii="宋体" w:hAnsi="宋体"/>
                <w:szCs w:val="21"/>
              </w:rPr>
            </w:pPr>
            <w:r>
              <w:rPr>
                <w:noProof/>
              </w:rPr>
              <w:drawing>
                <wp:inline distT="0" distB="0" distL="114300" distR="114300" wp14:anchorId="14452927" wp14:editId="3C486E8C">
                  <wp:extent cx="4211955" cy="1903095"/>
                  <wp:effectExtent l="0" t="0" r="17145" b="1905"/>
                  <wp:docPr id="119"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97"/>
                          <pic:cNvPicPr>
                            <a:picLocks noChangeAspect="1"/>
                          </pic:cNvPicPr>
                        </pic:nvPicPr>
                        <pic:blipFill>
                          <a:blip r:embed="rId121" cstate="print"/>
                          <a:stretch>
                            <a:fillRect/>
                          </a:stretch>
                        </pic:blipFill>
                        <pic:spPr>
                          <a:xfrm>
                            <a:off x="0" y="0"/>
                            <a:ext cx="4211955" cy="1903095"/>
                          </a:xfrm>
                          <a:prstGeom prst="rect">
                            <a:avLst/>
                          </a:prstGeom>
                          <a:noFill/>
                          <a:ln w="9525">
                            <a:noFill/>
                            <a:miter/>
                          </a:ln>
                        </pic:spPr>
                      </pic:pic>
                    </a:graphicData>
                  </a:graphic>
                </wp:inline>
              </w:drawing>
            </w:r>
          </w:p>
          <w:p w14:paraId="7869C17B" w14:textId="77777777" w:rsidR="00DC1257" w:rsidRDefault="007579A1">
            <w:pPr>
              <w:pStyle w:val="12"/>
              <w:numPr>
                <w:ilvl w:val="0"/>
                <w:numId w:val="16"/>
              </w:numPr>
              <w:spacing w:line="360" w:lineRule="auto"/>
              <w:ind w:firstLineChars="0"/>
              <w:rPr>
                <w:rFonts w:ascii="宋体" w:hAnsi="宋体"/>
                <w:szCs w:val="21"/>
              </w:rPr>
            </w:pPr>
            <w:r>
              <w:rPr>
                <w:rFonts w:ascii="宋体" w:hAnsi="宋体" w:hint="eastAsia"/>
                <w:szCs w:val="21"/>
              </w:rPr>
              <w:t>输入查询条件后，点击【重置】按钮，清空输入框内容。</w:t>
            </w:r>
          </w:p>
          <w:p w14:paraId="0C307590" w14:textId="77777777" w:rsidR="00DC1257" w:rsidRDefault="007579A1">
            <w:pPr>
              <w:pStyle w:val="12"/>
              <w:numPr>
                <w:ilvl w:val="0"/>
                <w:numId w:val="16"/>
              </w:numPr>
              <w:spacing w:line="360" w:lineRule="auto"/>
              <w:ind w:firstLineChars="0"/>
              <w:rPr>
                <w:rFonts w:ascii="宋体" w:hAnsi="宋体"/>
                <w:szCs w:val="21"/>
              </w:rPr>
            </w:pPr>
            <w:r>
              <w:rPr>
                <w:rFonts w:ascii="宋体" w:hAnsi="宋体" w:hint="eastAsia"/>
                <w:szCs w:val="21"/>
              </w:rPr>
              <w:t>点击页面底部刷新按钮，可刷新页面。</w:t>
            </w:r>
          </w:p>
          <w:p w14:paraId="3A1ABBC0" w14:textId="77777777" w:rsidR="00DC1257" w:rsidRDefault="007579A1">
            <w:pPr>
              <w:pStyle w:val="12"/>
              <w:numPr>
                <w:ilvl w:val="0"/>
                <w:numId w:val="16"/>
              </w:numPr>
              <w:spacing w:line="360" w:lineRule="auto"/>
              <w:ind w:firstLineChars="0"/>
              <w:rPr>
                <w:rFonts w:ascii="宋体" w:hAnsi="宋体"/>
                <w:szCs w:val="21"/>
              </w:rPr>
            </w:pPr>
            <w:r>
              <w:rPr>
                <w:rFonts w:ascii="宋体" w:hAnsi="宋体" w:hint="eastAsia"/>
                <w:szCs w:val="21"/>
              </w:rPr>
              <w:lastRenderedPageBreak/>
              <w:t>点击页面底部上一页、下一页、首页、末页按钮，可正确跳转到相应页面，且可选择每页显示的记录条数，有10、20、30、40、50可选择。</w:t>
            </w:r>
          </w:p>
        </w:tc>
      </w:tr>
      <w:tr w:rsidR="00DC1257" w14:paraId="43E91F68" w14:textId="77777777">
        <w:trPr>
          <w:trHeight w:val="225"/>
        </w:trPr>
        <w:tc>
          <w:tcPr>
            <w:tcW w:w="1985" w:type="dxa"/>
            <w:shd w:val="clear" w:color="auto" w:fill="D9D9D9"/>
          </w:tcPr>
          <w:p w14:paraId="07F35C81" w14:textId="77777777" w:rsidR="00DC1257" w:rsidRDefault="007579A1">
            <w:pPr>
              <w:spacing w:line="360" w:lineRule="atLeast"/>
              <w:rPr>
                <w:szCs w:val="21"/>
              </w:rPr>
            </w:pPr>
            <w:r>
              <w:rPr>
                <w:rFonts w:hint="eastAsia"/>
                <w:szCs w:val="21"/>
              </w:rPr>
              <w:lastRenderedPageBreak/>
              <w:t>备注</w:t>
            </w:r>
          </w:p>
        </w:tc>
        <w:tc>
          <w:tcPr>
            <w:tcW w:w="7087" w:type="dxa"/>
          </w:tcPr>
          <w:p w14:paraId="1E307444" w14:textId="77777777" w:rsidR="00DC1257" w:rsidRDefault="00DC1257">
            <w:pPr>
              <w:widowControl/>
              <w:overflowPunct w:val="0"/>
              <w:autoSpaceDE w:val="0"/>
              <w:autoSpaceDN w:val="0"/>
              <w:adjustRightInd w:val="0"/>
              <w:spacing w:after="100" w:line="360" w:lineRule="atLeast"/>
              <w:textAlignment w:val="baseline"/>
            </w:pPr>
          </w:p>
        </w:tc>
      </w:tr>
    </w:tbl>
    <w:p w14:paraId="6166B64A" w14:textId="77777777" w:rsidR="00DC1257" w:rsidRDefault="007579A1">
      <w:pPr>
        <w:pStyle w:val="2"/>
      </w:pPr>
      <w:bookmarkStart w:id="3322" w:name="_Toc396"/>
      <w:r>
        <w:rPr>
          <w:rFonts w:hint="eastAsia"/>
        </w:rPr>
        <w:t>还款查询</w:t>
      </w:r>
      <w:bookmarkEnd w:id="332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7634AA4" w14:textId="77777777">
        <w:trPr>
          <w:trHeight w:val="479"/>
        </w:trPr>
        <w:tc>
          <w:tcPr>
            <w:tcW w:w="1985" w:type="dxa"/>
            <w:shd w:val="clear" w:color="auto" w:fill="D9D9D9"/>
          </w:tcPr>
          <w:p w14:paraId="3C6C2919" w14:textId="77777777" w:rsidR="00DC1257" w:rsidRDefault="007579A1">
            <w:pPr>
              <w:spacing w:line="360" w:lineRule="atLeast"/>
            </w:pPr>
            <w:r>
              <w:rPr>
                <w:rFonts w:hint="eastAsia"/>
              </w:rPr>
              <w:t>功能概述</w:t>
            </w:r>
          </w:p>
        </w:tc>
        <w:tc>
          <w:tcPr>
            <w:tcW w:w="7087" w:type="dxa"/>
          </w:tcPr>
          <w:p w14:paraId="1C71735C"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int="eastAsia"/>
              </w:rPr>
              <w:t>查询</w:t>
            </w:r>
            <w:r>
              <w:rPr>
                <w:rFonts w:hAnsi="宋体" w:hint="eastAsia"/>
                <w:szCs w:val="21"/>
              </w:rPr>
              <w:t>在催收系统的案件的还款信息。</w:t>
            </w:r>
          </w:p>
        </w:tc>
      </w:tr>
      <w:tr w:rsidR="00DC1257" w14:paraId="5A663E83" w14:textId="77777777">
        <w:trPr>
          <w:trHeight w:val="225"/>
        </w:trPr>
        <w:tc>
          <w:tcPr>
            <w:tcW w:w="1985" w:type="dxa"/>
            <w:shd w:val="clear" w:color="auto" w:fill="D9D9D9"/>
          </w:tcPr>
          <w:p w14:paraId="47335496" w14:textId="77777777" w:rsidR="00DC1257" w:rsidRDefault="007579A1">
            <w:pPr>
              <w:spacing w:line="360" w:lineRule="atLeast"/>
            </w:pPr>
            <w:r>
              <w:rPr>
                <w:rFonts w:hint="eastAsia"/>
              </w:rPr>
              <w:t>输入</w:t>
            </w:r>
          </w:p>
        </w:tc>
        <w:tc>
          <w:tcPr>
            <w:tcW w:w="7087" w:type="dxa"/>
          </w:tcPr>
          <w:p w14:paraId="1740E49F" w14:textId="77777777" w:rsidR="00DC1257" w:rsidRDefault="007579A1">
            <w:pPr>
              <w:widowControl/>
              <w:overflowPunct w:val="0"/>
              <w:autoSpaceDE w:val="0"/>
              <w:autoSpaceDN w:val="0"/>
              <w:adjustRightInd w:val="0"/>
              <w:spacing w:after="100" w:line="360" w:lineRule="atLeast"/>
              <w:textAlignment w:val="baseline"/>
            </w:pPr>
            <w:r>
              <w:t>查询条件</w:t>
            </w:r>
            <w:r>
              <w:rPr>
                <w:rFonts w:hint="eastAsia"/>
              </w:rPr>
              <w:t>：</w:t>
            </w:r>
          </w:p>
          <w:p w14:paraId="2F8F7158"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APPID[</w:t>
            </w:r>
            <w:r>
              <w:rPr>
                <w:rFonts w:hint="eastAsia"/>
              </w:rPr>
              <w:t>输入框</w:t>
            </w:r>
            <w:r>
              <w:rPr>
                <w:rFonts w:hint="eastAsia"/>
              </w:rPr>
              <w:t>]</w:t>
            </w:r>
            <w:r>
              <w:rPr>
                <w:rFonts w:hint="eastAsia"/>
              </w:rPr>
              <w:t>、</w:t>
            </w:r>
            <w:r>
              <w:t>交易日期</w:t>
            </w:r>
            <w:r>
              <w:rPr>
                <w:rFonts w:hint="eastAsia"/>
              </w:rPr>
              <w:t>[</w:t>
            </w:r>
            <w:r>
              <w:rPr>
                <w:rFonts w:hint="eastAsia"/>
              </w:rPr>
              <w:t>日历下拉框</w:t>
            </w:r>
            <w:r>
              <w:rPr>
                <w:rFonts w:hint="eastAsia"/>
              </w:rPr>
              <w:t>]</w:t>
            </w:r>
            <w:r>
              <w:rPr>
                <w:rFonts w:hint="eastAsia"/>
              </w:rPr>
              <w:t>。</w:t>
            </w:r>
          </w:p>
          <w:p w14:paraId="2CFBFEAF" w14:textId="77777777" w:rsidR="00DC1257" w:rsidRDefault="007579A1">
            <w:pPr>
              <w:widowControl/>
              <w:overflowPunct w:val="0"/>
              <w:autoSpaceDE w:val="0"/>
              <w:autoSpaceDN w:val="0"/>
              <w:adjustRightInd w:val="0"/>
              <w:spacing w:after="100" w:line="360" w:lineRule="atLeast"/>
              <w:ind w:firstLineChars="200" w:firstLine="420"/>
              <w:textAlignment w:val="baseline"/>
            </w:pPr>
            <w:r>
              <w:t>查询</w:t>
            </w:r>
            <w:r>
              <w:rPr>
                <w:rFonts w:hint="eastAsia"/>
              </w:rPr>
              <w:t>[</w:t>
            </w:r>
            <w:r>
              <w:rPr>
                <w:rFonts w:hint="eastAsia"/>
              </w:rPr>
              <w:t>按钮</w:t>
            </w:r>
            <w:r>
              <w:rPr>
                <w:rFonts w:hint="eastAsia"/>
              </w:rPr>
              <w:t>]</w:t>
            </w:r>
            <w:r>
              <w:rPr>
                <w:rFonts w:hint="eastAsia"/>
              </w:rPr>
              <w:t>、</w:t>
            </w:r>
            <w:r>
              <w:t>重置</w:t>
            </w:r>
            <w:r>
              <w:rPr>
                <w:rFonts w:hint="eastAsia"/>
              </w:rPr>
              <w:t>[</w:t>
            </w:r>
            <w:r>
              <w:rPr>
                <w:rFonts w:hint="eastAsia"/>
              </w:rPr>
              <w:t>按钮</w:t>
            </w:r>
            <w:r>
              <w:rPr>
                <w:rFonts w:hint="eastAsia"/>
              </w:rPr>
              <w:t>]</w:t>
            </w:r>
            <w:r>
              <w:rPr>
                <w:rFonts w:hint="eastAsia"/>
              </w:rPr>
              <w:t>。</w:t>
            </w:r>
          </w:p>
        </w:tc>
      </w:tr>
      <w:tr w:rsidR="00DC1257" w14:paraId="228EEEC5" w14:textId="77777777">
        <w:trPr>
          <w:trHeight w:val="225"/>
        </w:trPr>
        <w:tc>
          <w:tcPr>
            <w:tcW w:w="1985" w:type="dxa"/>
            <w:shd w:val="clear" w:color="auto" w:fill="D9D9D9"/>
          </w:tcPr>
          <w:p w14:paraId="1F79179C" w14:textId="77777777" w:rsidR="00DC1257" w:rsidRDefault="007579A1">
            <w:pPr>
              <w:spacing w:line="360" w:lineRule="atLeast"/>
            </w:pPr>
            <w:r>
              <w:rPr>
                <w:rFonts w:hint="eastAsia"/>
              </w:rPr>
              <w:t>输出</w:t>
            </w:r>
          </w:p>
        </w:tc>
        <w:tc>
          <w:tcPr>
            <w:tcW w:w="7087" w:type="dxa"/>
          </w:tcPr>
          <w:p w14:paraId="038B845B"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还款信息</w:t>
            </w:r>
            <w:r>
              <w:rPr>
                <w:rFonts w:hint="eastAsia"/>
                <w:szCs w:val="21"/>
              </w:rPr>
              <w:t>[</w:t>
            </w:r>
            <w:r>
              <w:rPr>
                <w:rFonts w:hint="eastAsia"/>
                <w:szCs w:val="21"/>
              </w:rPr>
              <w:t>列表</w:t>
            </w:r>
            <w:r>
              <w:rPr>
                <w:rFonts w:hint="eastAsia"/>
                <w:szCs w:val="21"/>
              </w:rPr>
              <w:t>]</w:t>
            </w:r>
            <w:r>
              <w:rPr>
                <w:rFonts w:hint="eastAsia"/>
                <w:szCs w:val="21"/>
              </w:rPr>
              <w:t>：</w:t>
            </w:r>
          </w:p>
          <w:p w14:paraId="1A6151E1" w14:textId="77777777" w:rsidR="00DC1257" w:rsidRDefault="007579A1">
            <w:pPr>
              <w:widowControl/>
              <w:overflowPunct w:val="0"/>
              <w:autoSpaceDE w:val="0"/>
              <w:autoSpaceDN w:val="0"/>
              <w:adjustRightInd w:val="0"/>
              <w:spacing w:after="100" w:line="360" w:lineRule="atLeast"/>
              <w:ind w:firstLineChars="200" w:firstLine="420"/>
              <w:textAlignment w:val="baseline"/>
              <w:rPr>
                <w:szCs w:val="21"/>
              </w:rPr>
            </w:pPr>
            <w:r>
              <w:rPr>
                <w:rFonts w:hint="eastAsia"/>
                <w:szCs w:val="21"/>
              </w:rPr>
              <w:t>APPID</w:t>
            </w:r>
            <w:r>
              <w:rPr>
                <w:rFonts w:hint="eastAsia"/>
                <w:szCs w:val="21"/>
              </w:rPr>
              <w:t>、交易代码、</w:t>
            </w:r>
            <w:proofErr w:type="gramStart"/>
            <w:r>
              <w:rPr>
                <w:rFonts w:hint="eastAsia"/>
                <w:szCs w:val="21"/>
              </w:rPr>
              <w:t>入帐</w:t>
            </w:r>
            <w:proofErr w:type="gramEnd"/>
            <w:r>
              <w:rPr>
                <w:rFonts w:hint="eastAsia"/>
                <w:szCs w:val="21"/>
              </w:rPr>
              <w:t>金额、入账日期、备注。</w:t>
            </w:r>
          </w:p>
        </w:tc>
      </w:tr>
      <w:tr w:rsidR="00DC1257" w14:paraId="45F1B9B5" w14:textId="77777777">
        <w:trPr>
          <w:trHeight w:val="225"/>
        </w:trPr>
        <w:tc>
          <w:tcPr>
            <w:tcW w:w="1985" w:type="dxa"/>
            <w:shd w:val="clear" w:color="auto" w:fill="D9D9D9"/>
          </w:tcPr>
          <w:p w14:paraId="606AC0B9" w14:textId="77777777" w:rsidR="00DC1257" w:rsidRDefault="007579A1">
            <w:pPr>
              <w:spacing w:line="360" w:lineRule="atLeast"/>
              <w:rPr>
                <w:szCs w:val="21"/>
              </w:rPr>
            </w:pPr>
            <w:r>
              <w:rPr>
                <w:rFonts w:hint="eastAsia"/>
                <w:szCs w:val="21"/>
              </w:rPr>
              <w:t>参考画面</w:t>
            </w:r>
          </w:p>
        </w:tc>
        <w:tc>
          <w:tcPr>
            <w:tcW w:w="7087" w:type="dxa"/>
          </w:tcPr>
          <w:p w14:paraId="7A706C2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1C5BF3C" wp14:editId="5A463A7C">
                  <wp:extent cx="4389120" cy="1410335"/>
                  <wp:effectExtent l="0" t="0" r="11430" b="1841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2" cstate="print"/>
                          <a:stretch>
                            <a:fillRect/>
                          </a:stretch>
                        </pic:blipFill>
                        <pic:spPr>
                          <a:xfrm>
                            <a:off x="0" y="0"/>
                            <a:ext cx="4389120" cy="1410335"/>
                          </a:xfrm>
                          <a:prstGeom prst="rect">
                            <a:avLst/>
                          </a:prstGeom>
                          <a:noFill/>
                          <a:ln w="9525">
                            <a:noFill/>
                            <a:miter/>
                          </a:ln>
                        </pic:spPr>
                      </pic:pic>
                    </a:graphicData>
                  </a:graphic>
                </wp:inline>
              </w:drawing>
            </w:r>
          </w:p>
        </w:tc>
      </w:tr>
      <w:tr w:rsidR="00DC1257" w14:paraId="02B13D9E" w14:textId="77777777">
        <w:trPr>
          <w:trHeight w:val="225"/>
        </w:trPr>
        <w:tc>
          <w:tcPr>
            <w:tcW w:w="1985" w:type="dxa"/>
            <w:shd w:val="clear" w:color="auto" w:fill="D9D9D9"/>
          </w:tcPr>
          <w:p w14:paraId="656E2EBE" w14:textId="77777777" w:rsidR="00DC1257" w:rsidRDefault="007579A1">
            <w:pPr>
              <w:spacing w:line="360" w:lineRule="atLeast"/>
              <w:rPr>
                <w:szCs w:val="21"/>
              </w:rPr>
            </w:pPr>
            <w:r>
              <w:rPr>
                <w:rFonts w:hint="eastAsia"/>
                <w:szCs w:val="21"/>
              </w:rPr>
              <w:t>业务规则</w:t>
            </w:r>
          </w:p>
        </w:tc>
        <w:tc>
          <w:tcPr>
            <w:tcW w:w="7087" w:type="dxa"/>
          </w:tcPr>
          <w:p w14:paraId="4F040EA2" w14:textId="77777777" w:rsidR="00DC1257" w:rsidRDefault="007579A1">
            <w:pPr>
              <w:pStyle w:val="12"/>
              <w:numPr>
                <w:ilvl w:val="0"/>
                <w:numId w:val="97"/>
              </w:numPr>
              <w:spacing w:line="360" w:lineRule="auto"/>
              <w:ind w:firstLineChars="0"/>
              <w:rPr>
                <w:rFonts w:ascii="宋体" w:hAnsi="宋体"/>
                <w:szCs w:val="21"/>
              </w:rPr>
            </w:pPr>
            <w:r>
              <w:rPr>
                <w:rFonts w:ascii="宋体" w:hAnsi="宋体" w:hint="eastAsia"/>
                <w:szCs w:val="21"/>
              </w:rPr>
              <w:t>输入查询条件，点击【查询】按钮，显示按查询条件查询的记录。</w:t>
            </w:r>
          </w:p>
          <w:p w14:paraId="69B22DFF" w14:textId="77777777" w:rsidR="00DC1257" w:rsidRDefault="007579A1">
            <w:pPr>
              <w:pStyle w:val="12"/>
              <w:spacing w:line="360" w:lineRule="auto"/>
              <w:ind w:firstLineChars="0" w:firstLine="0"/>
              <w:rPr>
                <w:rFonts w:ascii="宋体" w:hAnsi="宋体"/>
                <w:szCs w:val="21"/>
              </w:rPr>
            </w:pPr>
            <w:r>
              <w:t>2</w:t>
            </w:r>
            <w:r>
              <w:rPr>
                <w:rFonts w:hint="eastAsia"/>
              </w:rPr>
              <w:t>、</w:t>
            </w:r>
            <w:r>
              <w:rPr>
                <w:rFonts w:ascii="宋体" w:hAnsi="宋体" w:hint="eastAsia"/>
                <w:szCs w:val="21"/>
              </w:rPr>
              <w:t>输入查询条件后，点击【重置】按钮，清空输入框内容。</w:t>
            </w:r>
          </w:p>
          <w:p w14:paraId="739B84F9" w14:textId="77777777" w:rsidR="00DC1257" w:rsidRDefault="007579A1">
            <w:pPr>
              <w:pStyle w:val="12"/>
              <w:numPr>
                <w:ilvl w:val="0"/>
                <w:numId w:val="7"/>
              </w:numPr>
              <w:spacing w:line="360" w:lineRule="auto"/>
              <w:ind w:left="360" w:firstLineChars="0" w:hanging="360"/>
              <w:rPr>
                <w:rFonts w:ascii="宋体" w:hAnsi="宋体"/>
                <w:szCs w:val="21"/>
              </w:rPr>
            </w:pPr>
            <w:r>
              <w:rPr>
                <w:rFonts w:ascii="宋体" w:hAnsi="宋体" w:hint="eastAsia"/>
                <w:szCs w:val="21"/>
              </w:rPr>
              <w:t>点击页面底部刷新按钮，可刷新页面。</w:t>
            </w:r>
          </w:p>
          <w:p w14:paraId="30492F88" w14:textId="77777777" w:rsidR="00DC1257" w:rsidRDefault="007579A1">
            <w:pPr>
              <w:pStyle w:val="12"/>
              <w:numPr>
                <w:ilvl w:val="0"/>
                <w:numId w:val="7"/>
              </w:numPr>
              <w:spacing w:line="360" w:lineRule="auto"/>
              <w:ind w:left="360" w:firstLineChars="0" w:hanging="360"/>
              <w:rPr>
                <w:rFonts w:ascii="宋体" w:hAnsi="宋体"/>
                <w:szCs w:val="21"/>
              </w:rPr>
            </w:pPr>
            <w:r>
              <w:rPr>
                <w:rFonts w:ascii="宋体" w:hAnsi="宋体" w:hint="eastAsia"/>
                <w:szCs w:val="21"/>
              </w:rPr>
              <w:t>点击页面底部上一页、下一页、首页、末页按钮，可正确跳转到相应页面，且可选择每页显示的记录条数，有10、20、30、40、50可选择。</w:t>
            </w:r>
          </w:p>
        </w:tc>
      </w:tr>
      <w:tr w:rsidR="00DC1257" w14:paraId="7E8484D1" w14:textId="77777777">
        <w:trPr>
          <w:trHeight w:val="225"/>
        </w:trPr>
        <w:tc>
          <w:tcPr>
            <w:tcW w:w="1985" w:type="dxa"/>
            <w:shd w:val="clear" w:color="auto" w:fill="D9D9D9"/>
          </w:tcPr>
          <w:p w14:paraId="64957544" w14:textId="77777777" w:rsidR="00DC1257" w:rsidRDefault="007579A1">
            <w:pPr>
              <w:spacing w:line="360" w:lineRule="atLeast"/>
              <w:rPr>
                <w:szCs w:val="21"/>
              </w:rPr>
            </w:pPr>
            <w:r>
              <w:rPr>
                <w:rFonts w:hint="eastAsia"/>
                <w:szCs w:val="21"/>
              </w:rPr>
              <w:t>备注</w:t>
            </w:r>
          </w:p>
        </w:tc>
        <w:tc>
          <w:tcPr>
            <w:tcW w:w="7087" w:type="dxa"/>
          </w:tcPr>
          <w:p w14:paraId="54C0AB9D" w14:textId="77777777" w:rsidR="00DC1257" w:rsidRDefault="00DC1257">
            <w:pPr>
              <w:widowControl/>
              <w:overflowPunct w:val="0"/>
              <w:autoSpaceDE w:val="0"/>
              <w:autoSpaceDN w:val="0"/>
              <w:adjustRightInd w:val="0"/>
              <w:spacing w:after="100" w:line="360" w:lineRule="atLeast"/>
              <w:textAlignment w:val="baseline"/>
            </w:pPr>
          </w:p>
        </w:tc>
      </w:tr>
    </w:tbl>
    <w:p w14:paraId="3CE83D83" w14:textId="77777777" w:rsidR="00DC1257" w:rsidRDefault="00DC1257"/>
    <w:p w14:paraId="348CA089" w14:textId="77777777" w:rsidR="00DC1257" w:rsidRDefault="007579A1">
      <w:pPr>
        <w:pStyle w:val="2"/>
      </w:pPr>
      <w:bookmarkStart w:id="3323" w:name="_Toc22234"/>
      <w:r>
        <w:t>黑名单管理</w:t>
      </w:r>
      <w:r>
        <w:rPr>
          <w:rFonts w:hint="eastAsia"/>
        </w:rPr>
        <w:t>（暂不使用）</w:t>
      </w:r>
      <w:bookmarkEnd w:id="332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08C1734" w14:textId="77777777">
        <w:trPr>
          <w:trHeight w:val="479"/>
        </w:trPr>
        <w:tc>
          <w:tcPr>
            <w:tcW w:w="1985" w:type="dxa"/>
            <w:shd w:val="clear" w:color="auto" w:fill="D9D9D9"/>
          </w:tcPr>
          <w:p w14:paraId="11F7685C" w14:textId="77777777" w:rsidR="00DC1257" w:rsidRDefault="007579A1">
            <w:pPr>
              <w:spacing w:line="360" w:lineRule="atLeast"/>
            </w:pPr>
            <w:r>
              <w:rPr>
                <w:rFonts w:hint="eastAsia"/>
              </w:rPr>
              <w:t>功能概述</w:t>
            </w:r>
          </w:p>
        </w:tc>
        <w:tc>
          <w:tcPr>
            <w:tcW w:w="7087" w:type="dxa"/>
          </w:tcPr>
          <w:p w14:paraId="5B6B5AED"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int="eastAsia"/>
              </w:rPr>
              <w:t>查询</w:t>
            </w:r>
            <w:r>
              <w:rPr>
                <w:rFonts w:hAnsi="宋体" w:hint="eastAsia"/>
                <w:szCs w:val="21"/>
              </w:rPr>
              <w:t>进入黑名单的客户案件信息。</w:t>
            </w:r>
          </w:p>
        </w:tc>
      </w:tr>
      <w:tr w:rsidR="00DC1257" w14:paraId="2E9A501E" w14:textId="77777777">
        <w:trPr>
          <w:trHeight w:val="225"/>
        </w:trPr>
        <w:tc>
          <w:tcPr>
            <w:tcW w:w="1985" w:type="dxa"/>
            <w:shd w:val="clear" w:color="auto" w:fill="D9D9D9"/>
          </w:tcPr>
          <w:p w14:paraId="59630F50" w14:textId="77777777" w:rsidR="00DC1257" w:rsidRDefault="007579A1">
            <w:pPr>
              <w:spacing w:line="360" w:lineRule="atLeast"/>
            </w:pPr>
            <w:r>
              <w:rPr>
                <w:rFonts w:hint="eastAsia"/>
              </w:rPr>
              <w:t>输入</w:t>
            </w:r>
          </w:p>
        </w:tc>
        <w:tc>
          <w:tcPr>
            <w:tcW w:w="7087" w:type="dxa"/>
          </w:tcPr>
          <w:p w14:paraId="484F5FB5" w14:textId="77777777" w:rsidR="00DC1257" w:rsidRDefault="007579A1">
            <w:pPr>
              <w:widowControl/>
              <w:overflowPunct w:val="0"/>
              <w:autoSpaceDE w:val="0"/>
              <w:autoSpaceDN w:val="0"/>
              <w:adjustRightInd w:val="0"/>
              <w:spacing w:after="100" w:line="360" w:lineRule="atLeast"/>
              <w:textAlignment w:val="baseline"/>
            </w:pPr>
            <w:r>
              <w:t>查询条件</w:t>
            </w:r>
            <w:r>
              <w:rPr>
                <w:rFonts w:hint="eastAsia"/>
              </w:rPr>
              <w:t>：</w:t>
            </w:r>
          </w:p>
          <w:p w14:paraId="28176EF5"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客户名</w:t>
            </w:r>
            <w:r>
              <w:rPr>
                <w:rFonts w:hint="eastAsia"/>
              </w:rPr>
              <w:t>[</w:t>
            </w:r>
            <w:r>
              <w:t>输入框</w:t>
            </w:r>
            <w:r>
              <w:rPr>
                <w:rFonts w:hint="eastAsia"/>
              </w:rPr>
              <w:t>]</w:t>
            </w:r>
            <w:r>
              <w:rPr>
                <w:rFonts w:hint="eastAsia"/>
              </w:rPr>
              <w:t>、账号</w:t>
            </w:r>
            <w:r>
              <w:rPr>
                <w:rFonts w:hint="eastAsia"/>
              </w:rPr>
              <w:t>[</w:t>
            </w:r>
            <w:r>
              <w:rPr>
                <w:rFonts w:hint="eastAsia"/>
              </w:rPr>
              <w:t>输入框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、账龄</w:t>
            </w:r>
            <w:r>
              <w:rPr>
                <w:rFonts w:hint="eastAsia"/>
              </w:rPr>
              <w:t>[</w:t>
            </w:r>
            <w:r>
              <w:rPr>
                <w:rFonts w:hint="eastAsia"/>
              </w:rPr>
              <w:t>输入框</w:t>
            </w:r>
            <w:r>
              <w:rPr>
                <w:rFonts w:hint="eastAsia"/>
              </w:rPr>
              <w:t>]</w:t>
            </w:r>
            <w:r>
              <w:rPr>
                <w:rFonts w:hint="eastAsia"/>
              </w:rPr>
              <w:t>、城市</w:t>
            </w:r>
            <w:r>
              <w:rPr>
                <w:rFonts w:hint="eastAsia"/>
              </w:rPr>
              <w:t>[</w:t>
            </w:r>
            <w:r>
              <w:rPr>
                <w:rFonts w:hint="eastAsia"/>
              </w:rPr>
              <w:t>下拉框</w:t>
            </w:r>
            <w:r>
              <w:rPr>
                <w:rFonts w:hint="eastAsia"/>
              </w:rPr>
              <w:t>]</w:t>
            </w:r>
            <w:r>
              <w:rPr>
                <w:rFonts w:hint="eastAsia"/>
              </w:rPr>
              <w:t>。</w:t>
            </w:r>
          </w:p>
          <w:p w14:paraId="26087C6E" w14:textId="77777777" w:rsidR="00DC1257" w:rsidRDefault="007579A1">
            <w:pPr>
              <w:widowControl/>
              <w:overflowPunct w:val="0"/>
              <w:autoSpaceDE w:val="0"/>
              <w:autoSpaceDN w:val="0"/>
              <w:adjustRightInd w:val="0"/>
              <w:spacing w:after="100" w:line="360" w:lineRule="atLeast"/>
              <w:ind w:firstLineChars="200" w:firstLine="420"/>
              <w:textAlignment w:val="baseline"/>
            </w:pPr>
            <w:r>
              <w:t>查询</w:t>
            </w:r>
            <w:r>
              <w:rPr>
                <w:rFonts w:hint="eastAsia"/>
              </w:rPr>
              <w:t>[</w:t>
            </w:r>
            <w:r>
              <w:rPr>
                <w:rFonts w:hint="eastAsia"/>
              </w:rPr>
              <w:t>按钮</w:t>
            </w:r>
            <w:r>
              <w:rPr>
                <w:rFonts w:hint="eastAsia"/>
              </w:rPr>
              <w:t>]</w:t>
            </w:r>
            <w:r>
              <w:rPr>
                <w:rFonts w:hint="eastAsia"/>
              </w:rPr>
              <w:t>、</w:t>
            </w:r>
            <w:r>
              <w:t>重置</w:t>
            </w:r>
            <w:r>
              <w:rPr>
                <w:rFonts w:hint="eastAsia"/>
              </w:rPr>
              <w:t>[</w:t>
            </w:r>
            <w:r>
              <w:rPr>
                <w:rFonts w:hint="eastAsia"/>
              </w:rPr>
              <w:t>按钮</w:t>
            </w:r>
            <w:r>
              <w:rPr>
                <w:rFonts w:hint="eastAsia"/>
              </w:rPr>
              <w:t>]</w:t>
            </w:r>
            <w:r>
              <w:rPr>
                <w:rFonts w:hint="eastAsia"/>
              </w:rPr>
              <w:t>。</w:t>
            </w:r>
          </w:p>
        </w:tc>
      </w:tr>
      <w:tr w:rsidR="00DC1257" w14:paraId="0593F6DA" w14:textId="77777777">
        <w:trPr>
          <w:trHeight w:val="225"/>
        </w:trPr>
        <w:tc>
          <w:tcPr>
            <w:tcW w:w="1985" w:type="dxa"/>
            <w:shd w:val="clear" w:color="auto" w:fill="D9D9D9"/>
          </w:tcPr>
          <w:p w14:paraId="710065AA" w14:textId="77777777" w:rsidR="00DC1257" w:rsidRDefault="007579A1">
            <w:pPr>
              <w:spacing w:line="360" w:lineRule="atLeast"/>
            </w:pPr>
            <w:r>
              <w:rPr>
                <w:rFonts w:hint="eastAsia"/>
              </w:rPr>
              <w:lastRenderedPageBreak/>
              <w:t>输出</w:t>
            </w:r>
          </w:p>
        </w:tc>
        <w:tc>
          <w:tcPr>
            <w:tcW w:w="7087" w:type="dxa"/>
          </w:tcPr>
          <w:p w14:paraId="374911A3"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黑名单管理</w:t>
            </w:r>
            <w:r>
              <w:rPr>
                <w:rFonts w:hint="eastAsia"/>
                <w:szCs w:val="21"/>
              </w:rPr>
              <w:t>[</w:t>
            </w:r>
            <w:r>
              <w:rPr>
                <w:rFonts w:hint="eastAsia"/>
                <w:szCs w:val="21"/>
              </w:rPr>
              <w:t>列表</w:t>
            </w:r>
            <w:r>
              <w:rPr>
                <w:rFonts w:hint="eastAsia"/>
                <w:szCs w:val="21"/>
              </w:rPr>
              <w:t>]</w:t>
            </w:r>
            <w:r>
              <w:rPr>
                <w:rFonts w:hint="eastAsia"/>
                <w:szCs w:val="21"/>
              </w:rPr>
              <w:t>：</w:t>
            </w:r>
          </w:p>
          <w:p w14:paraId="09365CD4" w14:textId="77777777" w:rsidR="00DC1257" w:rsidRDefault="007579A1">
            <w:pPr>
              <w:widowControl/>
              <w:overflowPunct w:val="0"/>
              <w:autoSpaceDE w:val="0"/>
              <w:autoSpaceDN w:val="0"/>
              <w:adjustRightInd w:val="0"/>
              <w:spacing w:after="100" w:line="360" w:lineRule="atLeast"/>
              <w:ind w:firstLineChars="200" w:firstLine="420"/>
              <w:textAlignment w:val="baseline"/>
              <w:rPr>
                <w:szCs w:val="21"/>
              </w:rPr>
            </w:pPr>
            <w:r>
              <w:rPr>
                <w:rFonts w:hint="eastAsia"/>
                <w:szCs w:val="21"/>
              </w:rPr>
              <w:t>客户名、证件号码、城市、账龄、逾期总额、当前余额、最低还款额、操作：查看明细</w:t>
            </w:r>
            <w:r>
              <w:rPr>
                <w:rFonts w:hint="eastAsia"/>
                <w:szCs w:val="21"/>
              </w:rPr>
              <w:t>[</w:t>
            </w:r>
            <w:r>
              <w:rPr>
                <w:rFonts w:hint="eastAsia"/>
                <w:szCs w:val="21"/>
              </w:rPr>
              <w:t>超链接</w:t>
            </w:r>
            <w:r>
              <w:rPr>
                <w:rFonts w:hint="eastAsia"/>
                <w:szCs w:val="21"/>
              </w:rPr>
              <w:t>]</w:t>
            </w:r>
            <w:r>
              <w:rPr>
                <w:rFonts w:hint="eastAsia"/>
                <w:szCs w:val="21"/>
              </w:rPr>
              <w:t>。</w:t>
            </w:r>
          </w:p>
        </w:tc>
      </w:tr>
      <w:tr w:rsidR="00DC1257" w14:paraId="6075E3BD" w14:textId="77777777">
        <w:trPr>
          <w:trHeight w:val="225"/>
        </w:trPr>
        <w:tc>
          <w:tcPr>
            <w:tcW w:w="1985" w:type="dxa"/>
            <w:shd w:val="clear" w:color="auto" w:fill="D9D9D9"/>
          </w:tcPr>
          <w:p w14:paraId="1871C7C3" w14:textId="77777777" w:rsidR="00DC1257" w:rsidRDefault="007579A1">
            <w:pPr>
              <w:spacing w:line="360" w:lineRule="atLeast"/>
              <w:rPr>
                <w:szCs w:val="21"/>
              </w:rPr>
            </w:pPr>
            <w:r>
              <w:rPr>
                <w:rFonts w:hint="eastAsia"/>
                <w:szCs w:val="21"/>
              </w:rPr>
              <w:t>参考画面</w:t>
            </w:r>
          </w:p>
        </w:tc>
        <w:tc>
          <w:tcPr>
            <w:tcW w:w="7087" w:type="dxa"/>
          </w:tcPr>
          <w:p w14:paraId="6009510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533E9125" wp14:editId="22531A13">
                  <wp:extent cx="4430395" cy="1252855"/>
                  <wp:effectExtent l="0" t="0" r="8255" b="444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3" cstate="print"/>
                          <a:stretch>
                            <a:fillRect/>
                          </a:stretch>
                        </pic:blipFill>
                        <pic:spPr>
                          <a:xfrm>
                            <a:off x="0" y="0"/>
                            <a:ext cx="4430395" cy="1252855"/>
                          </a:xfrm>
                          <a:prstGeom prst="rect">
                            <a:avLst/>
                          </a:prstGeom>
                          <a:noFill/>
                          <a:ln w="9525">
                            <a:noFill/>
                            <a:miter/>
                          </a:ln>
                        </pic:spPr>
                      </pic:pic>
                    </a:graphicData>
                  </a:graphic>
                </wp:inline>
              </w:drawing>
            </w:r>
          </w:p>
        </w:tc>
      </w:tr>
      <w:tr w:rsidR="00DC1257" w14:paraId="4923CB05" w14:textId="77777777">
        <w:trPr>
          <w:trHeight w:val="225"/>
        </w:trPr>
        <w:tc>
          <w:tcPr>
            <w:tcW w:w="1985" w:type="dxa"/>
            <w:shd w:val="clear" w:color="auto" w:fill="D9D9D9"/>
          </w:tcPr>
          <w:p w14:paraId="25AEA8F9" w14:textId="77777777" w:rsidR="00DC1257" w:rsidRDefault="007579A1">
            <w:pPr>
              <w:spacing w:line="360" w:lineRule="atLeast"/>
              <w:rPr>
                <w:szCs w:val="21"/>
              </w:rPr>
            </w:pPr>
            <w:r>
              <w:rPr>
                <w:rFonts w:hint="eastAsia"/>
                <w:szCs w:val="21"/>
              </w:rPr>
              <w:t>业务规则</w:t>
            </w:r>
          </w:p>
        </w:tc>
        <w:tc>
          <w:tcPr>
            <w:tcW w:w="7087" w:type="dxa"/>
          </w:tcPr>
          <w:p w14:paraId="38950DBB" w14:textId="77777777" w:rsidR="00DC1257" w:rsidRDefault="007579A1">
            <w:pPr>
              <w:pStyle w:val="12"/>
              <w:numPr>
                <w:ilvl w:val="0"/>
                <w:numId w:val="98"/>
              </w:numPr>
              <w:spacing w:line="360" w:lineRule="auto"/>
              <w:ind w:firstLineChars="0"/>
              <w:rPr>
                <w:rFonts w:ascii="宋体" w:hAnsi="宋体"/>
                <w:szCs w:val="21"/>
              </w:rPr>
            </w:pPr>
            <w:r>
              <w:rPr>
                <w:rFonts w:ascii="宋体" w:hAnsi="宋体" w:hint="eastAsia"/>
                <w:szCs w:val="21"/>
              </w:rPr>
              <w:t>输入查询条件</w:t>
            </w:r>
            <w:r>
              <w:rPr>
                <w:rFonts w:ascii="宋体" w:hAnsi="宋体"/>
                <w:szCs w:val="21"/>
              </w:rPr>
              <w:t>(</w:t>
            </w:r>
            <w:r>
              <w:rPr>
                <w:rFonts w:ascii="宋体" w:hAnsi="宋体" w:hint="eastAsia"/>
                <w:szCs w:val="21"/>
              </w:rPr>
              <w:t>客户名、证件</w:t>
            </w:r>
            <w:proofErr w:type="gramStart"/>
            <w:r>
              <w:rPr>
                <w:rFonts w:ascii="宋体" w:hAnsi="宋体" w:hint="eastAsia"/>
                <w:szCs w:val="21"/>
              </w:rPr>
              <w:t>号支持</w:t>
            </w:r>
            <w:proofErr w:type="gramEnd"/>
            <w:r>
              <w:rPr>
                <w:rFonts w:ascii="宋体" w:hAnsi="宋体" w:hint="eastAsia"/>
                <w:szCs w:val="21"/>
              </w:rPr>
              <w:t>模糊查询</w:t>
            </w:r>
            <w:r>
              <w:rPr>
                <w:rFonts w:ascii="宋体" w:hAnsi="宋体"/>
                <w:szCs w:val="21"/>
              </w:rPr>
              <w:t>)</w:t>
            </w:r>
            <w:r>
              <w:rPr>
                <w:rFonts w:ascii="宋体" w:hAnsi="宋体" w:hint="eastAsia"/>
                <w:szCs w:val="21"/>
              </w:rPr>
              <w:t>，点击【查询】按钮，显示按查询条件查询的记录。</w:t>
            </w:r>
          </w:p>
          <w:p w14:paraId="493C9E64" w14:textId="77777777" w:rsidR="00DC1257" w:rsidRDefault="007579A1">
            <w:pPr>
              <w:pStyle w:val="12"/>
              <w:numPr>
                <w:ilvl w:val="0"/>
                <w:numId w:val="98"/>
              </w:numPr>
              <w:spacing w:line="360" w:lineRule="auto"/>
              <w:ind w:firstLineChars="0"/>
              <w:rPr>
                <w:rFonts w:ascii="宋体" w:hAnsi="宋体"/>
                <w:szCs w:val="21"/>
              </w:rPr>
            </w:pPr>
            <w:r>
              <w:rPr>
                <w:rFonts w:ascii="宋体" w:hAnsi="宋体" w:hint="eastAsia"/>
                <w:szCs w:val="21"/>
              </w:rPr>
              <w:t>输入查询条件后，点击【重置】按钮，清空输入框内容。</w:t>
            </w:r>
          </w:p>
          <w:p w14:paraId="35954BE7" w14:textId="77777777" w:rsidR="00DC1257" w:rsidRDefault="007579A1">
            <w:pPr>
              <w:pStyle w:val="12"/>
              <w:numPr>
                <w:ilvl w:val="0"/>
                <w:numId w:val="98"/>
              </w:numPr>
              <w:spacing w:line="360" w:lineRule="auto"/>
              <w:ind w:firstLineChars="0"/>
              <w:rPr>
                <w:rFonts w:ascii="宋体" w:hAnsi="宋体"/>
                <w:szCs w:val="21"/>
              </w:rPr>
            </w:pPr>
            <w:r>
              <w:rPr>
                <w:rFonts w:ascii="宋体" w:hAnsi="宋体" w:hint="eastAsia"/>
                <w:szCs w:val="21"/>
              </w:rPr>
              <w:t>点击操作-查看明细按钮查看案件明细信息。（明细页面同电催页面）</w:t>
            </w:r>
          </w:p>
          <w:p w14:paraId="3B8DB423" w14:textId="77777777" w:rsidR="00DC1257" w:rsidRDefault="007579A1">
            <w:pPr>
              <w:pStyle w:val="12"/>
              <w:numPr>
                <w:ilvl w:val="0"/>
                <w:numId w:val="98"/>
              </w:numPr>
              <w:spacing w:line="360" w:lineRule="auto"/>
              <w:ind w:firstLineChars="0"/>
              <w:rPr>
                <w:rFonts w:ascii="宋体" w:hAnsi="宋体"/>
                <w:szCs w:val="21"/>
              </w:rPr>
            </w:pPr>
            <w:r>
              <w:rPr>
                <w:rFonts w:ascii="宋体" w:hAnsi="宋体" w:hint="eastAsia"/>
                <w:szCs w:val="21"/>
              </w:rPr>
              <w:t>点击页面底部刷新按钮，可刷新页面。</w:t>
            </w:r>
          </w:p>
          <w:p w14:paraId="464466AD" w14:textId="77777777" w:rsidR="00DC1257" w:rsidRDefault="007579A1">
            <w:pPr>
              <w:pStyle w:val="12"/>
              <w:numPr>
                <w:ilvl w:val="0"/>
                <w:numId w:val="98"/>
              </w:numPr>
              <w:spacing w:line="360" w:lineRule="auto"/>
              <w:ind w:firstLineChars="0"/>
              <w:rPr>
                <w:rFonts w:ascii="宋体" w:hAnsi="宋体"/>
                <w:szCs w:val="21"/>
              </w:rPr>
            </w:pPr>
            <w:r>
              <w:rPr>
                <w:rFonts w:ascii="宋体" w:hAnsi="宋体" w:hint="eastAsia"/>
                <w:szCs w:val="21"/>
              </w:rPr>
              <w:t>点击页面底部上一页、下一页、首页、末页按钮，可正确跳转到相应页面，且可选择每页显示的记录条数，有10、20、30、40、50可选择。</w:t>
            </w:r>
          </w:p>
        </w:tc>
      </w:tr>
      <w:tr w:rsidR="00DC1257" w14:paraId="27D16503" w14:textId="77777777">
        <w:trPr>
          <w:trHeight w:val="225"/>
        </w:trPr>
        <w:tc>
          <w:tcPr>
            <w:tcW w:w="1985" w:type="dxa"/>
            <w:shd w:val="clear" w:color="auto" w:fill="D9D9D9"/>
          </w:tcPr>
          <w:p w14:paraId="7D30664A" w14:textId="77777777" w:rsidR="00DC1257" w:rsidRDefault="007579A1">
            <w:pPr>
              <w:spacing w:line="360" w:lineRule="atLeast"/>
              <w:rPr>
                <w:szCs w:val="21"/>
              </w:rPr>
            </w:pPr>
            <w:r>
              <w:rPr>
                <w:rFonts w:hint="eastAsia"/>
                <w:szCs w:val="21"/>
              </w:rPr>
              <w:t>备注</w:t>
            </w:r>
          </w:p>
        </w:tc>
        <w:tc>
          <w:tcPr>
            <w:tcW w:w="7087" w:type="dxa"/>
          </w:tcPr>
          <w:p w14:paraId="44D11F2A" w14:textId="77777777" w:rsidR="00DC1257" w:rsidRDefault="007579A1">
            <w:pPr>
              <w:pStyle w:val="12"/>
              <w:numPr>
                <w:ilvl w:val="0"/>
                <w:numId w:val="99"/>
              </w:numPr>
              <w:spacing w:line="360" w:lineRule="auto"/>
              <w:ind w:firstLineChars="0"/>
              <w:rPr>
                <w:rFonts w:ascii="宋体" w:hAnsi="宋体"/>
                <w:szCs w:val="21"/>
              </w:rPr>
            </w:pPr>
            <w:r>
              <w:rPr>
                <w:rFonts w:ascii="宋体" w:hAnsi="宋体" w:hint="eastAsia"/>
                <w:color w:val="000000"/>
                <w:szCs w:val="21"/>
              </w:rPr>
              <w:t>黑名单数据是根据规则策略配置后，近过规则引擎计算，得到的结果。该功能可自行配置。</w:t>
            </w:r>
          </w:p>
          <w:p w14:paraId="25A578E2" w14:textId="77777777" w:rsidR="00DC1257" w:rsidRDefault="007579A1">
            <w:pPr>
              <w:pStyle w:val="12"/>
              <w:spacing w:line="360" w:lineRule="auto"/>
              <w:ind w:left="360" w:firstLineChars="0" w:firstLine="0"/>
              <w:rPr>
                <w:rFonts w:ascii="宋体" w:hAnsi="宋体"/>
                <w:szCs w:val="21"/>
              </w:rPr>
            </w:pPr>
            <w:r>
              <w:rPr>
                <w:noProof/>
              </w:rPr>
              <w:drawing>
                <wp:inline distT="0" distB="0" distL="114300" distR="114300" wp14:anchorId="691C1860" wp14:editId="75E01408">
                  <wp:extent cx="4177665" cy="1632585"/>
                  <wp:effectExtent l="0" t="0" r="13335" b="5715"/>
                  <wp:docPr id="122"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08"/>
                          <pic:cNvPicPr>
                            <a:picLocks noChangeAspect="1"/>
                          </pic:cNvPicPr>
                        </pic:nvPicPr>
                        <pic:blipFill>
                          <a:blip r:embed="rId124" cstate="print"/>
                          <a:stretch>
                            <a:fillRect/>
                          </a:stretch>
                        </pic:blipFill>
                        <pic:spPr>
                          <a:xfrm>
                            <a:off x="0" y="0"/>
                            <a:ext cx="4177665" cy="1632585"/>
                          </a:xfrm>
                          <a:prstGeom prst="rect">
                            <a:avLst/>
                          </a:prstGeom>
                          <a:noFill/>
                          <a:ln w="9525">
                            <a:noFill/>
                            <a:miter/>
                          </a:ln>
                        </pic:spPr>
                      </pic:pic>
                    </a:graphicData>
                  </a:graphic>
                </wp:inline>
              </w:drawing>
            </w:r>
          </w:p>
          <w:p w14:paraId="581B3BC9" w14:textId="77777777" w:rsidR="00DC1257" w:rsidRDefault="007579A1">
            <w:pPr>
              <w:pStyle w:val="12"/>
              <w:spacing w:line="360" w:lineRule="auto"/>
              <w:ind w:left="360" w:firstLineChars="0" w:firstLine="0"/>
              <w:rPr>
                <w:rFonts w:ascii="宋体" w:hAnsi="宋体"/>
                <w:szCs w:val="21"/>
              </w:rPr>
            </w:pPr>
            <w:r>
              <w:rPr>
                <w:noProof/>
              </w:rPr>
              <w:drawing>
                <wp:inline distT="0" distB="0" distL="114300" distR="114300" wp14:anchorId="306D6C18" wp14:editId="70D8B1DA">
                  <wp:extent cx="4187825" cy="1544320"/>
                  <wp:effectExtent l="0" t="0" r="3175" b="17780"/>
                  <wp:docPr id="123"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9"/>
                          <pic:cNvPicPr>
                            <a:picLocks noChangeAspect="1"/>
                          </pic:cNvPicPr>
                        </pic:nvPicPr>
                        <pic:blipFill>
                          <a:blip r:embed="rId125" cstate="print"/>
                          <a:stretch>
                            <a:fillRect/>
                          </a:stretch>
                        </pic:blipFill>
                        <pic:spPr>
                          <a:xfrm>
                            <a:off x="0" y="0"/>
                            <a:ext cx="4187825" cy="1544320"/>
                          </a:xfrm>
                          <a:prstGeom prst="rect">
                            <a:avLst/>
                          </a:prstGeom>
                          <a:noFill/>
                          <a:ln w="9525">
                            <a:noFill/>
                            <a:miter/>
                          </a:ln>
                        </pic:spPr>
                      </pic:pic>
                    </a:graphicData>
                  </a:graphic>
                </wp:inline>
              </w:drawing>
            </w:r>
          </w:p>
        </w:tc>
      </w:tr>
    </w:tbl>
    <w:p w14:paraId="271CF983" w14:textId="77777777" w:rsidR="00DC1257" w:rsidRDefault="00DC1257"/>
    <w:p w14:paraId="1D9CCCC4" w14:textId="77777777" w:rsidR="00DC1257" w:rsidRDefault="00DC1257"/>
    <w:p w14:paraId="23683B32" w14:textId="77777777" w:rsidR="00DC1257" w:rsidRDefault="007579A1">
      <w:pPr>
        <w:pStyle w:val="2"/>
      </w:pPr>
      <w:bookmarkStart w:id="3324" w:name="_Toc30669"/>
      <w:r>
        <w:rPr>
          <w:rFonts w:hint="eastAsia"/>
        </w:rPr>
        <w:lastRenderedPageBreak/>
        <w:t>历史数据查询</w:t>
      </w:r>
      <w:bookmarkEnd w:id="332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3E066DD" w14:textId="77777777">
        <w:trPr>
          <w:trHeight w:val="479"/>
        </w:trPr>
        <w:tc>
          <w:tcPr>
            <w:tcW w:w="1985" w:type="dxa"/>
            <w:shd w:val="clear" w:color="auto" w:fill="D9D9D9"/>
          </w:tcPr>
          <w:p w14:paraId="70B3A548" w14:textId="77777777" w:rsidR="00DC1257" w:rsidRDefault="007579A1">
            <w:pPr>
              <w:spacing w:line="360" w:lineRule="atLeast"/>
            </w:pPr>
            <w:r>
              <w:rPr>
                <w:rFonts w:hint="eastAsia"/>
              </w:rPr>
              <w:t>功能概述</w:t>
            </w:r>
          </w:p>
        </w:tc>
        <w:tc>
          <w:tcPr>
            <w:tcW w:w="7087" w:type="dxa"/>
          </w:tcPr>
          <w:p w14:paraId="36D8BD3C" w14:textId="77777777" w:rsidR="00DC1257" w:rsidRDefault="007579A1">
            <w:r>
              <w:rPr>
                <w:rFonts w:hint="eastAsia"/>
              </w:rPr>
              <w:t>查询</w:t>
            </w:r>
            <w:r>
              <w:rPr>
                <w:rFonts w:hAnsi="宋体" w:hint="eastAsia"/>
                <w:szCs w:val="21"/>
              </w:rPr>
              <w:t>在历史催收的案件信息。</w:t>
            </w:r>
          </w:p>
        </w:tc>
      </w:tr>
      <w:tr w:rsidR="00DC1257" w14:paraId="4B0AD82A" w14:textId="77777777">
        <w:trPr>
          <w:trHeight w:val="225"/>
        </w:trPr>
        <w:tc>
          <w:tcPr>
            <w:tcW w:w="1985" w:type="dxa"/>
            <w:shd w:val="clear" w:color="auto" w:fill="D9D9D9"/>
          </w:tcPr>
          <w:p w14:paraId="42D6EB60" w14:textId="77777777" w:rsidR="00DC1257" w:rsidRDefault="007579A1">
            <w:pPr>
              <w:spacing w:line="360" w:lineRule="atLeast"/>
            </w:pPr>
            <w:r>
              <w:rPr>
                <w:rFonts w:hint="eastAsia"/>
              </w:rPr>
              <w:t>输入</w:t>
            </w:r>
          </w:p>
        </w:tc>
        <w:tc>
          <w:tcPr>
            <w:tcW w:w="7087" w:type="dxa"/>
          </w:tcPr>
          <w:p w14:paraId="4A109977"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79DC5107" w14:textId="77777777" w:rsidR="00DC1257" w:rsidRDefault="007579A1">
            <w:pPr>
              <w:widowControl/>
              <w:overflowPunct w:val="0"/>
              <w:autoSpaceDE w:val="0"/>
              <w:autoSpaceDN w:val="0"/>
              <w:adjustRightInd w:val="0"/>
              <w:spacing w:after="100" w:line="360" w:lineRule="atLeast"/>
              <w:ind w:firstLine="432"/>
              <w:textAlignment w:val="baseline"/>
            </w:pPr>
            <w:del w:id="3325" w:author="lenovo" w:date="2016-06-27T18:14:00Z">
              <w:r>
                <w:rPr>
                  <w:rFonts w:hint="eastAsia"/>
                </w:rPr>
                <w:delText>催收组</w:delText>
              </w:r>
              <w:r>
                <w:rPr>
                  <w:rFonts w:hint="eastAsia"/>
                </w:rPr>
                <w:delText>[</w:delText>
              </w:r>
              <w:r>
                <w:delText>下拉框</w:delText>
              </w:r>
              <w:r>
                <w:rPr>
                  <w:rFonts w:hint="eastAsia"/>
                </w:rPr>
                <w:delText>]</w:delText>
              </w:r>
              <w:r>
                <w:rPr>
                  <w:rFonts w:hint="eastAsia"/>
                </w:rPr>
                <w:delText>、催收员</w:delText>
              </w:r>
              <w:r>
                <w:rPr>
                  <w:rFonts w:hint="eastAsia"/>
                </w:rPr>
                <w:delText>[</w:delText>
              </w:r>
              <w:r>
                <w:delText>下拉框</w:delText>
              </w:r>
              <w:r>
                <w:rPr>
                  <w:rFonts w:hint="eastAsia"/>
                </w:rPr>
                <w:delText>]</w:delText>
              </w:r>
              <w:r>
                <w:rPr>
                  <w:rFonts w:hint="eastAsia"/>
                </w:rPr>
                <w:delText>、</w:delText>
              </w:r>
            </w:del>
            <w:r>
              <w:rPr>
                <w:rFonts w:hint="eastAsia"/>
              </w:rPr>
              <w:t>账龄</w:t>
            </w:r>
            <w:r>
              <w:rPr>
                <w:rFonts w:hint="eastAsia"/>
              </w:rPr>
              <w:t>[</w:t>
            </w:r>
            <w:r>
              <w:rPr>
                <w:rFonts w:hint="eastAsia"/>
              </w:rPr>
              <w:t>输入框</w:t>
            </w:r>
            <w:r>
              <w:rPr>
                <w:rFonts w:hint="eastAsia"/>
              </w:rPr>
              <w:t>]</w:t>
            </w:r>
            <w:r>
              <w:rPr>
                <w:rFonts w:hint="eastAsia"/>
              </w:rPr>
              <w:t>、客户名</w:t>
            </w:r>
            <w:r>
              <w:rPr>
                <w:rFonts w:hint="eastAsia"/>
              </w:rPr>
              <w:t>[</w:t>
            </w:r>
            <w:r>
              <w:rPr>
                <w:rFonts w:hint="eastAsia"/>
              </w:rPr>
              <w:t>输入框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、账号</w:t>
            </w:r>
            <w:r>
              <w:rPr>
                <w:rFonts w:hint="eastAsia"/>
              </w:rPr>
              <w:t>[</w:t>
            </w:r>
            <w:r>
              <w:rPr>
                <w:rFonts w:hint="eastAsia"/>
              </w:rPr>
              <w:t>输入框</w:t>
            </w:r>
            <w:r>
              <w:rPr>
                <w:rFonts w:hint="eastAsia"/>
              </w:rPr>
              <w:t>]</w:t>
            </w:r>
            <w:r>
              <w:rPr>
                <w:rFonts w:hint="eastAsia"/>
              </w:rPr>
              <w:t>。</w:t>
            </w:r>
          </w:p>
          <w:p w14:paraId="141D81D7" w14:textId="77777777" w:rsidR="00DC1257" w:rsidRDefault="007579A1">
            <w:pPr>
              <w:widowControl/>
              <w:overflowPunct w:val="0"/>
              <w:autoSpaceDE w:val="0"/>
              <w:autoSpaceDN w:val="0"/>
              <w:adjustRightInd w:val="0"/>
              <w:spacing w:after="100" w:line="360" w:lineRule="atLeast"/>
              <w:ind w:firstLine="432"/>
              <w:textAlignment w:val="baseline"/>
            </w:pPr>
            <w:r>
              <w:t>查询</w:t>
            </w:r>
            <w:r>
              <w:rPr>
                <w:rFonts w:hint="eastAsia"/>
              </w:rPr>
              <w:t>[</w:t>
            </w:r>
            <w:r>
              <w:rPr>
                <w:rFonts w:hint="eastAsia"/>
              </w:rPr>
              <w:t>按钮</w:t>
            </w:r>
            <w:r>
              <w:rPr>
                <w:rFonts w:hint="eastAsia"/>
              </w:rPr>
              <w:t>]</w:t>
            </w:r>
            <w:r>
              <w:rPr>
                <w:rFonts w:hint="eastAsia"/>
              </w:rPr>
              <w:t>、</w:t>
            </w:r>
            <w:r>
              <w:t>重置</w:t>
            </w:r>
            <w:r>
              <w:rPr>
                <w:rFonts w:hint="eastAsia"/>
              </w:rPr>
              <w:t>[</w:t>
            </w:r>
            <w:r>
              <w:rPr>
                <w:rFonts w:hint="eastAsia"/>
              </w:rPr>
              <w:t>按钮</w:t>
            </w:r>
            <w:r>
              <w:rPr>
                <w:rFonts w:hint="eastAsia"/>
              </w:rPr>
              <w:t>]</w:t>
            </w:r>
            <w:r>
              <w:rPr>
                <w:rFonts w:hint="eastAsia"/>
              </w:rPr>
              <w:t>。</w:t>
            </w:r>
          </w:p>
        </w:tc>
      </w:tr>
      <w:tr w:rsidR="00DC1257" w14:paraId="72A7DFF6" w14:textId="77777777">
        <w:trPr>
          <w:trHeight w:val="225"/>
        </w:trPr>
        <w:tc>
          <w:tcPr>
            <w:tcW w:w="1985" w:type="dxa"/>
            <w:shd w:val="clear" w:color="auto" w:fill="D9D9D9"/>
          </w:tcPr>
          <w:p w14:paraId="7A13B2E6" w14:textId="77777777" w:rsidR="00DC1257" w:rsidRDefault="007579A1">
            <w:pPr>
              <w:spacing w:line="360" w:lineRule="atLeast"/>
            </w:pPr>
            <w:r>
              <w:rPr>
                <w:rFonts w:hint="eastAsia"/>
              </w:rPr>
              <w:t>输出</w:t>
            </w:r>
          </w:p>
        </w:tc>
        <w:tc>
          <w:tcPr>
            <w:tcW w:w="7087" w:type="dxa"/>
          </w:tcPr>
          <w:p w14:paraId="60C3141E"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历史数据查询</w:t>
            </w:r>
            <w:r>
              <w:rPr>
                <w:rFonts w:hint="eastAsia"/>
                <w:szCs w:val="21"/>
              </w:rPr>
              <w:t>[</w:t>
            </w:r>
            <w:r>
              <w:rPr>
                <w:rFonts w:hint="eastAsia"/>
                <w:szCs w:val="21"/>
              </w:rPr>
              <w:t>列表</w:t>
            </w:r>
            <w:r>
              <w:rPr>
                <w:rFonts w:hint="eastAsia"/>
                <w:szCs w:val="21"/>
              </w:rPr>
              <w:t>]</w:t>
            </w:r>
            <w:r>
              <w:rPr>
                <w:rFonts w:hint="eastAsia"/>
                <w:szCs w:val="21"/>
              </w:rPr>
              <w:t>：</w:t>
            </w:r>
          </w:p>
          <w:p w14:paraId="36E7B8C3" w14:textId="77777777" w:rsidR="00DC1257" w:rsidRDefault="007579A1">
            <w:pPr>
              <w:widowControl/>
              <w:overflowPunct w:val="0"/>
              <w:autoSpaceDE w:val="0"/>
              <w:autoSpaceDN w:val="0"/>
              <w:adjustRightInd w:val="0"/>
              <w:spacing w:after="100" w:line="360" w:lineRule="atLeast"/>
              <w:ind w:firstLineChars="200" w:firstLine="420"/>
              <w:textAlignment w:val="baseline"/>
              <w:rPr>
                <w:szCs w:val="21"/>
              </w:rPr>
            </w:pPr>
            <w:r>
              <w:rPr>
                <w:rFonts w:hint="eastAsia"/>
                <w:szCs w:val="21"/>
              </w:rPr>
              <w:t>证件号码、客户名、账龄、逾期金额、</w:t>
            </w:r>
            <w:del w:id="3326" w:author="lenovo" w:date="2016-06-27T18:15:00Z">
              <w:r>
                <w:rPr>
                  <w:rFonts w:hint="eastAsia"/>
                  <w:szCs w:val="21"/>
                </w:rPr>
                <w:delText>催收组、催收员、</w:delText>
              </w:r>
            </w:del>
            <w:r>
              <w:rPr>
                <w:rFonts w:hint="eastAsia"/>
                <w:szCs w:val="21"/>
              </w:rPr>
              <w:t>分配日期、最后处理日期、最后催收员、操作：明细</w:t>
            </w:r>
            <w:r>
              <w:rPr>
                <w:rFonts w:hint="eastAsia"/>
                <w:szCs w:val="21"/>
              </w:rPr>
              <w:t>[</w:t>
            </w:r>
            <w:r>
              <w:rPr>
                <w:rFonts w:hint="eastAsia"/>
                <w:szCs w:val="21"/>
              </w:rPr>
              <w:t>超链接</w:t>
            </w:r>
            <w:r>
              <w:rPr>
                <w:rFonts w:hint="eastAsia"/>
                <w:szCs w:val="21"/>
              </w:rPr>
              <w:t>]</w:t>
            </w:r>
            <w:r>
              <w:rPr>
                <w:rFonts w:hint="eastAsia"/>
                <w:szCs w:val="21"/>
              </w:rPr>
              <w:t>、下载</w:t>
            </w:r>
            <w:r>
              <w:rPr>
                <w:rFonts w:hint="eastAsia"/>
                <w:szCs w:val="21"/>
              </w:rPr>
              <w:t>[</w:t>
            </w:r>
            <w:r>
              <w:rPr>
                <w:rFonts w:hint="eastAsia"/>
                <w:szCs w:val="21"/>
              </w:rPr>
              <w:t>超链接</w:t>
            </w:r>
            <w:r>
              <w:rPr>
                <w:rFonts w:hint="eastAsia"/>
                <w:szCs w:val="21"/>
              </w:rPr>
              <w:t>]</w:t>
            </w:r>
            <w:r>
              <w:rPr>
                <w:rFonts w:hint="eastAsia"/>
                <w:szCs w:val="21"/>
              </w:rPr>
              <w:t>。</w:t>
            </w:r>
          </w:p>
        </w:tc>
      </w:tr>
      <w:tr w:rsidR="00DC1257" w14:paraId="0098D3E1" w14:textId="77777777">
        <w:trPr>
          <w:trHeight w:val="225"/>
        </w:trPr>
        <w:tc>
          <w:tcPr>
            <w:tcW w:w="1985" w:type="dxa"/>
            <w:shd w:val="clear" w:color="auto" w:fill="D9D9D9"/>
          </w:tcPr>
          <w:p w14:paraId="2D47D961" w14:textId="77777777" w:rsidR="00DC1257" w:rsidRDefault="007579A1">
            <w:pPr>
              <w:spacing w:line="360" w:lineRule="atLeast"/>
              <w:rPr>
                <w:szCs w:val="21"/>
              </w:rPr>
            </w:pPr>
            <w:r>
              <w:rPr>
                <w:rFonts w:hint="eastAsia"/>
                <w:szCs w:val="21"/>
              </w:rPr>
              <w:t>参考画面</w:t>
            </w:r>
          </w:p>
        </w:tc>
        <w:tc>
          <w:tcPr>
            <w:tcW w:w="7087" w:type="dxa"/>
          </w:tcPr>
          <w:p w14:paraId="386B1F3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42BEFEE" wp14:editId="64A0617D">
                  <wp:extent cx="4401185" cy="1858645"/>
                  <wp:effectExtent l="0" t="0" r="18415" b="8255"/>
                  <wp:docPr id="124"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12"/>
                          <pic:cNvPicPr>
                            <a:picLocks noChangeAspect="1"/>
                          </pic:cNvPicPr>
                        </pic:nvPicPr>
                        <pic:blipFill>
                          <a:blip r:embed="rId126" cstate="print"/>
                          <a:srcRect l="-435" b="5585"/>
                          <a:stretch>
                            <a:fillRect/>
                          </a:stretch>
                        </pic:blipFill>
                        <pic:spPr>
                          <a:xfrm>
                            <a:off x="0" y="0"/>
                            <a:ext cx="4401185" cy="1858645"/>
                          </a:xfrm>
                          <a:prstGeom prst="rect">
                            <a:avLst/>
                          </a:prstGeom>
                          <a:noFill/>
                          <a:ln w="9525">
                            <a:noFill/>
                            <a:miter/>
                          </a:ln>
                        </pic:spPr>
                      </pic:pic>
                    </a:graphicData>
                  </a:graphic>
                </wp:inline>
              </w:drawing>
            </w:r>
          </w:p>
        </w:tc>
      </w:tr>
      <w:tr w:rsidR="00DC1257" w14:paraId="4503B08C" w14:textId="77777777">
        <w:trPr>
          <w:trHeight w:val="225"/>
        </w:trPr>
        <w:tc>
          <w:tcPr>
            <w:tcW w:w="1985" w:type="dxa"/>
            <w:shd w:val="clear" w:color="auto" w:fill="D9D9D9"/>
          </w:tcPr>
          <w:p w14:paraId="020504E2" w14:textId="77777777" w:rsidR="00DC1257" w:rsidRDefault="007579A1">
            <w:pPr>
              <w:spacing w:line="360" w:lineRule="atLeast"/>
              <w:rPr>
                <w:szCs w:val="21"/>
              </w:rPr>
            </w:pPr>
            <w:r>
              <w:rPr>
                <w:rFonts w:hint="eastAsia"/>
                <w:szCs w:val="21"/>
              </w:rPr>
              <w:t>业务规则</w:t>
            </w:r>
          </w:p>
        </w:tc>
        <w:tc>
          <w:tcPr>
            <w:tcW w:w="7087" w:type="dxa"/>
          </w:tcPr>
          <w:p w14:paraId="1598F0AD" w14:textId="77777777" w:rsidR="00DC1257" w:rsidRDefault="007579A1">
            <w:pPr>
              <w:pStyle w:val="12"/>
              <w:numPr>
                <w:ilvl w:val="0"/>
                <w:numId w:val="100"/>
              </w:numPr>
              <w:spacing w:line="360" w:lineRule="auto"/>
              <w:ind w:firstLineChars="0"/>
              <w:rPr>
                <w:rFonts w:ascii="宋体" w:hAnsi="宋体"/>
                <w:szCs w:val="21"/>
              </w:rPr>
            </w:pPr>
            <w:r>
              <w:rPr>
                <w:rFonts w:ascii="宋体" w:hAnsi="宋体" w:hint="eastAsia"/>
                <w:szCs w:val="21"/>
              </w:rPr>
              <w:t>输入查询条件</w:t>
            </w:r>
            <w:r>
              <w:rPr>
                <w:rFonts w:ascii="宋体" w:hAnsi="宋体"/>
                <w:szCs w:val="21"/>
              </w:rPr>
              <w:t>(</w:t>
            </w:r>
            <w:r>
              <w:rPr>
                <w:rFonts w:ascii="宋体" w:hAnsi="宋体" w:hint="eastAsia"/>
                <w:szCs w:val="21"/>
              </w:rPr>
              <w:t>客户名、证件</w:t>
            </w:r>
            <w:proofErr w:type="gramStart"/>
            <w:r>
              <w:rPr>
                <w:rFonts w:ascii="宋体" w:hAnsi="宋体" w:hint="eastAsia"/>
                <w:szCs w:val="21"/>
              </w:rPr>
              <w:t>号支持</w:t>
            </w:r>
            <w:proofErr w:type="gramEnd"/>
            <w:r>
              <w:rPr>
                <w:rFonts w:ascii="宋体" w:hAnsi="宋体" w:hint="eastAsia"/>
                <w:szCs w:val="21"/>
              </w:rPr>
              <w:t>模糊查询</w:t>
            </w:r>
            <w:r>
              <w:rPr>
                <w:rFonts w:ascii="宋体" w:hAnsi="宋体"/>
                <w:szCs w:val="21"/>
              </w:rPr>
              <w:t>)</w:t>
            </w:r>
            <w:r>
              <w:rPr>
                <w:rFonts w:ascii="宋体" w:hAnsi="宋体" w:hint="eastAsia"/>
                <w:szCs w:val="21"/>
              </w:rPr>
              <w:t>，点击【查询】按钮，显示按查询条件查询的记录。</w:t>
            </w:r>
          </w:p>
          <w:p w14:paraId="2755E005" w14:textId="77777777" w:rsidR="00DC1257" w:rsidRDefault="007579A1">
            <w:pPr>
              <w:pStyle w:val="12"/>
              <w:numPr>
                <w:ilvl w:val="0"/>
                <w:numId w:val="100"/>
              </w:numPr>
              <w:spacing w:line="360" w:lineRule="auto"/>
              <w:ind w:firstLineChars="0"/>
              <w:rPr>
                <w:rFonts w:ascii="宋体" w:hAnsi="宋体"/>
                <w:szCs w:val="21"/>
              </w:rPr>
            </w:pPr>
            <w:r>
              <w:rPr>
                <w:rFonts w:ascii="宋体" w:hAnsi="宋体" w:hint="eastAsia"/>
                <w:szCs w:val="21"/>
              </w:rPr>
              <w:t>点击操作-明细查看案件详细信息，同电催页面信息</w:t>
            </w:r>
          </w:p>
          <w:p w14:paraId="247FEFBB" w14:textId="77777777" w:rsidR="00DC1257" w:rsidRDefault="007579A1">
            <w:pPr>
              <w:pStyle w:val="12"/>
              <w:numPr>
                <w:ilvl w:val="0"/>
                <w:numId w:val="100"/>
              </w:numPr>
              <w:spacing w:line="360" w:lineRule="auto"/>
              <w:ind w:firstLineChars="0"/>
              <w:rPr>
                <w:rFonts w:ascii="宋体" w:hAnsi="宋体"/>
                <w:color w:val="000000"/>
                <w:szCs w:val="21"/>
              </w:rPr>
            </w:pPr>
            <w:r>
              <w:rPr>
                <w:rFonts w:ascii="宋体" w:hAnsi="宋体" w:hint="eastAsia"/>
                <w:color w:val="000000"/>
                <w:szCs w:val="21"/>
              </w:rPr>
              <w:t>点击下载，下载选择案件的情况明显列表</w:t>
            </w:r>
          </w:p>
          <w:p w14:paraId="5B1C94D6" w14:textId="77777777" w:rsidR="00DC1257" w:rsidRDefault="007579A1">
            <w:pPr>
              <w:pStyle w:val="12"/>
              <w:numPr>
                <w:ilvl w:val="0"/>
                <w:numId w:val="100"/>
              </w:numPr>
              <w:spacing w:line="360" w:lineRule="auto"/>
              <w:ind w:firstLineChars="0"/>
              <w:rPr>
                <w:rFonts w:ascii="宋体" w:hAnsi="宋体"/>
                <w:szCs w:val="21"/>
              </w:rPr>
            </w:pPr>
            <w:r>
              <w:rPr>
                <w:rFonts w:ascii="宋体" w:hAnsi="宋体" w:hint="eastAsia"/>
                <w:szCs w:val="21"/>
              </w:rPr>
              <w:t>输入查询条件后，点击【重置】按钮，清空输入框内容。</w:t>
            </w:r>
          </w:p>
          <w:p w14:paraId="7286CB44" w14:textId="77777777" w:rsidR="00DC1257" w:rsidRDefault="007579A1">
            <w:pPr>
              <w:pStyle w:val="12"/>
              <w:numPr>
                <w:ilvl w:val="0"/>
                <w:numId w:val="100"/>
              </w:numPr>
              <w:spacing w:line="360" w:lineRule="auto"/>
              <w:ind w:firstLineChars="0"/>
              <w:rPr>
                <w:rFonts w:ascii="宋体" w:hAnsi="宋体"/>
                <w:szCs w:val="21"/>
              </w:rPr>
            </w:pPr>
            <w:r>
              <w:rPr>
                <w:rFonts w:ascii="宋体" w:hAnsi="宋体" w:hint="eastAsia"/>
                <w:szCs w:val="21"/>
              </w:rPr>
              <w:t>点击页面底部刷新按钮，可刷新页面。</w:t>
            </w:r>
          </w:p>
          <w:p w14:paraId="3830D90E" w14:textId="77777777" w:rsidR="00DC1257" w:rsidRDefault="007579A1">
            <w:pPr>
              <w:pStyle w:val="12"/>
              <w:numPr>
                <w:ilvl w:val="0"/>
                <w:numId w:val="100"/>
              </w:numPr>
              <w:spacing w:line="360" w:lineRule="auto"/>
              <w:ind w:firstLineChars="0"/>
              <w:rPr>
                <w:rFonts w:ascii="宋体" w:hAnsi="宋体"/>
                <w:szCs w:val="21"/>
              </w:rPr>
            </w:pPr>
            <w:r>
              <w:rPr>
                <w:rFonts w:ascii="宋体" w:hAnsi="宋体" w:hint="eastAsia"/>
                <w:szCs w:val="21"/>
              </w:rPr>
              <w:t>点击页面底部上一页、下一页、首页、末页按钮，可正确跳转到相应页面，且可选择每页显示的记录条数，有10、20、30、40、50可选择。</w:t>
            </w:r>
          </w:p>
        </w:tc>
      </w:tr>
      <w:tr w:rsidR="00DC1257" w14:paraId="02C68BF8" w14:textId="77777777">
        <w:trPr>
          <w:trHeight w:val="225"/>
        </w:trPr>
        <w:tc>
          <w:tcPr>
            <w:tcW w:w="1985" w:type="dxa"/>
            <w:shd w:val="clear" w:color="auto" w:fill="D9D9D9"/>
          </w:tcPr>
          <w:p w14:paraId="3998C91F" w14:textId="77777777" w:rsidR="00DC1257" w:rsidRDefault="007579A1">
            <w:pPr>
              <w:spacing w:line="360" w:lineRule="atLeast"/>
              <w:rPr>
                <w:szCs w:val="21"/>
              </w:rPr>
            </w:pPr>
            <w:r>
              <w:rPr>
                <w:rFonts w:hint="eastAsia"/>
                <w:szCs w:val="21"/>
              </w:rPr>
              <w:t>备注</w:t>
            </w:r>
          </w:p>
        </w:tc>
        <w:tc>
          <w:tcPr>
            <w:tcW w:w="7087" w:type="dxa"/>
          </w:tcPr>
          <w:p w14:paraId="35687112" w14:textId="77777777" w:rsidR="00DC1257" w:rsidRDefault="00DC1257">
            <w:pPr>
              <w:widowControl/>
              <w:overflowPunct w:val="0"/>
              <w:autoSpaceDE w:val="0"/>
              <w:autoSpaceDN w:val="0"/>
              <w:adjustRightInd w:val="0"/>
              <w:spacing w:after="100" w:line="360" w:lineRule="atLeast"/>
              <w:textAlignment w:val="baseline"/>
            </w:pPr>
          </w:p>
        </w:tc>
      </w:tr>
    </w:tbl>
    <w:p w14:paraId="15F46710" w14:textId="77777777" w:rsidR="00DC1257" w:rsidRDefault="00DC1257"/>
    <w:p w14:paraId="5C228C9B" w14:textId="77777777" w:rsidR="00DC1257" w:rsidRDefault="007579A1">
      <w:pPr>
        <w:pStyle w:val="1"/>
      </w:pPr>
      <w:bookmarkStart w:id="3327" w:name="_Toc7498"/>
      <w:commentRangeStart w:id="3328"/>
      <w:r>
        <w:rPr>
          <w:rFonts w:hint="eastAsia"/>
        </w:rPr>
        <w:t>电</w:t>
      </w:r>
      <w:proofErr w:type="gramStart"/>
      <w:r>
        <w:rPr>
          <w:rFonts w:hint="eastAsia"/>
        </w:rPr>
        <w:t>催</w:t>
      </w:r>
      <w:bookmarkEnd w:id="3307"/>
      <w:r>
        <w:rPr>
          <w:rFonts w:hint="eastAsia"/>
        </w:rPr>
        <w:t>业务</w:t>
      </w:r>
      <w:bookmarkEnd w:id="3308"/>
      <w:bookmarkEnd w:id="3327"/>
      <w:commentRangeEnd w:id="3328"/>
      <w:proofErr w:type="gramEnd"/>
      <w:r>
        <w:commentReference w:id="3328"/>
      </w:r>
    </w:p>
    <w:p w14:paraId="34790534" w14:textId="77777777" w:rsidR="00DC1257" w:rsidRDefault="007579A1">
      <w:pPr>
        <w:pStyle w:val="2"/>
        <w:tabs>
          <w:tab w:val="clear" w:pos="1116"/>
          <w:tab w:val="left" w:pos="709"/>
        </w:tabs>
        <w:ind w:hanging="1116"/>
      </w:pPr>
      <w:bookmarkStart w:id="3329" w:name="_Toc4866"/>
      <w:bookmarkStart w:id="3330" w:name="_Toc445106786"/>
      <w:r>
        <w:rPr>
          <w:rFonts w:hint="eastAsia"/>
        </w:rPr>
        <w:t>快速进入</w:t>
      </w:r>
      <w:bookmarkEnd w:id="3329"/>
      <w:bookmarkEnd w:id="3330"/>
    </w:p>
    <w:p w14:paraId="21C96F23" w14:textId="77777777" w:rsidR="00DC1257" w:rsidRDefault="00DC1257"/>
    <w:p w14:paraId="47B963FC" w14:textId="77777777" w:rsidR="00DC1257" w:rsidRDefault="007579A1">
      <w:pPr>
        <w:spacing w:line="360" w:lineRule="auto"/>
        <w:ind w:firstLineChars="200" w:firstLine="420"/>
      </w:pPr>
      <w:r>
        <w:rPr>
          <w:rFonts w:hint="eastAsia"/>
        </w:rPr>
        <w:t>快速进入页面是电话催收员的主要工作页面，系统根据预先分配好的工作队列进行案件的自动载入，载入逻辑如下：</w:t>
      </w:r>
    </w:p>
    <w:p w14:paraId="2E3DA552" w14:textId="77777777" w:rsidR="00DC1257" w:rsidRDefault="007579A1">
      <w:pPr>
        <w:spacing w:line="360" w:lineRule="auto"/>
        <w:ind w:firstLineChars="200" w:firstLine="420"/>
      </w:pPr>
      <w:r>
        <w:rPr>
          <w:rFonts w:hint="eastAsia"/>
        </w:rPr>
        <w:lastRenderedPageBreak/>
        <w:t>催收员点击快速进入</w:t>
      </w:r>
      <w:r>
        <w:rPr>
          <w:rFonts w:hint="eastAsia"/>
        </w:rPr>
        <w:t>[</w:t>
      </w:r>
      <w:r>
        <w:rPr>
          <w:rFonts w:hint="eastAsia"/>
        </w:rPr>
        <w:t>菜单</w:t>
      </w:r>
      <w:r>
        <w:rPr>
          <w:rFonts w:hint="eastAsia"/>
        </w:rPr>
        <w:t>]</w:t>
      </w:r>
      <w:r>
        <w:rPr>
          <w:rFonts w:hint="eastAsia"/>
        </w:rPr>
        <w:t>，系统首先加载催收员正在处理的案件，如果没有正在处理的案件，则加载催收队列中状态为“未处理”且分配给催收员的第一个案件。如果无案件加载，则弹出对话框提示“是否重新处理”，如果选择“是”，则重新加载队列中没有得到承诺且没有</w:t>
      </w:r>
      <w:proofErr w:type="gramStart"/>
      <w:r>
        <w:rPr>
          <w:rFonts w:hint="eastAsia"/>
        </w:rPr>
        <w:t>设置跟催</w:t>
      </w:r>
      <w:proofErr w:type="gramEnd"/>
      <w:r>
        <w:rPr>
          <w:rFonts w:hint="eastAsia"/>
        </w:rPr>
        <w:t>日期的案件；如果选择“否”，则停留在当前状态。</w:t>
      </w:r>
    </w:p>
    <w:p w14:paraId="0DFC0E6A" w14:textId="77777777" w:rsidR="00DC1257" w:rsidRDefault="007579A1">
      <w:pPr>
        <w:spacing w:line="360" w:lineRule="auto"/>
        <w:ind w:firstLineChars="200" w:firstLine="420"/>
        <w:rPr>
          <w:b/>
        </w:rPr>
      </w:pPr>
      <w:r>
        <w:rPr>
          <w:rFonts w:hint="eastAsia"/>
        </w:rPr>
        <w:t>电催页面的主要页面包括：</w:t>
      </w:r>
      <w:r>
        <w:rPr>
          <w:rFonts w:hint="eastAsia"/>
          <w:b/>
        </w:rPr>
        <w:t>客户主要信息，客户历史信息，案件信息，客户多媒体信息，账户列表，还款记录，承诺历史，协办申请，</w:t>
      </w:r>
      <w:proofErr w:type="gramStart"/>
      <w:r>
        <w:rPr>
          <w:rFonts w:hint="eastAsia"/>
          <w:b/>
        </w:rPr>
        <w:t>催记历史</w:t>
      </w:r>
      <w:proofErr w:type="gramEnd"/>
      <w:r>
        <w:rPr>
          <w:rFonts w:hint="eastAsia"/>
          <w:b/>
        </w:rPr>
        <w:t>，注记历史。</w:t>
      </w:r>
      <w:r>
        <w:rPr>
          <w:rFonts w:hint="eastAsia"/>
          <w:b/>
        </w:rPr>
        <w:t xml:space="preserve"> </w:t>
      </w:r>
    </w:p>
    <w:p w14:paraId="19C1A0E6" w14:textId="77777777" w:rsidR="00DC1257" w:rsidRDefault="007579A1">
      <w:pPr>
        <w:pStyle w:val="3"/>
        <w:numPr>
          <w:ilvl w:val="2"/>
          <w:numId w:val="1"/>
        </w:numPr>
        <w:rPr>
          <w:rFonts w:ascii="黑体" w:eastAsia="黑体"/>
          <w:sz w:val="24"/>
          <w:szCs w:val="24"/>
        </w:rPr>
      </w:pPr>
      <w:bookmarkStart w:id="3331" w:name="_Toc16832"/>
      <w:bookmarkStart w:id="3332" w:name="_Toc445106787"/>
      <w:bookmarkStart w:id="3333" w:name="_Toc262482901"/>
      <w:r>
        <w:rPr>
          <w:rFonts w:ascii="黑体" w:eastAsia="黑体" w:hint="eastAsia"/>
          <w:sz w:val="24"/>
          <w:szCs w:val="24"/>
        </w:rPr>
        <w:t>客户主要信息</w:t>
      </w:r>
      <w:bookmarkEnd w:id="3331"/>
      <w:bookmarkEnd w:id="3332"/>
      <w:bookmarkEnd w:id="333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DE81983" w14:textId="77777777">
        <w:trPr>
          <w:trHeight w:val="550"/>
        </w:trPr>
        <w:tc>
          <w:tcPr>
            <w:tcW w:w="1985" w:type="dxa"/>
            <w:shd w:val="clear" w:color="auto" w:fill="D9D9D9"/>
          </w:tcPr>
          <w:p w14:paraId="3446475C" w14:textId="77777777" w:rsidR="00DC1257" w:rsidRDefault="007579A1">
            <w:pPr>
              <w:spacing w:line="360" w:lineRule="atLeast"/>
              <w:rPr>
                <w:szCs w:val="21"/>
              </w:rPr>
            </w:pPr>
            <w:r>
              <w:rPr>
                <w:rFonts w:hint="eastAsia"/>
                <w:szCs w:val="21"/>
              </w:rPr>
              <w:t>功能概述</w:t>
            </w:r>
          </w:p>
        </w:tc>
        <w:tc>
          <w:tcPr>
            <w:tcW w:w="7087" w:type="dxa"/>
          </w:tcPr>
          <w:p w14:paraId="072C69EB" w14:textId="77777777" w:rsidR="00DC1257" w:rsidRDefault="007579A1">
            <w:pPr>
              <w:spacing w:line="360" w:lineRule="atLeast"/>
            </w:pPr>
            <w:r>
              <w:rPr>
                <w:rFonts w:hint="eastAsia"/>
              </w:rPr>
              <w:t>显示催收员正在处理的案件对应其客户主要信息</w:t>
            </w:r>
          </w:p>
        </w:tc>
      </w:tr>
      <w:tr w:rsidR="00DC1257" w14:paraId="0D667D00" w14:textId="77777777">
        <w:trPr>
          <w:trHeight w:val="225"/>
        </w:trPr>
        <w:tc>
          <w:tcPr>
            <w:tcW w:w="1985" w:type="dxa"/>
            <w:shd w:val="clear" w:color="auto" w:fill="D9D9D9"/>
          </w:tcPr>
          <w:p w14:paraId="5C2798D2" w14:textId="77777777" w:rsidR="00DC1257" w:rsidRDefault="007579A1">
            <w:pPr>
              <w:spacing w:line="360" w:lineRule="atLeast"/>
              <w:rPr>
                <w:szCs w:val="21"/>
              </w:rPr>
            </w:pPr>
            <w:r>
              <w:rPr>
                <w:rFonts w:hint="eastAsia"/>
                <w:szCs w:val="21"/>
              </w:rPr>
              <w:t>输入</w:t>
            </w:r>
          </w:p>
        </w:tc>
        <w:tc>
          <w:tcPr>
            <w:tcW w:w="7087" w:type="dxa"/>
          </w:tcPr>
          <w:p w14:paraId="761E8F25"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6FD52240" w14:textId="77777777">
        <w:trPr>
          <w:trHeight w:val="225"/>
        </w:trPr>
        <w:tc>
          <w:tcPr>
            <w:tcW w:w="1985" w:type="dxa"/>
            <w:shd w:val="clear" w:color="auto" w:fill="D9D9D9"/>
          </w:tcPr>
          <w:p w14:paraId="2FD61489" w14:textId="77777777" w:rsidR="00DC1257" w:rsidRDefault="007579A1">
            <w:pPr>
              <w:spacing w:line="360" w:lineRule="atLeast"/>
              <w:rPr>
                <w:szCs w:val="21"/>
              </w:rPr>
            </w:pPr>
            <w:r>
              <w:rPr>
                <w:rFonts w:hint="eastAsia"/>
                <w:szCs w:val="21"/>
              </w:rPr>
              <w:t>输出</w:t>
            </w:r>
          </w:p>
        </w:tc>
        <w:tc>
          <w:tcPr>
            <w:tcW w:w="7087" w:type="dxa"/>
          </w:tcPr>
          <w:p w14:paraId="42DE93B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color w:val="FF0000"/>
              </w:rPr>
              <w:t>客户姓名，证件类型，</w:t>
            </w:r>
            <w:r>
              <w:rPr>
                <w:rFonts w:hint="eastAsia"/>
                <w:color w:val="FF0000"/>
              </w:rPr>
              <w:t xml:space="preserve"> </w:t>
            </w:r>
            <w:r>
              <w:rPr>
                <w:rFonts w:hint="eastAsia"/>
                <w:color w:val="FF0000"/>
              </w:rPr>
              <w:t>证件号码，</w:t>
            </w:r>
            <w:r>
              <w:rPr>
                <w:rFonts w:hint="eastAsia"/>
                <w:color w:val="FF0000"/>
              </w:rPr>
              <w:t xml:space="preserve"> </w:t>
            </w:r>
            <w:r>
              <w:rPr>
                <w:rFonts w:hint="eastAsia"/>
                <w:color w:val="FF0000"/>
              </w:rPr>
              <w:t>性别，</w:t>
            </w:r>
            <w:r>
              <w:rPr>
                <w:rFonts w:hint="eastAsia"/>
                <w:color w:val="FF0000"/>
              </w:rPr>
              <w:t xml:space="preserve"> </w:t>
            </w:r>
            <w:r>
              <w:rPr>
                <w:rFonts w:hint="eastAsia"/>
                <w:color w:val="FF0000"/>
              </w:rPr>
              <w:t>国家，生日，</w:t>
            </w:r>
            <w:r>
              <w:rPr>
                <w:rFonts w:hint="eastAsia"/>
                <w:color w:val="FF0000"/>
              </w:rPr>
              <w:t xml:space="preserve"> </w:t>
            </w:r>
            <w:r>
              <w:rPr>
                <w:rFonts w:hint="eastAsia"/>
                <w:color w:val="FF0000"/>
              </w:rPr>
              <w:t>婚姻状况，公司名称，部门名称，职位，借款金额，账龄，欠款总额，最低还款额，逾期金额，身份证地址，</w:t>
            </w:r>
            <w:r>
              <w:rPr>
                <w:rFonts w:hint="eastAsia"/>
                <w:color w:val="FF0000"/>
              </w:rPr>
              <w:t>QQ</w:t>
            </w:r>
            <w:r>
              <w:rPr>
                <w:rFonts w:hint="eastAsia"/>
                <w:color w:val="FF0000"/>
              </w:rPr>
              <w:t>号码，</w:t>
            </w:r>
            <w:proofErr w:type="gramStart"/>
            <w:r>
              <w:rPr>
                <w:rFonts w:hint="eastAsia"/>
                <w:color w:val="FF0000"/>
              </w:rPr>
              <w:t>微信名</w:t>
            </w:r>
            <w:proofErr w:type="gramEnd"/>
            <w:r>
              <w:rPr>
                <w:rFonts w:hint="eastAsia"/>
                <w:color w:val="FF0000"/>
              </w:rPr>
              <w:t>，是否是学生，教育程度，居住情况，婚姻情况，工作情况（参加工作多久，工作类型，第几份工作，发薪日）</w:t>
            </w:r>
          </w:p>
        </w:tc>
      </w:tr>
      <w:tr w:rsidR="00DC1257" w14:paraId="3E17F59C" w14:textId="77777777">
        <w:trPr>
          <w:trHeight w:val="225"/>
        </w:trPr>
        <w:tc>
          <w:tcPr>
            <w:tcW w:w="1985" w:type="dxa"/>
            <w:shd w:val="clear" w:color="auto" w:fill="D9D9D9"/>
          </w:tcPr>
          <w:p w14:paraId="5E8FE47D" w14:textId="77777777" w:rsidR="00DC1257" w:rsidRDefault="007579A1">
            <w:pPr>
              <w:spacing w:line="360" w:lineRule="atLeast"/>
              <w:rPr>
                <w:szCs w:val="21"/>
              </w:rPr>
            </w:pPr>
            <w:r>
              <w:rPr>
                <w:rFonts w:hint="eastAsia"/>
                <w:szCs w:val="21"/>
              </w:rPr>
              <w:t>参考画面</w:t>
            </w:r>
          </w:p>
        </w:tc>
        <w:tc>
          <w:tcPr>
            <w:tcW w:w="7087" w:type="dxa"/>
          </w:tcPr>
          <w:p w14:paraId="513D7756"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7C8E50E" wp14:editId="71083275">
                  <wp:extent cx="4358005" cy="592455"/>
                  <wp:effectExtent l="0" t="0" r="4445" b="17145"/>
                  <wp:docPr id="12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8"/>
                          <pic:cNvPicPr>
                            <a:picLocks noChangeAspect="1"/>
                          </pic:cNvPicPr>
                        </pic:nvPicPr>
                        <pic:blipFill>
                          <a:blip r:embed="rId127" cstate="print"/>
                          <a:stretch>
                            <a:fillRect/>
                          </a:stretch>
                        </pic:blipFill>
                        <pic:spPr>
                          <a:xfrm>
                            <a:off x="0" y="0"/>
                            <a:ext cx="4358005" cy="592455"/>
                          </a:xfrm>
                          <a:prstGeom prst="rect">
                            <a:avLst/>
                          </a:prstGeom>
                          <a:noFill/>
                          <a:ln w="9525">
                            <a:noFill/>
                            <a:miter/>
                          </a:ln>
                        </pic:spPr>
                      </pic:pic>
                    </a:graphicData>
                  </a:graphic>
                </wp:inline>
              </w:drawing>
            </w:r>
          </w:p>
        </w:tc>
      </w:tr>
      <w:tr w:rsidR="00DC1257" w14:paraId="4EEE2552" w14:textId="77777777">
        <w:trPr>
          <w:trHeight w:val="225"/>
        </w:trPr>
        <w:tc>
          <w:tcPr>
            <w:tcW w:w="1985" w:type="dxa"/>
            <w:shd w:val="clear" w:color="auto" w:fill="D9D9D9"/>
          </w:tcPr>
          <w:p w14:paraId="38363392" w14:textId="77777777" w:rsidR="00DC1257" w:rsidRDefault="007579A1">
            <w:pPr>
              <w:spacing w:line="360" w:lineRule="atLeast"/>
              <w:rPr>
                <w:szCs w:val="21"/>
              </w:rPr>
            </w:pPr>
            <w:r>
              <w:rPr>
                <w:rFonts w:hint="eastAsia"/>
                <w:szCs w:val="21"/>
              </w:rPr>
              <w:t>业务规则</w:t>
            </w:r>
          </w:p>
        </w:tc>
        <w:tc>
          <w:tcPr>
            <w:tcW w:w="7087" w:type="dxa"/>
          </w:tcPr>
          <w:p w14:paraId="12652FF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color w:val="FF0000"/>
                <w:szCs w:val="21"/>
              </w:rPr>
              <w:t>加载页面时按</w:t>
            </w:r>
            <w:r>
              <w:rPr>
                <w:rFonts w:hint="eastAsia"/>
                <w:color w:val="FF0000"/>
              </w:rPr>
              <w:t>角色管理的</w:t>
            </w:r>
            <w:proofErr w:type="gramStart"/>
            <w:r>
              <w:rPr>
                <w:rFonts w:hint="eastAsia"/>
                <w:color w:val="FF0000"/>
              </w:rPr>
              <w:t>配置仅加载</w:t>
            </w:r>
            <w:proofErr w:type="gramEnd"/>
            <w:r>
              <w:rPr>
                <w:rFonts w:hint="eastAsia"/>
                <w:color w:val="FF0000"/>
              </w:rPr>
              <w:t>有权限查看的字段与数据。</w:t>
            </w:r>
          </w:p>
        </w:tc>
      </w:tr>
      <w:tr w:rsidR="00DC1257" w14:paraId="76F78D32" w14:textId="77777777">
        <w:trPr>
          <w:trHeight w:val="225"/>
        </w:trPr>
        <w:tc>
          <w:tcPr>
            <w:tcW w:w="1985" w:type="dxa"/>
            <w:shd w:val="clear" w:color="auto" w:fill="D9D9D9"/>
          </w:tcPr>
          <w:p w14:paraId="211A87AB" w14:textId="77777777" w:rsidR="00DC1257" w:rsidRDefault="007579A1">
            <w:pPr>
              <w:spacing w:line="360" w:lineRule="atLeast"/>
              <w:rPr>
                <w:szCs w:val="21"/>
              </w:rPr>
            </w:pPr>
            <w:r>
              <w:rPr>
                <w:rFonts w:hint="eastAsia"/>
                <w:szCs w:val="21"/>
              </w:rPr>
              <w:t>备注</w:t>
            </w:r>
          </w:p>
        </w:tc>
        <w:tc>
          <w:tcPr>
            <w:tcW w:w="7087" w:type="dxa"/>
          </w:tcPr>
          <w:p w14:paraId="11D36C89" w14:textId="77777777" w:rsidR="00DC1257" w:rsidRDefault="00DC1257">
            <w:pPr>
              <w:widowControl/>
              <w:overflowPunct w:val="0"/>
              <w:autoSpaceDE w:val="0"/>
              <w:autoSpaceDN w:val="0"/>
              <w:adjustRightInd w:val="0"/>
              <w:spacing w:after="100" w:line="360" w:lineRule="atLeast"/>
              <w:textAlignment w:val="baseline"/>
            </w:pPr>
          </w:p>
        </w:tc>
      </w:tr>
    </w:tbl>
    <w:p w14:paraId="11F0B7AB" w14:textId="77777777" w:rsidR="00DC1257" w:rsidRDefault="00DC1257"/>
    <w:p w14:paraId="5AC2E260" w14:textId="77777777" w:rsidR="00DC1257" w:rsidRDefault="007579A1">
      <w:pPr>
        <w:pStyle w:val="3"/>
        <w:numPr>
          <w:ilvl w:val="2"/>
          <w:numId w:val="1"/>
        </w:numPr>
        <w:rPr>
          <w:rFonts w:ascii="黑体" w:eastAsia="黑体"/>
          <w:color w:val="FF0000"/>
          <w:sz w:val="24"/>
          <w:szCs w:val="24"/>
        </w:rPr>
      </w:pPr>
      <w:bookmarkStart w:id="3334" w:name="_Toc32386"/>
      <w:bookmarkStart w:id="3335" w:name="_Toc262482902"/>
      <w:bookmarkStart w:id="3336" w:name="_Toc445106788"/>
      <w:r>
        <w:rPr>
          <w:rFonts w:ascii="黑体" w:eastAsia="黑体" w:hint="eastAsia"/>
          <w:color w:val="FF0000"/>
          <w:sz w:val="24"/>
          <w:szCs w:val="24"/>
        </w:rPr>
        <w:t>客户历史信息</w:t>
      </w:r>
      <w:bookmarkEnd w:id="333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830821F" w14:textId="77777777">
        <w:trPr>
          <w:trHeight w:val="550"/>
        </w:trPr>
        <w:tc>
          <w:tcPr>
            <w:tcW w:w="1985" w:type="dxa"/>
            <w:shd w:val="clear" w:color="auto" w:fill="D9D9D9"/>
          </w:tcPr>
          <w:p w14:paraId="0173731E" w14:textId="77777777" w:rsidR="00DC1257" w:rsidRDefault="007579A1">
            <w:pPr>
              <w:spacing w:line="360" w:lineRule="atLeast"/>
              <w:rPr>
                <w:color w:val="FF0000"/>
                <w:szCs w:val="21"/>
              </w:rPr>
            </w:pPr>
            <w:r>
              <w:rPr>
                <w:rFonts w:hint="eastAsia"/>
                <w:color w:val="FF0000"/>
                <w:szCs w:val="21"/>
              </w:rPr>
              <w:t>功能概述</w:t>
            </w:r>
          </w:p>
        </w:tc>
        <w:tc>
          <w:tcPr>
            <w:tcW w:w="7087" w:type="dxa"/>
          </w:tcPr>
          <w:p w14:paraId="4513EB23" w14:textId="77777777" w:rsidR="00DC1257" w:rsidRDefault="007579A1">
            <w:pPr>
              <w:spacing w:line="360" w:lineRule="atLeast"/>
              <w:rPr>
                <w:color w:val="FF0000"/>
              </w:rPr>
            </w:pPr>
            <w:r>
              <w:rPr>
                <w:rFonts w:hint="eastAsia"/>
                <w:color w:val="FF0000"/>
              </w:rPr>
              <w:t>显示催收员正在处理的案件对应其客户历史信息</w:t>
            </w:r>
          </w:p>
        </w:tc>
      </w:tr>
      <w:tr w:rsidR="00DC1257" w14:paraId="67ADF73C" w14:textId="77777777">
        <w:trPr>
          <w:trHeight w:val="225"/>
        </w:trPr>
        <w:tc>
          <w:tcPr>
            <w:tcW w:w="1985" w:type="dxa"/>
            <w:shd w:val="clear" w:color="auto" w:fill="D9D9D9"/>
          </w:tcPr>
          <w:p w14:paraId="67FCAD7C" w14:textId="77777777" w:rsidR="00DC1257" w:rsidRDefault="007579A1">
            <w:pPr>
              <w:spacing w:line="360" w:lineRule="atLeast"/>
              <w:rPr>
                <w:color w:val="FF0000"/>
                <w:szCs w:val="21"/>
              </w:rPr>
            </w:pPr>
            <w:r>
              <w:rPr>
                <w:rFonts w:hint="eastAsia"/>
                <w:color w:val="FF0000"/>
                <w:szCs w:val="21"/>
              </w:rPr>
              <w:t>输入</w:t>
            </w:r>
          </w:p>
        </w:tc>
        <w:tc>
          <w:tcPr>
            <w:tcW w:w="7087" w:type="dxa"/>
          </w:tcPr>
          <w:p w14:paraId="63986029" w14:textId="77777777" w:rsidR="00DC1257" w:rsidRDefault="00DC1257">
            <w:pPr>
              <w:widowControl/>
              <w:overflowPunct w:val="0"/>
              <w:autoSpaceDE w:val="0"/>
              <w:autoSpaceDN w:val="0"/>
              <w:adjustRightInd w:val="0"/>
              <w:spacing w:after="100" w:line="360" w:lineRule="atLeast"/>
              <w:textAlignment w:val="baseline"/>
              <w:rPr>
                <w:rFonts w:hAnsi="宋体"/>
                <w:color w:val="FF0000"/>
                <w:szCs w:val="21"/>
              </w:rPr>
            </w:pPr>
          </w:p>
        </w:tc>
      </w:tr>
      <w:tr w:rsidR="00DC1257" w14:paraId="4E03E793" w14:textId="77777777">
        <w:trPr>
          <w:trHeight w:val="225"/>
        </w:trPr>
        <w:tc>
          <w:tcPr>
            <w:tcW w:w="1985" w:type="dxa"/>
            <w:shd w:val="clear" w:color="auto" w:fill="D9D9D9"/>
          </w:tcPr>
          <w:p w14:paraId="17F299AF" w14:textId="77777777" w:rsidR="00DC1257" w:rsidRDefault="007579A1">
            <w:pPr>
              <w:spacing w:line="360" w:lineRule="atLeast"/>
              <w:rPr>
                <w:color w:val="FF0000"/>
                <w:szCs w:val="21"/>
              </w:rPr>
            </w:pPr>
            <w:r>
              <w:rPr>
                <w:rFonts w:hint="eastAsia"/>
                <w:color w:val="FF0000"/>
                <w:szCs w:val="21"/>
              </w:rPr>
              <w:t>输出</w:t>
            </w:r>
          </w:p>
        </w:tc>
        <w:tc>
          <w:tcPr>
            <w:tcW w:w="7087" w:type="dxa"/>
          </w:tcPr>
          <w:p w14:paraId="50FE7CBB"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int="eastAsia"/>
                <w:color w:val="FF0000"/>
              </w:rPr>
              <w:t>用户手机历史，</w:t>
            </w:r>
            <w:r>
              <w:rPr>
                <w:rFonts w:hint="eastAsia"/>
                <w:color w:val="FF0000"/>
              </w:rPr>
              <w:t>QQ</w:t>
            </w:r>
            <w:r>
              <w:rPr>
                <w:rFonts w:hint="eastAsia"/>
                <w:color w:val="FF0000"/>
              </w:rPr>
              <w:t>号码历史，开户行名称历史，银行卡号历史，账户姓名历史，家庭地址历史</w:t>
            </w:r>
            <w:r>
              <w:rPr>
                <w:rFonts w:hAnsi="宋体"/>
                <w:color w:val="FF0000"/>
                <w:szCs w:val="21"/>
              </w:rPr>
              <w:t xml:space="preserve"> </w:t>
            </w:r>
          </w:p>
        </w:tc>
      </w:tr>
      <w:tr w:rsidR="00DC1257" w14:paraId="4FF3FB1D" w14:textId="77777777">
        <w:trPr>
          <w:trHeight w:val="225"/>
        </w:trPr>
        <w:tc>
          <w:tcPr>
            <w:tcW w:w="1985" w:type="dxa"/>
            <w:shd w:val="clear" w:color="auto" w:fill="D9D9D9"/>
          </w:tcPr>
          <w:p w14:paraId="06D7E3D9"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234CAF76" w14:textId="77777777" w:rsidR="00DC1257" w:rsidRDefault="00DC1257">
            <w:pPr>
              <w:widowControl/>
              <w:overflowPunct w:val="0"/>
              <w:autoSpaceDE w:val="0"/>
              <w:autoSpaceDN w:val="0"/>
              <w:adjustRightInd w:val="0"/>
              <w:spacing w:after="100" w:line="360" w:lineRule="atLeast"/>
              <w:textAlignment w:val="baseline"/>
              <w:rPr>
                <w:rFonts w:hAnsi="宋体"/>
                <w:color w:val="FF0000"/>
                <w:szCs w:val="21"/>
              </w:rPr>
            </w:pPr>
          </w:p>
        </w:tc>
      </w:tr>
      <w:tr w:rsidR="00DC1257" w14:paraId="2396CAF5" w14:textId="77777777">
        <w:trPr>
          <w:trHeight w:val="225"/>
        </w:trPr>
        <w:tc>
          <w:tcPr>
            <w:tcW w:w="1985" w:type="dxa"/>
            <w:shd w:val="clear" w:color="auto" w:fill="D9D9D9"/>
          </w:tcPr>
          <w:p w14:paraId="5DF558AE"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2858008D" w14:textId="77777777" w:rsidR="00DC1257" w:rsidRDefault="007579A1">
            <w:pPr>
              <w:pStyle w:val="21"/>
              <w:spacing w:after="60" w:line="360" w:lineRule="atLeast"/>
              <w:ind w:leftChars="0" w:left="0"/>
              <w:rPr>
                <w:rFonts w:ascii="Times New Roman" w:hAnsi="Times New Roman"/>
                <w:color w:val="FF0000"/>
                <w:szCs w:val="21"/>
              </w:rPr>
            </w:pPr>
            <w:r>
              <w:rPr>
                <w:rFonts w:ascii="Times New Roman" w:hAnsi="Times New Roman" w:hint="eastAsia"/>
                <w:color w:val="FF0000"/>
                <w:szCs w:val="21"/>
              </w:rPr>
              <w:t>每种历史分别按列表展示，有多少</w:t>
            </w:r>
            <w:proofErr w:type="gramStart"/>
            <w:r>
              <w:rPr>
                <w:rFonts w:ascii="Times New Roman" w:hAnsi="Times New Roman" w:hint="eastAsia"/>
                <w:color w:val="FF0000"/>
                <w:szCs w:val="21"/>
              </w:rPr>
              <w:t>条显示</w:t>
            </w:r>
            <w:proofErr w:type="gramEnd"/>
            <w:r>
              <w:rPr>
                <w:rFonts w:ascii="Times New Roman" w:hAnsi="Times New Roman" w:hint="eastAsia"/>
                <w:color w:val="FF0000"/>
                <w:szCs w:val="21"/>
              </w:rPr>
              <w:t>多少条</w:t>
            </w:r>
          </w:p>
          <w:p w14:paraId="5319E5EE" w14:textId="77777777" w:rsidR="00DC1257" w:rsidRDefault="007579A1">
            <w:pPr>
              <w:pStyle w:val="21"/>
              <w:spacing w:after="60" w:line="360" w:lineRule="atLeast"/>
              <w:ind w:leftChars="0" w:left="0"/>
              <w:rPr>
                <w:color w:val="FF0000"/>
              </w:rPr>
            </w:pPr>
            <w:r>
              <w:rPr>
                <w:rFonts w:ascii="Times New Roman" w:hAnsi="Times New Roman" w:hint="eastAsia"/>
                <w:color w:val="FF0000"/>
                <w:szCs w:val="21"/>
              </w:rPr>
              <w:t>加载页面时按</w:t>
            </w:r>
            <w:r>
              <w:rPr>
                <w:rFonts w:hint="eastAsia"/>
                <w:color w:val="FF0000"/>
              </w:rPr>
              <w:t>角色管理的</w:t>
            </w:r>
            <w:proofErr w:type="gramStart"/>
            <w:r>
              <w:rPr>
                <w:rFonts w:hint="eastAsia"/>
                <w:color w:val="FF0000"/>
              </w:rPr>
              <w:t>配置仅加载</w:t>
            </w:r>
            <w:proofErr w:type="gramEnd"/>
            <w:r>
              <w:rPr>
                <w:rFonts w:hint="eastAsia"/>
                <w:color w:val="FF0000"/>
              </w:rPr>
              <w:t>有权限查看的字段与数据。</w:t>
            </w:r>
          </w:p>
        </w:tc>
      </w:tr>
      <w:tr w:rsidR="00DC1257" w14:paraId="096078DB" w14:textId="77777777">
        <w:trPr>
          <w:trHeight w:val="225"/>
        </w:trPr>
        <w:tc>
          <w:tcPr>
            <w:tcW w:w="1985" w:type="dxa"/>
            <w:shd w:val="clear" w:color="auto" w:fill="D9D9D9"/>
          </w:tcPr>
          <w:p w14:paraId="6AF4D744" w14:textId="77777777" w:rsidR="00DC1257" w:rsidRDefault="007579A1">
            <w:pPr>
              <w:spacing w:line="360" w:lineRule="atLeast"/>
              <w:rPr>
                <w:color w:val="FF0000"/>
                <w:szCs w:val="21"/>
              </w:rPr>
            </w:pPr>
            <w:r>
              <w:rPr>
                <w:rFonts w:hint="eastAsia"/>
                <w:color w:val="FF0000"/>
                <w:szCs w:val="21"/>
              </w:rPr>
              <w:t>备注</w:t>
            </w:r>
          </w:p>
        </w:tc>
        <w:tc>
          <w:tcPr>
            <w:tcW w:w="7087" w:type="dxa"/>
          </w:tcPr>
          <w:p w14:paraId="4DF349BB"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每日更新数据时，如果用户手机、</w:t>
            </w:r>
            <w:r>
              <w:rPr>
                <w:rFonts w:hint="eastAsia"/>
                <w:color w:val="FF0000"/>
              </w:rPr>
              <w:t>QQ</w:t>
            </w:r>
            <w:r>
              <w:rPr>
                <w:rFonts w:hint="eastAsia"/>
                <w:color w:val="FF0000"/>
              </w:rPr>
              <w:t>号码、开户行名称、银行卡号、账户</w:t>
            </w:r>
            <w:r>
              <w:rPr>
                <w:rFonts w:hint="eastAsia"/>
                <w:color w:val="FF0000"/>
              </w:rPr>
              <w:lastRenderedPageBreak/>
              <w:t>姓名、家庭地址有变化则将原数据记录一条相应历史。</w:t>
            </w:r>
          </w:p>
        </w:tc>
      </w:tr>
    </w:tbl>
    <w:p w14:paraId="55092EF1" w14:textId="77777777" w:rsidR="00DC1257" w:rsidRDefault="00DC1257"/>
    <w:p w14:paraId="5C5AB508" w14:textId="77777777" w:rsidR="00DC1257" w:rsidRDefault="007579A1">
      <w:pPr>
        <w:pStyle w:val="3"/>
        <w:numPr>
          <w:ilvl w:val="2"/>
          <w:numId w:val="1"/>
        </w:numPr>
        <w:rPr>
          <w:rFonts w:ascii="黑体" w:eastAsia="黑体"/>
          <w:sz w:val="24"/>
          <w:szCs w:val="24"/>
        </w:rPr>
      </w:pPr>
      <w:bookmarkStart w:id="3337" w:name="_Toc17206"/>
      <w:r>
        <w:rPr>
          <w:rFonts w:ascii="黑体" w:eastAsia="黑体" w:hint="eastAsia"/>
          <w:sz w:val="24"/>
          <w:szCs w:val="24"/>
        </w:rPr>
        <w:t>案件信息</w:t>
      </w:r>
      <w:bookmarkEnd w:id="3335"/>
      <w:bookmarkEnd w:id="3336"/>
      <w:bookmarkEnd w:id="333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53CB33C" w14:textId="77777777">
        <w:trPr>
          <w:trHeight w:val="550"/>
        </w:trPr>
        <w:tc>
          <w:tcPr>
            <w:tcW w:w="1985" w:type="dxa"/>
            <w:shd w:val="clear" w:color="auto" w:fill="D9D9D9"/>
          </w:tcPr>
          <w:p w14:paraId="1EDFD9D0" w14:textId="77777777" w:rsidR="00DC1257" w:rsidRDefault="007579A1">
            <w:pPr>
              <w:spacing w:line="360" w:lineRule="atLeast"/>
              <w:rPr>
                <w:szCs w:val="21"/>
              </w:rPr>
            </w:pPr>
            <w:r>
              <w:rPr>
                <w:rFonts w:hint="eastAsia"/>
                <w:szCs w:val="21"/>
              </w:rPr>
              <w:t>功能概述</w:t>
            </w:r>
          </w:p>
        </w:tc>
        <w:tc>
          <w:tcPr>
            <w:tcW w:w="7087" w:type="dxa"/>
          </w:tcPr>
          <w:p w14:paraId="0CB3B53E" w14:textId="77777777" w:rsidR="00DC1257" w:rsidRDefault="007579A1">
            <w:pPr>
              <w:spacing w:line="360" w:lineRule="atLeast"/>
            </w:pPr>
            <w:r>
              <w:rPr>
                <w:rFonts w:hint="eastAsia"/>
              </w:rPr>
              <w:t>显示催收员正在处理的案件其它信息</w:t>
            </w:r>
          </w:p>
        </w:tc>
      </w:tr>
      <w:tr w:rsidR="00DC1257" w14:paraId="2CC7C6C4" w14:textId="77777777">
        <w:trPr>
          <w:trHeight w:val="225"/>
        </w:trPr>
        <w:tc>
          <w:tcPr>
            <w:tcW w:w="1985" w:type="dxa"/>
            <w:shd w:val="clear" w:color="auto" w:fill="D9D9D9"/>
          </w:tcPr>
          <w:p w14:paraId="64B4E8F9" w14:textId="77777777" w:rsidR="00DC1257" w:rsidRDefault="007579A1">
            <w:pPr>
              <w:spacing w:line="360" w:lineRule="atLeast"/>
              <w:rPr>
                <w:szCs w:val="21"/>
              </w:rPr>
            </w:pPr>
            <w:r>
              <w:rPr>
                <w:rFonts w:hint="eastAsia"/>
                <w:szCs w:val="21"/>
              </w:rPr>
              <w:t>输入</w:t>
            </w:r>
          </w:p>
        </w:tc>
        <w:tc>
          <w:tcPr>
            <w:tcW w:w="7087" w:type="dxa"/>
          </w:tcPr>
          <w:p w14:paraId="0B5A930B"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2937D6FF" w14:textId="77777777">
        <w:trPr>
          <w:trHeight w:val="225"/>
        </w:trPr>
        <w:tc>
          <w:tcPr>
            <w:tcW w:w="1985" w:type="dxa"/>
            <w:shd w:val="clear" w:color="auto" w:fill="D9D9D9"/>
          </w:tcPr>
          <w:p w14:paraId="072128C5" w14:textId="77777777" w:rsidR="00DC1257" w:rsidRDefault="007579A1">
            <w:pPr>
              <w:spacing w:line="360" w:lineRule="atLeast"/>
              <w:rPr>
                <w:szCs w:val="21"/>
              </w:rPr>
            </w:pPr>
            <w:r>
              <w:rPr>
                <w:rFonts w:hint="eastAsia"/>
                <w:szCs w:val="21"/>
              </w:rPr>
              <w:t>输出</w:t>
            </w:r>
          </w:p>
        </w:tc>
        <w:tc>
          <w:tcPr>
            <w:tcW w:w="7087" w:type="dxa"/>
          </w:tcPr>
          <w:p w14:paraId="1E25BFB2"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int="eastAsia"/>
                <w:color w:val="FF0000"/>
              </w:rPr>
              <w:t>客户号，催收状态，逾期天数，</w:t>
            </w:r>
            <w:proofErr w:type="gramStart"/>
            <w:r>
              <w:rPr>
                <w:rFonts w:hint="eastAsia"/>
                <w:color w:val="FF0000"/>
              </w:rPr>
              <w:t>跟催日期</w:t>
            </w:r>
            <w:proofErr w:type="gramEnd"/>
            <w:r>
              <w:rPr>
                <w:rFonts w:hint="eastAsia"/>
                <w:color w:val="FF0000"/>
              </w:rPr>
              <w:t>，催收强度，案件分类，逾期阶段，风险等级，案件状态，催收机构，催收员，账户类型，归正金额，一次性结清金额，法务标志，黑名单标志，结案日期</w:t>
            </w:r>
          </w:p>
        </w:tc>
      </w:tr>
      <w:tr w:rsidR="00DC1257" w14:paraId="2563310A" w14:textId="77777777">
        <w:trPr>
          <w:trHeight w:val="225"/>
        </w:trPr>
        <w:tc>
          <w:tcPr>
            <w:tcW w:w="1985" w:type="dxa"/>
            <w:shd w:val="clear" w:color="auto" w:fill="D9D9D9"/>
          </w:tcPr>
          <w:p w14:paraId="5E3FCB7A" w14:textId="77777777" w:rsidR="00DC1257" w:rsidRDefault="007579A1">
            <w:pPr>
              <w:spacing w:line="360" w:lineRule="atLeast"/>
              <w:rPr>
                <w:szCs w:val="21"/>
              </w:rPr>
            </w:pPr>
            <w:r>
              <w:rPr>
                <w:rFonts w:hint="eastAsia"/>
                <w:szCs w:val="21"/>
              </w:rPr>
              <w:t>参考画面</w:t>
            </w:r>
          </w:p>
        </w:tc>
        <w:tc>
          <w:tcPr>
            <w:tcW w:w="7087" w:type="dxa"/>
          </w:tcPr>
          <w:p w14:paraId="506DF52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284B3C1" wp14:editId="17F0D9B1">
                  <wp:extent cx="4362450" cy="618490"/>
                  <wp:effectExtent l="0" t="0" r="0" b="10160"/>
                  <wp:docPr id="12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9"/>
                          <pic:cNvPicPr>
                            <a:picLocks noChangeAspect="1"/>
                          </pic:cNvPicPr>
                        </pic:nvPicPr>
                        <pic:blipFill>
                          <a:blip r:embed="rId128" cstate="print"/>
                          <a:stretch>
                            <a:fillRect/>
                          </a:stretch>
                        </pic:blipFill>
                        <pic:spPr>
                          <a:xfrm>
                            <a:off x="0" y="0"/>
                            <a:ext cx="4362450" cy="618490"/>
                          </a:xfrm>
                          <a:prstGeom prst="rect">
                            <a:avLst/>
                          </a:prstGeom>
                          <a:noFill/>
                          <a:ln w="9525">
                            <a:noFill/>
                            <a:miter/>
                          </a:ln>
                        </pic:spPr>
                      </pic:pic>
                    </a:graphicData>
                  </a:graphic>
                </wp:inline>
              </w:drawing>
            </w:r>
          </w:p>
        </w:tc>
      </w:tr>
      <w:tr w:rsidR="00DC1257" w14:paraId="7B013FB0" w14:textId="77777777">
        <w:trPr>
          <w:trHeight w:val="225"/>
        </w:trPr>
        <w:tc>
          <w:tcPr>
            <w:tcW w:w="1985" w:type="dxa"/>
            <w:shd w:val="clear" w:color="auto" w:fill="D9D9D9"/>
          </w:tcPr>
          <w:p w14:paraId="695D0BDF" w14:textId="77777777" w:rsidR="00DC1257" w:rsidRDefault="007579A1">
            <w:pPr>
              <w:spacing w:line="360" w:lineRule="atLeast"/>
              <w:rPr>
                <w:szCs w:val="21"/>
              </w:rPr>
            </w:pPr>
            <w:r>
              <w:rPr>
                <w:rFonts w:hint="eastAsia"/>
                <w:szCs w:val="21"/>
              </w:rPr>
              <w:t>业务规则</w:t>
            </w:r>
          </w:p>
        </w:tc>
        <w:tc>
          <w:tcPr>
            <w:tcW w:w="7087" w:type="dxa"/>
          </w:tcPr>
          <w:p w14:paraId="319D4F8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color w:val="FF0000"/>
                <w:szCs w:val="21"/>
              </w:rPr>
              <w:t>加载页面时按</w:t>
            </w:r>
            <w:r>
              <w:rPr>
                <w:rFonts w:hint="eastAsia"/>
                <w:color w:val="FF0000"/>
              </w:rPr>
              <w:t>角色管理的</w:t>
            </w:r>
            <w:proofErr w:type="gramStart"/>
            <w:r>
              <w:rPr>
                <w:rFonts w:hint="eastAsia"/>
                <w:color w:val="FF0000"/>
              </w:rPr>
              <w:t>配置仅加载</w:t>
            </w:r>
            <w:proofErr w:type="gramEnd"/>
            <w:r>
              <w:rPr>
                <w:rFonts w:hint="eastAsia"/>
                <w:color w:val="FF0000"/>
              </w:rPr>
              <w:t>有权限查看的字段与数据。</w:t>
            </w:r>
          </w:p>
        </w:tc>
      </w:tr>
      <w:tr w:rsidR="00DC1257" w14:paraId="4A4B872F" w14:textId="77777777">
        <w:trPr>
          <w:trHeight w:val="225"/>
        </w:trPr>
        <w:tc>
          <w:tcPr>
            <w:tcW w:w="1985" w:type="dxa"/>
            <w:shd w:val="clear" w:color="auto" w:fill="D9D9D9"/>
          </w:tcPr>
          <w:p w14:paraId="79F54BFA" w14:textId="77777777" w:rsidR="00DC1257" w:rsidRDefault="007579A1">
            <w:pPr>
              <w:spacing w:line="360" w:lineRule="atLeast"/>
              <w:rPr>
                <w:szCs w:val="21"/>
              </w:rPr>
            </w:pPr>
            <w:r>
              <w:rPr>
                <w:rFonts w:hint="eastAsia"/>
                <w:szCs w:val="21"/>
              </w:rPr>
              <w:t>备注</w:t>
            </w:r>
          </w:p>
        </w:tc>
        <w:tc>
          <w:tcPr>
            <w:tcW w:w="7087" w:type="dxa"/>
          </w:tcPr>
          <w:p w14:paraId="5270BE90"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E8DECFE" w14:textId="77777777" w:rsidR="00DC1257" w:rsidRDefault="00DC1257">
      <w:bookmarkStart w:id="3338" w:name="_Toc445106789"/>
    </w:p>
    <w:p w14:paraId="35C99AB9" w14:textId="77777777" w:rsidR="00DC1257" w:rsidRDefault="007579A1">
      <w:pPr>
        <w:pStyle w:val="3"/>
        <w:numPr>
          <w:ilvl w:val="2"/>
          <w:numId w:val="1"/>
        </w:numPr>
        <w:rPr>
          <w:rFonts w:ascii="黑体" w:eastAsia="黑体"/>
          <w:sz w:val="24"/>
          <w:szCs w:val="24"/>
        </w:rPr>
      </w:pPr>
      <w:bookmarkStart w:id="3339" w:name="_Toc16989"/>
      <w:r>
        <w:rPr>
          <w:rFonts w:ascii="黑体" w:eastAsia="黑体" w:hint="eastAsia"/>
          <w:sz w:val="24"/>
          <w:szCs w:val="24"/>
        </w:rPr>
        <w:t>客户多媒体信息</w:t>
      </w:r>
      <w:bookmarkEnd w:id="333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D7B8359" w14:textId="77777777">
        <w:trPr>
          <w:trHeight w:val="550"/>
        </w:trPr>
        <w:tc>
          <w:tcPr>
            <w:tcW w:w="1985" w:type="dxa"/>
            <w:shd w:val="clear" w:color="auto" w:fill="D9D9D9"/>
          </w:tcPr>
          <w:p w14:paraId="12418BDE" w14:textId="77777777" w:rsidR="00DC1257" w:rsidRDefault="007579A1">
            <w:pPr>
              <w:spacing w:line="360" w:lineRule="atLeast"/>
              <w:rPr>
                <w:szCs w:val="21"/>
              </w:rPr>
            </w:pPr>
            <w:r>
              <w:rPr>
                <w:rFonts w:hint="eastAsia"/>
                <w:szCs w:val="21"/>
              </w:rPr>
              <w:t>功能概述</w:t>
            </w:r>
          </w:p>
        </w:tc>
        <w:tc>
          <w:tcPr>
            <w:tcW w:w="7087" w:type="dxa"/>
          </w:tcPr>
          <w:p w14:paraId="779F8342" w14:textId="77777777" w:rsidR="00DC1257" w:rsidRDefault="007579A1">
            <w:pPr>
              <w:spacing w:line="360" w:lineRule="atLeast"/>
            </w:pPr>
            <w:r>
              <w:rPr>
                <w:rFonts w:hint="eastAsia"/>
              </w:rPr>
              <w:t>显示催收员正在处理的案件多媒体信息</w:t>
            </w:r>
          </w:p>
        </w:tc>
      </w:tr>
      <w:tr w:rsidR="00DC1257" w14:paraId="183AB99A" w14:textId="77777777">
        <w:trPr>
          <w:trHeight w:val="225"/>
        </w:trPr>
        <w:tc>
          <w:tcPr>
            <w:tcW w:w="1985" w:type="dxa"/>
            <w:shd w:val="clear" w:color="auto" w:fill="D9D9D9"/>
          </w:tcPr>
          <w:p w14:paraId="466AB749" w14:textId="77777777" w:rsidR="00DC1257" w:rsidRDefault="007579A1">
            <w:pPr>
              <w:spacing w:line="360" w:lineRule="atLeast"/>
              <w:rPr>
                <w:szCs w:val="21"/>
              </w:rPr>
            </w:pPr>
            <w:r>
              <w:rPr>
                <w:rFonts w:hint="eastAsia"/>
                <w:szCs w:val="21"/>
              </w:rPr>
              <w:t>输入</w:t>
            </w:r>
          </w:p>
        </w:tc>
        <w:tc>
          <w:tcPr>
            <w:tcW w:w="7087" w:type="dxa"/>
          </w:tcPr>
          <w:p w14:paraId="07065014"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0FB34094" w14:textId="77777777">
        <w:trPr>
          <w:trHeight w:val="225"/>
        </w:trPr>
        <w:tc>
          <w:tcPr>
            <w:tcW w:w="1985" w:type="dxa"/>
            <w:shd w:val="clear" w:color="auto" w:fill="D9D9D9"/>
          </w:tcPr>
          <w:p w14:paraId="1FEF147A" w14:textId="77777777" w:rsidR="00DC1257" w:rsidRDefault="007579A1">
            <w:pPr>
              <w:spacing w:line="360" w:lineRule="atLeast"/>
              <w:rPr>
                <w:szCs w:val="21"/>
              </w:rPr>
            </w:pPr>
            <w:r>
              <w:rPr>
                <w:rFonts w:hint="eastAsia"/>
                <w:szCs w:val="21"/>
              </w:rPr>
              <w:t>输出</w:t>
            </w:r>
          </w:p>
        </w:tc>
        <w:tc>
          <w:tcPr>
            <w:tcW w:w="7087" w:type="dxa"/>
          </w:tcPr>
          <w:p w14:paraId="31F14365"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int="eastAsia"/>
                <w:color w:val="FF0000"/>
              </w:rPr>
              <w:t>账号</w:t>
            </w:r>
            <w:r>
              <w:rPr>
                <w:rFonts w:hint="eastAsia"/>
                <w:color w:val="FF0000"/>
              </w:rPr>
              <w:t>[</w:t>
            </w:r>
            <w:r>
              <w:rPr>
                <w:rFonts w:hint="eastAsia"/>
                <w:color w:val="FF0000"/>
              </w:rPr>
              <w:t>下拉框</w:t>
            </w:r>
            <w:r>
              <w:rPr>
                <w:rFonts w:hint="eastAsia"/>
                <w:color w:val="FF0000"/>
              </w:rPr>
              <w:t>]</w:t>
            </w:r>
            <w:r>
              <w:rPr>
                <w:rFonts w:hint="eastAsia"/>
                <w:color w:val="FF0000"/>
              </w:rPr>
              <w:t>，本人照片</w:t>
            </w:r>
            <w:r>
              <w:rPr>
                <w:rFonts w:hint="eastAsia"/>
                <w:color w:val="FF0000"/>
              </w:rPr>
              <w:t>[</w:t>
            </w:r>
            <w:r>
              <w:rPr>
                <w:rFonts w:hint="eastAsia"/>
                <w:color w:val="FF0000"/>
              </w:rPr>
              <w:t>按钮</w:t>
            </w:r>
            <w:r>
              <w:rPr>
                <w:rFonts w:hint="eastAsia"/>
                <w:color w:val="FF0000"/>
              </w:rPr>
              <w:t>]</w:t>
            </w:r>
            <w:r>
              <w:rPr>
                <w:rFonts w:hint="eastAsia"/>
                <w:color w:val="FF0000"/>
              </w:rPr>
              <w:t>，身份证照片</w:t>
            </w:r>
            <w:r>
              <w:rPr>
                <w:rFonts w:hint="eastAsia"/>
                <w:color w:val="FF0000"/>
              </w:rPr>
              <w:t>[</w:t>
            </w:r>
            <w:r>
              <w:rPr>
                <w:rFonts w:hint="eastAsia"/>
                <w:color w:val="FF0000"/>
              </w:rPr>
              <w:t>按钮</w:t>
            </w:r>
            <w:r>
              <w:rPr>
                <w:rFonts w:hint="eastAsia"/>
                <w:color w:val="FF0000"/>
              </w:rPr>
              <w:t>]</w:t>
            </w:r>
            <w:r>
              <w:rPr>
                <w:rFonts w:hint="eastAsia"/>
                <w:color w:val="FF0000"/>
              </w:rPr>
              <w:t>，电子借条照片</w:t>
            </w:r>
            <w:r>
              <w:rPr>
                <w:rFonts w:hint="eastAsia"/>
                <w:color w:val="FF0000"/>
              </w:rPr>
              <w:t>[</w:t>
            </w:r>
            <w:r>
              <w:rPr>
                <w:rFonts w:hint="eastAsia"/>
                <w:color w:val="FF0000"/>
              </w:rPr>
              <w:t>按钮</w:t>
            </w:r>
            <w:r>
              <w:rPr>
                <w:rFonts w:hint="eastAsia"/>
                <w:color w:val="FF0000"/>
              </w:rPr>
              <w:t>]</w:t>
            </w:r>
            <w:r>
              <w:rPr>
                <w:rFonts w:hint="eastAsia"/>
                <w:color w:val="FF0000"/>
              </w:rPr>
              <w:t>，银行</w:t>
            </w:r>
            <w:proofErr w:type="gramStart"/>
            <w:r>
              <w:rPr>
                <w:rFonts w:hint="eastAsia"/>
                <w:color w:val="FF0000"/>
              </w:rPr>
              <w:t>卡照片</w:t>
            </w:r>
            <w:proofErr w:type="gramEnd"/>
            <w:r>
              <w:rPr>
                <w:rFonts w:hint="eastAsia"/>
                <w:color w:val="FF0000"/>
              </w:rPr>
              <w:t>[</w:t>
            </w:r>
            <w:r>
              <w:rPr>
                <w:rFonts w:hint="eastAsia"/>
                <w:color w:val="FF0000"/>
              </w:rPr>
              <w:t>按钮</w:t>
            </w:r>
            <w:r>
              <w:rPr>
                <w:rFonts w:hint="eastAsia"/>
                <w:color w:val="FF0000"/>
              </w:rPr>
              <w:t>]</w:t>
            </w:r>
            <w:r>
              <w:rPr>
                <w:rFonts w:hint="eastAsia"/>
                <w:color w:val="FF0000"/>
              </w:rPr>
              <w:t>，客服附件查看</w:t>
            </w:r>
            <w:r>
              <w:rPr>
                <w:rFonts w:hint="eastAsia"/>
                <w:color w:val="FF0000"/>
              </w:rPr>
              <w:t>[</w:t>
            </w:r>
            <w:r>
              <w:rPr>
                <w:rFonts w:hint="eastAsia"/>
                <w:color w:val="FF0000"/>
              </w:rPr>
              <w:t>按钮</w:t>
            </w:r>
            <w:r>
              <w:rPr>
                <w:rFonts w:hint="eastAsia"/>
                <w:color w:val="FF0000"/>
              </w:rPr>
              <w:t>]</w:t>
            </w:r>
            <w:r>
              <w:rPr>
                <w:rFonts w:hint="eastAsia"/>
                <w:color w:val="FF0000"/>
              </w:rPr>
              <w:t>，三方协议查看</w:t>
            </w:r>
            <w:r>
              <w:rPr>
                <w:rFonts w:hint="eastAsia"/>
                <w:color w:val="FF0000"/>
              </w:rPr>
              <w:t>[</w:t>
            </w:r>
            <w:r>
              <w:rPr>
                <w:rFonts w:hint="eastAsia"/>
                <w:color w:val="FF0000"/>
              </w:rPr>
              <w:t>按钮</w:t>
            </w:r>
            <w:r>
              <w:rPr>
                <w:rFonts w:hint="eastAsia"/>
                <w:color w:val="FF0000"/>
              </w:rPr>
              <w:t>]</w:t>
            </w:r>
          </w:p>
        </w:tc>
      </w:tr>
      <w:tr w:rsidR="00DC1257" w14:paraId="349CD9F5" w14:textId="77777777">
        <w:trPr>
          <w:trHeight w:val="225"/>
        </w:trPr>
        <w:tc>
          <w:tcPr>
            <w:tcW w:w="1985" w:type="dxa"/>
            <w:shd w:val="clear" w:color="auto" w:fill="D9D9D9"/>
          </w:tcPr>
          <w:p w14:paraId="6AC11ACC" w14:textId="77777777" w:rsidR="00DC1257" w:rsidRDefault="007579A1">
            <w:pPr>
              <w:spacing w:line="360" w:lineRule="atLeast"/>
              <w:rPr>
                <w:szCs w:val="21"/>
              </w:rPr>
            </w:pPr>
            <w:r>
              <w:rPr>
                <w:rFonts w:hint="eastAsia"/>
                <w:szCs w:val="21"/>
              </w:rPr>
              <w:t>参考画面</w:t>
            </w:r>
          </w:p>
        </w:tc>
        <w:tc>
          <w:tcPr>
            <w:tcW w:w="7087" w:type="dxa"/>
          </w:tcPr>
          <w:p w14:paraId="0D2DE452"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0A5AC974" w14:textId="77777777">
        <w:trPr>
          <w:trHeight w:val="225"/>
        </w:trPr>
        <w:tc>
          <w:tcPr>
            <w:tcW w:w="1985" w:type="dxa"/>
            <w:shd w:val="clear" w:color="auto" w:fill="D9D9D9"/>
          </w:tcPr>
          <w:p w14:paraId="00626061" w14:textId="77777777" w:rsidR="00DC1257" w:rsidRDefault="007579A1">
            <w:pPr>
              <w:spacing w:line="360" w:lineRule="atLeast"/>
              <w:rPr>
                <w:szCs w:val="21"/>
              </w:rPr>
            </w:pPr>
            <w:r>
              <w:rPr>
                <w:rFonts w:hint="eastAsia"/>
                <w:szCs w:val="21"/>
              </w:rPr>
              <w:t>业务规则</w:t>
            </w:r>
          </w:p>
        </w:tc>
        <w:tc>
          <w:tcPr>
            <w:tcW w:w="7087" w:type="dxa"/>
          </w:tcPr>
          <w:p w14:paraId="59180A9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color w:val="FF0000"/>
                <w:szCs w:val="21"/>
              </w:rPr>
              <w:t>加载页面时按</w:t>
            </w:r>
            <w:r>
              <w:rPr>
                <w:rFonts w:hint="eastAsia"/>
                <w:color w:val="FF0000"/>
              </w:rPr>
              <w:t>角色管理的</w:t>
            </w:r>
            <w:proofErr w:type="gramStart"/>
            <w:r>
              <w:rPr>
                <w:rFonts w:hint="eastAsia"/>
                <w:color w:val="FF0000"/>
              </w:rPr>
              <w:t>配置仅加载</w:t>
            </w:r>
            <w:proofErr w:type="gramEnd"/>
            <w:r>
              <w:rPr>
                <w:rFonts w:hint="eastAsia"/>
                <w:color w:val="FF0000"/>
              </w:rPr>
              <w:t>有权限查看的字段与数据。</w:t>
            </w:r>
          </w:p>
        </w:tc>
      </w:tr>
      <w:tr w:rsidR="00DC1257" w14:paraId="54996796" w14:textId="77777777">
        <w:trPr>
          <w:trHeight w:val="225"/>
        </w:trPr>
        <w:tc>
          <w:tcPr>
            <w:tcW w:w="1985" w:type="dxa"/>
            <w:shd w:val="clear" w:color="auto" w:fill="D9D9D9"/>
          </w:tcPr>
          <w:p w14:paraId="57EF2867" w14:textId="77777777" w:rsidR="00DC1257" w:rsidRDefault="007579A1">
            <w:pPr>
              <w:spacing w:line="360" w:lineRule="atLeast"/>
              <w:rPr>
                <w:szCs w:val="21"/>
              </w:rPr>
            </w:pPr>
            <w:r>
              <w:rPr>
                <w:rFonts w:hint="eastAsia"/>
                <w:szCs w:val="21"/>
              </w:rPr>
              <w:t>备注</w:t>
            </w:r>
          </w:p>
        </w:tc>
        <w:tc>
          <w:tcPr>
            <w:tcW w:w="7087" w:type="dxa"/>
          </w:tcPr>
          <w:p w14:paraId="0CEDD947" w14:textId="77777777" w:rsidR="00DC1257" w:rsidRDefault="007579A1">
            <w:pPr>
              <w:widowControl/>
              <w:numPr>
                <w:ilvl w:val="0"/>
                <w:numId w:val="101"/>
              </w:numPr>
              <w:overflowPunct w:val="0"/>
              <w:autoSpaceDE w:val="0"/>
              <w:autoSpaceDN w:val="0"/>
              <w:adjustRightInd w:val="0"/>
              <w:spacing w:after="100" w:line="360" w:lineRule="atLeast"/>
              <w:textAlignment w:val="baseline"/>
            </w:pPr>
            <w:r>
              <w:rPr>
                <w:rFonts w:hint="eastAsia"/>
              </w:rPr>
              <w:t>进入页面根据权限展示按钮，</w:t>
            </w:r>
          </w:p>
          <w:p w14:paraId="1BB534D0" w14:textId="77777777" w:rsidR="00DC1257" w:rsidRDefault="007579A1">
            <w:pPr>
              <w:widowControl/>
              <w:numPr>
                <w:ilvl w:val="0"/>
                <w:numId w:val="101"/>
              </w:numPr>
              <w:overflowPunct w:val="0"/>
              <w:autoSpaceDE w:val="0"/>
              <w:autoSpaceDN w:val="0"/>
              <w:adjustRightInd w:val="0"/>
              <w:spacing w:after="100" w:line="360" w:lineRule="atLeast"/>
              <w:textAlignment w:val="baseline"/>
            </w:pPr>
            <w:r>
              <w:rPr>
                <w:rFonts w:hint="eastAsia"/>
              </w:rPr>
              <w:t>操作员需先选择要查看多媒体信息的账号</w:t>
            </w:r>
            <w:r>
              <w:rPr>
                <w:rFonts w:hint="eastAsia"/>
              </w:rPr>
              <w:t>(APPID)</w:t>
            </w:r>
          </w:p>
          <w:p w14:paraId="11B7D600" w14:textId="77777777" w:rsidR="00DC1257" w:rsidRDefault="007579A1">
            <w:pPr>
              <w:widowControl/>
              <w:numPr>
                <w:ilvl w:val="0"/>
                <w:numId w:val="101"/>
              </w:numPr>
              <w:overflowPunct w:val="0"/>
              <w:autoSpaceDE w:val="0"/>
              <w:autoSpaceDN w:val="0"/>
              <w:adjustRightInd w:val="0"/>
              <w:spacing w:after="100" w:line="360" w:lineRule="atLeast"/>
              <w:textAlignment w:val="baseline"/>
            </w:pPr>
            <w:r>
              <w:rPr>
                <w:rFonts w:hint="eastAsia"/>
                <w:color w:val="FF0000"/>
              </w:rPr>
              <w:t>需要调用</w:t>
            </w:r>
            <w:del w:id="3340" w:author="peng" w:date="2018-01-20T16:57:00Z">
              <w:r w:rsidDel="00F5463E">
                <w:rPr>
                  <w:rFonts w:hint="eastAsia"/>
                  <w:color w:val="FF0000"/>
                </w:rPr>
                <w:delText>秦苍</w:delText>
              </w:r>
            </w:del>
            <w:r>
              <w:rPr>
                <w:rFonts w:hint="eastAsia"/>
                <w:color w:val="FF0000"/>
              </w:rPr>
              <w:t>接口获取图片流数据，见</w:t>
            </w:r>
            <w:r>
              <w:rPr>
                <w:rFonts w:hint="eastAsia"/>
                <w:color w:val="FF0000"/>
              </w:rPr>
              <w:t xml:space="preserve">14 </w:t>
            </w:r>
            <w:r>
              <w:rPr>
                <w:rFonts w:hint="eastAsia"/>
                <w:color w:val="FF0000"/>
              </w:rPr>
              <w:t>系统接口。</w:t>
            </w:r>
          </w:p>
        </w:tc>
      </w:tr>
    </w:tbl>
    <w:p w14:paraId="1C27B811" w14:textId="77777777" w:rsidR="00DC1257" w:rsidRDefault="00DC1257"/>
    <w:p w14:paraId="3ACD1E19" w14:textId="77777777" w:rsidR="00DC1257" w:rsidRDefault="00DC1257"/>
    <w:p w14:paraId="6A086837" w14:textId="77777777" w:rsidR="00DC1257" w:rsidRDefault="007579A1">
      <w:pPr>
        <w:pStyle w:val="3"/>
        <w:numPr>
          <w:ilvl w:val="2"/>
          <w:numId w:val="1"/>
        </w:numPr>
        <w:rPr>
          <w:rFonts w:ascii="黑体" w:eastAsia="黑体"/>
          <w:sz w:val="24"/>
          <w:szCs w:val="24"/>
        </w:rPr>
      </w:pPr>
      <w:bookmarkStart w:id="3341" w:name="_Toc25232"/>
      <w:r>
        <w:rPr>
          <w:rFonts w:ascii="黑体" w:eastAsia="黑体" w:hint="eastAsia"/>
          <w:sz w:val="24"/>
          <w:szCs w:val="24"/>
        </w:rPr>
        <w:lastRenderedPageBreak/>
        <w:t>账户列表</w:t>
      </w:r>
      <w:bookmarkEnd w:id="3341"/>
    </w:p>
    <w:p w14:paraId="5F92FC97" w14:textId="77777777" w:rsidR="00DC1257" w:rsidRDefault="007579A1">
      <w:pPr>
        <w:pStyle w:val="4"/>
        <w:numPr>
          <w:ilvl w:val="3"/>
          <w:numId w:val="1"/>
        </w:numPr>
      </w:pPr>
      <w:r>
        <w:rPr>
          <w:rFonts w:hint="eastAsia"/>
        </w:rPr>
        <w:t>账户列表</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775F891" w14:textId="77777777">
        <w:trPr>
          <w:trHeight w:val="550"/>
        </w:trPr>
        <w:tc>
          <w:tcPr>
            <w:tcW w:w="1985" w:type="dxa"/>
            <w:shd w:val="clear" w:color="auto" w:fill="D9D9D9"/>
          </w:tcPr>
          <w:p w14:paraId="24F11B4D" w14:textId="77777777" w:rsidR="00DC1257" w:rsidRDefault="007579A1">
            <w:pPr>
              <w:spacing w:line="360" w:lineRule="atLeast"/>
              <w:rPr>
                <w:szCs w:val="21"/>
              </w:rPr>
            </w:pPr>
            <w:r>
              <w:rPr>
                <w:rFonts w:hint="eastAsia"/>
                <w:szCs w:val="21"/>
              </w:rPr>
              <w:t>功能概述</w:t>
            </w:r>
          </w:p>
        </w:tc>
        <w:tc>
          <w:tcPr>
            <w:tcW w:w="7087" w:type="dxa"/>
          </w:tcPr>
          <w:p w14:paraId="50B128C5" w14:textId="77777777" w:rsidR="00DC1257" w:rsidRDefault="007579A1">
            <w:pPr>
              <w:spacing w:line="360" w:lineRule="atLeast"/>
            </w:pPr>
            <w:r>
              <w:rPr>
                <w:rFonts w:hint="eastAsia"/>
              </w:rPr>
              <w:t>显示催收员正在处理的案件对应的账户列表</w:t>
            </w:r>
          </w:p>
        </w:tc>
      </w:tr>
      <w:tr w:rsidR="00DC1257" w14:paraId="163FBF11" w14:textId="77777777">
        <w:trPr>
          <w:trHeight w:val="225"/>
        </w:trPr>
        <w:tc>
          <w:tcPr>
            <w:tcW w:w="1985" w:type="dxa"/>
            <w:shd w:val="clear" w:color="auto" w:fill="D9D9D9"/>
          </w:tcPr>
          <w:p w14:paraId="43CD94D6" w14:textId="77777777" w:rsidR="00DC1257" w:rsidRDefault="007579A1">
            <w:pPr>
              <w:spacing w:line="360" w:lineRule="atLeast"/>
              <w:rPr>
                <w:szCs w:val="21"/>
              </w:rPr>
            </w:pPr>
            <w:r>
              <w:rPr>
                <w:rFonts w:hint="eastAsia"/>
                <w:szCs w:val="21"/>
              </w:rPr>
              <w:t>输入</w:t>
            </w:r>
          </w:p>
        </w:tc>
        <w:tc>
          <w:tcPr>
            <w:tcW w:w="7087" w:type="dxa"/>
          </w:tcPr>
          <w:p w14:paraId="40D3BE7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4A0AF054" w14:textId="77777777">
        <w:trPr>
          <w:trHeight w:val="225"/>
        </w:trPr>
        <w:tc>
          <w:tcPr>
            <w:tcW w:w="1985" w:type="dxa"/>
            <w:shd w:val="clear" w:color="auto" w:fill="D9D9D9"/>
          </w:tcPr>
          <w:p w14:paraId="2691BA1B" w14:textId="77777777" w:rsidR="00DC1257" w:rsidRDefault="007579A1">
            <w:pPr>
              <w:spacing w:line="360" w:lineRule="atLeast"/>
              <w:rPr>
                <w:szCs w:val="21"/>
              </w:rPr>
            </w:pPr>
            <w:r>
              <w:rPr>
                <w:rFonts w:hint="eastAsia"/>
                <w:szCs w:val="21"/>
              </w:rPr>
              <w:t>输出</w:t>
            </w:r>
          </w:p>
        </w:tc>
        <w:tc>
          <w:tcPr>
            <w:tcW w:w="7087" w:type="dxa"/>
          </w:tcPr>
          <w:p w14:paraId="3F9D69DC" w14:textId="77777777" w:rsidR="00DC1257" w:rsidRDefault="007579A1">
            <w:pPr>
              <w:spacing w:line="360" w:lineRule="atLeast"/>
              <w:rPr>
                <w:color w:val="FF0000"/>
              </w:rPr>
            </w:pPr>
            <w:r>
              <w:rPr>
                <w:rFonts w:hint="eastAsia"/>
                <w:color w:val="FF0000"/>
              </w:rPr>
              <w:t>账户信息</w:t>
            </w:r>
            <w:r>
              <w:rPr>
                <w:rFonts w:hint="eastAsia"/>
                <w:color w:val="FF0000"/>
              </w:rPr>
              <w:t>[</w:t>
            </w:r>
            <w:r>
              <w:rPr>
                <w:rFonts w:hint="eastAsia"/>
                <w:color w:val="FF0000"/>
              </w:rPr>
              <w:t>列表</w:t>
            </w:r>
            <w:r>
              <w:rPr>
                <w:rFonts w:hint="eastAsia"/>
                <w:color w:val="FF0000"/>
              </w:rPr>
              <w:t>]</w:t>
            </w:r>
            <w:r>
              <w:rPr>
                <w:rFonts w:hint="eastAsia"/>
                <w:color w:val="FF0000"/>
              </w:rPr>
              <w:t>：</w:t>
            </w:r>
          </w:p>
          <w:p w14:paraId="14F304C7" w14:textId="77777777" w:rsidR="00DC1257" w:rsidRDefault="007579A1">
            <w:pPr>
              <w:spacing w:line="360" w:lineRule="atLeast"/>
              <w:ind w:firstLineChars="200" w:firstLine="420"/>
            </w:pPr>
            <w:r>
              <w:rPr>
                <w:rFonts w:hint="eastAsia"/>
                <w:color w:val="FF0000"/>
              </w:rPr>
              <w:t>账号，币种，账龄，当前余额，逾期金额，每月还款额，申请状态，是否结清，明细</w:t>
            </w:r>
            <w:r>
              <w:rPr>
                <w:rFonts w:hint="eastAsia"/>
                <w:color w:val="FF0000"/>
              </w:rPr>
              <w:t>[</w:t>
            </w:r>
            <w:r>
              <w:rPr>
                <w:rFonts w:hint="eastAsia"/>
                <w:color w:val="FF0000"/>
              </w:rPr>
              <w:t>连接</w:t>
            </w:r>
            <w:r>
              <w:rPr>
                <w:rFonts w:hint="eastAsia"/>
                <w:color w:val="FF0000"/>
              </w:rPr>
              <w:t>]</w:t>
            </w:r>
          </w:p>
        </w:tc>
      </w:tr>
      <w:tr w:rsidR="00DC1257" w14:paraId="55558AE6" w14:textId="77777777">
        <w:trPr>
          <w:trHeight w:val="225"/>
        </w:trPr>
        <w:tc>
          <w:tcPr>
            <w:tcW w:w="1985" w:type="dxa"/>
            <w:shd w:val="clear" w:color="auto" w:fill="D9D9D9"/>
          </w:tcPr>
          <w:p w14:paraId="20B29C89" w14:textId="77777777" w:rsidR="00DC1257" w:rsidRDefault="007579A1">
            <w:pPr>
              <w:spacing w:line="360" w:lineRule="atLeast"/>
              <w:rPr>
                <w:szCs w:val="21"/>
              </w:rPr>
            </w:pPr>
            <w:r>
              <w:rPr>
                <w:rFonts w:hint="eastAsia"/>
                <w:szCs w:val="21"/>
              </w:rPr>
              <w:t>参考画面</w:t>
            </w:r>
          </w:p>
        </w:tc>
        <w:tc>
          <w:tcPr>
            <w:tcW w:w="7087" w:type="dxa"/>
          </w:tcPr>
          <w:p w14:paraId="7F2BFB5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DDC2855" wp14:editId="5203EDDD">
                  <wp:extent cx="4357370" cy="308610"/>
                  <wp:effectExtent l="0" t="0" r="5080" b="15240"/>
                  <wp:docPr id="29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40"/>
                          <pic:cNvPicPr>
                            <a:picLocks noChangeAspect="1"/>
                          </pic:cNvPicPr>
                        </pic:nvPicPr>
                        <pic:blipFill>
                          <a:blip r:embed="rId129" cstate="print"/>
                          <a:stretch>
                            <a:fillRect/>
                          </a:stretch>
                        </pic:blipFill>
                        <pic:spPr>
                          <a:xfrm>
                            <a:off x="0" y="0"/>
                            <a:ext cx="4357370" cy="308610"/>
                          </a:xfrm>
                          <a:prstGeom prst="rect">
                            <a:avLst/>
                          </a:prstGeom>
                          <a:noFill/>
                          <a:ln w="9525">
                            <a:noFill/>
                            <a:miter/>
                          </a:ln>
                        </pic:spPr>
                      </pic:pic>
                    </a:graphicData>
                  </a:graphic>
                </wp:inline>
              </w:drawing>
            </w:r>
          </w:p>
        </w:tc>
      </w:tr>
      <w:tr w:rsidR="00DC1257" w14:paraId="5984BCCD" w14:textId="77777777">
        <w:trPr>
          <w:trHeight w:val="225"/>
        </w:trPr>
        <w:tc>
          <w:tcPr>
            <w:tcW w:w="1985" w:type="dxa"/>
            <w:shd w:val="clear" w:color="auto" w:fill="D9D9D9"/>
          </w:tcPr>
          <w:p w14:paraId="4DBE7B30" w14:textId="77777777" w:rsidR="00DC1257" w:rsidRDefault="007579A1">
            <w:pPr>
              <w:spacing w:line="360" w:lineRule="atLeast"/>
              <w:rPr>
                <w:szCs w:val="21"/>
              </w:rPr>
            </w:pPr>
            <w:r>
              <w:rPr>
                <w:rFonts w:hint="eastAsia"/>
                <w:szCs w:val="21"/>
              </w:rPr>
              <w:t>业务规则</w:t>
            </w:r>
          </w:p>
        </w:tc>
        <w:tc>
          <w:tcPr>
            <w:tcW w:w="7087" w:type="dxa"/>
          </w:tcPr>
          <w:p w14:paraId="1F88ADE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显示所加载案件对应的账户信息列表</w:t>
            </w:r>
          </w:p>
        </w:tc>
      </w:tr>
      <w:tr w:rsidR="00DC1257" w14:paraId="309C23C8" w14:textId="77777777">
        <w:trPr>
          <w:trHeight w:val="225"/>
        </w:trPr>
        <w:tc>
          <w:tcPr>
            <w:tcW w:w="1985" w:type="dxa"/>
            <w:shd w:val="clear" w:color="auto" w:fill="D9D9D9"/>
          </w:tcPr>
          <w:p w14:paraId="544BF9A9" w14:textId="77777777" w:rsidR="00DC1257" w:rsidRDefault="007579A1">
            <w:pPr>
              <w:spacing w:line="360" w:lineRule="atLeast"/>
              <w:rPr>
                <w:szCs w:val="21"/>
              </w:rPr>
            </w:pPr>
            <w:r>
              <w:rPr>
                <w:rFonts w:hint="eastAsia"/>
                <w:szCs w:val="21"/>
              </w:rPr>
              <w:t>备注</w:t>
            </w:r>
          </w:p>
        </w:tc>
        <w:tc>
          <w:tcPr>
            <w:tcW w:w="7087" w:type="dxa"/>
          </w:tcPr>
          <w:p w14:paraId="01B5A589" w14:textId="77777777" w:rsidR="00DC1257" w:rsidRDefault="007579A1">
            <w:pPr>
              <w:widowControl/>
              <w:overflowPunct w:val="0"/>
              <w:autoSpaceDE w:val="0"/>
              <w:autoSpaceDN w:val="0"/>
              <w:adjustRightInd w:val="0"/>
              <w:spacing w:after="100" w:line="360" w:lineRule="atLeast"/>
              <w:textAlignment w:val="baseline"/>
              <w:rPr>
                <w:color w:val="0000FF"/>
                <w:szCs w:val="21"/>
              </w:rPr>
            </w:pPr>
            <w:r>
              <w:rPr>
                <w:rFonts w:hint="eastAsia"/>
              </w:rPr>
              <w:t>点击明细</w:t>
            </w:r>
            <w:r>
              <w:rPr>
                <w:rFonts w:hint="eastAsia"/>
              </w:rPr>
              <w:t>[</w:t>
            </w:r>
            <w:r>
              <w:rPr>
                <w:rFonts w:hint="eastAsia"/>
              </w:rPr>
              <w:t>连接</w:t>
            </w:r>
            <w:r>
              <w:rPr>
                <w:rFonts w:hint="eastAsia"/>
              </w:rPr>
              <w:t>]</w:t>
            </w:r>
            <w:r>
              <w:rPr>
                <w:rFonts w:hint="eastAsia"/>
              </w:rPr>
              <w:t>，跳转到账户详细信息页面，参见</w:t>
            </w:r>
            <w:r>
              <w:rPr>
                <w:rFonts w:hint="eastAsia"/>
              </w:rPr>
              <w:t xml:space="preserve"> </w:t>
            </w:r>
            <w:r>
              <w:rPr>
                <w:rFonts w:hint="eastAsia"/>
              </w:rPr>
              <w:t>“章节</w:t>
            </w:r>
            <w:r>
              <w:rPr>
                <w:rFonts w:hint="eastAsia"/>
              </w:rPr>
              <w:t xml:space="preserve"> 7.1.4.2</w:t>
            </w:r>
            <w:r>
              <w:rPr>
                <w:rFonts w:hint="eastAsia"/>
              </w:rPr>
              <w:t>账户详细信息”</w:t>
            </w:r>
          </w:p>
        </w:tc>
      </w:tr>
    </w:tbl>
    <w:p w14:paraId="71156D2C" w14:textId="77777777" w:rsidR="00DC1257" w:rsidRDefault="00DC1257"/>
    <w:p w14:paraId="5E0A26B2" w14:textId="77777777" w:rsidR="00DC1257" w:rsidRDefault="007579A1">
      <w:pPr>
        <w:pStyle w:val="4"/>
        <w:numPr>
          <w:ilvl w:val="3"/>
          <w:numId w:val="1"/>
        </w:numPr>
      </w:pPr>
      <w:r>
        <w:rPr>
          <w:rFonts w:hint="eastAsia"/>
        </w:rPr>
        <w:t>账户详细信息</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DE83F0B" w14:textId="77777777">
        <w:trPr>
          <w:trHeight w:val="550"/>
        </w:trPr>
        <w:tc>
          <w:tcPr>
            <w:tcW w:w="1985" w:type="dxa"/>
            <w:shd w:val="clear" w:color="auto" w:fill="D9D9D9"/>
          </w:tcPr>
          <w:p w14:paraId="467B624A" w14:textId="77777777" w:rsidR="00DC1257" w:rsidRDefault="007579A1">
            <w:pPr>
              <w:spacing w:line="360" w:lineRule="atLeast"/>
              <w:rPr>
                <w:szCs w:val="21"/>
              </w:rPr>
            </w:pPr>
            <w:r>
              <w:rPr>
                <w:rFonts w:hint="eastAsia"/>
                <w:szCs w:val="21"/>
              </w:rPr>
              <w:t>功能概述</w:t>
            </w:r>
          </w:p>
        </w:tc>
        <w:tc>
          <w:tcPr>
            <w:tcW w:w="7087" w:type="dxa"/>
          </w:tcPr>
          <w:p w14:paraId="067692BE" w14:textId="77777777" w:rsidR="00DC1257" w:rsidRDefault="007579A1">
            <w:pPr>
              <w:spacing w:line="360" w:lineRule="atLeast"/>
            </w:pPr>
            <w:r>
              <w:rPr>
                <w:rFonts w:hint="eastAsia"/>
              </w:rPr>
              <w:t>点击明细，弹出账户详细信息框，显示该账号的详细信息</w:t>
            </w:r>
          </w:p>
        </w:tc>
      </w:tr>
      <w:tr w:rsidR="00DC1257" w14:paraId="69C60337" w14:textId="77777777">
        <w:trPr>
          <w:trHeight w:val="225"/>
        </w:trPr>
        <w:tc>
          <w:tcPr>
            <w:tcW w:w="1985" w:type="dxa"/>
            <w:shd w:val="clear" w:color="auto" w:fill="D9D9D9"/>
          </w:tcPr>
          <w:p w14:paraId="21C74F6E" w14:textId="77777777" w:rsidR="00DC1257" w:rsidRDefault="007579A1">
            <w:pPr>
              <w:spacing w:line="360" w:lineRule="atLeast"/>
              <w:rPr>
                <w:szCs w:val="21"/>
              </w:rPr>
            </w:pPr>
            <w:r>
              <w:rPr>
                <w:rFonts w:hint="eastAsia"/>
                <w:szCs w:val="21"/>
              </w:rPr>
              <w:t>输入</w:t>
            </w:r>
          </w:p>
        </w:tc>
        <w:tc>
          <w:tcPr>
            <w:tcW w:w="7087" w:type="dxa"/>
          </w:tcPr>
          <w:p w14:paraId="763EFEE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3012C049" w14:textId="77777777">
        <w:trPr>
          <w:trHeight w:val="225"/>
        </w:trPr>
        <w:tc>
          <w:tcPr>
            <w:tcW w:w="1985" w:type="dxa"/>
            <w:shd w:val="clear" w:color="auto" w:fill="D9D9D9"/>
          </w:tcPr>
          <w:p w14:paraId="6C763569" w14:textId="77777777" w:rsidR="00DC1257" w:rsidRDefault="007579A1">
            <w:pPr>
              <w:spacing w:line="360" w:lineRule="atLeast"/>
              <w:rPr>
                <w:szCs w:val="21"/>
              </w:rPr>
            </w:pPr>
            <w:r>
              <w:rPr>
                <w:rFonts w:hint="eastAsia"/>
                <w:szCs w:val="21"/>
              </w:rPr>
              <w:t>输出</w:t>
            </w:r>
          </w:p>
        </w:tc>
        <w:tc>
          <w:tcPr>
            <w:tcW w:w="7087" w:type="dxa"/>
          </w:tcPr>
          <w:p w14:paraId="0DEBF495" w14:textId="77777777" w:rsidR="00DC1257" w:rsidRDefault="007579A1">
            <w:pPr>
              <w:widowControl/>
              <w:overflowPunct w:val="0"/>
              <w:autoSpaceDE w:val="0"/>
              <w:autoSpaceDN w:val="0"/>
              <w:adjustRightInd w:val="0"/>
              <w:spacing w:after="100" w:line="360" w:lineRule="atLeast"/>
              <w:textAlignment w:val="baseline"/>
            </w:pPr>
            <w:r>
              <w:rPr>
                <w:rFonts w:hint="eastAsia"/>
                <w:color w:val="FF0000"/>
              </w:rPr>
              <w:t>账号，贷款日期，商品名称，账户姓名，开户行名称，银行卡号，产品大类，产品小类，门店名称，商户名称，门店</w:t>
            </w:r>
            <w:proofErr w:type="gramStart"/>
            <w:r>
              <w:rPr>
                <w:rFonts w:hint="eastAsia"/>
                <w:color w:val="FF0000"/>
              </w:rPr>
              <w:t>地址省</w:t>
            </w:r>
            <w:proofErr w:type="gramEnd"/>
            <w:r>
              <w:rPr>
                <w:rFonts w:hint="eastAsia"/>
                <w:color w:val="FF0000"/>
              </w:rPr>
              <w:t>(</w:t>
            </w:r>
            <w:r>
              <w:rPr>
                <w:rFonts w:hint="eastAsia"/>
                <w:color w:val="FF0000"/>
              </w:rPr>
              <w:t>市</w:t>
            </w:r>
            <w:r>
              <w:rPr>
                <w:rFonts w:hint="eastAsia"/>
                <w:color w:val="FF0000"/>
              </w:rPr>
              <w:t>)</w:t>
            </w:r>
            <w:r>
              <w:rPr>
                <w:rFonts w:hint="eastAsia"/>
                <w:color w:val="FF0000"/>
              </w:rPr>
              <w:t>，门店</w:t>
            </w:r>
            <w:proofErr w:type="gramStart"/>
            <w:r>
              <w:rPr>
                <w:rFonts w:hint="eastAsia"/>
                <w:color w:val="FF0000"/>
              </w:rPr>
              <w:t>地址</w:t>
            </w:r>
            <w:proofErr w:type="gramEnd"/>
            <w:r>
              <w:rPr>
                <w:rFonts w:hint="eastAsia"/>
                <w:color w:val="FF0000"/>
              </w:rPr>
              <w:t>市</w:t>
            </w:r>
            <w:r>
              <w:rPr>
                <w:rFonts w:hint="eastAsia"/>
                <w:color w:val="FF0000"/>
              </w:rPr>
              <w:t>(</w:t>
            </w:r>
            <w:r>
              <w:rPr>
                <w:rFonts w:hint="eastAsia"/>
                <w:color w:val="FF0000"/>
              </w:rPr>
              <w:t>区</w:t>
            </w:r>
            <w:r>
              <w:rPr>
                <w:rFonts w:hint="eastAsia"/>
                <w:color w:val="FF0000"/>
              </w:rPr>
              <w:t>)</w:t>
            </w:r>
            <w:r>
              <w:rPr>
                <w:rFonts w:hint="eastAsia"/>
                <w:color w:val="FF0000"/>
              </w:rPr>
              <w:t>，门店地址区</w:t>
            </w:r>
            <w:r>
              <w:rPr>
                <w:rFonts w:hint="eastAsia"/>
                <w:color w:val="FF0000"/>
              </w:rPr>
              <w:t>(</w:t>
            </w:r>
            <w:r>
              <w:rPr>
                <w:rFonts w:hint="eastAsia"/>
                <w:color w:val="FF0000"/>
              </w:rPr>
              <w:t>县</w:t>
            </w:r>
            <w:r>
              <w:rPr>
                <w:rFonts w:hint="eastAsia"/>
                <w:color w:val="FF0000"/>
              </w:rPr>
              <w:t>)</w:t>
            </w:r>
            <w:r>
              <w:rPr>
                <w:rFonts w:hint="eastAsia"/>
                <w:color w:val="FF0000"/>
              </w:rPr>
              <w:t>，借款金额，还款期限，申请状态，账龄，逾期本金，逾期利息，逾期服务费，服务费，结清金额，逾期金额，当前逾期期数，每月还款额，最近一次还款金额，最近一次还款日期，催收方案，催收归属，账户</w:t>
            </w:r>
            <w:r>
              <w:rPr>
                <w:rFonts w:hint="eastAsia"/>
                <w:color w:val="FF0000"/>
              </w:rPr>
              <w:t>TAG</w:t>
            </w:r>
            <w:r>
              <w:rPr>
                <w:rFonts w:hint="eastAsia"/>
                <w:color w:val="FF0000"/>
              </w:rPr>
              <w:t>（账户</w:t>
            </w:r>
            <w:r>
              <w:rPr>
                <w:rFonts w:hint="eastAsia"/>
                <w:color w:val="FF0000"/>
              </w:rPr>
              <w:t>Tag1</w:t>
            </w:r>
            <w:r>
              <w:rPr>
                <w:rFonts w:hint="eastAsia"/>
                <w:color w:val="FF0000"/>
              </w:rPr>
              <w:t>（套现），账户</w:t>
            </w:r>
            <w:r>
              <w:rPr>
                <w:rFonts w:hint="eastAsia"/>
                <w:color w:val="FF0000"/>
              </w:rPr>
              <w:t>Tag2</w:t>
            </w:r>
            <w:r>
              <w:rPr>
                <w:rFonts w:hint="eastAsia"/>
                <w:color w:val="FF0000"/>
              </w:rPr>
              <w:t>（欺诈），账户</w:t>
            </w:r>
            <w:r>
              <w:rPr>
                <w:rFonts w:hint="eastAsia"/>
                <w:color w:val="FF0000"/>
              </w:rPr>
              <w:t>Tag3</w:t>
            </w:r>
            <w:r>
              <w:rPr>
                <w:rFonts w:hint="eastAsia"/>
                <w:color w:val="FF0000"/>
              </w:rPr>
              <w:t>（内部欺诈），账户</w:t>
            </w:r>
            <w:r>
              <w:rPr>
                <w:rFonts w:hint="eastAsia"/>
                <w:color w:val="FF0000"/>
              </w:rPr>
              <w:t>Tag4</w:t>
            </w:r>
            <w:r>
              <w:rPr>
                <w:rFonts w:hint="eastAsia"/>
                <w:color w:val="FF0000"/>
              </w:rPr>
              <w:t>（提前还款），账户</w:t>
            </w:r>
            <w:r>
              <w:rPr>
                <w:rFonts w:hint="eastAsia"/>
                <w:color w:val="FF0000"/>
              </w:rPr>
              <w:t>Tag5</w:t>
            </w:r>
            <w:r>
              <w:rPr>
                <w:rFonts w:hint="eastAsia"/>
                <w:color w:val="FF0000"/>
              </w:rPr>
              <w:t>（犹豫期还款），账户</w:t>
            </w:r>
            <w:r>
              <w:rPr>
                <w:rFonts w:hint="eastAsia"/>
                <w:color w:val="FF0000"/>
              </w:rPr>
              <w:t>Tag6</w:t>
            </w:r>
            <w:r>
              <w:rPr>
                <w:rFonts w:hint="eastAsia"/>
                <w:color w:val="FF0000"/>
              </w:rPr>
              <w:t>（备用），账户</w:t>
            </w:r>
            <w:r>
              <w:rPr>
                <w:rFonts w:hint="eastAsia"/>
                <w:color w:val="FF0000"/>
              </w:rPr>
              <w:t>Tag7</w:t>
            </w:r>
            <w:r>
              <w:rPr>
                <w:rFonts w:hint="eastAsia"/>
                <w:color w:val="FF0000"/>
              </w:rPr>
              <w:t>（备用），账户</w:t>
            </w:r>
            <w:r>
              <w:rPr>
                <w:rFonts w:hint="eastAsia"/>
                <w:color w:val="FF0000"/>
              </w:rPr>
              <w:t>Tag8</w:t>
            </w:r>
            <w:r>
              <w:rPr>
                <w:rFonts w:hint="eastAsia"/>
                <w:color w:val="FF0000"/>
              </w:rPr>
              <w:t>（备用），账户</w:t>
            </w:r>
            <w:r>
              <w:rPr>
                <w:rFonts w:hint="eastAsia"/>
                <w:color w:val="FF0000"/>
              </w:rPr>
              <w:t>Tag9</w:t>
            </w:r>
            <w:r>
              <w:rPr>
                <w:rFonts w:hint="eastAsia"/>
                <w:color w:val="FF0000"/>
              </w:rPr>
              <w:t>（备用），账户</w:t>
            </w:r>
            <w:r>
              <w:rPr>
                <w:rFonts w:hint="eastAsia"/>
                <w:color w:val="FF0000"/>
              </w:rPr>
              <w:t>Tag10</w:t>
            </w:r>
            <w:r>
              <w:rPr>
                <w:rFonts w:hint="eastAsia"/>
                <w:color w:val="FF0000"/>
              </w:rPr>
              <w:t>（备用））</w:t>
            </w:r>
          </w:p>
        </w:tc>
      </w:tr>
      <w:tr w:rsidR="00DC1257" w14:paraId="1FA32598" w14:textId="77777777">
        <w:trPr>
          <w:trHeight w:val="225"/>
        </w:trPr>
        <w:tc>
          <w:tcPr>
            <w:tcW w:w="1985" w:type="dxa"/>
            <w:shd w:val="clear" w:color="auto" w:fill="D9D9D9"/>
          </w:tcPr>
          <w:p w14:paraId="5A678749" w14:textId="77777777" w:rsidR="00DC1257" w:rsidRDefault="007579A1">
            <w:pPr>
              <w:spacing w:line="360" w:lineRule="atLeast"/>
              <w:rPr>
                <w:szCs w:val="21"/>
              </w:rPr>
            </w:pPr>
            <w:r>
              <w:rPr>
                <w:rFonts w:hint="eastAsia"/>
                <w:szCs w:val="21"/>
              </w:rPr>
              <w:lastRenderedPageBreak/>
              <w:t>参考画面</w:t>
            </w:r>
          </w:p>
        </w:tc>
        <w:tc>
          <w:tcPr>
            <w:tcW w:w="7087" w:type="dxa"/>
          </w:tcPr>
          <w:p w14:paraId="50BDE26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BC91ED5" wp14:editId="6DB0D2A1">
                  <wp:extent cx="4361180" cy="1500505"/>
                  <wp:effectExtent l="0" t="0" r="1270" b="4445"/>
                  <wp:docPr id="29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8"/>
                          <pic:cNvPicPr>
                            <a:picLocks noChangeAspect="1"/>
                          </pic:cNvPicPr>
                        </pic:nvPicPr>
                        <pic:blipFill>
                          <a:blip r:embed="rId130" cstate="print"/>
                          <a:stretch>
                            <a:fillRect/>
                          </a:stretch>
                        </pic:blipFill>
                        <pic:spPr>
                          <a:xfrm>
                            <a:off x="0" y="0"/>
                            <a:ext cx="4361180" cy="1500505"/>
                          </a:xfrm>
                          <a:prstGeom prst="rect">
                            <a:avLst/>
                          </a:prstGeom>
                          <a:noFill/>
                          <a:ln w="9525">
                            <a:noFill/>
                            <a:miter/>
                          </a:ln>
                        </pic:spPr>
                      </pic:pic>
                    </a:graphicData>
                  </a:graphic>
                </wp:inline>
              </w:drawing>
            </w:r>
          </w:p>
        </w:tc>
      </w:tr>
      <w:tr w:rsidR="00DC1257" w14:paraId="66F9E503" w14:textId="77777777">
        <w:trPr>
          <w:trHeight w:val="225"/>
        </w:trPr>
        <w:tc>
          <w:tcPr>
            <w:tcW w:w="1985" w:type="dxa"/>
            <w:shd w:val="clear" w:color="auto" w:fill="D9D9D9"/>
          </w:tcPr>
          <w:p w14:paraId="50E5F715" w14:textId="77777777" w:rsidR="00DC1257" w:rsidRDefault="007579A1">
            <w:pPr>
              <w:spacing w:line="360" w:lineRule="atLeast"/>
              <w:rPr>
                <w:szCs w:val="21"/>
              </w:rPr>
            </w:pPr>
            <w:r>
              <w:rPr>
                <w:rFonts w:hint="eastAsia"/>
                <w:szCs w:val="21"/>
              </w:rPr>
              <w:t>业务规则</w:t>
            </w:r>
          </w:p>
        </w:tc>
        <w:tc>
          <w:tcPr>
            <w:tcW w:w="7087" w:type="dxa"/>
          </w:tcPr>
          <w:p w14:paraId="2144C9A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7D019A92" w14:textId="77777777">
        <w:trPr>
          <w:trHeight w:val="225"/>
        </w:trPr>
        <w:tc>
          <w:tcPr>
            <w:tcW w:w="1985" w:type="dxa"/>
            <w:shd w:val="clear" w:color="auto" w:fill="D9D9D9"/>
          </w:tcPr>
          <w:p w14:paraId="1BD384E6" w14:textId="77777777" w:rsidR="00DC1257" w:rsidRDefault="007579A1">
            <w:pPr>
              <w:spacing w:line="360" w:lineRule="atLeast"/>
              <w:rPr>
                <w:szCs w:val="21"/>
              </w:rPr>
            </w:pPr>
            <w:r>
              <w:rPr>
                <w:rFonts w:hint="eastAsia"/>
                <w:szCs w:val="21"/>
              </w:rPr>
              <w:t>备注</w:t>
            </w:r>
          </w:p>
        </w:tc>
        <w:tc>
          <w:tcPr>
            <w:tcW w:w="7087" w:type="dxa"/>
          </w:tcPr>
          <w:p w14:paraId="1C9E391C"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193C41B" w14:textId="77777777" w:rsidR="00DC1257" w:rsidRDefault="00DC1257"/>
    <w:p w14:paraId="5CD71D65" w14:textId="77777777" w:rsidR="00DC1257" w:rsidRDefault="007579A1">
      <w:pPr>
        <w:pStyle w:val="3"/>
        <w:numPr>
          <w:ilvl w:val="2"/>
          <w:numId w:val="1"/>
        </w:numPr>
        <w:rPr>
          <w:rFonts w:ascii="黑体" w:eastAsia="黑体"/>
          <w:sz w:val="24"/>
          <w:szCs w:val="24"/>
        </w:rPr>
      </w:pPr>
      <w:bookmarkStart w:id="3342" w:name="_Toc22703"/>
      <w:r>
        <w:rPr>
          <w:rFonts w:ascii="黑体" w:eastAsia="黑体" w:hint="eastAsia"/>
          <w:sz w:val="24"/>
          <w:szCs w:val="24"/>
        </w:rPr>
        <w:t>客户信息</w:t>
      </w:r>
      <w:bookmarkEnd w:id="3338"/>
      <w:bookmarkEnd w:id="3342"/>
    </w:p>
    <w:p w14:paraId="438F8083" w14:textId="77777777" w:rsidR="00DC1257" w:rsidRDefault="007579A1">
      <w:pPr>
        <w:pStyle w:val="4"/>
        <w:numPr>
          <w:ilvl w:val="3"/>
          <w:numId w:val="1"/>
        </w:numPr>
      </w:pPr>
      <w:r>
        <w:rPr>
          <w:rFonts w:hint="eastAsia"/>
        </w:rPr>
        <w:t>电话簿信息</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A6C19D2" w14:textId="77777777">
        <w:trPr>
          <w:trHeight w:val="550"/>
        </w:trPr>
        <w:tc>
          <w:tcPr>
            <w:tcW w:w="1985" w:type="dxa"/>
            <w:shd w:val="clear" w:color="auto" w:fill="D9D9D9"/>
          </w:tcPr>
          <w:p w14:paraId="7341ECBD" w14:textId="77777777" w:rsidR="00DC1257" w:rsidRDefault="007579A1">
            <w:pPr>
              <w:spacing w:line="360" w:lineRule="atLeast"/>
              <w:rPr>
                <w:szCs w:val="21"/>
              </w:rPr>
            </w:pPr>
            <w:r>
              <w:rPr>
                <w:rFonts w:hint="eastAsia"/>
                <w:szCs w:val="21"/>
              </w:rPr>
              <w:t>功能概述</w:t>
            </w:r>
          </w:p>
        </w:tc>
        <w:tc>
          <w:tcPr>
            <w:tcW w:w="7087" w:type="dxa"/>
          </w:tcPr>
          <w:p w14:paraId="432415FB" w14:textId="77777777" w:rsidR="00DC1257" w:rsidRDefault="007579A1">
            <w:pPr>
              <w:spacing w:line="360" w:lineRule="atLeast"/>
            </w:pPr>
            <w:r>
              <w:rPr>
                <w:rFonts w:hint="eastAsia"/>
              </w:rPr>
              <w:t>显示客户电话簿信息列表</w:t>
            </w:r>
          </w:p>
        </w:tc>
      </w:tr>
      <w:tr w:rsidR="00DC1257" w14:paraId="7127E895" w14:textId="77777777">
        <w:trPr>
          <w:trHeight w:val="225"/>
        </w:trPr>
        <w:tc>
          <w:tcPr>
            <w:tcW w:w="1985" w:type="dxa"/>
            <w:shd w:val="clear" w:color="auto" w:fill="D9D9D9"/>
          </w:tcPr>
          <w:p w14:paraId="00276CC0" w14:textId="77777777" w:rsidR="00DC1257" w:rsidRDefault="007579A1">
            <w:pPr>
              <w:spacing w:line="360" w:lineRule="atLeast"/>
              <w:rPr>
                <w:szCs w:val="21"/>
              </w:rPr>
            </w:pPr>
            <w:r>
              <w:rPr>
                <w:rFonts w:hint="eastAsia"/>
                <w:szCs w:val="21"/>
              </w:rPr>
              <w:t>输入</w:t>
            </w:r>
          </w:p>
        </w:tc>
        <w:tc>
          <w:tcPr>
            <w:tcW w:w="7087" w:type="dxa"/>
          </w:tcPr>
          <w:p w14:paraId="0383C4F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1DEB3CE7" w14:textId="77777777">
        <w:trPr>
          <w:trHeight w:val="225"/>
        </w:trPr>
        <w:tc>
          <w:tcPr>
            <w:tcW w:w="1985" w:type="dxa"/>
            <w:shd w:val="clear" w:color="auto" w:fill="D9D9D9"/>
          </w:tcPr>
          <w:p w14:paraId="231294D4" w14:textId="77777777" w:rsidR="00DC1257" w:rsidRDefault="007579A1">
            <w:pPr>
              <w:spacing w:line="360" w:lineRule="atLeast"/>
              <w:rPr>
                <w:szCs w:val="21"/>
              </w:rPr>
            </w:pPr>
            <w:r>
              <w:rPr>
                <w:rFonts w:hint="eastAsia"/>
                <w:szCs w:val="21"/>
              </w:rPr>
              <w:t>输出</w:t>
            </w:r>
          </w:p>
        </w:tc>
        <w:tc>
          <w:tcPr>
            <w:tcW w:w="7087" w:type="dxa"/>
          </w:tcPr>
          <w:p w14:paraId="1AE43D8B" w14:textId="77777777" w:rsidR="00DC1257" w:rsidRDefault="007579A1">
            <w:pPr>
              <w:widowControl/>
              <w:overflowPunct w:val="0"/>
              <w:autoSpaceDE w:val="0"/>
              <w:autoSpaceDN w:val="0"/>
              <w:adjustRightInd w:val="0"/>
              <w:spacing w:after="100" w:line="360" w:lineRule="atLeast"/>
              <w:textAlignment w:val="baseline"/>
            </w:pPr>
            <w:r>
              <w:rPr>
                <w:rFonts w:hint="eastAsia"/>
              </w:rPr>
              <w:t>电话簿信息</w:t>
            </w:r>
            <w:r>
              <w:rPr>
                <w:rFonts w:hint="eastAsia"/>
              </w:rPr>
              <w:t>[</w:t>
            </w:r>
            <w:r>
              <w:rPr>
                <w:rFonts w:hint="eastAsia"/>
              </w:rPr>
              <w:t>列表</w:t>
            </w:r>
            <w:r>
              <w:rPr>
                <w:rFonts w:hint="eastAsia"/>
              </w:rPr>
              <w:t>]</w:t>
            </w:r>
            <w:r>
              <w:rPr>
                <w:rFonts w:hint="eastAsia"/>
              </w:rPr>
              <w:t>：</w:t>
            </w:r>
          </w:p>
          <w:p w14:paraId="4119BDA3" w14:textId="77777777" w:rsidR="00DC1257" w:rsidRDefault="007579A1">
            <w:pPr>
              <w:spacing w:line="360" w:lineRule="atLeast"/>
              <w:ind w:firstLineChars="200" w:firstLine="420"/>
            </w:pPr>
            <w:r>
              <w:rPr>
                <w:rFonts w:hint="eastAsia"/>
              </w:rPr>
              <w:t>添加类型，关系，姓名，性别，电话，电话类型，是否有效，</w:t>
            </w:r>
            <w:r>
              <w:rPr>
                <w:rFonts w:hint="eastAsia"/>
                <w:color w:val="FF0000"/>
              </w:rPr>
              <w:t>是否常用</w:t>
            </w:r>
          </w:p>
          <w:p w14:paraId="138CDC47" w14:textId="77777777" w:rsidR="00DC1257" w:rsidRDefault="007579A1">
            <w:pPr>
              <w:spacing w:line="360" w:lineRule="atLeast"/>
              <w:ind w:firstLineChars="200" w:firstLine="420"/>
            </w:pPr>
            <w:r>
              <w:rPr>
                <w:rFonts w:hint="eastAsia"/>
              </w:rPr>
              <w:t>新增</w:t>
            </w:r>
            <w:r>
              <w:rPr>
                <w:rFonts w:hint="eastAsia"/>
              </w:rPr>
              <w:t>[</w:t>
            </w:r>
            <w:r>
              <w:rPr>
                <w:rFonts w:hint="eastAsia"/>
              </w:rPr>
              <w:t>按钮</w:t>
            </w:r>
            <w:r>
              <w:rPr>
                <w:rFonts w:hint="eastAsia"/>
              </w:rPr>
              <w:t xml:space="preserve">]  </w:t>
            </w:r>
            <w:r>
              <w:rPr>
                <w:rFonts w:hint="eastAsia"/>
              </w:rPr>
              <w:t>更新</w:t>
            </w:r>
            <w:r>
              <w:rPr>
                <w:rFonts w:hint="eastAsia"/>
              </w:rPr>
              <w:t>[</w:t>
            </w:r>
            <w:r>
              <w:rPr>
                <w:rFonts w:hint="eastAsia"/>
              </w:rPr>
              <w:t>按钮</w:t>
            </w:r>
            <w:r>
              <w:rPr>
                <w:rFonts w:hint="eastAsia"/>
              </w:rPr>
              <w:t xml:space="preserve">]  </w:t>
            </w:r>
            <w:r>
              <w:rPr>
                <w:rFonts w:hint="eastAsia"/>
              </w:rPr>
              <w:t>删除</w:t>
            </w:r>
            <w:r>
              <w:rPr>
                <w:rFonts w:hint="eastAsia"/>
              </w:rPr>
              <w:t>[</w:t>
            </w:r>
            <w:r>
              <w:rPr>
                <w:rFonts w:hint="eastAsia"/>
              </w:rPr>
              <w:t>按钮</w:t>
            </w:r>
            <w:r>
              <w:rPr>
                <w:rFonts w:hint="eastAsia"/>
              </w:rPr>
              <w:t xml:space="preserve">] </w:t>
            </w:r>
            <w:r>
              <w:rPr>
                <w:rFonts w:hint="eastAsia"/>
              </w:rPr>
              <w:t>是否</w:t>
            </w:r>
            <w:r>
              <w:rPr>
                <w:rFonts w:hint="eastAsia"/>
                <w:color w:val="FF0000"/>
              </w:rPr>
              <w:t>常用</w:t>
            </w:r>
            <w:r>
              <w:rPr>
                <w:rFonts w:hint="eastAsia"/>
                <w:color w:val="FF0000"/>
              </w:rPr>
              <w:t>[</w:t>
            </w:r>
            <w:r>
              <w:rPr>
                <w:rFonts w:hint="eastAsia"/>
                <w:color w:val="FF0000"/>
              </w:rPr>
              <w:t>按钮</w:t>
            </w:r>
            <w:r>
              <w:rPr>
                <w:rFonts w:hint="eastAsia"/>
                <w:color w:val="FF0000"/>
              </w:rPr>
              <w:t>]</w:t>
            </w:r>
          </w:p>
        </w:tc>
      </w:tr>
      <w:tr w:rsidR="00DC1257" w14:paraId="4DDBD2B6" w14:textId="77777777">
        <w:trPr>
          <w:trHeight w:val="225"/>
        </w:trPr>
        <w:tc>
          <w:tcPr>
            <w:tcW w:w="1985" w:type="dxa"/>
            <w:shd w:val="clear" w:color="auto" w:fill="D9D9D9"/>
          </w:tcPr>
          <w:p w14:paraId="648C2ABB" w14:textId="77777777" w:rsidR="00DC1257" w:rsidRDefault="007579A1">
            <w:pPr>
              <w:spacing w:line="360" w:lineRule="atLeast"/>
              <w:rPr>
                <w:szCs w:val="21"/>
              </w:rPr>
            </w:pPr>
            <w:r>
              <w:rPr>
                <w:rFonts w:hint="eastAsia"/>
                <w:szCs w:val="21"/>
              </w:rPr>
              <w:t>参考画面</w:t>
            </w:r>
          </w:p>
        </w:tc>
        <w:tc>
          <w:tcPr>
            <w:tcW w:w="7087" w:type="dxa"/>
          </w:tcPr>
          <w:p w14:paraId="7050265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338D5111" wp14:editId="4F6BC647">
                  <wp:extent cx="4358640" cy="991235"/>
                  <wp:effectExtent l="0" t="0" r="3810" b="18415"/>
                  <wp:docPr id="12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0"/>
                          <pic:cNvPicPr>
                            <a:picLocks noChangeAspect="1"/>
                          </pic:cNvPicPr>
                        </pic:nvPicPr>
                        <pic:blipFill>
                          <a:blip r:embed="rId131" cstate="print"/>
                          <a:stretch>
                            <a:fillRect/>
                          </a:stretch>
                        </pic:blipFill>
                        <pic:spPr>
                          <a:xfrm>
                            <a:off x="0" y="0"/>
                            <a:ext cx="4358640" cy="991235"/>
                          </a:xfrm>
                          <a:prstGeom prst="rect">
                            <a:avLst/>
                          </a:prstGeom>
                          <a:noFill/>
                          <a:ln w="9525">
                            <a:noFill/>
                            <a:miter/>
                          </a:ln>
                        </pic:spPr>
                      </pic:pic>
                    </a:graphicData>
                  </a:graphic>
                </wp:inline>
              </w:drawing>
            </w:r>
          </w:p>
        </w:tc>
      </w:tr>
      <w:tr w:rsidR="00DC1257" w14:paraId="3DB046BF" w14:textId="77777777">
        <w:trPr>
          <w:trHeight w:val="225"/>
        </w:trPr>
        <w:tc>
          <w:tcPr>
            <w:tcW w:w="1985" w:type="dxa"/>
            <w:shd w:val="clear" w:color="auto" w:fill="D9D9D9"/>
          </w:tcPr>
          <w:p w14:paraId="052F7ABE" w14:textId="77777777" w:rsidR="00DC1257" w:rsidRDefault="007579A1">
            <w:pPr>
              <w:spacing w:line="360" w:lineRule="atLeast"/>
              <w:rPr>
                <w:szCs w:val="21"/>
              </w:rPr>
            </w:pPr>
            <w:r>
              <w:rPr>
                <w:rFonts w:hint="eastAsia"/>
                <w:szCs w:val="21"/>
              </w:rPr>
              <w:t>业务规则</w:t>
            </w:r>
          </w:p>
        </w:tc>
        <w:tc>
          <w:tcPr>
            <w:tcW w:w="7087" w:type="dxa"/>
          </w:tcPr>
          <w:p w14:paraId="098490B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只显示有效的电话簿信息，</w:t>
            </w:r>
            <w:r>
              <w:rPr>
                <w:rFonts w:ascii="Times New Roman" w:hAnsi="Times New Roman" w:hint="eastAsia"/>
                <w:color w:val="FF0000"/>
                <w:szCs w:val="21"/>
              </w:rPr>
              <w:t>按</w:t>
            </w:r>
            <w:r>
              <w:rPr>
                <w:rFonts w:hint="eastAsia"/>
                <w:color w:val="FF0000"/>
              </w:rPr>
              <w:t>常用联系人字段排序逻辑，标识为常用的在上方展示</w:t>
            </w:r>
          </w:p>
        </w:tc>
      </w:tr>
      <w:tr w:rsidR="00DC1257" w14:paraId="61460600" w14:textId="77777777">
        <w:trPr>
          <w:trHeight w:val="225"/>
        </w:trPr>
        <w:tc>
          <w:tcPr>
            <w:tcW w:w="1985" w:type="dxa"/>
            <w:shd w:val="clear" w:color="auto" w:fill="D9D9D9"/>
          </w:tcPr>
          <w:p w14:paraId="2E96E2CE" w14:textId="77777777" w:rsidR="00DC1257" w:rsidRDefault="007579A1">
            <w:pPr>
              <w:spacing w:line="360" w:lineRule="atLeast"/>
              <w:rPr>
                <w:szCs w:val="21"/>
              </w:rPr>
            </w:pPr>
            <w:r>
              <w:rPr>
                <w:rFonts w:hint="eastAsia"/>
                <w:szCs w:val="21"/>
              </w:rPr>
              <w:t>备注</w:t>
            </w:r>
          </w:p>
        </w:tc>
        <w:tc>
          <w:tcPr>
            <w:tcW w:w="7087" w:type="dxa"/>
          </w:tcPr>
          <w:p w14:paraId="6D87D55F"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点击新增</w:t>
            </w:r>
            <w:r>
              <w:rPr>
                <w:rFonts w:hint="eastAsia"/>
              </w:rPr>
              <w:t>[</w:t>
            </w:r>
            <w:r>
              <w:rPr>
                <w:rFonts w:hint="eastAsia"/>
              </w:rPr>
              <w:t>按钮</w:t>
            </w:r>
            <w:r>
              <w:rPr>
                <w:rFonts w:hint="eastAsia"/>
              </w:rPr>
              <w:t>]</w:t>
            </w:r>
            <w:r>
              <w:rPr>
                <w:rFonts w:hint="eastAsia"/>
              </w:rPr>
              <w:t>，页面跳转到电话簿新增页面，参见</w:t>
            </w:r>
            <w:r>
              <w:rPr>
                <w:rFonts w:hint="eastAsia"/>
              </w:rPr>
              <w:t xml:space="preserve"> </w:t>
            </w:r>
            <w:r>
              <w:rPr>
                <w:rFonts w:hint="eastAsia"/>
              </w:rPr>
              <w:t>“章节</w:t>
            </w:r>
            <w:r>
              <w:rPr>
                <w:rFonts w:hint="eastAsia"/>
              </w:rPr>
              <w:t xml:space="preserve"> 7.1.3.2</w:t>
            </w:r>
            <w:r>
              <w:rPr>
                <w:rFonts w:hint="eastAsia"/>
              </w:rPr>
              <w:t>新增联络”</w:t>
            </w:r>
          </w:p>
          <w:p w14:paraId="0F1183DE"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2. </w:t>
            </w:r>
            <w:r>
              <w:rPr>
                <w:rFonts w:hint="eastAsia"/>
              </w:rPr>
              <w:t>点击更新</w:t>
            </w:r>
            <w:r>
              <w:rPr>
                <w:rFonts w:hint="eastAsia"/>
              </w:rPr>
              <w:t>[</w:t>
            </w:r>
            <w:r>
              <w:rPr>
                <w:rFonts w:hint="eastAsia"/>
              </w:rPr>
              <w:t>按钮</w:t>
            </w:r>
            <w:r>
              <w:rPr>
                <w:rFonts w:hint="eastAsia"/>
              </w:rPr>
              <w:t>]</w:t>
            </w:r>
            <w:r>
              <w:rPr>
                <w:rFonts w:hint="eastAsia"/>
              </w:rPr>
              <w:t>，页面跳转到电话簿更新页面，参见</w:t>
            </w:r>
            <w:r>
              <w:rPr>
                <w:rFonts w:hint="eastAsia"/>
              </w:rPr>
              <w:t xml:space="preserve"> </w:t>
            </w:r>
            <w:r>
              <w:rPr>
                <w:rFonts w:hint="eastAsia"/>
              </w:rPr>
              <w:t>“章节</w:t>
            </w:r>
            <w:r>
              <w:rPr>
                <w:rFonts w:hint="eastAsia"/>
              </w:rPr>
              <w:t xml:space="preserve"> 7.1.3.3</w:t>
            </w:r>
            <w:r>
              <w:rPr>
                <w:rFonts w:hint="eastAsia"/>
              </w:rPr>
              <w:t>修改联络”</w:t>
            </w:r>
          </w:p>
          <w:p w14:paraId="2DFC93EC"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点击删除</w:t>
            </w:r>
            <w:r>
              <w:rPr>
                <w:rFonts w:hint="eastAsia"/>
              </w:rPr>
              <w:t>[</w:t>
            </w:r>
            <w:r>
              <w:rPr>
                <w:rFonts w:hint="eastAsia"/>
              </w:rPr>
              <w:t>按钮</w:t>
            </w:r>
            <w:r>
              <w:rPr>
                <w:rFonts w:hint="eastAsia"/>
              </w:rPr>
              <w:t>]</w:t>
            </w:r>
            <w:r>
              <w:rPr>
                <w:rFonts w:hint="eastAsia"/>
              </w:rPr>
              <w:t>，系统提示确认后删除该条记录。</w:t>
            </w:r>
          </w:p>
          <w:p w14:paraId="4DC38805" w14:textId="77777777" w:rsidR="00DC1257" w:rsidRDefault="007579A1">
            <w:pPr>
              <w:widowControl/>
              <w:overflowPunct w:val="0"/>
              <w:autoSpaceDE w:val="0"/>
              <w:autoSpaceDN w:val="0"/>
              <w:adjustRightInd w:val="0"/>
              <w:spacing w:after="100" w:line="360" w:lineRule="atLeast"/>
              <w:textAlignment w:val="baseline"/>
            </w:pPr>
            <w:r>
              <w:rPr>
                <w:rFonts w:hint="eastAsia"/>
                <w:color w:val="FF0000"/>
              </w:rPr>
              <w:t>4.</w:t>
            </w:r>
            <w:r>
              <w:rPr>
                <w:rFonts w:hint="eastAsia"/>
                <w:color w:val="FF0000"/>
              </w:rPr>
              <w:t>点击是否常用</w:t>
            </w:r>
            <w:r>
              <w:rPr>
                <w:rFonts w:hint="eastAsia"/>
                <w:color w:val="FF0000"/>
              </w:rPr>
              <w:t>[</w:t>
            </w:r>
            <w:r>
              <w:rPr>
                <w:rFonts w:hint="eastAsia"/>
                <w:color w:val="FF0000"/>
              </w:rPr>
              <w:t>按钮</w:t>
            </w:r>
            <w:r>
              <w:rPr>
                <w:rFonts w:hint="eastAsia"/>
                <w:color w:val="FF0000"/>
              </w:rPr>
              <w:t>]</w:t>
            </w:r>
            <w:r>
              <w:rPr>
                <w:rFonts w:hint="eastAsia"/>
                <w:color w:val="FF0000"/>
              </w:rPr>
              <w:t>，如选中数据是否常用字段为常用，则改为空，如为空，则改为常用。</w:t>
            </w:r>
          </w:p>
        </w:tc>
      </w:tr>
    </w:tbl>
    <w:p w14:paraId="56611433" w14:textId="77777777" w:rsidR="00DC1257" w:rsidRDefault="00DC1257"/>
    <w:p w14:paraId="6550DF70" w14:textId="77777777" w:rsidR="00DC1257" w:rsidRDefault="007579A1">
      <w:pPr>
        <w:pStyle w:val="4"/>
        <w:numPr>
          <w:ilvl w:val="3"/>
          <w:numId w:val="1"/>
        </w:numPr>
      </w:pPr>
      <w:r>
        <w:rPr>
          <w:rFonts w:hint="eastAsia"/>
        </w:rPr>
        <w:t>新增联络</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3BE061D" w14:textId="77777777">
        <w:trPr>
          <w:trHeight w:val="550"/>
        </w:trPr>
        <w:tc>
          <w:tcPr>
            <w:tcW w:w="1985" w:type="dxa"/>
            <w:shd w:val="clear" w:color="auto" w:fill="D9D9D9"/>
          </w:tcPr>
          <w:p w14:paraId="6A98AFA4" w14:textId="77777777" w:rsidR="00DC1257" w:rsidRDefault="007579A1">
            <w:pPr>
              <w:spacing w:line="360" w:lineRule="atLeast"/>
              <w:rPr>
                <w:szCs w:val="21"/>
              </w:rPr>
            </w:pPr>
            <w:r>
              <w:rPr>
                <w:rFonts w:hint="eastAsia"/>
                <w:szCs w:val="21"/>
              </w:rPr>
              <w:t>功能概述</w:t>
            </w:r>
          </w:p>
        </w:tc>
        <w:tc>
          <w:tcPr>
            <w:tcW w:w="7087" w:type="dxa"/>
          </w:tcPr>
          <w:p w14:paraId="7E970C41" w14:textId="77777777" w:rsidR="00DC1257" w:rsidRDefault="007579A1">
            <w:pPr>
              <w:spacing w:line="360" w:lineRule="atLeast"/>
            </w:pPr>
            <w:r>
              <w:rPr>
                <w:rFonts w:hint="eastAsia"/>
              </w:rPr>
              <w:t>新增客户电话簿信息</w:t>
            </w:r>
          </w:p>
        </w:tc>
      </w:tr>
      <w:tr w:rsidR="00DC1257" w14:paraId="2B4E9B1A" w14:textId="77777777">
        <w:trPr>
          <w:trHeight w:val="225"/>
        </w:trPr>
        <w:tc>
          <w:tcPr>
            <w:tcW w:w="1985" w:type="dxa"/>
            <w:shd w:val="clear" w:color="auto" w:fill="D9D9D9"/>
          </w:tcPr>
          <w:p w14:paraId="2BFD3A9D" w14:textId="77777777" w:rsidR="00DC1257" w:rsidRDefault="007579A1">
            <w:pPr>
              <w:spacing w:line="360" w:lineRule="atLeast"/>
              <w:rPr>
                <w:szCs w:val="21"/>
              </w:rPr>
            </w:pPr>
            <w:r>
              <w:rPr>
                <w:rFonts w:hint="eastAsia"/>
                <w:szCs w:val="21"/>
              </w:rPr>
              <w:t>输入</w:t>
            </w:r>
          </w:p>
        </w:tc>
        <w:tc>
          <w:tcPr>
            <w:tcW w:w="7087" w:type="dxa"/>
          </w:tcPr>
          <w:p w14:paraId="2CBE55BB" w14:textId="77777777" w:rsidR="00DC1257" w:rsidRDefault="007579A1">
            <w:pPr>
              <w:widowControl/>
              <w:overflowPunct w:val="0"/>
              <w:autoSpaceDE w:val="0"/>
              <w:autoSpaceDN w:val="0"/>
              <w:adjustRightInd w:val="0"/>
              <w:spacing w:after="100" w:line="360" w:lineRule="atLeast"/>
              <w:textAlignment w:val="baseline"/>
            </w:pPr>
            <w:r>
              <w:rPr>
                <w:rFonts w:hint="eastAsia"/>
              </w:rPr>
              <w:t>电话簿信息</w:t>
            </w:r>
            <w:r>
              <w:rPr>
                <w:rFonts w:hint="eastAsia"/>
              </w:rPr>
              <w:t>[</w:t>
            </w:r>
            <w:r>
              <w:rPr>
                <w:rFonts w:hint="eastAsia"/>
              </w:rPr>
              <w:t>列表</w:t>
            </w:r>
            <w:r>
              <w:rPr>
                <w:rFonts w:hint="eastAsia"/>
              </w:rPr>
              <w:t>]</w:t>
            </w:r>
            <w:r>
              <w:rPr>
                <w:rFonts w:hint="eastAsia"/>
              </w:rPr>
              <w:t>：</w:t>
            </w:r>
          </w:p>
          <w:p w14:paraId="1CEB9F5B" w14:textId="77777777" w:rsidR="00DC1257" w:rsidRDefault="007579A1">
            <w:pPr>
              <w:widowControl/>
              <w:overflowPunct w:val="0"/>
              <w:autoSpaceDE w:val="0"/>
              <w:autoSpaceDN w:val="0"/>
              <w:adjustRightInd w:val="0"/>
              <w:spacing w:after="100" w:line="360" w:lineRule="atLeast"/>
              <w:textAlignment w:val="baseline"/>
            </w:pPr>
            <w:r>
              <w:rPr>
                <w:rFonts w:hint="eastAsia"/>
              </w:rPr>
              <w:t>电话类型</w:t>
            </w:r>
            <w:r>
              <w:rPr>
                <w:rFonts w:hint="eastAsia"/>
              </w:rPr>
              <w:t>[</w:t>
            </w:r>
            <w:r>
              <w:rPr>
                <w:rFonts w:hint="eastAsia"/>
              </w:rPr>
              <w:t>下拉框</w:t>
            </w:r>
            <w:r>
              <w:rPr>
                <w:rFonts w:hint="eastAsia"/>
              </w:rPr>
              <w:t>]</w:t>
            </w:r>
            <w:r>
              <w:rPr>
                <w:rFonts w:hint="eastAsia"/>
              </w:rPr>
              <w:t>，关系</w:t>
            </w:r>
            <w:r>
              <w:rPr>
                <w:rFonts w:hint="eastAsia"/>
              </w:rPr>
              <w:t>[</w:t>
            </w:r>
            <w:r>
              <w:rPr>
                <w:rFonts w:hint="eastAsia"/>
              </w:rPr>
              <w:t>下拉框</w:t>
            </w:r>
            <w:r>
              <w:rPr>
                <w:rFonts w:hint="eastAsia"/>
              </w:rPr>
              <w:t>]</w:t>
            </w:r>
            <w:r>
              <w:rPr>
                <w:rFonts w:hint="eastAsia"/>
              </w:rPr>
              <w:t>，姓名</w:t>
            </w:r>
            <w:r>
              <w:rPr>
                <w:rFonts w:hint="eastAsia"/>
              </w:rPr>
              <w:t>[</w:t>
            </w:r>
            <w:r>
              <w:rPr>
                <w:rFonts w:hint="eastAsia"/>
              </w:rPr>
              <w:t>输入框</w:t>
            </w:r>
            <w:r>
              <w:rPr>
                <w:rFonts w:hint="eastAsia"/>
              </w:rPr>
              <w:t>]</w:t>
            </w:r>
            <w:r>
              <w:rPr>
                <w:rFonts w:hint="eastAsia"/>
              </w:rPr>
              <w:t>，电话</w:t>
            </w:r>
            <w:r>
              <w:rPr>
                <w:rFonts w:hint="eastAsia"/>
              </w:rPr>
              <w:t>[</w:t>
            </w:r>
            <w:r>
              <w:rPr>
                <w:rFonts w:hint="eastAsia"/>
              </w:rPr>
              <w:t>输入框</w:t>
            </w:r>
            <w:r>
              <w:rPr>
                <w:rFonts w:hint="eastAsia"/>
              </w:rPr>
              <w:t>]</w:t>
            </w:r>
            <w:r>
              <w:rPr>
                <w:rFonts w:hint="eastAsia"/>
              </w:rPr>
              <w:t>，性别</w:t>
            </w:r>
            <w:r>
              <w:rPr>
                <w:rFonts w:hint="eastAsia"/>
              </w:rPr>
              <w:t>[</w:t>
            </w:r>
            <w:r>
              <w:rPr>
                <w:rFonts w:hint="eastAsia"/>
              </w:rPr>
              <w:t>下拉框</w:t>
            </w:r>
            <w:r>
              <w:rPr>
                <w:rFonts w:hint="eastAsia"/>
              </w:rPr>
              <w:t>]</w:t>
            </w:r>
          </w:p>
          <w:p w14:paraId="164D374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6F9A4409" w14:textId="77777777">
        <w:trPr>
          <w:trHeight w:val="225"/>
        </w:trPr>
        <w:tc>
          <w:tcPr>
            <w:tcW w:w="1985" w:type="dxa"/>
            <w:shd w:val="clear" w:color="auto" w:fill="D9D9D9"/>
          </w:tcPr>
          <w:p w14:paraId="01A0F50A" w14:textId="77777777" w:rsidR="00DC1257" w:rsidRDefault="007579A1">
            <w:pPr>
              <w:spacing w:line="360" w:lineRule="atLeast"/>
              <w:rPr>
                <w:szCs w:val="21"/>
              </w:rPr>
            </w:pPr>
            <w:r>
              <w:rPr>
                <w:rFonts w:hint="eastAsia"/>
                <w:szCs w:val="21"/>
              </w:rPr>
              <w:t>输出</w:t>
            </w:r>
          </w:p>
        </w:tc>
        <w:tc>
          <w:tcPr>
            <w:tcW w:w="7087" w:type="dxa"/>
          </w:tcPr>
          <w:p w14:paraId="16E523C7" w14:textId="77777777" w:rsidR="00DC1257" w:rsidRDefault="00DC1257">
            <w:pPr>
              <w:spacing w:line="360" w:lineRule="atLeast"/>
              <w:ind w:firstLineChars="200" w:firstLine="420"/>
            </w:pPr>
          </w:p>
        </w:tc>
      </w:tr>
      <w:tr w:rsidR="00DC1257" w14:paraId="35308524" w14:textId="77777777">
        <w:trPr>
          <w:trHeight w:val="225"/>
        </w:trPr>
        <w:tc>
          <w:tcPr>
            <w:tcW w:w="1985" w:type="dxa"/>
            <w:shd w:val="clear" w:color="auto" w:fill="D9D9D9"/>
          </w:tcPr>
          <w:p w14:paraId="0C310233" w14:textId="77777777" w:rsidR="00DC1257" w:rsidRDefault="007579A1">
            <w:pPr>
              <w:spacing w:line="360" w:lineRule="atLeast"/>
              <w:rPr>
                <w:szCs w:val="21"/>
              </w:rPr>
            </w:pPr>
            <w:r>
              <w:rPr>
                <w:rFonts w:hint="eastAsia"/>
                <w:szCs w:val="21"/>
              </w:rPr>
              <w:t>参考画面</w:t>
            </w:r>
          </w:p>
        </w:tc>
        <w:tc>
          <w:tcPr>
            <w:tcW w:w="7087" w:type="dxa"/>
          </w:tcPr>
          <w:p w14:paraId="4F2E103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4A2681C" wp14:editId="1580DD9B">
                  <wp:extent cx="4356100" cy="1044575"/>
                  <wp:effectExtent l="0" t="0" r="6350" b="3175"/>
                  <wp:docPr id="12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pic:cNvPicPr>
                            <a:picLocks noChangeAspect="1"/>
                          </pic:cNvPicPr>
                        </pic:nvPicPr>
                        <pic:blipFill>
                          <a:blip r:embed="rId132" cstate="print"/>
                          <a:stretch>
                            <a:fillRect/>
                          </a:stretch>
                        </pic:blipFill>
                        <pic:spPr>
                          <a:xfrm>
                            <a:off x="0" y="0"/>
                            <a:ext cx="4356100" cy="1044575"/>
                          </a:xfrm>
                          <a:prstGeom prst="rect">
                            <a:avLst/>
                          </a:prstGeom>
                          <a:noFill/>
                          <a:ln w="9525">
                            <a:noFill/>
                            <a:miter/>
                          </a:ln>
                        </pic:spPr>
                      </pic:pic>
                    </a:graphicData>
                  </a:graphic>
                </wp:inline>
              </w:drawing>
            </w:r>
          </w:p>
        </w:tc>
      </w:tr>
      <w:tr w:rsidR="00DC1257" w14:paraId="07BB37A9" w14:textId="77777777">
        <w:trPr>
          <w:trHeight w:val="225"/>
        </w:trPr>
        <w:tc>
          <w:tcPr>
            <w:tcW w:w="1985" w:type="dxa"/>
            <w:shd w:val="clear" w:color="auto" w:fill="D9D9D9"/>
          </w:tcPr>
          <w:p w14:paraId="21707F49" w14:textId="77777777" w:rsidR="00DC1257" w:rsidRDefault="007579A1">
            <w:pPr>
              <w:spacing w:line="360" w:lineRule="atLeast"/>
              <w:rPr>
                <w:szCs w:val="21"/>
              </w:rPr>
            </w:pPr>
            <w:r>
              <w:rPr>
                <w:rFonts w:hint="eastAsia"/>
                <w:szCs w:val="21"/>
              </w:rPr>
              <w:t>业务规则</w:t>
            </w:r>
          </w:p>
        </w:tc>
        <w:tc>
          <w:tcPr>
            <w:tcW w:w="7087" w:type="dxa"/>
          </w:tcPr>
          <w:p w14:paraId="73CFD8C0" w14:textId="77777777" w:rsidR="00DC1257" w:rsidRDefault="00DC1257">
            <w:pPr>
              <w:pStyle w:val="21"/>
              <w:spacing w:after="60" w:line="360" w:lineRule="atLeast"/>
              <w:ind w:leftChars="0" w:left="0"/>
              <w:rPr>
                <w:rFonts w:ascii="Times New Roman" w:hAnsi="Times New Roman"/>
                <w:szCs w:val="21"/>
              </w:rPr>
            </w:pPr>
          </w:p>
        </w:tc>
      </w:tr>
      <w:tr w:rsidR="00DC1257" w14:paraId="3524B42F" w14:textId="77777777">
        <w:trPr>
          <w:trHeight w:val="225"/>
        </w:trPr>
        <w:tc>
          <w:tcPr>
            <w:tcW w:w="1985" w:type="dxa"/>
            <w:shd w:val="clear" w:color="auto" w:fill="D9D9D9"/>
          </w:tcPr>
          <w:p w14:paraId="34531640" w14:textId="77777777" w:rsidR="00DC1257" w:rsidRDefault="007579A1">
            <w:pPr>
              <w:spacing w:line="360" w:lineRule="atLeast"/>
              <w:rPr>
                <w:szCs w:val="21"/>
              </w:rPr>
            </w:pPr>
            <w:r>
              <w:rPr>
                <w:rFonts w:hint="eastAsia"/>
                <w:szCs w:val="21"/>
              </w:rPr>
              <w:t>备注</w:t>
            </w:r>
          </w:p>
        </w:tc>
        <w:tc>
          <w:tcPr>
            <w:tcW w:w="7087" w:type="dxa"/>
          </w:tcPr>
          <w:p w14:paraId="72897681" w14:textId="77777777" w:rsidR="00DC1257" w:rsidRDefault="007579A1">
            <w:pPr>
              <w:spacing w:line="360" w:lineRule="atLeast"/>
            </w:pPr>
            <w:r>
              <w:rPr>
                <w:rFonts w:hint="eastAsia"/>
              </w:rPr>
              <w:t>点击保存</w:t>
            </w:r>
            <w:r>
              <w:rPr>
                <w:rFonts w:hint="eastAsia"/>
              </w:rPr>
              <w:t>[</w:t>
            </w:r>
            <w:r>
              <w:rPr>
                <w:rFonts w:hint="eastAsia"/>
              </w:rPr>
              <w:t>按钮</w:t>
            </w:r>
            <w:r>
              <w:rPr>
                <w:rFonts w:hint="eastAsia"/>
              </w:rPr>
              <w:t>]</w:t>
            </w:r>
            <w:r>
              <w:rPr>
                <w:rFonts w:hint="eastAsia"/>
              </w:rPr>
              <w:t>，系统保存新增信息，跳转到电话簿信息页面，参见</w:t>
            </w:r>
            <w:r>
              <w:rPr>
                <w:rFonts w:hint="eastAsia"/>
              </w:rPr>
              <w:t xml:space="preserve"> </w:t>
            </w:r>
            <w:r>
              <w:rPr>
                <w:rFonts w:hint="eastAsia"/>
              </w:rPr>
              <w:t>“章节</w:t>
            </w:r>
            <w:r>
              <w:rPr>
                <w:rFonts w:hint="eastAsia"/>
              </w:rPr>
              <w:t xml:space="preserve"> 7.1.3.1</w:t>
            </w:r>
            <w:r>
              <w:rPr>
                <w:rFonts w:hint="eastAsia"/>
              </w:rPr>
              <w:t>电话簿信息”</w:t>
            </w:r>
          </w:p>
          <w:p w14:paraId="1E942A3A" w14:textId="77777777" w:rsidR="00DC1257" w:rsidRDefault="00DC1257">
            <w:pPr>
              <w:widowControl/>
              <w:overflowPunct w:val="0"/>
              <w:autoSpaceDE w:val="0"/>
              <w:autoSpaceDN w:val="0"/>
              <w:adjustRightInd w:val="0"/>
              <w:spacing w:after="100" w:line="360" w:lineRule="atLeast"/>
              <w:textAlignment w:val="baseline"/>
            </w:pPr>
          </w:p>
        </w:tc>
      </w:tr>
    </w:tbl>
    <w:p w14:paraId="5C2142FE" w14:textId="77777777" w:rsidR="00DC1257" w:rsidRDefault="007579A1">
      <w:pPr>
        <w:pStyle w:val="4"/>
        <w:numPr>
          <w:ilvl w:val="3"/>
          <w:numId w:val="1"/>
        </w:numPr>
      </w:pPr>
      <w:r>
        <w:rPr>
          <w:rFonts w:hint="eastAsia"/>
        </w:rPr>
        <w:t>修改联络</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01BB828" w14:textId="77777777">
        <w:trPr>
          <w:trHeight w:val="550"/>
        </w:trPr>
        <w:tc>
          <w:tcPr>
            <w:tcW w:w="1985" w:type="dxa"/>
            <w:shd w:val="clear" w:color="auto" w:fill="D9D9D9"/>
          </w:tcPr>
          <w:p w14:paraId="0313F4E7" w14:textId="77777777" w:rsidR="00DC1257" w:rsidRDefault="007579A1">
            <w:pPr>
              <w:spacing w:line="360" w:lineRule="atLeast"/>
              <w:rPr>
                <w:szCs w:val="21"/>
              </w:rPr>
            </w:pPr>
            <w:r>
              <w:rPr>
                <w:rFonts w:hint="eastAsia"/>
                <w:szCs w:val="21"/>
              </w:rPr>
              <w:t>功能概述</w:t>
            </w:r>
          </w:p>
        </w:tc>
        <w:tc>
          <w:tcPr>
            <w:tcW w:w="7087" w:type="dxa"/>
          </w:tcPr>
          <w:p w14:paraId="2FA6E13D" w14:textId="77777777" w:rsidR="00DC1257" w:rsidRDefault="007579A1">
            <w:pPr>
              <w:spacing w:line="360" w:lineRule="atLeast"/>
            </w:pPr>
            <w:r>
              <w:rPr>
                <w:rFonts w:hint="eastAsia"/>
              </w:rPr>
              <w:t>修改客户电话簿信息</w:t>
            </w:r>
          </w:p>
        </w:tc>
      </w:tr>
      <w:tr w:rsidR="00DC1257" w14:paraId="12106BD8" w14:textId="77777777">
        <w:trPr>
          <w:trHeight w:val="225"/>
        </w:trPr>
        <w:tc>
          <w:tcPr>
            <w:tcW w:w="1985" w:type="dxa"/>
            <w:shd w:val="clear" w:color="auto" w:fill="D9D9D9"/>
          </w:tcPr>
          <w:p w14:paraId="32749C97" w14:textId="77777777" w:rsidR="00DC1257" w:rsidRDefault="007579A1">
            <w:pPr>
              <w:spacing w:line="360" w:lineRule="atLeast"/>
              <w:rPr>
                <w:szCs w:val="21"/>
              </w:rPr>
            </w:pPr>
            <w:r>
              <w:rPr>
                <w:rFonts w:hint="eastAsia"/>
                <w:szCs w:val="21"/>
              </w:rPr>
              <w:t>输入</w:t>
            </w:r>
          </w:p>
        </w:tc>
        <w:tc>
          <w:tcPr>
            <w:tcW w:w="7087" w:type="dxa"/>
          </w:tcPr>
          <w:p w14:paraId="3EA82053" w14:textId="77777777" w:rsidR="00DC1257" w:rsidRDefault="007579A1">
            <w:pPr>
              <w:widowControl/>
              <w:overflowPunct w:val="0"/>
              <w:autoSpaceDE w:val="0"/>
              <w:autoSpaceDN w:val="0"/>
              <w:adjustRightInd w:val="0"/>
              <w:spacing w:after="100" w:line="360" w:lineRule="atLeast"/>
              <w:textAlignment w:val="baseline"/>
            </w:pPr>
            <w:r>
              <w:rPr>
                <w:rFonts w:hint="eastAsia"/>
              </w:rPr>
              <w:t>电话簿信息</w:t>
            </w:r>
            <w:r>
              <w:rPr>
                <w:rFonts w:hint="eastAsia"/>
              </w:rPr>
              <w:t>[</w:t>
            </w:r>
            <w:r>
              <w:rPr>
                <w:rFonts w:hint="eastAsia"/>
              </w:rPr>
              <w:t>列表</w:t>
            </w:r>
            <w:r>
              <w:rPr>
                <w:rFonts w:hint="eastAsia"/>
              </w:rPr>
              <w:t>]</w:t>
            </w:r>
            <w:r>
              <w:rPr>
                <w:rFonts w:hint="eastAsia"/>
              </w:rPr>
              <w:t>：</w:t>
            </w:r>
          </w:p>
          <w:p w14:paraId="52ECF754" w14:textId="77777777" w:rsidR="00DC1257" w:rsidRDefault="007579A1">
            <w:pPr>
              <w:widowControl/>
              <w:overflowPunct w:val="0"/>
              <w:autoSpaceDE w:val="0"/>
              <w:autoSpaceDN w:val="0"/>
              <w:adjustRightInd w:val="0"/>
              <w:spacing w:after="100" w:line="360" w:lineRule="atLeast"/>
              <w:textAlignment w:val="baseline"/>
            </w:pPr>
            <w:r>
              <w:rPr>
                <w:rFonts w:hint="eastAsia"/>
              </w:rPr>
              <w:t>电话类型</w:t>
            </w:r>
            <w:r>
              <w:rPr>
                <w:rFonts w:hint="eastAsia"/>
              </w:rPr>
              <w:t>[</w:t>
            </w:r>
            <w:r>
              <w:rPr>
                <w:rFonts w:hint="eastAsia"/>
              </w:rPr>
              <w:t>下拉框</w:t>
            </w:r>
            <w:r>
              <w:rPr>
                <w:rFonts w:hint="eastAsia"/>
              </w:rPr>
              <w:t>]</w:t>
            </w:r>
            <w:r>
              <w:rPr>
                <w:rFonts w:hint="eastAsia"/>
              </w:rPr>
              <w:t>，关系</w:t>
            </w:r>
            <w:r>
              <w:rPr>
                <w:rFonts w:hint="eastAsia"/>
              </w:rPr>
              <w:t>[</w:t>
            </w:r>
            <w:r>
              <w:rPr>
                <w:rFonts w:hint="eastAsia"/>
              </w:rPr>
              <w:t>下拉框</w:t>
            </w:r>
            <w:r>
              <w:rPr>
                <w:rFonts w:hint="eastAsia"/>
              </w:rPr>
              <w:t>]</w:t>
            </w:r>
            <w:r>
              <w:rPr>
                <w:rFonts w:hint="eastAsia"/>
              </w:rPr>
              <w:t>，姓名</w:t>
            </w:r>
            <w:r>
              <w:rPr>
                <w:rFonts w:hint="eastAsia"/>
              </w:rPr>
              <w:t>[</w:t>
            </w:r>
            <w:r>
              <w:rPr>
                <w:rFonts w:hint="eastAsia"/>
              </w:rPr>
              <w:t>输入框</w:t>
            </w:r>
            <w:r>
              <w:rPr>
                <w:rFonts w:hint="eastAsia"/>
              </w:rPr>
              <w:t>]</w:t>
            </w:r>
            <w:r>
              <w:rPr>
                <w:rFonts w:hint="eastAsia"/>
              </w:rPr>
              <w:t>，电话</w:t>
            </w:r>
            <w:r>
              <w:rPr>
                <w:rFonts w:hint="eastAsia"/>
              </w:rPr>
              <w:t>[</w:t>
            </w:r>
            <w:r>
              <w:rPr>
                <w:rFonts w:hint="eastAsia"/>
              </w:rPr>
              <w:t>输入框</w:t>
            </w:r>
            <w:r>
              <w:rPr>
                <w:rFonts w:hint="eastAsia"/>
              </w:rPr>
              <w:t>]</w:t>
            </w:r>
            <w:r>
              <w:rPr>
                <w:rFonts w:hint="eastAsia"/>
              </w:rPr>
              <w:t>，性别</w:t>
            </w:r>
            <w:r>
              <w:rPr>
                <w:rFonts w:hint="eastAsia"/>
              </w:rPr>
              <w:t>[</w:t>
            </w:r>
            <w:r>
              <w:rPr>
                <w:rFonts w:hint="eastAsia"/>
              </w:rPr>
              <w:t>下拉框</w:t>
            </w:r>
            <w:r>
              <w:rPr>
                <w:rFonts w:hint="eastAsia"/>
              </w:rPr>
              <w:t>]</w:t>
            </w:r>
          </w:p>
          <w:p w14:paraId="67D92FE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更新</w:t>
            </w:r>
            <w:r>
              <w:rPr>
                <w:rFonts w:hint="eastAsia"/>
              </w:rPr>
              <w:t>[</w:t>
            </w:r>
            <w:r>
              <w:rPr>
                <w:rFonts w:hint="eastAsia"/>
              </w:rPr>
              <w:t>按钮</w:t>
            </w:r>
            <w:r>
              <w:rPr>
                <w:rFonts w:hint="eastAsia"/>
              </w:rPr>
              <w:t>]</w:t>
            </w:r>
          </w:p>
        </w:tc>
      </w:tr>
      <w:tr w:rsidR="00DC1257" w14:paraId="7E45A27F" w14:textId="77777777">
        <w:trPr>
          <w:trHeight w:val="225"/>
        </w:trPr>
        <w:tc>
          <w:tcPr>
            <w:tcW w:w="1985" w:type="dxa"/>
            <w:shd w:val="clear" w:color="auto" w:fill="D9D9D9"/>
          </w:tcPr>
          <w:p w14:paraId="1B0601A8" w14:textId="77777777" w:rsidR="00DC1257" w:rsidRDefault="007579A1">
            <w:pPr>
              <w:spacing w:line="360" w:lineRule="atLeast"/>
              <w:rPr>
                <w:szCs w:val="21"/>
              </w:rPr>
            </w:pPr>
            <w:r>
              <w:rPr>
                <w:rFonts w:hint="eastAsia"/>
                <w:szCs w:val="21"/>
              </w:rPr>
              <w:t>输出</w:t>
            </w:r>
          </w:p>
        </w:tc>
        <w:tc>
          <w:tcPr>
            <w:tcW w:w="7087" w:type="dxa"/>
          </w:tcPr>
          <w:p w14:paraId="507A48BF" w14:textId="77777777" w:rsidR="00DC1257" w:rsidRDefault="00DC1257">
            <w:pPr>
              <w:spacing w:line="360" w:lineRule="atLeast"/>
              <w:ind w:firstLineChars="200" w:firstLine="420"/>
            </w:pPr>
          </w:p>
        </w:tc>
      </w:tr>
      <w:tr w:rsidR="00DC1257" w14:paraId="0660E50E" w14:textId="77777777">
        <w:trPr>
          <w:trHeight w:val="225"/>
        </w:trPr>
        <w:tc>
          <w:tcPr>
            <w:tcW w:w="1985" w:type="dxa"/>
            <w:shd w:val="clear" w:color="auto" w:fill="D9D9D9"/>
          </w:tcPr>
          <w:p w14:paraId="5077DD8B" w14:textId="77777777" w:rsidR="00DC1257" w:rsidRDefault="007579A1">
            <w:pPr>
              <w:spacing w:line="360" w:lineRule="atLeast"/>
              <w:rPr>
                <w:szCs w:val="21"/>
              </w:rPr>
            </w:pPr>
            <w:r>
              <w:rPr>
                <w:rFonts w:hint="eastAsia"/>
                <w:szCs w:val="21"/>
              </w:rPr>
              <w:t>参考画面</w:t>
            </w:r>
          </w:p>
        </w:tc>
        <w:tc>
          <w:tcPr>
            <w:tcW w:w="7087" w:type="dxa"/>
          </w:tcPr>
          <w:p w14:paraId="217AFDA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BC23849" wp14:editId="34F60C1B">
                  <wp:extent cx="4361815" cy="1075690"/>
                  <wp:effectExtent l="0" t="0" r="635" b="10160"/>
                  <wp:docPr id="12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2"/>
                          <pic:cNvPicPr>
                            <a:picLocks noChangeAspect="1"/>
                          </pic:cNvPicPr>
                        </pic:nvPicPr>
                        <pic:blipFill>
                          <a:blip r:embed="rId133" cstate="print"/>
                          <a:stretch>
                            <a:fillRect/>
                          </a:stretch>
                        </pic:blipFill>
                        <pic:spPr>
                          <a:xfrm>
                            <a:off x="0" y="0"/>
                            <a:ext cx="4361815" cy="1075690"/>
                          </a:xfrm>
                          <a:prstGeom prst="rect">
                            <a:avLst/>
                          </a:prstGeom>
                          <a:noFill/>
                          <a:ln w="9525">
                            <a:noFill/>
                            <a:miter/>
                          </a:ln>
                        </pic:spPr>
                      </pic:pic>
                    </a:graphicData>
                  </a:graphic>
                </wp:inline>
              </w:drawing>
            </w:r>
          </w:p>
        </w:tc>
      </w:tr>
      <w:tr w:rsidR="00DC1257" w14:paraId="41C280E8" w14:textId="77777777">
        <w:trPr>
          <w:trHeight w:val="225"/>
        </w:trPr>
        <w:tc>
          <w:tcPr>
            <w:tcW w:w="1985" w:type="dxa"/>
            <w:shd w:val="clear" w:color="auto" w:fill="D9D9D9"/>
          </w:tcPr>
          <w:p w14:paraId="4E3FFC36" w14:textId="77777777" w:rsidR="00DC1257" w:rsidRDefault="007579A1">
            <w:pPr>
              <w:spacing w:line="360" w:lineRule="atLeast"/>
              <w:rPr>
                <w:szCs w:val="21"/>
              </w:rPr>
            </w:pPr>
            <w:r>
              <w:rPr>
                <w:rFonts w:hint="eastAsia"/>
                <w:szCs w:val="21"/>
              </w:rPr>
              <w:lastRenderedPageBreak/>
              <w:t>业务规则</w:t>
            </w:r>
          </w:p>
        </w:tc>
        <w:tc>
          <w:tcPr>
            <w:tcW w:w="7087" w:type="dxa"/>
          </w:tcPr>
          <w:p w14:paraId="07BB9151"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非人工添加不允许编辑</w:t>
            </w:r>
          </w:p>
        </w:tc>
      </w:tr>
      <w:tr w:rsidR="00DC1257" w14:paraId="1D7EBF01" w14:textId="77777777">
        <w:trPr>
          <w:trHeight w:val="225"/>
        </w:trPr>
        <w:tc>
          <w:tcPr>
            <w:tcW w:w="1985" w:type="dxa"/>
            <w:shd w:val="clear" w:color="auto" w:fill="D9D9D9"/>
          </w:tcPr>
          <w:p w14:paraId="5DD80BC3" w14:textId="77777777" w:rsidR="00DC1257" w:rsidRDefault="007579A1">
            <w:pPr>
              <w:spacing w:line="360" w:lineRule="atLeast"/>
              <w:rPr>
                <w:szCs w:val="21"/>
              </w:rPr>
            </w:pPr>
            <w:r>
              <w:rPr>
                <w:rFonts w:hint="eastAsia"/>
                <w:szCs w:val="21"/>
              </w:rPr>
              <w:t>备注</w:t>
            </w:r>
          </w:p>
        </w:tc>
        <w:tc>
          <w:tcPr>
            <w:tcW w:w="7087" w:type="dxa"/>
          </w:tcPr>
          <w:p w14:paraId="44481C9E" w14:textId="77777777" w:rsidR="00DC1257" w:rsidRDefault="007579A1">
            <w:pPr>
              <w:spacing w:line="360" w:lineRule="atLeast"/>
              <w:rPr>
                <w:rFonts w:hAnsi="宋体"/>
                <w:szCs w:val="21"/>
              </w:rPr>
            </w:pPr>
            <w:r>
              <w:rPr>
                <w:rFonts w:hAnsi="宋体" w:hint="eastAsia"/>
                <w:szCs w:val="21"/>
              </w:rPr>
              <w:t>点击更新</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，系统更新该条记录，页面跳转到电话簿信息页面，参见</w:t>
            </w:r>
            <w:r>
              <w:rPr>
                <w:rFonts w:hAnsi="宋体" w:hint="eastAsia"/>
                <w:szCs w:val="21"/>
              </w:rPr>
              <w:t xml:space="preserve"> </w:t>
            </w:r>
            <w:r>
              <w:rPr>
                <w:rFonts w:hAnsi="宋体" w:hint="eastAsia"/>
                <w:szCs w:val="21"/>
              </w:rPr>
              <w:t>“章节</w:t>
            </w:r>
            <w:r>
              <w:rPr>
                <w:rFonts w:hAnsi="宋体" w:hint="eastAsia"/>
                <w:szCs w:val="21"/>
              </w:rPr>
              <w:t xml:space="preserve"> 7.1.3.1</w:t>
            </w:r>
            <w:r>
              <w:rPr>
                <w:rFonts w:hAnsi="宋体" w:hint="eastAsia"/>
                <w:szCs w:val="21"/>
              </w:rPr>
              <w:t>电话簿信息”</w:t>
            </w:r>
          </w:p>
        </w:tc>
      </w:tr>
    </w:tbl>
    <w:p w14:paraId="22724888" w14:textId="77777777" w:rsidR="00DC1257" w:rsidRDefault="00DC1257"/>
    <w:p w14:paraId="1555419B" w14:textId="77777777" w:rsidR="00DC1257" w:rsidRDefault="007579A1">
      <w:pPr>
        <w:pStyle w:val="4"/>
        <w:numPr>
          <w:ilvl w:val="3"/>
          <w:numId w:val="1"/>
        </w:numPr>
      </w:pPr>
      <w:r>
        <w:rPr>
          <w:rFonts w:hint="eastAsia"/>
        </w:rPr>
        <w:t>地址信息</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E75B8CA" w14:textId="77777777">
        <w:trPr>
          <w:trHeight w:val="550"/>
        </w:trPr>
        <w:tc>
          <w:tcPr>
            <w:tcW w:w="1985" w:type="dxa"/>
            <w:shd w:val="clear" w:color="auto" w:fill="D9D9D9"/>
          </w:tcPr>
          <w:p w14:paraId="02C293A1" w14:textId="77777777" w:rsidR="00DC1257" w:rsidRDefault="007579A1">
            <w:pPr>
              <w:spacing w:line="360" w:lineRule="atLeast"/>
              <w:rPr>
                <w:szCs w:val="21"/>
              </w:rPr>
            </w:pPr>
            <w:r>
              <w:rPr>
                <w:rFonts w:hint="eastAsia"/>
                <w:szCs w:val="21"/>
              </w:rPr>
              <w:t>功能概述</w:t>
            </w:r>
          </w:p>
        </w:tc>
        <w:tc>
          <w:tcPr>
            <w:tcW w:w="7087" w:type="dxa"/>
          </w:tcPr>
          <w:p w14:paraId="7DA6436D" w14:textId="77777777" w:rsidR="00DC1257" w:rsidRDefault="007579A1">
            <w:pPr>
              <w:spacing w:line="360" w:lineRule="atLeast"/>
            </w:pPr>
            <w:r>
              <w:rPr>
                <w:rFonts w:hint="eastAsia"/>
              </w:rPr>
              <w:t>显示客户地址信息列表</w:t>
            </w:r>
          </w:p>
        </w:tc>
      </w:tr>
      <w:tr w:rsidR="00DC1257" w14:paraId="4496C05A" w14:textId="77777777">
        <w:trPr>
          <w:trHeight w:val="225"/>
        </w:trPr>
        <w:tc>
          <w:tcPr>
            <w:tcW w:w="1985" w:type="dxa"/>
            <w:shd w:val="clear" w:color="auto" w:fill="D9D9D9"/>
          </w:tcPr>
          <w:p w14:paraId="353F0875" w14:textId="77777777" w:rsidR="00DC1257" w:rsidRDefault="007579A1">
            <w:pPr>
              <w:spacing w:line="360" w:lineRule="atLeast"/>
              <w:rPr>
                <w:szCs w:val="21"/>
              </w:rPr>
            </w:pPr>
            <w:r>
              <w:rPr>
                <w:rFonts w:hint="eastAsia"/>
                <w:szCs w:val="21"/>
              </w:rPr>
              <w:t>输入</w:t>
            </w:r>
          </w:p>
        </w:tc>
        <w:tc>
          <w:tcPr>
            <w:tcW w:w="7087" w:type="dxa"/>
          </w:tcPr>
          <w:p w14:paraId="4E3439B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4F0F288D" w14:textId="77777777">
        <w:trPr>
          <w:trHeight w:val="225"/>
        </w:trPr>
        <w:tc>
          <w:tcPr>
            <w:tcW w:w="1985" w:type="dxa"/>
            <w:shd w:val="clear" w:color="auto" w:fill="D9D9D9"/>
          </w:tcPr>
          <w:p w14:paraId="665E103D" w14:textId="77777777" w:rsidR="00DC1257" w:rsidRDefault="007579A1">
            <w:pPr>
              <w:spacing w:line="360" w:lineRule="atLeast"/>
              <w:rPr>
                <w:szCs w:val="21"/>
              </w:rPr>
            </w:pPr>
            <w:r>
              <w:rPr>
                <w:rFonts w:hint="eastAsia"/>
                <w:szCs w:val="21"/>
              </w:rPr>
              <w:t>输出</w:t>
            </w:r>
          </w:p>
        </w:tc>
        <w:tc>
          <w:tcPr>
            <w:tcW w:w="7087" w:type="dxa"/>
          </w:tcPr>
          <w:p w14:paraId="41A1E24E" w14:textId="77777777" w:rsidR="00DC1257" w:rsidRDefault="007579A1">
            <w:pPr>
              <w:widowControl/>
              <w:overflowPunct w:val="0"/>
              <w:autoSpaceDE w:val="0"/>
              <w:autoSpaceDN w:val="0"/>
              <w:adjustRightInd w:val="0"/>
              <w:spacing w:after="100" w:line="360" w:lineRule="atLeast"/>
              <w:textAlignment w:val="baseline"/>
            </w:pPr>
            <w:r>
              <w:rPr>
                <w:rFonts w:hint="eastAsia"/>
              </w:rPr>
              <w:t>地址信息</w:t>
            </w:r>
            <w:r>
              <w:rPr>
                <w:rFonts w:hint="eastAsia"/>
              </w:rPr>
              <w:t>[</w:t>
            </w:r>
            <w:r>
              <w:rPr>
                <w:rFonts w:hint="eastAsia"/>
              </w:rPr>
              <w:t>列表</w:t>
            </w:r>
            <w:r>
              <w:rPr>
                <w:rFonts w:hint="eastAsia"/>
              </w:rPr>
              <w:t>]</w:t>
            </w:r>
            <w:r>
              <w:rPr>
                <w:rFonts w:hint="eastAsia"/>
              </w:rPr>
              <w:t>：</w:t>
            </w:r>
          </w:p>
          <w:p w14:paraId="7A73A49F" w14:textId="77777777" w:rsidR="00DC1257" w:rsidRDefault="007579A1">
            <w:pPr>
              <w:spacing w:line="360" w:lineRule="atLeast"/>
              <w:ind w:firstLineChars="200" w:firstLine="420"/>
            </w:pPr>
            <w:r>
              <w:rPr>
                <w:rFonts w:hint="eastAsia"/>
              </w:rPr>
              <w:t>添加类型，关系，</w:t>
            </w:r>
            <w:r>
              <w:rPr>
                <w:rFonts w:hint="eastAsia"/>
              </w:rPr>
              <w:t xml:space="preserve"> </w:t>
            </w:r>
            <w:r>
              <w:rPr>
                <w:rFonts w:hint="eastAsia"/>
              </w:rPr>
              <w:t>姓名，</w:t>
            </w:r>
            <w:r>
              <w:rPr>
                <w:rFonts w:hint="eastAsia"/>
              </w:rPr>
              <w:t xml:space="preserve"> </w:t>
            </w:r>
            <w:r>
              <w:rPr>
                <w:rFonts w:hint="eastAsia"/>
              </w:rPr>
              <w:t>性别，</w:t>
            </w:r>
            <w:r>
              <w:rPr>
                <w:rFonts w:hint="eastAsia"/>
              </w:rPr>
              <w:t xml:space="preserve"> </w:t>
            </w:r>
            <w:r>
              <w:rPr>
                <w:rFonts w:hint="eastAsia"/>
              </w:rPr>
              <w:t>邮编，</w:t>
            </w:r>
            <w:r>
              <w:rPr>
                <w:rFonts w:hint="eastAsia"/>
              </w:rPr>
              <w:t xml:space="preserve"> </w:t>
            </w:r>
            <w:r>
              <w:rPr>
                <w:rFonts w:hint="eastAsia"/>
              </w:rPr>
              <w:t>地址，</w:t>
            </w:r>
            <w:r>
              <w:rPr>
                <w:rFonts w:hint="eastAsia"/>
              </w:rPr>
              <w:t xml:space="preserve"> </w:t>
            </w:r>
            <w:r>
              <w:rPr>
                <w:rFonts w:hint="eastAsia"/>
              </w:rPr>
              <w:t>地址类型，备注，是否有效</w:t>
            </w:r>
          </w:p>
          <w:p w14:paraId="417F633E" w14:textId="77777777" w:rsidR="00DC1257" w:rsidRDefault="007579A1">
            <w:pPr>
              <w:spacing w:line="360" w:lineRule="atLeast"/>
              <w:ind w:firstLineChars="200" w:firstLine="420"/>
            </w:pPr>
            <w:r>
              <w:rPr>
                <w:rFonts w:hint="eastAsia"/>
              </w:rPr>
              <w:t>新增</w:t>
            </w:r>
            <w:r>
              <w:rPr>
                <w:rFonts w:hint="eastAsia"/>
              </w:rPr>
              <w:t>[</w:t>
            </w:r>
            <w:r>
              <w:rPr>
                <w:rFonts w:hint="eastAsia"/>
              </w:rPr>
              <w:t>按钮</w:t>
            </w:r>
            <w:r>
              <w:rPr>
                <w:rFonts w:hint="eastAsia"/>
              </w:rPr>
              <w:t xml:space="preserve">]  </w:t>
            </w:r>
            <w:r>
              <w:rPr>
                <w:rFonts w:hint="eastAsia"/>
              </w:rPr>
              <w:t>更新</w:t>
            </w:r>
            <w:r>
              <w:rPr>
                <w:rFonts w:hint="eastAsia"/>
              </w:rPr>
              <w:t>[</w:t>
            </w:r>
            <w:r>
              <w:rPr>
                <w:rFonts w:hint="eastAsia"/>
              </w:rPr>
              <w:t>按钮</w:t>
            </w:r>
            <w:r>
              <w:rPr>
                <w:rFonts w:hint="eastAsia"/>
              </w:rPr>
              <w:t xml:space="preserve">]  </w:t>
            </w:r>
            <w:r>
              <w:rPr>
                <w:rFonts w:hint="eastAsia"/>
              </w:rPr>
              <w:t>删除</w:t>
            </w:r>
            <w:r>
              <w:rPr>
                <w:rFonts w:hint="eastAsia"/>
              </w:rPr>
              <w:t>[</w:t>
            </w:r>
            <w:r>
              <w:rPr>
                <w:rFonts w:hint="eastAsia"/>
              </w:rPr>
              <w:t>按钮</w:t>
            </w:r>
            <w:r>
              <w:rPr>
                <w:rFonts w:hint="eastAsia"/>
              </w:rPr>
              <w:t>]</w:t>
            </w:r>
          </w:p>
        </w:tc>
      </w:tr>
      <w:tr w:rsidR="00DC1257" w14:paraId="5CF7901A" w14:textId="77777777">
        <w:trPr>
          <w:trHeight w:val="225"/>
        </w:trPr>
        <w:tc>
          <w:tcPr>
            <w:tcW w:w="1985" w:type="dxa"/>
            <w:shd w:val="clear" w:color="auto" w:fill="D9D9D9"/>
          </w:tcPr>
          <w:p w14:paraId="139379B3" w14:textId="77777777" w:rsidR="00DC1257" w:rsidRDefault="007579A1">
            <w:pPr>
              <w:spacing w:line="360" w:lineRule="atLeast"/>
              <w:rPr>
                <w:szCs w:val="21"/>
              </w:rPr>
            </w:pPr>
            <w:r>
              <w:rPr>
                <w:rFonts w:hint="eastAsia"/>
                <w:szCs w:val="21"/>
              </w:rPr>
              <w:t>参考画面</w:t>
            </w:r>
          </w:p>
        </w:tc>
        <w:tc>
          <w:tcPr>
            <w:tcW w:w="7087" w:type="dxa"/>
          </w:tcPr>
          <w:p w14:paraId="1BB07EA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E3B3B81" wp14:editId="21669995">
                  <wp:extent cx="4355465" cy="978535"/>
                  <wp:effectExtent l="0" t="0" r="6985" b="12065"/>
                  <wp:docPr id="13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3"/>
                          <pic:cNvPicPr>
                            <a:picLocks noChangeAspect="1"/>
                          </pic:cNvPicPr>
                        </pic:nvPicPr>
                        <pic:blipFill>
                          <a:blip r:embed="rId134" cstate="print"/>
                          <a:stretch>
                            <a:fillRect/>
                          </a:stretch>
                        </pic:blipFill>
                        <pic:spPr>
                          <a:xfrm>
                            <a:off x="0" y="0"/>
                            <a:ext cx="4355465" cy="978535"/>
                          </a:xfrm>
                          <a:prstGeom prst="rect">
                            <a:avLst/>
                          </a:prstGeom>
                          <a:noFill/>
                          <a:ln w="9525">
                            <a:noFill/>
                            <a:miter/>
                          </a:ln>
                        </pic:spPr>
                      </pic:pic>
                    </a:graphicData>
                  </a:graphic>
                </wp:inline>
              </w:drawing>
            </w:r>
          </w:p>
        </w:tc>
      </w:tr>
      <w:tr w:rsidR="00DC1257" w14:paraId="1C1D5F84" w14:textId="77777777">
        <w:trPr>
          <w:trHeight w:val="225"/>
        </w:trPr>
        <w:tc>
          <w:tcPr>
            <w:tcW w:w="1985" w:type="dxa"/>
            <w:shd w:val="clear" w:color="auto" w:fill="D9D9D9"/>
          </w:tcPr>
          <w:p w14:paraId="20602192" w14:textId="77777777" w:rsidR="00DC1257" w:rsidRDefault="007579A1">
            <w:pPr>
              <w:spacing w:line="360" w:lineRule="atLeast"/>
              <w:rPr>
                <w:szCs w:val="21"/>
              </w:rPr>
            </w:pPr>
            <w:r>
              <w:rPr>
                <w:rFonts w:hint="eastAsia"/>
                <w:szCs w:val="21"/>
              </w:rPr>
              <w:t>业务规则</w:t>
            </w:r>
          </w:p>
        </w:tc>
        <w:tc>
          <w:tcPr>
            <w:tcW w:w="7087" w:type="dxa"/>
          </w:tcPr>
          <w:p w14:paraId="22F495A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只显示有效的地址信息</w:t>
            </w:r>
          </w:p>
        </w:tc>
      </w:tr>
      <w:tr w:rsidR="00DC1257" w14:paraId="06FF8660" w14:textId="77777777">
        <w:trPr>
          <w:trHeight w:val="225"/>
        </w:trPr>
        <w:tc>
          <w:tcPr>
            <w:tcW w:w="1985" w:type="dxa"/>
            <w:shd w:val="clear" w:color="auto" w:fill="D9D9D9"/>
          </w:tcPr>
          <w:p w14:paraId="2DE60181" w14:textId="77777777" w:rsidR="00DC1257" w:rsidRDefault="007579A1">
            <w:pPr>
              <w:spacing w:line="360" w:lineRule="atLeast"/>
              <w:rPr>
                <w:szCs w:val="21"/>
              </w:rPr>
            </w:pPr>
            <w:r>
              <w:rPr>
                <w:rFonts w:hint="eastAsia"/>
                <w:szCs w:val="21"/>
              </w:rPr>
              <w:t>备注</w:t>
            </w:r>
          </w:p>
        </w:tc>
        <w:tc>
          <w:tcPr>
            <w:tcW w:w="7087" w:type="dxa"/>
          </w:tcPr>
          <w:p w14:paraId="6BD46E54"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点击新增</w:t>
            </w:r>
            <w:r>
              <w:rPr>
                <w:rFonts w:hint="eastAsia"/>
              </w:rPr>
              <w:t>[</w:t>
            </w:r>
            <w:r>
              <w:rPr>
                <w:rFonts w:hint="eastAsia"/>
              </w:rPr>
              <w:t>按钮</w:t>
            </w:r>
            <w:r>
              <w:rPr>
                <w:rFonts w:hint="eastAsia"/>
              </w:rPr>
              <w:t>]</w:t>
            </w:r>
            <w:r>
              <w:rPr>
                <w:rFonts w:hint="eastAsia"/>
              </w:rPr>
              <w:t>，页面跳转到地址新增页面，参见</w:t>
            </w:r>
            <w:r>
              <w:rPr>
                <w:rFonts w:hint="eastAsia"/>
              </w:rPr>
              <w:t xml:space="preserve"> </w:t>
            </w:r>
            <w:r>
              <w:rPr>
                <w:rFonts w:hint="eastAsia"/>
              </w:rPr>
              <w:t>“章节</w:t>
            </w:r>
            <w:r>
              <w:rPr>
                <w:rFonts w:hint="eastAsia"/>
              </w:rPr>
              <w:t xml:space="preserve"> 7.1.3.5</w:t>
            </w:r>
            <w:r>
              <w:rPr>
                <w:rFonts w:hint="eastAsia"/>
              </w:rPr>
              <w:t>新增地址”</w:t>
            </w:r>
          </w:p>
          <w:p w14:paraId="4F997CC2"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2. </w:t>
            </w:r>
            <w:r>
              <w:rPr>
                <w:rFonts w:hint="eastAsia"/>
              </w:rPr>
              <w:t>点击更新</w:t>
            </w:r>
            <w:r>
              <w:rPr>
                <w:rFonts w:hint="eastAsia"/>
              </w:rPr>
              <w:t>[</w:t>
            </w:r>
            <w:r>
              <w:rPr>
                <w:rFonts w:hint="eastAsia"/>
              </w:rPr>
              <w:t>按钮</w:t>
            </w:r>
            <w:r>
              <w:rPr>
                <w:rFonts w:hint="eastAsia"/>
              </w:rPr>
              <w:t>]</w:t>
            </w:r>
            <w:r>
              <w:rPr>
                <w:rFonts w:hint="eastAsia"/>
              </w:rPr>
              <w:t>，页面跳转到地址更新页面，参见</w:t>
            </w:r>
            <w:r>
              <w:rPr>
                <w:rFonts w:hint="eastAsia"/>
              </w:rPr>
              <w:t xml:space="preserve"> </w:t>
            </w:r>
            <w:r>
              <w:rPr>
                <w:rFonts w:hint="eastAsia"/>
              </w:rPr>
              <w:t>“章节</w:t>
            </w:r>
            <w:r>
              <w:rPr>
                <w:rFonts w:hint="eastAsia"/>
              </w:rPr>
              <w:t xml:space="preserve"> 7.1.3.6</w:t>
            </w:r>
            <w:r>
              <w:rPr>
                <w:rFonts w:hint="eastAsia"/>
              </w:rPr>
              <w:t>修改地址”</w:t>
            </w:r>
          </w:p>
          <w:p w14:paraId="4E53FC36"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点击删除</w:t>
            </w:r>
            <w:r>
              <w:rPr>
                <w:rFonts w:hint="eastAsia"/>
              </w:rPr>
              <w:t>[</w:t>
            </w:r>
            <w:r>
              <w:rPr>
                <w:rFonts w:hint="eastAsia"/>
              </w:rPr>
              <w:t>按钮</w:t>
            </w:r>
            <w:r>
              <w:rPr>
                <w:rFonts w:hint="eastAsia"/>
              </w:rPr>
              <w:t>]</w:t>
            </w:r>
            <w:r>
              <w:rPr>
                <w:rFonts w:hint="eastAsia"/>
              </w:rPr>
              <w:t>，系统提示确认后删除该条记录。</w:t>
            </w:r>
          </w:p>
        </w:tc>
      </w:tr>
    </w:tbl>
    <w:p w14:paraId="13D2D3CA" w14:textId="77777777" w:rsidR="00DC1257" w:rsidRDefault="00DC1257"/>
    <w:p w14:paraId="1A13A7BB" w14:textId="77777777" w:rsidR="00DC1257" w:rsidRDefault="007579A1">
      <w:pPr>
        <w:pStyle w:val="4"/>
        <w:numPr>
          <w:ilvl w:val="3"/>
          <w:numId w:val="1"/>
        </w:numPr>
      </w:pPr>
      <w:r>
        <w:rPr>
          <w:rFonts w:hint="eastAsia"/>
        </w:rPr>
        <w:t>新增地址</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A142057" w14:textId="77777777">
        <w:trPr>
          <w:trHeight w:val="550"/>
        </w:trPr>
        <w:tc>
          <w:tcPr>
            <w:tcW w:w="1985" w:type="dxa"/>
            <w:shd w:val="clear" w:color="auto" w:fill="D9D9D9"/>
          </w:tcPr>
          <w:p w14:paraId="7F165F03" w14:textId="77777777" w:rsidR="00DC1257" w:rsidRDefault="007579A1">
            <w:pPr>
              <w:spacing w:line="360" w:lineRule="atLeast"/>
              <w:rPr>
                <w:szCs w:val="21"/>
              </w:rPr>
            </w:pPr>
            <w:r>
              <w:rPr>
                <w:rFonts w:hint="eastAsia"/>
                <w:szCs w:val="21"/>
              </w:rPr>
              <w:t>功能概述</w:t>
            </w:r>
          </w:p>
        </w:tc>
        <w:tc>
          <w:tcPr>
            <w:tcW w:w="7087" w:type="dxa"/>
          </w:tcPr>
          <w:p w14:paraId="1847EB21" w14:textId="77777777" w:rsidR="00DC1257" w:rsidRDefault="007579A1">
            <w:pPr>
              <w:spacing w:line="360" w:lineRule="atLeast"/>
            </w:pPr>
            <w:r>
              <w:rPr>
                <w:rFonts w:hint="eastAsia"/>
              </w:rPr>
              <w:t>显示新增客户地址信息列表</w:t>
            </w:r>
          </w:p>
        </w:tc>
      </w:tr>
      <w:tr w:rsidR="00DC1257" w14:paraId="29A6B45F" w14:textId="77777777">
        <w:trPr>
          <w:trHeight w:val="225"/>
        </w:trPr>
        <w:tc>
          <w:tcPr>
            <w:tcW w:w="1985" w:type="dxa"/>
            <w:shd w:val="clear" w:color="auto" w:fill="D9D9D9"/>
          </w:tcPr>
          <w:p w14:paraId="11296ACC" w14:textId="77777777" w:rsidR="00DC1257" w:rsidRDefault="007579A1">
            <w:pPr>
              <w:spacing w:line="360" w:lineRule="atLeast"/>
              <w:rPr>
                <w:szCs w:val="21"/>
              </w:rPr>
            </w:pPr>
            <w:r>
              <w:rPr>
                <w:rFonts w:hint="eastAsia"/>
                <w:szCs w:val="21"/>
              </w:rPr>
              <w:t>输入</w:t>
            </w:r>
          </w:p>
        </w:tc>
        <w:tc>
          <w:tcPr>
            <w:tcW w:w="7087" w:type="dxa"/>
          </w:tcPr>
          <w:p w14:paraId="7CF2C8A1" w14:textId="77777777" w:rsidR="00DC1257" w:rsidRDefault="007579A1">
            <w:pPr>
              <w:widowControl/>
              <w:overflowPunct w:val="0"/>
              <w:autoSpaceDE w:val="0"/>
              <w:autoSpaceDN w:val="0"/>
              <w:adjustRightInd w:val="0"/>
              <w:spacing w:after="100" w:line="360" w:lineRule="atLeast"/>
              <w:textAlignment w:val="baseline"/>
            </w:pPr>
            <w:r>
              <w:rPr>
                <w:rFonts w:hint="eastAsia"/>
              </w:rPr>
              <w:t>地址信息</w:t>
            </w:r>
            <w:r>
              <w:rPr>
                <w:rFonts w:hint="eastAsia"/>
              </w:rPr>
              <w:t>[</w:t>
            </w:r>
            <w:r>
              <w:rPr>
                <w:rFonts w:hint="eastAsia"/>
              </w:rPr>
              <w:t>列表</w:t>
            </w:r>
            <w:r>
              <w:rPr>
                <w:rFonts w:hint="eastAsia"/>
              </w:rPr>
              <w:t>]</w:t>
            </w:r>
            <w:r>
              <w:rPr>
                <w:rFonts w:hint="eastAsia"/>
              </w:rPr>
              <w:t>：</w:t>
            </w:r>
          </w:p>
          <w:p w14:paraId="0907D55B" w14:textId="77777777" w:rsidR="00DC1257" w:rsidRDefault="007579A1">
            <w:pPr>
              <w:widowControl/>
              <w:overflowPunct w:val="0"/>
              <w:autoSpaceDE w:val="0"/>
              <w:autoSpaceDN w:val="0"/>
              <w:adjustRightInd w:val="0"/>
              <w:spacing w:after="100" w:line="360" w:lineRule="atLeast"/>
              <w:textAlignment w:val="baseline"/>
            </w:pPr>
            <w:r>
              <w:rPr>
                <w:rFonts w:hint="eastAsia"/>
              </w:rPr>
              <w:t>添加类型</w:t>
            </w:r>
            <w:r>
              <w:rPr>
                <w:rFonts w:hint="eastAsia"/>
              </w:rPr>
              <w:t>[</w:t>
            </w:r>
            <w:r>
              <w:rPr>
                <w:rFonts w:hint="eastAsia"/>
              </w:rPr>
              <w:t>下拉框</w:t>
            </w:r>
            <w:r>
              <w:rPr>
                <w:rFonts w:hint="eastAsia"/>
              </w:rPr>
              <w:t>]</w:t>
            </w:r>
            <w:r>
              <w:rPr>
                <w:rFonts w:hint="eastAsia"/>
              </w:rPr>
              <w:t>，关系</w:t>
            </w:r>
            <w:r>
              <w:rPr>
                <w:rFonts w:hint="eastAsia"/>
              </w:rPr>
              <w:t>[</w:t>
            </w:r>
            <w:r>
              <w:rPr>
                <w:rFonts w:hint="eastAsia"/>
              </w:rPr>
              <w:t>下拉框</w:t>
            </w:r>
            <w:r>
              <w:rPr>
                <w:rFonts w:hint="eastAsia"/>
              </w:rPr>
              <w:t>]</w:t>
            </w:r>
            <w:r>
              <w:rPr>
                <w:rFonts w:hint="eastAsia"/>
              </w:rPr>
              <w:t>，</w:t>
            </w:r>
            <w:r>
              <w:rPr>
                <w:rFonts w:hint="eastAsia"/>
              </w:rPr>
              <w:t xml:space="preserve"> </w:t>
            </w:r>
            <w:r>
              <w:rPr>
                <w:rFonts w:hint="eastAsia"/>
              </w:rPr>
              <w:t>姓名</w:t>
            </w:r>
            <w:r>
              <w:rPr>
                <w:rFonts w:hint="eastAsia"/>
              </w:rPr>
              <w:t>[</w:t>
            </w:r>
            <w:r>
              <w:rPr>
                <w:rFonts w:hint="eastAsia"/>
              </w:rPr>
              <w:t>输入框</w:t>
            </w:r>
            <w:r>
              <w:rPr>
                <w:rFonts w:hint="eastAsia"/>
              </w:rPr>
              <w:t>]</w:t>
            </w:r>
            <w:r>
              <w:rPr>
                <w:rFonts w:hint="eastAsia"/>
              </w:rPr>
              <w:t>，</w:t>
            </w:r>
            <w:r>
              <w:rPr>
                <w:rFonts w:hint="eastAsia"/>
              </w:rPr>
              <w:t xml:space="preserve"> </w:t>
            </w:r>
            <w:r>
              <w:rPr>
                <w:rFonts w:hint="eastAsia"/>
              </w:rPr>
              <w:t>性别</w:t>
            </w:r>
            <w:r>
              <w:rPr>
                <w:rFonts w:hint="eastAsia"/>
              </w:rPr>
              <w:t>[</w:t>
            </w:r>
            <w:r>
              <w:rPr>
                <w:rFonts w:hint="eastAsia"/>
              </w:rPr>
              <w:t>下拉框</w:t>
            </w:r>
            <w:r>
              <w:rPr>
                <w:rFonts w:hint="eastAsia"/>
              </w:rPr>
              <w:t>]</w:t>
            </w:r>
            <w:r>
              <w:rPr>
                <w:rFonts w:hint="eastAsia"/>
              </w:rPr>
              <w:t>，</w:t>
            </w:r>
            <w:r>
              <w:rPr>
                <w:rFonts w:hint="eastAsia"/>
              </w:rPr>
              <w:t xml:space="preserve"> </w:t>
            </w:r>
            <w:r>
              <w:rPr>
                <w:rFonts w:hint="eastAsia"/>
              </w:rPr>
              <w:t>邮编</w:t>
            </w:r>
            <w:r>
              <w:rPr>
                <w:rFonts w:hint="eastAsia"/>
              </w:rPr>
              <w:t>[</w:t>
            </w:r>
            <w:r>
              <w:rPr>
                <w:rFonts w:hint="eastAsia"/>
              </w:rPr>
              <w:t>输入框</w:t>
            </w:r>
            <w:r>
              <w:rPr>
                <w:rFonts w:hint="eastAsia"/>
              </w:rPr>
              <w:t>]</w:t>
            </w:r>
            <w:r>
              <w:rPr>
                <w:rFonts w:hint="eastAsia"/>
              </w:rPr>
              <w:t>，备注</w:t>
            </w:r>
            <w:r>
              <w:rPr>
                <w:rFonts w:hint="eastAsia"/>
              </w:rPr>
              <w:t>[</w:t>
            </w:r>
            <w:r>
              <w:rPr>
                <w:rFonts w:hint="eastAsia"/>
              </w:rPr>
              <w:t>下拉框</w:t>
            </w:r>
            <w:r>
              <w:rPr>
                <w:rFonts w:hint="eastAsia"/>
              </w:rPr>
              <w:t>]</w:t>
            </w:r>
            <w:r>
              <w:rPr>
                <w:rFonts w:hAnsi="宋体"/>
                <w:szCs w:val="21"/>
              </w:rPr>
              <w:t xml:space="preserve"> </w:t>
            </w:r>
            <w:r>
              <w:rPr>
                <w:rFonts w:hint="eastAsia"/>
              </w:rPr>
              <w:t>，</w:t>
            </w:r>
            <w:r>
              <w:rPr>
                <w:rFonts w:hint="eastAsia"/>
              </w:rPr>
              <w:t xml:space="preserve"> </w:t>
            </w:r>
            <w:r>
              <w:rPr>
                <w:rFonts w:hint="eastAsia"/>
              </w:rPr>
              <w:t>地址</w:t>
            </w:r>
            <w:r>
              <w:rPr>
                <w:rFonts w:hint="eastAsia"/>
              </w:rPr>
              <w:t>[</w:t>
            </w:r>
            <w:r>
              <w:rPr>
                <w:rFonts w:hint="eastAsia"/>
              </w:rPr>
              <w:t>文本框</w:t>
            </w:r>
            <w:r>
              <w:rPr>
                <w:rFonts w:hint="eastAsia"/>
              </w:rPr>
              <w:t>]</w:t>
            </w:r>
          </w:p>
          <w:p w14:paraId="0C90CA1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保存</w:t>
            </w:r>
            <w:r>
              <w:rPr>
                <w:rFonts w:hint="eastAsia"/>
              </w:rPr>
              <w:t>[</w:t>
            </w:r>
            <w:r>
              <w:rPr>
                <w:rFonts w:hint="eastAsia"/>
              </w:rPr>
              <w:t>按钮</w:t>
            </w:r>
            <w:r>
              <w:rPr>
                <w:rFonts w:hint="eastAsia"/>
              </w:rPr>
              <w:t>]</w:t>
            </w:r>
          </w:p>
        </w:tc>
      </w:tr>
      <w:tr w:rsidR="00DC1257" w14:paraId="15C2E80F" w14:textId="77777777">
        <w:trPr>
          <w:trHeight w:val="225"/>
        </w:trPr>
        <w:tc>
          <w:tcPr>
            <w:tcW w:w="1985" w:type="dxa"/>
            <w:shd w:val="clear" w:color="auto" w:fill="D9D9D9"/>
          </w:tcPr>
          <w:p w14:paraId="7B626152" w14:textId="77777777" w:rsidR="00DC1257" w:rsidRDefault="007579A1">
            <w:pPr>
              <w:spacing w:line="360" w:lineRule="atLeast"/>
              <w:rPr>
                <w:szCs w:val="21"/>
              </w:rPr>
            </w:pPr>
            <w:r>
              <w:rPr>
                <w:rFonts w:hint="eastAsia"/>
                <w:szCs w:val="21"/>
              </w:rPr>
              <w:t>输出</w:t>
            </w:r>
          </w:p>
        </w:tc>
        <w:tc>
          <w:tcPr>
            <w:tcW w:w="7087" w:type="dxa"/>
          </w:tcPr>
          <w:p w14:paraId="083C8B91" w14:textId="77777777" w:rsidR="00DC1257" w:rsidRDefault="00DC1257">
            <w:pPr>
              <w:spacing w:line="360" w:lineRule="atLeast"/>
              <w:ind w:firstLineChars="200" w:firstLine="420"/>
            </w:pPr>
          </w:p>
        </w:tc>
      </w:tr>
      <w:tr w:rsidR="00DC1257" w14:paraId="772207A5" w14:textId="77777777">
        <w:trPr>
          <w:trHeight w:val="225"/>
        </w:trPr>
        <w:tc>
          <w:tcPr>
            <w:tcW w:w="1985" w:type="dxa"/>
            <w:shd w:val="clear" w:color="auto" w:fill="D9D9D9"/>
          </w:tcPr>
          <w:p w14:paraId="714D4BA2" w14:textId="77777777" w:rsidR="00DC1257" w:rsidRDefault="007579A1">
            <w:pPr>
              <w:spacing w:line="360" w:lineRule="atLeast"/>
              <w:rPr>
                <w:szCs w:val="21"/>
              </w:rPr>
            </w:pPr>
            <w:r>
              <w:rPr>
                <w:rFonts w:hint="eastAsia"/>
                <w:szCs w:val="21"/>
              </w:rPr>
              <w:lastRenderedPageBreak/>
              <w:t>参考画面</w:t>
            </w:r>
          </w:p>
        </w:tc>
        <w:tc>
          <w:tcPr>
            <w:tcW w:w="7087" w:type="dxa"/>
          </w:tcPr>
          <w:p w14:paraId="3D5B6AE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81EBB2C" wp14:editId="4DFF8337">
                  <wp:extent cx="4358005" cy="1780540"/>
                  <wp:effectExtent l="0" t="0" r="4445" b="10160"/>
                  <wp:docPr id="13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4"/>
                          <pic:cNvPicPr>
                            <a:picLocks noChangeAspect="1"/>
                          </pic:cNvPicPr>
                        </pic:nvPicPr>
                        <pic:blipFill>
                          <a:blip r:embed="rId135" cstate="print"/>
                          <a:stretch>
                            <a:fillRect/>
                          </a:stretch>
                        </pic:blipFill>
                        <pic:spPr>
                          <a:xfrm>
                            <a:off x="0" y="0"/>
                            <a:ext cx="4358005" cy="1780540"/>
                          </a:xfrm>
                          <a:prstGeom prst="rect">
                            <a:avLst/>
                          </a:prstGeom>
                          <a:noFill/>
                          <a:ln w="9525">
                            <a:noFill/>
                            <a:miter/>
                          </a:ln>
                        </pic:spPr>
                      </pic:pic>
                    </a:graphicData>
                  </a:graphic>
                </wp:inline>
              </w:drawing>
            </w:r>
          </w:p>
        </w:tc>
      </w:tr>
      <w:tr w:rsidR="00DC1257" w14:paraId="479826D4" w14:textId="77777777">
        <w:trPr>
          <w:trHeight w:val="225"/>
        </w:trPr>
        <w:tc>
          <w:tcPr>
            <w:tcW w:w="1985" w:type="dxa"/>
            <w:shd w:val="clear" w:color="auto" w:fill="D9D9D9"/>
          </w:tcPr>
          <w:p w14:paraId="6F8C4750" w14:textId="77777777" w:rsidR="00DC1257" w:rsidRDefault="007579A1">
            <w:pPr>
              <w:spacing w:line="360" w:lineRule="atLeast"/>
              <w:rPr>
                <w:szCs w:val="21"/>
              </w:rPr>
            </w:pPr>
            <w:r>
              <w:rPr>
                <w:rFonts w:hint="eastAsia"/>
                <w:szCs w:val="21"/>
              </w:rPr>
              <w:t>业务规则</w:t>
            </w:r>
          </w:p>
        </w:tc>
        <w:tc>
          <w:tcPr>
            <w:tcW w:w="7087" w:type="dxa"/>
          </w:tcPr>
          <w:p w14:paraId="7398CA5C"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只显示有效的地址信息</w:t>
            </w:r>
          </w:p>
        </w:tc>
      </w:tr>
      <w:tr w:rsidR="00DC1257" w14:paraId="2E4D72A4" w14:textId="77777777">
        <w:trPr>
          <w:trHeight w:val="225"/>
        </w:trPr>
        <w:tc>
          <w:tcPr>
            <w:tcW w:w="1985" w:type="dxa"/>
            <w:shd w:val="clear" w:color="auto" w:fill="D9D9D9"/>
          </w:tcPr>
          <w:p w14:paraId="33167326" w14:textId="77777777" w:rsidR="00DC1257" w:rsidRDefault="007579A1">
            <w:pPr>
              <w:spacing w:line="360" w:lineRule="atLeast"/>
              <w:rPr>
                <w:szCs w:val="21"/>
              </w:rPr>
            </w:pPr>
            <w:r>
              <w:rPr>
                <w:rFonts w:hint="eastAsia"/>
                <w:szCs w:val="21"/>
              </w:rPr>
              <w:t>备注</w:t>
            </w:r>
          </w:p>
        </w:tc>
        <w:tc>
          <w:tcPr>
            <w:tcW w:w="7087" w:type="dxa"/>
          </w:tcPr>
          <w:p w14:paraId="7F4C545D" w14:textId="77777777" w:rsidR="00DC1257" w:rsidRDefault="007579A1">
            <w:pPr>
              <w:widowControl/>
              <w:overflowPunct w:val="0"/>
              <w:autoSpaceDE w:val="0"/>
              <w:autoSpaceDN w:val="0"/>
              <w:adjustRightInd w:val="0"/>
              <w:spacing w:after="100" w:line="360" w:lineRule="atLeast"/>
              <w:textAlignment w:val="baseline"/>
            </w:pPr>
            <w:r>
              <w:rPr>
                <w:rFonts w:hint="eastAsia"/>
              </w:rPr>
              <w:t>点击保存</w:t>
            </w:r>
            <w:r>
              <w:rPr>
                <w:rFonts w:hint="eastAsia"/>
              </w:rPr>
              <w:t>[</w:t>
            </w:r>
            <w:r>
              <w:rPr>
                <w:rFonts w:hint="eastAsia"/>
              </w:rPr>
              <w:t>按钮</w:t>
            </w:r>
            <w:r>
              <w:rPr>
                <w:rFonts w:hint="eastAsia"/>
              </w:rPr>
              <w:t>]</w:t>
            </w:r>
            <w:r>
              <w:rPr>
                <w:rFonts w:hint="eastAsia"/>
              </w:rPr>
              <w:t>，系统保存新增信息，跳转到地址信息页面，参见</w:t>
            </w:r>
            <w:r>
              <w:rPr>
                <w:rFonts w:hint="eastAsia"/>
              </w:rPr>
              <w:t xml:space="preserve"> </w:t>
            </w:r>
            <w:r>
              <w:rPr>
                <w:rFonts w:hint="eastAsia"/>
              </w:rPr>
              <w:t>“章节</w:t>
            </w:r>
            <w:r>
              <w:rPr>
                <w:rFonts w:hint="eastAsia"/>
              </w:rPr>
              <w:t xml:space="preserve"> 7.1.3.4</w:t>
            </w:r>
            <w:r>
              <w:rPr>
                <w:rFonts w:hint="eastAsia"/>
              </w:rPr>
              <w:t>地址信息”</w:t>
            </w:r>
          </w:p>
        </w:tc>
      </w:tr>
    </w:tbl>
    <w:p w14:paraId="6C33C4FB" w14:textId="77777777" w:rsidR="00DC1257" w:rsidRDefault="00DC1257"/>
    <w:p w14:paraId="1918D55C" w14:textId="77777777" w:rsidR="00DC1257" w:rsidRDefault="007579A1">
      <w:pPr>
        <w:pStyle w:val="4"/>
        <w:numPr>
          <w:ilvl w:val="3"/>
          <w:numId w:val="1"/>
        </w:numPr>
      </w:pPr>
      <w:r>
        <w:rPr>
          <w:rFonts w:hint="eastAsia"/>
        </w:rPr>
        <w:t>修改地址</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EA44548" w14:textId="77777777">
        <w:trPr>
          <w:trHeight w:val="550"/>
        </w:trPr>
        <w:tc>
          <w:tcPr>
            <w:tcW w:w="1985" w:type="dxa"/>
            <w:shd w:val="clear" w:color="auto" w:fill="D9D9D9"/>
          </w:tcPr>
          <w:p w14:paraId="68BDEDC8" w14:textId="77777777" w:rsidR="00DC1257" w:rsidRDefault="007579A1">
            <w:pPr>
              <w:spacing w:line="360" w:lineRule="atLeast"/>
              <w:rPr>
                <w:szCs w:val="21"/>
              </w:rPr>
            </w:pPr>
            <w:r>
              <w:rPr>
                <w:rFonts w:hint="eastAsia"/>
                <w:szCs w:val="21"/>
              </w:rPr>
              <w:t>功能概述</w:t>
            </w:r>
          </w:p>
        </w:tc>
        <w:tc>
          <w:tcPr>
            <w:tcW w:w="7087" w:type="dxa"/>
          </w:tcPr>
          <w:p w14:paraId="5957F6CF" w14:textId="77777777" w:rsidR="00DC1257" w:rsidRDefault="007579A1">
            <w:pPr>
              <w:spacing w:line="360" w:lineRule="atLeast"/>
            </w:pPr>
            <w:r>
              <w:rPr>
                <w:rFonts w:hint="eastAsia"/>
              </w:rPr>
              <w:t>显示更新新增客户地址信息列表</w:t>
            </w:r>
          </w:p>
        </w:tc>
      </w:tr>
      <w:tr w:rsidR="00DC1257" w14:paraId="7AF88F0B" w14:textId="77777777">
        <w:trPr>
          <w:trHeight w:val="225"/>
        </w:trPr>
        <w:tc>
          <w:tcPr>
            <w:tcW w:w="1985" w:type="dxa"/>
            <w:shd w:val="clear" w:color="auto" w:fill="D9D9D9"/>
          </w:tcPr>
          <w:p w14:paraId="1F02AC15" w14:textId="77777777" w:rsidR="00DC1257" w:rsidRDefault="007579A1">
            <w:pPr>
              <w:spacing w:line="360" w:lineRule="atLeast"/>
              <w:rPr>
                <w:szCs w:val="21"/>
              </w:rPr>
            </w:pPr>
            <w:r>
              <w:rPr>
                <w:rFonts w:hint="eastAsia"/>
                <w:szCs w:val="21"/>
              </w:rPr>
              <w:t>输入</w:t>
            </w:r>
          </w:p>
        </w:tc>
        <w:tc>
          <w:tcPr>
            <w:tcW w:w="7087" w:type="dxa"/>
          </w:tcPr>
          <w:p w14:paraId="44905BB3" w14:textId="77777777" w:rsidR="00DC1257" w:rsidRDefault="007579A1">
            <w:pPr>
              <w:widowControl/>
              <w:overflowPunct w:val="0"/>
              <w:autoSpaceDE w:val="0"/>
              <w:autoSpaceDN w:val="0"/>
              <w:adjustRightInd w:val="0"/>
              <w:spacing w:after="100" w:line="360" w:lineRule="atLeast"/>
              <w:textAlignment w:val="baseline"/>
            </w:pPr>
            <w:r>
              <w:rPr>
                <w:rFonts w:hint="eastAsia"/>
              </w:rPr>
              <w:t>地址信息</w:t>
            </w:r>
            <w:r>
              <w:rPr>
                <w:rFonts w:hint="eastAsia"/>
              </w:rPr>
              <w:t>[</w:t>
            </w:r>
            <w:r>
              <w:rPr>
                <w:rFonts w:hint="eastAsia"/>
              </w:rPr>
              <w:t>列表</w:t>
            </w:r>
            <w:r>
              <w:rPr>
                <w:rFonts w:hint="eastAsia"/>
              </w:rPr>
              <w:t>]</w:t>
            </w:r>
            <w:r>
              <w:rPr>
                <w:rFonts w:hint="eastAsia"/>
              </w:rPr>
              <w:t>：</w:t>
            </w:r>
          </w:p>
          <w:p w14:paraId="711AB319" w14:textId="77777777" w:rsidR="00DC1257" w:rsidRDefault="007579A1">
            <w:pPr>
              <w:widowControl/>
              <w:overflowPunct w:val="0"/>
              <w:autoSpaceDE w:val="0"/>
              <w:autoSpaceDN w:val="0"/>
              <w:adjustRightInd w:val="0"/>
              <w:spacing w:after="100" w:line="360" w:lineRule="atLeast"/>
              <w:textAlignment w:val="baseline"/>
            </w:pPr>
            <w:r>
              <w:rPr>
                <w:rFonts w:hint="eastAsia"/>
              </w:rPr>
              <w:t>添加类型</w:t>
            </w:r>
            <w:r>
              <w:rPr>
                <w:rFonts w:hint="eastAsia"/>
              </w:rPr>
              <w:t>[</w:t>
            </w:r>
            <w:r>
              <w:rPr>
                <w:rFonts w:hint="eastAsia"/>
              </w:rPr>
              <w:t>下拉框</w:t>
            </w:r>
            <w:r>
              <w:rPr>
                <w:rFonts w:hint="eastAsia"/>
              </w:rPr>
              <w:t>]</w:t>
            </w:r>
            <w:r>
              <w:rPr>
                <w:rFonts w:hint="eastAsia"/>
              </w:rPr>
              <w:t>，关系</w:t>
            </w:r>
            <w:r>
              <w:rPr>
                <w:rFonts w:hint="eastAsia"/>
              </w:rPr>
              <w:t>[</w:t>
            </w:r>
            <w:r>
              <w:rPr>
                <w:rFonts w:hint="eastAsia"/>
              </w:rPr>
              <w:t>下拉框</w:t>
            </w:r>
            <w:r>
              <w:rPr>
                <w:rFonts w:hint="eastAsia"/>
              </w:rPr>
              <w:t>]</w:t>
            </w:r>
            <w:r>
              <w:rPr>
                <w:rFonts w:hint="eastAsia"/>
              </w:rPr>
              <w:t>，</w:t>
            </w:r>
            <w:r>
              <w:rPr>
                <w:rFonts w:hint="eastAsia"/>
              </w:rPr>
              <w:t xml:space="preserve"> </w:t>
            </w:r>
            <w:r>
              <w:rPr>
                <w:rFonts w:hint="eastAsia"/>
              </w:rPr>
              <w:t>姓名</w:t>
            </w:r>
            <w:r>
              <w:rPr>
                <w:rFonts w:hint="eastAsia"/>
              </w:rPr>
              <w:t>[</w:t>
            </w:r>
            <w:r>
              <w:rPr>
                <w:rFonts w:hint="eastAsia"/>
              </w:rPr>
              <w:t>输入框</w:t>
            </w:r>
            <w:r>
              <w:rPr>
                <w:rFonts w:hint="eastAsia"/>
              </w:rPr>
              <w:t>]</w:t>
            </w:r>
            <w:r>
              <w:rPr>
                <w:rFonts w:hint="eastAsia"/>
              </w:rPr>
              <w:t>，</w:t>
            </w:r>
            <w:r>
              <w:rPr>
                <w:rFonts w:hint="eastAsia"/>
              </w:rPr>
              <w:t xml:space="preserve"> </w:t>
            </w:r>
            <w:r>
              <w:rPr>
                <w:rFonts w:hint="eastAsia"/>
              </w:rPr>
              <w:t>性别</w:t>
            </w:r>
            <w:r>
              <w:rPr>
                <w:rFonts w:hint="eastAsia"/>
              </w:rPr>
              <w:t>[</w:t>
            </w:r>
            <w:r>
              <w:rPr>
                <w:rFonts w:hint="eastAsia"/>
              </w:rPr>
              <w:t>下拉框</w:t>
            </w:r>
            <w:r>
              <w:rPr>
                <w:rFonts w:hint="eastAsia"/>
              </w:rPr>
              <w:t>]</w:t>
            </w:r>
            <w:r>
              <w:rPr>
                <w:rFonts w:hint="eastAsia"/>
              </w:rPr>
              <w:t>，</w:t>
            </w:r>
            <w:r>
              <w:rPr>
                <w:rFonts w:hint="eastAsia"/>
              </w:rPr>
              <w:t xml:space="preserve"> </w:t>
            </w:r>
            <w:r>
              <w:rPr>
                <w:rFonts w:hint="eastAsia"/>
              </w:rPr>
              <w:t>邮编</w:t>
            </w:r>
            <w:r>
              <w:rPr>
                <w:rFonts w:hint="eastAsia"/>
              </w:rPr>
              <w:t>[</w:t>
            </w:r>
            <w:r>
              <w:rPr>
                <w:rFonts w:hint="eastAsia"/>
              </w:rPr>
              <w:t>输入框</w:t>
            </w:r>
            <w:r>
              <w:rPr>
                <w:rFonts w:hint="eastAsia"/>
              </w:rPr>
              <w:t>]</w:t>
            </w:r>
            <w:r>
              <w:rPr>
                <w:rFonts w:hint="eastAsia"/>
              </w:rPr>
              <w:t>，备注</w:t>
            </w:r>
            <w:r>
              <w:rPr>
                <w:rFonts w:hint="eastAsia"/>
              </w:rPr>
              <w:t>[</w:t>
            </w:r>
            <w:r>
              <w:rPr>
                <w:rFonts w:hint="eastAsia"/>
              </w:rPr>
              <w:t>下拉框</w:t>
            </w:r>
            <w:r>
              <w:rPr>
                <w:rFonts w:hint="eastAsia"/>
              </w:rPr>
              <w:t>]</w:t>
            </w:r>
            <w:r>
              <w:rPr>
                <w:rFonts w:hAnsi="宋体"/>
                <w:szCs w:val="21"/>
              </w:rPr>
              <w:t xml:space="preserve"> </w:t>
            </w:r>
            <w:r>
              <w:rPr>
                <w:rFonts w:hint="eastAsia"/>
              </w:rPr>
              <w:t>，</w:t>
            </w:r>
            <w:r>
              <w:rPr>
                <w:rFonts w:hint="eastAsia"/>
              </w:rPr>
              <w:t xml:space="preserve"> </w:t>
            </w:r>
            <w:r>
              <w:rPr>
                <w:rFonts w:hint="eastAsia"/>
              </w:rPr>
              <w:t>地址</w:t>
            </w:r>
            <w:r>
              <w:rPr>
                <w:rFonts w:hint="eastAsia"/>
              </w:rPr>
              <w:t>[</w:t>
            </w:r>
            <w:r>
              <w:rPr>
                <w:rFonts w:hint="eastAsia"/>
              </w:rPr>
              <w:t>文本框</w:t>
            </w:r>
            <w:r>
              <w:rPr>
                <w:rFonts w:hint="eastAsia"/>
              </w:rPr>
              <w:t>]</w:t>
            </w:r>
          </w:p>
          <w:p w14:paraId="2855B47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更新</w:t>
            </w:r>
            <w:r>
              <w:rPr>
                <w:rFonts w:hint="eastAsia"/>
              </w:rPr>
              <w:t>[</w:t>
            </w:r>
            <w:r>
              <w:rPr>
                <w:rFonts w:hint="eastAsia"/>
              </w:rPr>
              <w:t>按钮</w:t>
            </w:r>
            <w:r>
              <w:rPr>
                <w:rFonts w:hint="eastAsia"/>
              </w:rPr>
              <w:t>]</w:t>
            </w:r>
          </w:p>
        </w:tc>
      </w:tr>
      <w:tr w:rsidR="00DC1257" w14:paraId="3086A5AE" w14:textId="77777777">
        <w:trPr>
          <w:trHeight w:val="225"/>
        </w:trPr>
        <w:tc>
          <w:tcPr>
            <w:tcW w:w="1985" w:type="dxa"/>
            <w:shd w:val="clear" w:color="auto" w:fill="D9D9D9"/>
          </w:tcPr>
          <w:p w14:paraId="2C948F16" w14:textId="77777777" w:rsidR="00DC1257" w:rsidRDefault="007579A1">
            <w:pPr>
              <w:spacing w:line="360" w:lineRule="atLeast"/>
              <w:rPr>
                <w:szCs w:val="21"/>
              </w:rPr>
            </w:pPr>
            <w:r>
              <w:rPr>
                <w:rFonts w:hint="eastAsia"/>
                <w:szCs w:val="21"/>
              </w:rPr>
              <w:t>输出</w:t>
            </w:r>
          </w:p>
        </w:tc>
        <w:tc>
          <w:tcPr>
            <w:tcW w:w="7087" w:type="dxa"/>
          </w:tcPr>
          <w:p w14:paraId="5A41FCA8" w14:textId="77777777" w:rsidR="00DC1257" w:rsidRDefault="00DC1257">
            <w:pPr>
              <w:spacing w:line="360" w:lineRule="atLeast"/>
              <w:ind w:firstLineChars="200" w:firstLine="420"/>
            </w:pPr>
          </w:p>
        </w:tc>
      </w:tr>
      <w:tr w:rsidR="00DC1257" w14:paraId="292BF4DA" w14:textId="77777777">
        <w:trPr>
          <w:trHeight w:val="225"/>
        </w:trPr>
        <w:tc>
          <w:tcPr>
            <w:tcW w:w="1985" w:type="dxa"/>
            <w:shd w:val="clear" w:color="auto" w:fill="D9D9D9"/>
          </w:tcPr>
          <w:p w14:paraId="388EC639" w14:textId="77777777" w:rsidR="00DC1257" w:rsidRDefault="007579A1">
            <w:pPr>
              <w:spacing w:line="360" w:lineRule="atLeast"/>
              <w:rPr>
                <w:szCs w:val="21"/>
              </w:rPr>
            </w:pPr>
            <w:r>
              <w:rPr>
                <w:rFonts w:hint="eastAsia"/>
                <w:szCs w:val="21"/>
              </w:rPr>
              <w:t>参考画面</w:t>
            </w:r>
          </w:p>
        </w:tc>
        <w:tc>
          <w:tcPr>
            <w:tcW w:w="7087" w:type="dxa"/>
          </w:tcPr>
          <w:p w14:paraId="5857538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E59B51D" wp14:editId="3285F519">
                  <wp:extent cx="4358640" cy="1758315"/>
                  <wp:effectExtent l="0" t="0" r="3810" b="13335"/>
                  <wp:docPr id="13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5"/>
                          <pic:cNvPicPr>
                            <a:picLocks noChangeAspect="1"/>
                          </pic:cNvPicPr>
                        </pic:nvPicPr>
                        <pic:blipFill>
                          <a:blip r:embed="rId136" cstate="print"/>
                          <a:stretch>
                            <a:fillRect/>
                          </a:stretch>
                        </pic:blipFill>
                        <pic:spPr>
                          <a:xfrm>
                            <a:off x="0" y="0"/>
                            <a:ext cx="4358640" cy="1758315"/>
                          </a:xfrm>
                          <a:prstGeom prst="rect">
                            <a:avLst/>
                          </a:prstGeom>
                          <a:noFill/>
                          <a:ln w="9525">
                            <a:noFill/>
                            <a:miter/>
                          </a:ln>
                        </pic:spPr>
                      </pic:pic>
                    </a:graphicData>
                  </a:graphic>
                </wp:inline>
              </w:drawing>
            </w:r>
          </w:p>
        </w:tc>
      </w:tr>
      <w:tr w:rsidR="00DC1257" w14:paraId="6F7FF6CA" w14:textId="77777777">
        <w:trPr>
          <w:trHeight w:val="225"/>
        </w:trPr>
        <w:tc>
          <w:tcPr>
            <w:tcW w:w="1985" w:type="dxa"/>
            <w:shd w:val="clear" w:color="auto" w:fill="D9D9D9"/>
          </w:tcPr>
          <w:p w14:paraId="165D1961" w14:textId="77777777" w:rsidR="00DC1257" w:rsidRDefault="007579A1">
            <w:pPr>
              <w:spacing w:line="360" w:lineRule="atLeast"/>
              <w:rPr>
                <w:szCs w:val="21"/>
              </w:rPr>
            </w:pPr>
            <w:r>
              <w:rPr>
                <w:rFonts w:hint="eastAsia"/>
                <w:szCs w:val="21"/>
              </w:rPr>
              <w:t>业务规则</w:t>
            </w:r>
          </w:p>
        </w:tc>
        <w:tc>
          <w:tcPr>
            <w:tcW w:w="7087" w:type="dxa"/>
          </w:tcPr>
          <w:p w14:paraId="0CA34AF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只显示有效的地址信息</w:t>
            </w:r>
          </w:p>
        </w:tc>
      </w:tr>
      <w:tr w:rsidR="00DC1257" w14:paraId="0D61CEC4" w14:textId="77777777">
        <w:trPr>
          <w:trHeight w:val="225"/>
        </w:trPr>
        <w:tc>
          <w:tcPr>
            <w:tcW w:w="1985" w:type="dxa"/>
            <w:shd w:val="clear" w:color="auto" w:fill="D9D9D9"/>
          </w:tcPr>
          <w:p w14:paraId="1B2B9666" w14:textId="77777777" w:rsidR="00DC1257" w:rsidRDefault="007579A1">
            <w:pPr>
              <w:spacing w:line="360" w:lineRule="atLeast"/>
              <w:rPr>
                <w:szCs w:val="21"/>
              </w:rPr>
            </w:pPr>
            <w:r>
              <w:rPr>
                <w:rFonts w:hint="eastAsia"/>
                <w:szCs w:val="21"/>
              </w:rPr>
              <w:t>备注</w:t>
            </w:r>
          </w:p>
        </w:tc>
        <w:tc>
          <w:tcPr>
            <w:tcW w:w="7087" w:type="dxa"/>
          </w:tcPr>
          <w:p w14:paraId="723599FF" w14:textId="77777777" w:rsidR="00DC1257" w:rsidRDefault="007579A1">
            <w:pPr>
              <w:widowControl/>
              <w:overflowPunct w:val="0"/>
              <w:autoSpaceDE w:val="0"/>
              <w:autoSpaceDN w:val="0"/>
              <w:adjustRightInd w:val="0"/>
              <w:spacing w:after="100" w:line="360" w:lineRule="atLeast"/>
              <w:textAlignment w:val="baseline"/>
            </w:pPr>
            <w:r>
              <w:rPr>
                <w:rFonts w:hAnsi="宋体" w:hint="eastAsia"/>
                <w:szCs w:val="21"/>
              </w:rPr>
              <w:t>点击更新</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，系统更新该条记录，页面跳转到地址信息页面，参见</w:t>
            </w:r>
            <w:r>
              <w:rPr>
                <w:rFonts w:hAnsi="宋体" w:hint="eastAsia"/>
                <w:szCs w:val="21"/>
              </w:rPr>
              <w:t xml:space="preserve"> </w:t>
            </w:r>
            <w:r>
              <w:rPr>
                <w:rFonts w:hAnsi="宋体" w:hint="eastAsia"/>
                <w:szCs w:val="21"/>
              </w:rPr>
              <w:t>“章节</w:t>
            </w:r>
            <w:r>
              <w:rPr>
                <w:rFonts w:hAnsi="宋体" w:hint="eastAsia"/>
                <w:szCs w:val="21"/>
              </w:rPr>
              <w:t xml:space="preserve"> 7.1.3.4</w:t>
            </w:r>
            <w:r>
              <w:rPr>
                <w:rFonts w:hAnsi="宋体" w:hint="eastAsia"/>
                <w:szCs w:val="21"/>
              </w:rPr>
              <w:t>信息”</w:t>
            </w:r>
          </w:p>
        </w:tc>
      </w:tr>
    </w:tbl>
    <w:p w14:paraId="7C45E3E1" w14:textId="77777777" w:rsidR="00DC1257" w:rsidRDefault="007579A1">
      <w:pPr>
        <w:pStyle w:val="4"/>
        <w:numPr>
          <w:ilvl w:val="3"/>
          <w:numId w:val="1"/>
        </w:numPr>
      </w:pPr>
      <w:r>
        <w:rPr>
          <w:rFonts w:hint="eastAsia"/>
        </w:rPr>
        <w:lastRenderedPageBreak/>
        <w:t>邮件信息</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DAE69C2" w14:textId="77777777">
        <w:trPr>
          <w:trHeight w:val="550"/>
        </w:trPr>
        <w:tc>
          <w:tcPr>
            <w:tcW w:w="1985" w:type="dxa"/>
            <w:shd w:val="clear" w:color="auto" w:fill="D9D9D9"/>
          </w:tcPr>
          <w:p w14:paraId="20443529" w14:textId="77777777" w:rsidR="00DC1257" w:rsidRDefault="007579A1">
            <w:pPr>
              <w:spacing w:line="360" w:lineRule="atLeast"/>
              <w:rPr>
                <w:szCs w:val="21"/>
              </w:rPr>
            </w:pPr>
            <w:r>
              <w:rPr>
                <w:rFonts w:hint="eastAsia"/>
                <w:szCs w:val="21"/>
              </w:rPr>
              <w:t>功能概述</w:t>
            </w:r>
          </w:p>
        </w:tc>
        <w:tc>
          <w:tcPr>
            <w:tcW w:w="7087" w:type="dxa"/>
          </w:tcPr>
          <w:p w14:paraId="73B83AA3" w14:textId="77777777" w:rsidR="00DC1257" w:rsidRDefault="007579A1">
            <w:pPr>
              <w:spacing w:line="360" w:lineRule="atLeast"/>
            </w:pPr>
            <w:r>
              <w:rPr>
                <w:rFonts w:hint="eastAsia"/>
              </w:rPr>
              <w:t>显示客户邮件信息列表</w:t>
            </w:r>
          </w:p>
        </w:tc>
      </w:tr>
      <w:tr w:rsidR="00DC1257" w14:paraId="4ABB79BE" w14:textId="77777777">
        <w:trPr>
          <w:trHeight w:val="225"/>
        </w:trPr>
        <w:tc>
          <w:tcPr>
            <w:tcW w:w="1985" w:type="dxa"/>
            <w:shd w:val="clear" w:color="auto" w:fill="D9D9D9"/>
          </w:tcPr>
          <w:p w14:paraId="271C4312" w14:textId="77777777" w:rsidR="00DC1257" w:rsidRDefault="007579A1">
            <w:pPr>
              <w:spacing w:line="360" w:lineRule="atLeast"/>
              <w:rPr>
                <w:szCs w:val="21"/>
              </w:rPr>
            </w:pPr>
            <w:r>
              <w:rPr>
                <w:rFonts w:hint="eastAsia"/>
                <w:szCs w:val="21"/>
              </w:rPr>
              <w:t>输入</w:t>
            </w:r>
          </w:p>
        </w:tc>
        <w:tc>
          <w:tcPr>
            <w:tcW w:w="7087" w:type="dxa"/>
          </w:tcPr>
          <w:p w14:paraId="0245CC4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1B612F35" w14:textId="77777777">
        <w:trPr>
          <w:trHeight w:val="225"/>
        </w:trPr>
        <w:tc>
          <w:tcPr>
            <w:tcW w:w="1985" w:type="dxa"/>
            <w:shd w:val="clear" w:color="auto" w:fill="D9D9D9"/>
          </w:tcPr>
          <w:p w14:paraId="153A4AB7" w14:textId="77777777" w:rsidR="00DC1257" w:rsidRDefault="007579A1">
            <w:pPr>
              <w:spacing w:line="360" w:lineRule="atLeast"/>
              <w:rPr>
                <w:szCs w:val="21"/>
              </w:rPr>
            </w:pPr>
            <w:r>
              <w:rPr>
                <w:rFonts w:hint="eastAsia"/>
                <w:szCs w:val="21"/>
              </w:rPr>
              <w:t>输出</w:t>
            </w:r>
          </w:p>
        </w:tc>
        <w:tc>
          <w:tcPr>
            <w:tcW w:w="7087" w:type="dxa"/>
          </w:tcPr>
          <w:p w14:paraId="78510D0B" w14:textId="77777777" w:rsidR="00DC1257" w:rsidRDefault="007579A1">
            <w:pPr>
              <w:widowControl/>
              <w:overflowPunct w:val="0"/>
              <w:autoSpaceDE w:val="0"/>
              <w:autoSpaceDN w:val="0"/>
              <w:adjustRightInd w:val="0"/>
              <w:spacing w:after="100" w:line="360" w:lineRule="atLeast"/>
              <w:textAlignment w:val="baseline"/>
            </w:pPr>
            <w:r>
              <w:rPr>
                <w:rFonts w:hint="eastAsia"/>
              </w:rPr>
              <w:t>邮件信息</w:t>
            </w:r>
            <w:r>
              <w:rPr>
                <w:rFonts w:hint="eastAsia"/>
              </w:rPr>
              <w:t>[</w:t>
            </w:r>
            <w:r>
              <w:rPr>
                <w:rFonts w:hint="eastAsia"/>
              </w:rPr>
              <w:t>列表</w:t>
            </w:r>
            <w:r>
              <w:rPr>
                <w:rFonts w:hint="eastAsia"/>
              </w:rPr>
              <w:t>]</w:t>
            </w:r>
            <w:r>
              <w:rPr>
                <w:rFonts w:hint="eastAsia"/>
              </w:rPr>
              <w:t>：</w:t>
            </w:r>
          </w:p>
          <w:p w14:paraId="586E5289" w14:textId="77777777" w:rsidR="00DC1257" w:rsidRDefault="007579A1">
            <w:pPr>
              <w:spacing w:line="360" w:lineRule="atLeast"/>
              <w:ind w:firstLineChars="200" w:firstLine="420"/>
            </w:pPr>
            <w:r>
              <w:rPr>
                <w:rFonts w:hint="eastAsia"/>
              </w:rPr>
              <w:t>姓名，性别，邮箱</w:t>
            </w:r>
            <w:r>
              <w:rPr>
                <w:rFonts w:hint="eastAsia"/>
              </w:rPr>
              <w:t xml:space="preserve"> </w:t>
            </w:r>
          </w:p>
        </w:tc>
      </w:tr>
      <w:tr w:rsidR="00DC1257" w14:paraId="2907FF75" w14:textId="77777777">
        <w:trPr>
          <w:trHeight w:val="225"/>
        </w:trPr>
        <w:tc>
          <w:tcPr>
            <w:tcW w:w="1985" w:type="dxa"/>
            <w:shd w:val="clear" w:color="auto" w:fill="D9D9D9"/>
          </w:tcPr>
          <w:p w14:paraId="7A5CCB22" w14:textId="77777777" w:rsidR="00DC1257" w:rsidRDefault="007579A1">
            <w:pPr>
              <w:spacing w:line="360" w:lineRule="atLeast"/>
              <w:rPr>
                <w:szCs w:val="21"/>
              </w:rPr>
            </w:pPr>
            <w:r>
              <w:rPr>
                <w:rFonts w:hint="eastAsia"/>
                <w:szCs w:val="21"/>
              </w:rPr>
              <w:t>参考画面</w:t>
            </w:r>
          </w:p>
        </w:tc>
        <w:tc>
          <w:tcPr>
            <w:tcW w:w="7087" w:type="dxa"/>
          </w:tcPr>
          <w:p w14:paraId="54E9D11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8189892" wp14:editId="42A206BC">
                  <wp:extent cx="4356735" cy="1019175"/>
                  <wp:effectExtent l="0" t="0" r="5715" b="9525"/>
                  <wp:docPr id="13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6"/>
                          <pic:cNvPicPr>
                            <a:picLocks noChangeAspect="1"/>
                          </pic:cNvPicPr>
                        </pic:nvPicPr>
                        <pic:blipFill>
                          <a:blip r:embed="rId137" cstate="print"/>
                          <a:stretch>
                            <a:fillRect/>
                          </a:stretch>
                        </pic:blipFill>
                        <pic:spPr>
                          <a:xfrm>
                            <a:off x="0" y="0"/>
                            <a:ext cx="4356735" cy="1019175"/>
                          </a:xfrm>
                          <a:prstGeom prst="rect">
                            <a:avLst/>
                          </a:prstGeom>
                          <a:noFill/>
                          <a:ln w="9525">
                            <a:noFill/>
                            <a:miter/>
                          </a:ln>
                        </pic:spPr>
                      </pic:pic>
                    </a:graphicData>
                  </a:graphic>
                </wp:inline>
              </w:drawing>
            </w:r>
          </w:p>
        </w:tc>
      </w:tr>
      <w:tr w:rsidR="00DC1257" w14:paraId="5AFB6218" w14:textId="77777777">
        <w:trPr>
          <w:trHeight w:val="225"/>
        </w:trPr>
        <w:tc>
          <w:tcPr>
            <w:tcW w:w="1985" w:type="dxa"/>
            <w:shd w:val="clear" w:color="auto" w:fill="D9D9D9"/>
          </w:tcPr>
          <w:p w14:paraId="32DFEEA4" w14:textId="77777777" w:rsidR="00DC1257" w:rsidRDefault="007579A1">
            <w:pPr>
              <w:spacing w:line="360" w:lineRule="atLeast"/>
              <w:rPr>
                <w:szCs w:val="21"/>
              </w:rPr>
            </w:pPr>
            <w:r>
              <w:rPr>
                <w:rFonts w:hint="eastAsia"/>
                <w:szCs w:val="21"/>
              </w:rPr>
              <w:t>业务规则</w:t>
            </w:r>
          </w:p>
        </w:tc>
        <w:tc>
          <w:tcPr>
            <w:tcW w:w="7087" w:type="dxa"/>
          </w:tcPr>
          <w:p w14:paraId="53D2D9D3" w14:textId="77777777" w:rsidR="00DC1257" w:rsidRDefault="00DC1257">
            <w:pPr>
              <w:pStyle w:val="21"/>
              <w:spacing w:after="60" w:line="360" w:lineRule="atLeast"/>
              <w:ind w:leftChars="0" w:left="0"/>
              <w:rPr>
                <w:rFonts w:ascii="Times New Roman" w:hAnsi="Times New Roman"/>
                <w:szCs w:val="21"/>
              </w:rPr>
            </w:pPr>
          </w:p>
        </w:tc>
      </w:tr>
      <w:tr w:rsidR="00DC1257" w14:paraId="437456D2" w14:textId="77777777">
        <w:trPr>
          <w:trHeight w:val="225"/>
        </w:trPr>
        <w:tc>
          <w:tcPr>
            <w:tcW w:w="1985" w:type="dxa"/>
            <w:shd w:val="clear" w:color="auto" w:fill="D9D9D9"/>
          </w:tcPr>
          <w:p w14:paraId="78EF28E1" w14:textId="77777777" w:rsidR="00DC1257" w:rsidRDefault="007579A1">
            <w:pPr>
              <w:spacing w:line="360" w:lineRule="atLeast"/>
              <w:rPr>
                <w:szCs w:val="21"/>
              </w:rPr>
            </w:pPr>
            <w:r>
              <w:rPr>
                <w:rFonts w:hint="eastAsia"/>
                <w:szCs w:val="21"/>
              </w:rPr>
              <w:t>备注</w:t>
            </w:r>
          </w:p>
        </w:tc>
        <w:tc>
          <w:tcPr>
            <w:tcW w:w="7087" w:type="dxa"/>
          </w:tcPr>
          <w:p w14:paraId="0A002ABD" w14:textId="77777777" w:rsidR="00DC1257" w:rsidRDefault="00DC1257">
            <w:pPr>
              <w:widowControl/>
              <w:overflowPunct w:val="0"/>
              <w:autoSpaceDE w:val="0"/>
              <w:autoSpaceDN w:val="0"/>
              <w:adjustRightInd w:val="0"/>
              <w:spacing w:after="100" w:line="360" w:lineRule="atLeast"/>
              <w:textAlignment w:val="baseline"/>
            </w:pPr>
          </w:p>
        </w:tc>
      </w:tr>
    </w:tbl>
    <w:p w14:paraId="61339F0A" w14:textId="77777777" w:rsidR="00DC1257" w:rsidRDefault="00DC1257"/>
    <w:p w14:paraId="146919ED" w14:textId="77777777" w:rsidR="00DC1257" w:rsidRDefault="007579A1">
      <w:pPr>
        <w:pStyle w:val="3"/>
        <w:numPr>
          <w:ilvl w:val="2"/>
          <w:numId w:val="1"/>
        </w:numPr>
        <w:rPr>
          <w:rFonts w:ascii="黑体" w:eastAsia="黑体"/>
          <w:sz w:val="24"/>
          <w:szCs w:val="24"/>
        </w:rPr>
      </w:pPr>
      <w:bookmarkStart w:id="3343" w:name="_Toc445106792"/>
      <w:bookmarkStart w:id="3344" w:name="_Toc8988"/>
      <w:bookmarkStart w:id="3345" w:name="_Toc262482906"/>
      <w:r>
        <w:rPr>
          <w:rFonts w:ascii="黑体" w:eastAsia="黑体" w:hint="eastAsia"/>
          <w:sz w:val="24"/>
          <w:szCs w:val="24"/>
        </w:rPr>
        <w:t>还款记录</w:t>
      </w:r>
      <w:bookmarkEnd w:id="3343"/>
      <w:bookmarkEnd w:id="3344"/>
      <w:bookmarkEnd w:id="334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E11AB13" w14:textId="77777777">
        <w:trPr>
          <w:trHeight w:val="550"/>
        </w:trPr>
        <w:tc>
          <w:tcPr>
            <w:tcW w:w="1985" w:type="dxa"/>
            <w:shd w:val="clear" w:color="auto" w:fill="D9D9D9"/>
          </w:tcPr>
          <w:p w14:paraId="1F146407" w14:textId="77777777" w:rsidR="00DC1257" w:rsidRDefault="007579A1">
            <w:pPr>
              <w:spacing w:line="360" w:lineRule="atLeast"/>
              <w:rPr>
                <w:szCs w:val="21"/>
              </w:rPr>
            </w:pPr>
            <w:r>
              <w:rPr>
                <w:rFonts w:hint="eastAsia"/>
                <w:szCs w:val="21"/>
              </w:rPr>
              <w:t>功能概述</w:t>
            </w:r>
          </w:p>
        </w:tc>
        <w:tc>
          <w:tcPr>
            <w:tcW w:w="7087" w:type="dxa"/>
          </w:tcPr>
          <w:p w14:paraId="6C4E2C98" w14:textId="77777777" w:rsidR="00DC1257" w:rsidRDefault="007579A1">
            <w:pPr>
              <w:spacing w:line="360" w:lineRule="atLeast"/>
            </w:pPr>
            <w:r>
              <w:rPr>
                <w:rFonts w:hint="eastAsia"/>
                <w:szCs w:val="21"/>
              </w:rPr>
              <w:t>显示所加载案件对应的案件交易信息列表</w:t>
            </w:r>
          </w:p>
        </w:tc>
      </w:tr>
      <w:tr w:rsidR="00DC1257" w14:paraId="4BE16E97" w14:textId="77777777">
        <w:trPr>
          <w:trHeight w:val="225"/>
        </w:trPr>
        <w:tc>
          <w:tcPr>
            <w:tcW w:w="1985" w:type="dxa"/>
            <w:shd w:val="clear" w:color="auto" w:fill="D9D9D9"/>
          </w:tcPr>
          <w:p w14:paraId="56DCA216" w14:textId="77777777" w:rsidR="00DC1257" w:rsidRDefault="007579A1">
            <w:pPr>
              <w:spacing w:line="360" w:lineRule="atLeast"/>
              <w:rPr>
                <w:szCs w:val="21"/>
              </w:rPr>
            </w:pPr>
            <w:r>
              <w:rPr>
                <w:rFonts w:hint="eastAsia"/>
                <w:szCs w:val="21"/>
              </w:rPr>
              <w:t>输入</w:t>
            </w:r>
          </w:p>
        </w:tc>
        <w:tc>
          <w:tcPr>
            <w:tcW w:w="7087" w:type="dxa"/>
          </w:tcPr>
          <w:p w14:paraId="694309F2"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29F68191" w14:textId="77777777">
        <w:trPr>
          <w:trHeight w:val="225"/>
        </w:trPr>
        <w:tc>
          <w:tcPr>
            <w:tcW w:w="1985" w:type="dxa"/>
            <w:shd w:val="clear" w:color="auto" w:fill="D9D9D9"/>
          </w:tcPr>
          <w:p w14:paraId="225C835B" w14:textId="77777777" w:rsidR="00DC1257" w:rsidRDefault="007579A1">
            <w:pPr>
              <w:spacing w:line="360" w:lineRule="atLeast"/>
              <w:rPr>
                <w:szCs w:val="21"/>
              </w:rPr>
            </w:pPr>
            <w:r>
              <w:rPr>
                <w:rFonts w:hint="eastAsia"/>
                <w:szCs w:val="21"/>
              </w:rPr>
              <w:t>输出</w:t>
            </w:r>
          </w:p>
        </w:tc>
        <w:tc>
          <w:tcPr>
            <w:tcW w:w="7087" w:type="dxa"/>
          </w:tcPr>
          <w:p w14:paraId="5227EE22" w14:textId="77777777" w:rsidR="00DC1257" w:rsidRDefault="007579A1">
            <w:pPr>
              <w:spacing w:line="360" w:lineRule="atLeast"/>
            </w:pPr>
            <w:r>
              <w:rPr>
                <w:rFonts w:hint="eastAsia"/>
              </w:rPr>
              <w:t>交易记录</w:t>
            </w:r>
            <w:r>
              <w:rPr>
                <w:rFonts w:hint="eastAsia"/>
              </w:rPr>
              <w:t>[</w:t>
            </w:r>
            <w:r>
              <w:rPr>
                <w:rFonts w:hint="eastAsia"/>
              </w:rPr>
              <w:t>列表</w:t>
            </w:r>
            <w:r>
              <w:rPr>
                <w:rFonts w:hint="eastAsia"/>
              </w:rPr>
              <w:t>]</w:t>
            </w:r>
            <w:r>
              <w:rPr>
                <w:rFonts w:hint="eastAsia"/>
              </w:rPr>
              <w:t>：</w:t>
            </w:r>
          </w:p>
          <w:p w14:paraId="60E77168" w14:textId="77777777" w:rsidR="00DC1257" w:rsidRDefault="007579A1">
            <w:pPr>
              <w:spacing w:line="360" w:lineRule="atLeast"/>
              <w:ind w:firstLineChars="200" w:firstLine="420"/>
            </w:pPr>
            <w:r>
              <w:rPr>
                <w:rFonts w:hint="eastAsia"/>
              </w:rPr>
              <w:t>账号，交易代码，</w:t>
            </w:r>
            <w:proofErr w:type="gramStart"/>
            <w:r>
              <w:rPr>
                <w:rFonts w:hint="eastAsia"/>
                <w:color w:val="FF0000"/>
              </w:rPr>
              <w:t>入帐</w:t>
            </w:r>
            <w:proofErr w:type="gramEnd"/>
            <w:r>
              <w:rPr>
                <w:rFonts w:hint="eastAsia"/>
                <w:color w:val="FF0000"/>
              </w:rPr>
              <w:t>金额，</w:t>
            </w:r>
            <w:r>
              <w:rPr>
                <w:rFonts w:hint="eastAsia"/>
              </w:rPr>
              <w:t>入账日期，备注</w:t>
            </w:r>
          </w:p>
        </w:tc>
      </w:tr>
      <w:tr w:rsidR="00DC1257" w14:paraId="3E13902A" w14:textId="77777777">
        <w:trPr>
          <w:trHeight w:val="225"/>
        </w:trPr>
        <w:tc>
          <w:tcPr>
            <w:tcW w:w="1985" w:type="dxa"/>
            <w:shd w:val="clear" w:color="auto" w:fill="D9D9D9"/>
          </w:tcPr>
          <w:p w14:paraId="70D568E5" w14:textId="77777777" w:rsidR="00DC1257" w:rsidRDefault="007579A1">
            <w:pPr>
              <w:spacing w:line="360" w:lineRule="atLeast"/>
              <w:rPr>
                <w:szCs w:val="21"/>
              </w:rPr>
            </w:pPr>
            <w:r>
              <w:rPr>
                <w:rFonts w:hint="eastAsia"/>
                <w:szCs w:val="21"/>
              </w:rPr>
              <w:t>参考画面</w:t>
            </w:r>
          </w:p>
        </w:tc>
        <w:tc>
          <w:tcPr>
            <w:tcW w:w="7087" w:type="dxa"/>
          </w:tcPr>
          <w:p w14:paraId="4626157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CE93123" wp14:editId="790EF98E">
                  <wp:extent cx="4357370" cy="498475"/>
                  <wp:effectExtent l="0" t="0" r="5080" b="15875"/>
                  <wp:docPr id="13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9"/>
                          <pic:cNvPicPr>
                            <a:picLocks noChangeAspect="1"/>
                          </pic:cNvPicPr>
                        </pic:nvPicPr>
                        <pic:blipFill>
                          <a:blip r:embed="rId138" cstate="print"/>
                          <a:stretch>
                            <a:fillRect/>
                          </a:stretch>
                        </pic:blipFill>
                        <pic:spPr>
                          <a:xfrm>
                            <a:off x="0" y="0"/>
                            <a:ext cx="4357370" cy="498475"/>
                          </a:xfrm>
                          <a:prstGeom prst="rect">
                            <a:avLst/>
                          </a:prstGeom>
                          <a:noFill/>
                          <a:ln w="9525">
                            <a:noFill/>
                            <a:miter/>
                          </a:ln>
                        </pic:spPr>
                      </pic:pic>
                    </a:graphicData>
                  </a:graphic>
                </wp:inline>
              </w:drawing>
            </w:r>
          </w:p>
        </w:tc>
      </w:tr>
      <w:tr w:rsidR="00DC1257" w14:paraId="3B673E2C" w14:textId="77777777">
        <w:trPr>
          <w:trHeight w:val="225"/>
        </w:trPr>
        <w:tc>
          <w:tcPr>
            <w:tcW w:w="1985" w:type="dxa"/>
            <w:shd w:val="clear" w:color="auto" w:fill="D9D9D9"/>
          </w:tcPr>
          <w:p w14:paraId="0F8E6BBC" w14:textId="77777777" w:rsidR="00DC1257" w:rsidRDefault="007579A1">
            <w:pPr>
              <w:spacing w:line="360" w:lineRule="atLeast"/>
              <w:rPr>
                <w:szCs w:val="21"/>
              </w:rPr>
            </w:pPr>
            <w:r>
              <w:rPr>
                <w:rFonts w:hint="eastAsia"/>
                <w:szCs w:val="21"/>
              </w:rPr>
              <w:t>业务规则</w:t>
            </w:r>
          </w:p>
        </w:tc>
        <w:tc>
          <w:tcPr>
            <w:tcW w:w="7087" w:type="dxa"/>
          </w:tcPr>
          <w:p w14:paraId="65C7C1EB" w14:textId="77777777" w:rsidR="00DC1257" w:rsidRDefault="00DC1257">
            <w:pPr>
              <w:pStyle w:val="21"/>
              <w:spacing w:after="60" w:line="360" w:lineRule="atLeast"/>
              <w:ind w:leftChars="0" w:left="0"/>
              <w:rPr>
                <w:rFonts w:ascii="Times New Roman" w:hAnsi="Times New Roman"/>
                <w:szCs w:val="21"/>
              </w:rPr>
            </w:pPr>
          </w:p>
        </w:tc>
      </w:tr>
      <w:tr w:rsidR="00DC1257" w14:paraId="18BC0B63" w14:textId="77777777">
        <w:trPr>
          <w:trHeight w:val="225"/>
        </w:trPr>
        <w:tc>
          <w:tcPr>
            <w:tcW w:w="1985" w:type="dxa"/>
            <w:shd w:val="clear" w:color="auto" w:fill="D9D9D9"/>
          </w:tcPr>
          <w:p w14:paraId="02C8E3BF" w14:textId="77777777" w:rsidR="00DC1257" w:rsidRDefault="007579A1">
            <w:pPr>
              <w:spacing w:line="360" w:lineRule="atLeast"/>
              <w:rPr>
                <w:szCs w:val="21"/>
              </w:rPr>
            </w:pPr>
            <w:r>
              <w:rPr>
                <w:rFonts w:hint="eastAsia"/>
                <w:szCs w:val="21"/>
              </w:rPr>
              <w:t>备注</w:t>
            </w:r>
          </w:p>
        </w:tc>
        <w:tc>
          <w:tcPr>
            <w:tcW w:w="7087" w:type="dxa"/>
          </w:tcPr>
          <w:p w14:paraId="6FD5CDFB"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、默认显示前</w:t>
            </w:r>
            <w:r>
              <w:rPr>
                <w:rFonts w:hint="eastAsia"/>
              </w:rPr>
              <w:t>5</w:t>
            </w:r>
            <w:r>
              <w:rPr>
                <w:rFonts w:hint="eastAsia"/>
              </w:rPr>
              <w:t>条交易记录</w:t>
            </w:r>
          </w:p>
          <w:p w14:paraId="784C0DD8"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、各字段长度控制详见数据库设计</w:t>
            </w:r>
          </w:p>
        </w:tc>
      </w:tr>
    </w:tbl>
    <w:p w14:paraId="010D8872" w14:textId="77777777" w:rsidR="00DC1257" w:rsidRDefault="00DC1257">
      <w:bookmarkStart w:id="3346" w:name="_Toc445106793"/>
    </w:p>
    <w:p w14:paraId="7F3828B8" w14:textId="77777777" w:rsidR="00DC1257" w:rsidRDefault="007579A1">
      <w:pPr>
        <w:pStyle w:val="3"/>
        <w:numPr>
          <w:ilvl w:val="2"/>
          <w:numId w:val="1"/>
        </w:numPr>
        <w:rPr>
          <w:rFonts w:ascii="黑体" w:eastAsia="黑体"/>
          <w:sz w:val="24"/>
          <w:szCs w:val="24"/>
        </w:rPr>
      </w:pPr>
      <w:bookmarkStart w:id="3347" w:name="_Toc27303"/>
      <w:r>
        <w:rPr>
          <w:rFonts w:ascii="黑体" w:eastAsia="黑体" w:hint="eastAsia"/>
          <w:sz w:val="24"/>
          <w:szCs w:val="24"/>
        </w:rPr>
        <w:t>承诺历史</w:t>
      </w:r>
      <w:bookmarkEnd w:id="3346"/>
      <w:bookmarkEnd w:id="334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EA3B5E8" w14:textId="77777777">
        <w:trPr>
          <w:trHeight w:val="550"/>
        </w:trPr>
        <w:tc>
          <w:tcPr>
            <w:tcW w:w="1985" w:type="dxa"/>
            <w:shd w:val="clear" w:color="auto" w:fill="D9D9D9"/>
          </w:tcPr>
          <w:p w14:paraId="287F1A99" w14:textId="77777777" w:rsidR="00DC1257" w:rsidRDefault="007579A1">
            <w:pPr>
              <w:spacing w:line="360" w:lineRule="atLeast"/>
            </w:pPr>
            <w:r>
              <w:rPr>
                <w:rFonts w:hint="eastAsia"/>
              </w:rPr>
              <w:t>功能概述</w:t>
            </w:r>
          </w:p>
        </w:tc>
        <w:tc>
          <w:tcPr>
            <w:tcW w:w="7087" w:type="dxa"/>
          </w:tcPr>
          <w:p w14:paraId="2F2C396C" w14:textId="77777777" w:rsidR="00DC1257" w:rsidRDefault="007579A1">
            <w:pPr>
              <w:spacing w:line="360" w:lineRule="atLeast"/>
            </w:pPr>
            <w:r>
              <w:rPr>
                <w:rFonts w:hint="eastAsia"/>
              </w:rPr>
              <w:t>显示客户承诺历史</w:t>
            </w:r>
          </w:p>
        </w:tc>
      </w:tr>
      <w:tr w:rsidR="00DC1257" w14:paraId="7209A3DE" w14:textId="77777777">
        <w:trPr>
          <w:trHeight w:val="225"/>
        </w:trPr>
        <w:tc>
          <w:tcPr>
            <w:tcW w:w="1985" w:type="dxa"/>
            <w:shd w:val="clear" w:color="auto" w:fill="D9D9D9"/>
          </w:tcPr>
          <w:p w14:paraId="79865EAB" w14:textId="77777777" w:rsidR="00DC1257" w:rsidRDefault="007579A1">
            <w:pPr>
              <w:spacing w:line="360" w:lineRule="atLeast"/>
            </w:pPr>
            <w:r>
              <w:rPr>
                <w:rFonts w:hint="eastAsia"/>
              </w:rPr>
              <w:t>输入</w:t>
            </w:r>
          </w:p>
        </w:tc>
        <w:tc>
          <w:tcPr>
            <w:tcW w:w="7087" w:type="dxa"/>
          </w:tcPr>
          <w:p w14:paraId="32EABAB6" w14:textId="77777777" w:rsidR="00DC1257" w:rsidRDefault="00DC1257">
            <w:pPr>
              <w:spacing w:line="360" w:lineRule="atLeast"/>
            </w:pPr>
          </w:p>
        </w:tc>
      </w:tr>
      <w:tr w:rsidR="00DC1257" w14:paraId="604EF714" w14:textId="77777777">
        <w:trPr>
          <w:trHeight w:val="225"/>
        </w:trPr>
        <w:tc>
          <w:tcPr>
            <w:tcW w:w="1985" w:type="dxa"/>
            <w:shd w:val="clear" w:color="auto" w:fill="D9D9D9"/>
          </w:tcPr>
          <w:p w14:paraId="76E06DFC" w14:textId="77777777" w:rsidR="00DC1257" w:rsidRDefault="007579A1">
            <w:pPr>
              <w:spacing w:line="360" w:lineRule="atLeast"/>
            </w:pPr>
            <w:r>
              <w:rPr>
                <w:rFonts w:hint="eastAsia"/>
              </w:rPr>
              <w:lastRenderedPageBreak/>
              <w:t>输出</w:t>
            </w:r>
          </w:p>
        </w:tc>
        <w:tc>
          <w:tcPr>
            <w:tcW w:w="7087" w:type="dxa"/>
          </w:tcPr>
          <w:p w14:paraId="1AE863F2" w14:textId="77777777" w:rsidR="00DC1257" w:rsidRDefault="007579A1">
            <w:pPr>
              <w:widowControl/>
              <w:overflowPunct w:val="0"/>
              <w:autoSpaceDE w:val="0"/>
              <w:autoSpaceDN w:val="0"/>
              <w:adjustRightInd w:val="0"/>
              <w:spacing w:after="100" w:line="360" w:lineRule="atLeast"/>
              <w:textAlignment w:val="baseline"/>
            </w:pPr>
            <w:r>
              <w:rPr>
                <w:rFonts w:hint="eastAsia"/>
              </w:rPr>
              <w:t>操作日期，</w:t>
            </w:r>
            <w:r>
              <w:rPr>
                <w:rFonts w:hint="eastAsia"/>
              </w:rPr>
              <w:t xml:space="preserve"> </w:t>
            </w:r>
            <w:r>
              <w:rPr>
                <w:rFonts w:hint="eastAsia"/>
              </w:rPr>
              <w:t>承诺日期，</w:t>
            </w:r>
            <w:r>
              <w:rPr>
                <w:rFonts w:hint="eastAsia"/>
              </w:rPr>
              <w:t xml:space="preserve"> </w:t>
            </w:r>
            <w:r>
              <w:rPr>
                <w:rFonts w:hint="eastAsia"/>
              </w:rPr>
              <w:t>承诺金额，还款金额，</w:t>
            </w:r>
            <w:r>
              <w:rPr>
                <w:rFonts w:hint="eastAsia"/>
              </w:rPr>
              <w:t xml:space="preserve"> </w:t>
            </w:r>
            <w:r>
              <w:rPr>
                <w:rFonts w:hint="eastAsia"/>
              </w:rPr>
              <w:t>是否</w:t>
            </w:r>
            <w:r>
              <w:rPr>
                <w:rFonts w:hint="eastAsia"/>
              </w:rPr>
              <w:t>BP</w:t>
            </w:r>
            <w:r>
              <w:rPr>
                <w:rFonts w:hint="eastAsia"/>
              </w:rPr>
              <w:t>，</w:t>
            </w:r>
            <w:r>
              <w:rPr>
                <w:rFonts w:hint="eastAsia"/>
              </w:rPr>
              <w:t xml:space="preserve"> </w:t>
            </w:r>
            <w:r>
              <w:rPr>
                <w:rFonts w:hint="eastAsia"/>
              </w:rPr>
              <w:t>催收员</w:t>
            </w:r>
          </w:p>
        </w:tc>
      </w:tr>
      <w:tr w:rsidR="00DC1257" w14:paraId="0CF65B14" w14:textId="77777777">
        <w:trPr>
          <w:trHeight w:val="225"/>
        </w:trPr>
        <w:tc>
          <w:tcPr>
            <w:tcW w:w="1985" w:type="dxa"/>
            <w:shd w:val="clear" w:color="auto" w:fill="D9D9D9"/>
          </w:tcPr>
          <w:p w14:paraId="5069B4FF" w14:textId="77777777" w:rsidR="00DC1257" w:rsidRDefault="007579A1">
            <w:pPr>
              <w:spacing w:line="360" w:lineRule="atLeast"/>
              <w:rPr>
                <w:szCs w:val="21"/>
              </w:rPr>
            </w:pPr>
            <w:r>
              <w:rPr>
                <w:rFonts w:hint="eastAsia"/>
                <w:szCs w:val="21"/>
              </w:rPr>
              <w:t>参考画面</w:t>
            </w:r>
          </w:p>
        </w:tc>
        <w:tc>
          <w:tcPr>
            <w:tcW w:w="7087" w:type="dxa"/>
          </w:tcPr>
          <w:p w14:paraId="025188B6"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4E88C7BA" wp14:editId="7063103F">
                  <wp:extent cx="4361180" cy="531495"/>
                  <wp:effectExtent l="0" t="0" r="1270" b="1905"/>
                  <wp:docPr id="13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pic:cNvPicPr>
                            <a:picLocks noChangeAspect="1"/>
                          </pic:cNvPicPr>
                        </pic:nvPicPr>
                        <pic:blipFill>
                          <a:blip r:embed="rId139" cstate="print"/>
                          <a:stretch>
                            <a:fillRect/>
                          </a:stretch>
                        </pic:blipFill>
                        <pic:spPr>
                          <a:xfrm>
                            <a:off x="0" y="0"/>
                            <a:ext cx="4361180" cy="531495"/>
                          </a:xfrm>
                          <a:prstGeom prst="rect">
                            <a:avLst/>
                          </a:prstGeom>
                          <a:noFill/>
                          <a:ln w="9525">
                            <a:noFill/>
                            <a:miter/>
                          </a:ln>
                        </pic:spPr>
                      </pic:pic>
                    </a:graphicData>
                  </a:graphic>
                </wp:inline>
              </w:drawing>
            </w:r>
          </w:p>
        </w:tc>
      </w:tr>
      <w:tr w:rsidR="00DC1257" w14:paraId="0806BE38" w14:textId="77777777">
        <w:trPr>
          <w:trHeight w:val="225"/>
        </w:trPr>
        <w:tc>
          <w:tcPr>
            <w:tcW w:w="1985" w:type="dxa"/>
            <w:shd w:val="clear" w:color="auto" w:fill="D9D9D9"/>
          </w:tcPr>
          <w:p w14:paraId="6210C124" w14:textId="77777777" w:rsidR="00DC1257" w:rsidRDefault="007579A1">
            <w:pPr>
              <w:spacing w:line="360" w:lineRule="atLeast"/>
              <w:rPr>
                <w:szCs w:val="21"/>
              </w:rPr>
            </w:pPr>
            <w:r>
              <w:rPr>
                <w:rFonts w:hint="eastAsia"/>
                <w:szCs w:val="21"/>
              </w:rPr>
              <w:t>业务规则</w:t>
            </w:r>
          </w:p>
        </w:tc>
        <w:tc>
          <w:tcPr>
            <w:tcW w:w="7087" w:type="dxa"/>
          </w:tcPr>
          <w:p w14:paraId="37CE7FB9" w14:textId="77777777" w:rsidR="00DC1257" w:rsidRDefault="007579A1">
            <w:pPr>
              <w:pStyle w:val="21"/>
              <w:spacing w:after="60" w:line="360" w:lineRule="atLeast"/>
              <w:ind w:leftChars="0" w:left="0"/>
              <w:rPr>
                <w:rFonts w:ascii="Times New Roman" w:hAnsi="Times New Roman"/>
                <w:szCs w:val="21"/>
              </w:rPr>
            </w:pPr>
            <w:r>
              <w:rPr>
                <w:rFonts w:hint="eastAsia"/>
                <w:szCs w:val="24"/>
              </w:rPr>
              <w:t>无</w:t>
            </w:r>
          </w:p>
        </w:tc>
      </w:tr>
      <w:tr w:rsidR="00DC1257" w14:paraId="3FEA4FF0" w14:textId="77777777">
        <w:trPr>
          <w:trHeight w:val="225"/>
        </w:trPr>
        <w:tc>
          <w:tcPr>
            <w:tcW w:w="1985" w:type="dxa"/>
            <w:shd w:val="clear" w:color="auto" w:fill="D9D9D9"/>
          </w:tcPr>
          <w:p w14:paraId="05BC0DF0" w14:textId="77777777" w:rsidR="00DC1257" w:rsidRDefault="007579A1">
            <w:pPr>
              <w:spacing w:line="360" w:lineRule="atLeast"/>
              <w:rPr>
                <w:szCs w:val="21"/>
              </w:rPr>
            </w:pPr>
            <w:r>
              <w:rPr>
                <w:rFonts w:hint="eastAsia"/>
                <w:szCs w:val="21"/>
              </w:rPr>
              <w:t>备注</w:t>
            </w:r>
          </w:p>
        </w:tc>
        <w:tc>
          <w:tcPr>
            <w:tcW w:w="7087" w:type="dxa"/>
          </w:tcPr>
          <w:p w14:paraId="1A6F6E61" w14:textId="77777777" w:rsidR="00DC1257" w:rsidRDefault="00DC1257">
            <w:pPr>
              <w:widowControl/>
              <w:overflowPunct w:val="0"/>
              <w:autoSpaceDE w:val="0"/>
              <w:autoSpaceDN w:val="0"/>
              <w:adjustRightInd w:val="0"/>
              <w:spacing w:after="100" w:line="360" w:lineRule="atLeast"/>
              <w:textAlignment w:val="baseline"/>
            </w:pPr>
          </w:p>
        </w:tc>
      </w:tr>
    </w:tbl>
    <w:p w14:paraId="1B0975B8" w14:textId="77777777" w:rsidR="00DC1257" w:rsidRDefault="007579A1">
      <w:pPr>
        <w:pStyle w:val="3"/>
        <w:numPr>
          <w:ilvl w:val="2"/>
          <w:numId w:val="1"/>
        </w:numPr>
        <w:rPr>
          <w:rFonts w:ascii="黑体" w:eastAsia="黑体"/>
          <w:sz w:val="24"/>
          <w:szCs w:val="24"/>
        </w:rPr>
      </w:pPr>
      <w:bookmarkStart w:id="3348" w:name="_Toc445106794"/>
      <w:bookmarkStart w:id="3349" w:name="_Toc22525"/>
      <w:r>
        <w:rPr>
          <w:rFonts w:ascii="黑体" w:eastAsia="黑体" w:hint="eastAsia"/>
          <w:sz w:val="24"/>
          <w:szCs w:val="24"/>
        </w:rPr>
        <w:t>协办申请</w:t>
      </w:r>
      <w:bookmarkEnd w:id="3348"/>
      <w:bookmarkEnd w:id="3349"/>
    </w:p>
    <w:p w14:paraId="54F5CAEA" w14:textId="77777777" w:rsidR="00DC1257" w:rsidRDefault="007579A1">
      <w:pPr>
        <w:pStyle w:val="4"/>
        <w:numPr>
          <w:ilvl w:val="3"/>
          <w:numId w:val="1"/>
        </w:numPr>
      </w:pPr>
      <w:r>
        <w:rPr>
          <w:rFonts w:hint="eastAsia"/>
        </w:rPr>
        <w:t>短信流程</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1973A02" w14:textId="77777777">
        <w:trPr>
          <w:trHeight w:val="550"/>
        </w:trPr>
        <w:tc>
          <w:tcPr>
            <w:tcW w:w="1985" w:type="dxa"/>
            <w:shd w:val="clear" w:color="auto" w:fill="D9D9D9"/>
          </w:tcPr>
          <w:p w14:paraId="74766040" w14:textId="77777777" w:rsidR="00DC1257" w:rsidRDefault="007579A1">
            <w:pPr>
              <w:spacing w:line="360" w:lineRule="atLeast"/>
              <w:rPr>
                <w:szCs w:val="21"/>
              </w:rPr>
            </w:pPr>
            <w:r>
              <w:rPr>
                <w:rFonts w:hint="eastAsia"/>
                <w:szCs w:val="21"/>
              </w:rPr>
              <w:t>功能概述</w:t>
            </w:r>
          </w:p>
        </w:tc>
        <w:tc>
          <w:tcPr>
            <w:tcW w:w="7087" w:type="dxa"/>
          </w:tcPr>
          <w:p w14:paraId="7C577101" w14:textId="77777777" w:rsidR="00DC1257" w:rsidRDefault="007579A1">
            <w:pPr>
              <w:spacing w:line="360" w:lineRule="atLeast"/>
              <w:ind w:left="360"/>
            </w:pPr>
            <w:r>
              <w:rPr>
                <w:rFonts w:hint="eastAsia"/>
              </w:rPr>
              <w:t>短信流程查询</w:t>
            </w:r>
          </w:p>
        </w:tc>
      </w:tr>
      <w:tr w:rsidR="00DC1257" w14:paraId="14D6E0C4" w14:textId="77777777">
        <w:trPr>
          <w:trHeight w:val="225"/>
        </w:trPr>
        <w:tc>
          <w:tcPr>
            <w:tcW w:w="1985" w:type="dxa"/>
            <w:shd w:val="clear" w:color="auto" w:fill="D9D9D9"/>
          </w:tcPr>
          <w:p w14:paraId="6199484C" w14:textId="77777777" w:rsidR="00DC1257" w:rsidRDefault="007579A1">
            <w:pPr>
              <w:spacing w:line="360" w:lineRule="atLeast"/>
              <w:rPr>
                <w:szCs w:val="21"/>
              </w:rPr>
            </w:pPr>
            <w:r>
              <w:rPr>
                <w:rFonts w:hint="eastAsia"/>
                <w:szCs w:val="21"/>
              </w:rPr>
              <w:t>输入</w:t>
            </w:r>
          </w:p>
        </w:tc>
        <w:tc>
          <w:tcPr>
            <w:tcW w:w="7087" w:type="dxa"/>
          </w:tcPr>
          <w:p w14:paraId="50778930"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38526A27" w14:textId="77777777">
        <w:trPr>
          <w:trHeight w:val="225"/>
        </w:trPr>
        <w:tc>
          <w:tcPr>
            <w:tcW w:w="1985" w:type="dxa"/>
            <w:shd w:val="clear" w:color="auto" w:fill="D9D9D9"/>
          </w:tcPr>
          <w:p w14:paraId="12796904" w14:textId="77777777" w:rsidR="00DC1257" w:rsidRDefault="007579A1">
            <w:pPr>
              <w:spacing w:line="360" w:lineRule="atLeast"/>
              <w:rPr>
                <w:szCs w:val="21"/>
              </w:rPr>
            </w:pPr>
            <w:r>
              <w:rPr>
                <w:rFonts w:hint="eastAsia"/>
                <w:szCs w:val="21"/>
              </w:rPr>
              <w:t>输出</w:t>
            </w:r>
          </w:p>
        </w:tc>
        <w:tc>
          <w:tcPr>
            <w:tcW w:w="7087" w:type="dxa"/>
          </w:tcPr>
          <w:p w14:paraId="56BE7F9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短信流程信息</w:t>
            </w:r>
            <w:r>
              <w:rPr>
                <w:rFonts w:hint="eastAsia"/>
              </w:rPr>
              <w:t>[</w:t>
            </w:r>
            <w:r>
              <w:rPr>
                <w:rFonts w:hint="eastAsia"/>
              </w:rPr>
              <w:t>列表</w:t>
            </w:r>
            <w:r>
              <w:rPr>
                <w:rFonts w:hint="eastAsia"/>
              </w:rPr>
              <w:t>]</w:t>
            </w:r>
            <w:r>
              <w:rPr>
                <w:rFonts w:hint="eastAsia"/>
              </w:rPr>
              <w:t>：</w:t>
            </w:r>
          </w:p>
          <w:p w14:paraId="6530B198" w14:textId="77777777" w:rsidR="00DC1257" w:rsidRDefault="007579A1">
            <w:pPr>
              <w:spacing w:line="360" w:lineRule="atLeast"/>
              <w:ind w:left="360"/>
            </w:pPr>
            <w:r>
              <w:rPr>
                <w:rFonts w:hint="eastAsia"/>
              </w:rPr>
              <w:t>短信模板，手机号，申请人，催收组，申请日期，申请原因，审批人，审批日期，审批状态，审批说明</w:t>
            </w:r>
          </w:p>
          <w:p w14:paraId="1819FED8" w14:textId="77777777" w:rsidR="00DC1257" w:rsidRDefault="007579A1">
            <w:pPr>
              <w:spacing w:line="360" w:lineRule="atLeast"/>
              <w:ind w:left="360"/>
            </w:pPr>
            <w:r>
              <w:rPr>
                <w:rFonts w:hint="eastAsia"/>
              </w:rPr>
              <w:t>短信申请</w:t>
            </w:r>
            <w:r>
              <w:rPr>
                <w:rFonts w:hint="eastAsia"/>
              </w:rPr>
              <w:t>[</w:t>
            </w:r>
            <w:r>
              <w:rPr>
                <w:rFonts w:hint="eastAsia"/>
              </w:rPr>
              <w:t>按钮</w:t>
            </w:r>
            <w:r>
              <w:rPr>
                <w:rFonts w:hint="eastAsia"/>
              </w:rPr>
              <w:t>]</w:t>
            </w:r>
          </w:p>
        </w:tc>
      </w:tr>
      <w:tr w:rsidR="00DC1257" w14:paraId="3A642499" w14:textId="77777777">
        <w:trPr>
          <w:trHeight w:val="225"/>
        </w:trPr>
        <w:tc>
          <w:tcPr>
            <w:tcW w:w="1985" w:type="dxa"/>
            <w:shd w:val="clear" w:color="auto" w:fill="D9D9D9"/>
          </w:tcPr>
          <w:p w14:paraId="4CBF3129" w14:textId="77777777" w:rsidR="00DC1257" w:rsidRDefault="007579A1">
            <w:pPr>
              <w:spacing w:line="360" w:lineRule="atLeast"/>
              <w:rPr>
                <w:szCs w:val="21"/>
              </w:rPr>
            </w:pPr>
            <w:r>
              <w:rPr>
                <w:rFonts w:hint="eastAsia"/>
                <w:szCs w:val="21"/>
              </w:rPr>
              <w:t>参考画面</w:t>
            </w:r>
          </w:p>
        </w:tc>
        <w:tc>
          <w:tcPr>
            <w:tcW w:w="7087" w:type="dxa"/>
          </w:tcPr>
          <w:p w14:paraId="5DCDC75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23732D63" wp14:editId="14A0E30B">
                  <wp:extent cx="4358005" cy="995680"/>
                  <wp:effectExtent l="0" t="0" r="4445" b="13970"/>
                  <wp:docPr id="13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1"/>
                          <pic:cNvPicPr>
                            <a:picLocks noChangeAspect="1"/>
                          </pic:cNvPicPr>
                        </pic:nvPicPr>
                        <pic:blipFill>
                          <a:blip r:embed="rId140" cstate="print"/>
                          <a:stretch>
                            <a:fillRect/>
                          </a:stretch>
                        </pic:blipFill>
                        <pic:spPr>
                          <a:xfrm>
                            <a:off x="0" y="0"/>
                            <a:ext cx="4358005" cy="995680"/>
                          </a:xfrm>
                          <a:prstGeom prst="rect">
                            <a:avLst/>
                          </a:prstGeom>
                          <a:noFill/>
                          <a:ln w="9525">
                            <a:noFill/>
                            <a:miter/>
                          </a:ln>
                        </pic:spPr>
                      </pic:pic>
                    </a:graphicData>
                  </a:graphic>
                </wp:inline>
              </w:drawing>
            </w:r>
          </w:p>
        </w:tc>
      </w:tr>
      <w:tr w:rsidR="00DC1257" w14:paraId="70BEA469" w14:textId="77777777">
        <w:trPr>
          <w:trHeight w:val="225"/>
        </w:trPr>
        <w:tc>
          <w:tcPr>
            <w:tcW w:w="1985" w:type="dxa"/>
            <w:shd w:val="clear" w:color="auto" w:fill="D9D9D9"/>
          </w:tcPr>
          <w:p w14:paraId="2EDCE7EF" w14:textId="77777777" w:rsidR="00DC1257" w:rsidRDefault="007579A1">
            <w:pPr>
              <w:spacing w:line="360" w:lineRule="atLeast"/>
              <w:rPr>
                <w:szCs w:val="21"/>
              </w:rPr>
            </w:pPr>
            <w:r>
              <w:rPr>
                <w:rFonts w:hint="eastAsia"/>
                <w:szCs w:val="21"/>
              </w:rPr>
              <w:t>业务规则</w:t>
            </w:r>
          </w:p>
        </w:tc>
        <w:tc>
          <w:tcPr>
            <w:tcW w:w="7087" w:type="dxa"/>
          </w:tcPr>
          <w:p w14:paraId="6BBA9A4E" w14:textId="77777777" w:rsidR="00DC1257" w:rsidRDefault="00DC1257">
            <w:pPr>
              <w:pStyle w:val="21"/>
              <w:spacing w:after="60" w:line="360" w:lineRule="atLeast"/>
              <w:ind w:leftChars="0" w:left="0"/>
              <w:rPr>
                <w:rFonts w:ascii="Times New Roman" w:hAnsi="Times New Roman"/>
                <w:szCs w:val="21"/>
              </w:rPr>
            </w:pPr>
          </w:p>
        </w:tc>
      </w:tr>
      <w:tr w:rsidR="00DC1257" w14:paraId="3B16ED3C" w14:textId="77777777">
        <w:trPr>
          <w:trHeight w:val="225"/>
        </w:trPr>
        <w:tc>
          <w:tcPr>
            <w:tcW w:w="1985" w:type="dxa"/>
            <w:shd w:val="clear" w:color="auto" w:fill="D9D9D9"/>
          </w:tcPr>
          <w:p w14:paraId="5CB63692" w14:textId="77777777" w:rsidR="00DC1257" w:rsidRDefault="007579A1">
            <w:pPr>
              <w:spacing w:line="360" w:lineRule="atLeast"/>
              <w:rPr>
                <w:szCs w:val="21"/>
              </w:rPr>
            </w:pPr>
            <w:r>
              <w:rPr>
                <w:rFonts w:hint="eastAsia"/>
                <w:szCs w:val="21"/>
              </w:rPr>
              <w:t>备注</w:t>
            </w:r>
          </w:p>
        </w:tc>
        <w:tc>
          <w:tcPr>
            <w:tcW w:w="7087" w:type="dxa"/>
          </w:tcPr>
          <w:p w14:paraId="55586491" w14:textId="77777777" w:rsidR="00DC1257" w:rsidRDefault="007579A1">
            <w:pPr>
              <w:widowControl/>
              <w:overflowPunct w:val="0"/>
              <w:autoSpaceDE w:val="0"/>
              <w:autoSpaceDN w:val="0"/>
              <w:adjustRightInd w:val="0"/>
              <w:spacing w:after="100" w:line="360" w:lineRule="atLeast"/>
              <w:textAlignment w:val="baseline"/>
            </w:pPr>
            <w:r>
              <w:rPr>
                <w:rFonts w:hint="eastAsia"/>
              </w:rPr>
              <w:t>点击短信申请</w:t>
            </w:r>
            <w:r>
              <w:rPr>
                <w:rFonts w:hint="eastAsia"/>
              </w:rPr>
              <w:t>[</w:t>
            </w:r>
            <w:r>
              <w:rPr>
                <w:rFonts w:hint="eastAsia"/>
              </w:rPr>
              <w:t>按钮</w:t>
            </w:r>
            <w:r>
              <w:rPr>
                <w:rFonts w:hint="eastAsia"/>
              </w:rPr>
              <w:t>]</w:t>
            </w:r>
            <w:r>
              <w:rPr>
                <w:rFonts w:hint="eastAsia"/>
              </w:rPr>
              <w:t>，页面跳转到短信申请页面，参见</w:t>
            </w:r>
            <w:r>
              <w:rPr>
                <w:rFonts w:hint="eastAsia"/>
              </w:rPr>
              <w:t xml:space="preserve"> </w:t>
            </w:r>
            <w:r>
              <w:rPr>
                <w:rFonts w:hint="eastAsia"/>
              </w:rPr>
              <w:t>“章节</w:t>
            </w:r>
            <w:r>
              <w:rPr>
                <w:rFonts w:hint="eastAsia"/>
              </w:rPr>
              <w:t xml:space="preserve"> 7.1.8.2  </w:t>
            </w:r>
            <w:r>
              <w:rPr>
                <w:rFonts w:hint="eastAsia"/>
              </w:rPr>
              <w:t>短信申请”</w:t>
            </w:r>
          </w:p>
        </w:tc>
      </w:tr>
    </w:tbl>
    <w:p w14:paraId="7997F979" w14:textId="77777777" w:rsidR="00DC1257" w:rsidRDefault="007579A1">
      <w:pPr>
        <w:pStyle w:val="4"/>
        <w:numPr>
          <w:ilvl w:val="3"/>
          <w:numId w:val="1"/>
        </w:numPr>
      </w:pPr>
      <w:r>
        <w:rPr>
          <w:rFonts w:hint="eastAsia"/>
        </w:rPr>
        <w:t>短信申请</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3349E50" w14:textId="77777777">
        <w:trPr>
          <w:trHeight w:val="550"/>
        </w:trPr>
        <w:tc>
          <w:tcPr>
            <w:tcW w:w="1985" w:type="dxa"/>
            <w:shd w:val="clear" w:color="auto" w:fill="D9D9D9"/>
          </w:tcPr>
          <w:p w14:paraId="564A9FA0" w14:textId="77777777" w:rsidR="00DC1257" w:rsidRDefault="007579A1">
            <w:pPr>
              <w:spacing w:line="360" w:lineRule="atLeast"/>
              <w:rPr>
                <w:szCs w:val="21"/>
              </w:rPr>
            </w:pPr>
            <w:r>
              <w:rPr>
                <w:rFonts w:hint="eastAsia"/>
                <w:szCs w:val="21"/>
              </w:rPr>
              <w:t>功能概述</w:t>
            </w:r>
          </w:p>
        </w:tc>
        <w:tc>
          <w:tcPr>
            <w:tcW w:w="7087" w:type="dxa"/>
          </w:tcPr>
          <w:p w14:paraId="07DAA2F5" w14:textId="77777777" w:rsidR="00DC1257" w:rsidRDefault="007579A1">
            <w:pPr>
              <w:numPr>
                <w:ilvl w:val="0"/>
                <w:numId w:val="102"/>
              </w:numPr>
              <w:spacing w:line="360" w:lineRule="atLeast"/>
            </w:pPr>
            <w:r>
              <w:rPr>
                <w:rFonts w:hint="eastAsia"/>
              </w:rPr>
              <w:t>显示短信申请信息</w:t>
            </w:r>
          </w:p>
          <w:p w14:paraId="69AA3EB5" w14:textId="77777777" w:rsidR="00DC1257" w:rsidRDefault="007579A1">
            <w:pPr>
              <w:spacing w:line="360" w:lineRule="atLeast"/>
            </w:pPr>
            <w:r>
              <w:rPr>
                <w:rFonts w:hint="eastAsia"/>
              </w:rPr>
              <w:t>2</w:t>
            </w:r>
            <w:r>
              <w:rPr>
                <w:rFonts w:hint="eastAsia"/>
              </w:rPr>
              <w:t>、提交短信申请</w:t>
            </w:r>
          </w:p>
        </w:tc>
      </w:tr>
      <w:tr w:rsidR="00DC1257" w14:paraId="67C0DC5D" w14:textId="77777777">
        <w:trPr>
          <w:trHeight w:val="225"/>
        </w:trPr>
        <w:tc>
          <w:tcPr>
            <w:tcW w:w="1985" w:type="dxa"/>
            <w:shd w:val="clear" w:color="auto" w:fill="D9D9D9"/>
          </w:tcPr>
          <w:p w14:paraId="54AA46DE" w14:textId="77777777" w:rsidR="00DC1257" w:rsidRDefault="007579A1">
            <w:pPr>
              <w:spacing w:line="360" w:lineRule="atLeast"/>
              <w:rPr>
                <w:szCs w:val="21"/>
              </w:rPr>
            </w:pPr>
            <w:r>
              <w:rPr>
                <w:rFonts w:hint="eastAsia"/>
                <w:szCs w:val="21"/>
              </w:rPr>
              <w:t>输入</w:t>
            </w:r>
          </w:p>
        </w:tc>
        <w:tc>
          <w:tcPr>
            <w:tcW w:w="7087" w:type="dxa"/>
          </w:tcPr>
          <w:p w14:paraId="236D8A6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短信申请</w:t>
            </w:r>
            <w:r>
              <w:rPr>
                <w:rFonts w:hint="eastAsia"/>
              </w:rPr>
              <w:t>信息</w:t>
            </w:r>
            <w:r>
              <w:rPr>
                <w:rFonts w:hint="eastAsia"/>
              </w:rPr>
              <w:t>[</w:t>
            </w:r>
            <w:r>
              <w:rPr>
                <w:rFonts w:hint="eastAsia"/>
              </w:rPr>
              <w:t>列表</w:t>
            </w:r>
            <w:r>
              <w:rPr>
                <w:rFonts w:hint="eastAsia"/>
              </w:rPr>
              <w:t>]</w:t>
            </w:r>
            <w:r>
              <w:rPr>
                <w:rFonts w:hint="eastAsia"/>
              </w:rPr>
              <w:t>：</w:t>
            </w:r>
          </w:p>
          <w:p w14:paraId="3C62ECB4" w14:textId="77777777" w:rsidR="00DC1257" w:rsidRDefault="007579A1">
            <w:pPr>
              <w:widowControl/>
              <w:overflowPunct w:val="0"/>
              <w:autoSpaceDE w:val="0"/>
              <w:autoSpaceDN w:val="0"/>
              <w:adjustRightInd w:val="0"/>
              <w:spacing w:after="100" w:line="360" w:lineRule="atLeast"/>
              <w:ind w:firstLineChars="150" w:firstLine="315"/>
              <w:textAlignment w:val="baseline"/>
            </w:pPr>
            <w:r>
              <w:rPr>
                <w:rFonts w:hAnsi="宋体" w:hint="eastAsia"/>
                <w:szCs w:val="21"/>
              </w:rPr>
              <w:t>短信格式</w:t>
            </w:r>
            <w:r>
              <w:rPr>
                <w:rFonts w:hint="eastAsia"/>
              </w:rPr>
              <w:t>[</w:t>
            </w:r>
            <w:r>
              <w:rPr>
                <w:rFonts w:hint="eastAsia"/>
              </w:rPr>
              <w:t>下拉框</w:t>
            </w:r>
            <w:r>
              <w:rPr>
                <w:rFonts w:hint="eastAsia"/>
              </w:rPr>
              <w:t>]</w:t>
            </w:r>
            <w:r>
              <w:rPr>
                <w:rFonts w:hint="eastAsia"/>
              </w:rPr>
              <w:t>，手机号码</w:t>
            </w:r>
            <w:r>
              <w:rPr>
                <w:rFonts w:hint="eastAsia"/>
              </w:rPr>
              <w:t>[</w:t>
            </w:r>
            <w:r>
              <w:rPr>
                <w:rFonts w:hint="eastAsia"/>
              </w:rPr>
              <w:t>输入框</w:t>
            </w:r>
            <w:r>
              <w:rPr>
                <w:rFonts w:hint="eastAsia"/>
              </w:rPr>
              <w:t>]</w:t>
            </w:r>
            <w:r>
              <w:rPr>
                <w:rFonts w:hint="eastAsia"/>
              </w:rPr>
              <w:t>，账户号</w:t>
            </w:r>
            <w:r>
              <w:rPr>
                <w:rFonts w:hint="eastAsia"/>
              </w:rPr>
              <w:t>[</w:t>
            </w:r>
            <w:r>
              <w:rPr>
                <w:rFonts w:hint="eastAsia"/>
              </w:rPr>
              <w:t>下拉框</w:t>
            </w:r>
            <w:r>
              <w:rPr>
                <w:rFonts w:hint="eastAsia"/>
              </w:rPr>
              <w:t>]</w:t>
            </w:r>
            <w:r>
              <w:rPr>
                <w:rFonts w:hint="eastAsia"/>
              </w:rPr>
              <w:t>，申请原因</w:t>
            </w:r>
            <w:r>
              <w:rPr>
                <w:rFonts w:hint="eastAsia"/>
              </w:rPr>
              <w:t>[</w:t>
            </w:r>
            <w:r>
              <w:rPr>
                <w:rFonts w:hint="eastAsia"/>
              </w:rPr>
              <w:t>文本框</w:t>
            </w:r>
            <w:r>
              <w:rPr>
                <w:rFonts w:hint="eastAsia"/>
              </w:rPr>
              <w:t>]</w:t>
            </w:r>
          </w:p>
          <w:p w14:paraId="3A1F8F15" w14:textId="77777777" w:rsidR="00DC1257" w:rsidRDefault="007579A1">
            <w:pPr>
              <w:widowControl/>
              <w:overflowPunct w:val="0"/>
              <w:autoSpaceDE w:val="0"/>
              <w:autoSpaceDN w:val="0"/>
              <w:adjustRightInd w:val="0"/>
              <w:spacing w:after="100" w:line="360" w:lineRule="atLeast"/>
              <w:ind w:firstLineChars="150" w:firstLine="315"/>
              <w:textAlignment w:val="baseline"/>
              <w:rPr>
                <w:rFonts w:hAnsi="宋体"/>
                <w:szCs w:val="21"/>
              </w:rPr>
            </w:pPr>
            <w:r>
              <w:rPr>
                <w:rFonts w:hint="eastAsia"/>
              </w:rPr>
              <w:lastRenderedPageBreak/>
              <w:t>保存</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，内容预览</w:t>
            </w:r>
            <w:r>
              <w:rPr>
                <w:rFonts w:hint="eastAsia"/>
              </w:rPr>
              <w:t>[</w:t>
            </w:r>
            <w:r>
              <w:rPr>
                <w:rFonts w:hint="eastAsia"/>
              </w:rPr>
              <w:t>按钮</w:t>
            </w:r>
            <w:r>
              <w:rPr>
                <w:rFonts w:hint="eastAsia"/>
              </w:rPr>
              <w:t>]</w:t>
            </w:r>
          </w:p>
        </w:tc>
      </w:tr>
      <w:tr w:rsidR="00DC1257" w14:paraId="4AF9D2B2" w14:textId="77777777">
        <w:trPr>
          <w:trHeight w:val="225"/>
        </w:trPr>
        <w:tc>
          <w:tcPr>
            <w:tcW w:w="1985" w:type="dxa"/>
            <w:shd w:val="clear" w:color="auto" w:fill="D9D9D9"/>
          </w:tcPr>
          <w:p w14:paraId="6CD2BD6A" w14:textId="77777777" w:rsidR="00DC1257" w:rsidRDefault="007579A1">
            <w:pPr>
              <w:spacing w:line="360" w:lineRule="atLeast"/>
              <w:rPr>
                <w:szCs w:val="21"/>
              </w:rPr>
            </w:pPr>
            <w:r>
              <w:rPr>
                <w:rFonts w:hint="eastAsia"/>
                <w:szCs w:val="21"/>
              </w:rPr>
              <w:lastRenderedPageBreak/>
              <w:t>输出</w:t>
            </w:r>
          </w:p>
        </w:tc>
        <w:tc>
          <w:tcPr>
            <w:tcW w:w="7087" w:type="dxa"/>
          </w:tcPr>
          <w:p w14:paraId="6BB97F5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短信申请信息</w:t>
            </w:r>
            <w:r>
              <w:rPr>
                <w:rFonts w:hint="eastAsia"/>
              </w:rPr>
              <w:t>[</w:t>
            </w:r>
            <w:r>
              <w:rPr>
                <w:rFonts w:hint="eastAsia"/>
              </w:rPr>
              <w:t>列表</w:t>
            </w:r>
            <w:r>
              <w:rPr>
                <w:rFonts w:hint="eastAsia"/>
              </w:rPr>
              <w:t>]</w:t>
            </w:r>
            <w:r>
              <w:rPr>
                <w:rFonts w:hint="eastAsia"/>
              </w:rPr>
              <w:t>：</w:t>
            </w:r>
          </w:p>
          <w:p w14:paraId="46574C47" w14:textId="77777777" w:rsidR="00DC1257" w:rsidRDefault="007579A1">
            <w:pPr>
              <w:spacing w:line="360" w:lineRule="atLeast"/>
              <w:ind w:left="360"/>
            </w:pPr>
            <w:r>
              <w:rPr>
                <w:rFonts w:hint="eastAsia"/>
              </w:rPr>
              <w:t>关系，姓名，性别，电话类型，电话，系统类型</w:t>
            </w:r>
            <w:r>
              <w:rPr>
                <w:rFonts w:hint="eastAsia"/>
              </w:rPr>
              <w:t xml:space="preserve"> </w:t>
            </w:r>
          </w:p>
          <w:p w14:paraId="1E161CA2" w14:textId="77777777" w:rsidR="00DC1257" w:rsidRDefault="00DC1257">
            <w:pPr>
              <w:spacing w:line="360" w:lineRule="atLeast"/>
              <w:ind w:left="360"/>
            </w:pPr>
          </w:p>
          <w:p w14:paraId="5155285A" w14:textId="77777777" w:rsidR="00DC1257" w:rsidRDefault="007579A1">
            <w:pPr>
              <w:spacing w:line="360" w:lineRule="atLeast"/>
              <w:ind w:left="360"/>
            </w:pPr>
            <w:r>
              <w:rPr>
                <w:rFonts w:hint="eastAsia"/>
              </w:rPr>
              <w:t>短信格式，手机号，申请人，申请日期，组别，申请原因，审核人，审核日期，审核状态，审核说明</w:t>
            </w:r>
          </w:p>
        </w:tc>
      </w:tr>
      <w:tr w:rsidR="00DC1257" w14:paraId="50BB1C50" w14:textId="77777777">
        <w:trPr>
          <w:trHeight w:val="225"/>
        </w:trPr>
        <w:tc>
          <w:tcPr>
            <w:tcW w:w="1985" w:type="dxa"/>
            <w:shd w:val="clear" w:color="auto" w:fill="D9D9D9"/>
          </w:tcPr>
          <w:p w14:paraId="6D14D3DF" w14:textId="77777777" w:rsidR="00DC1257" w:rsidRDefault="007579A1">
            <w:pPr>
              <w:spacing w:line="360" w:lineRule="atLeast"/>
              <w:rPr>
                <w:szCs w:val="21"/>
              </w:rPr>
            </w:pPr>
            <w:r>
              <w:rPr>
                <w:rFonts w:hint="eastAsia"/>
                <w:szCs w:val="21"/>
              </w:rPr>
              <w:t>参考画面</w:t>
            </w:r>
          </w:p>
        </w:tc>
        <w:tc>
          <w:tcPr>
            <w:tcW w:w="7087" w:type="dxa"/>
          </w:tcPr>
          <w:p w14:paraId="531110B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B32D9AF" wp14:editId="68D613B8">
                  <wp:extent cx="4356100" cy="1188085"/>
                  <wp:effectExtent l="0" t="0" r="6350" b="12065"/>
                  <wp:docPr id="1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2"/>
                          <pic:cNvPicPr>
                            <a:picLocks noChangeAspect="1"/>
                          </pic:cNvPicPr>
                        </pic:nvPicPr>
                        <pic:blipFill>
                          <a:blip r:embed="rId141" cstate="print"/>
                          <a:stretch>
                            <a:fillRect/>
                          </a:stretch>
                        </pic:blipFill>
                        <pic:spPr>
                          <a:xfrm>
                            <a:off x="0" y="0"/>
                            <a:ext cx="4356100" cy="1188085"/>
                          </a:xfrm>
                          <a:prstGeom prst="rect">
                            <a:avLst/>
                          </a:prstGeom>
                          <a:noFill/>
                          <a:ln w="9525">
                            <a:noFill/>
                            <a:miter/>
                          </a:ln>
                        </pic:spPr>
                      </pic:pic>
                    </a:graphicData>
                  </a:graphic>
                </wp:inline>
              </w:drawing>
            </w:r>
          </w:p>
        </w:tc>
      </w:tr>
      <w:tr w:rsidR="00DC1257" w14:paraId="7750E29B" w14:textId="77777777">
        <w:trPr>
          <w:trHeight w:val="225"/>
        </w:trPr>
        <w:tc>
          <w:tcPr>
            <w:tcW w:w="1985" w:type="dxa"/>
            <w:shd w:val="clear" w:color="auto" w:fill="D9D9D9"/>
          </w:tcPr>
          <w:p w14:paraId="353A0F1E" w14:textId="77777777" w:rsidR="00DC1257" w:rsidRDefault="007579A1">
            <w:pPr>
              <w:spacing w:line="360" w:lineRule="atLeast"/>
              <w:rPr>
                <w:szCs w:val="21"/>
              </w:rPr>
            </w:pPr>
            <w:r>
              <w:rPr>
                <w:rFonts w:hint="eastAsia"/>
                <w:szCs w:val="21"/>
              </w:rPr>
              <w:t>业务规则</w:t>
            </w:r>
          </w:p>
        </w:tc>
        <w:tc>
          <w:tcPr>
            <w:tcW w:w="7087" w:type="dxa"/>
          </w:tcPr>
          <w:p w14:paraId="0F62B48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、点击短信申请</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，弹出短信申请模态对话框，系统筛选客户本人的移动电话信息显示在电话簿信息列表中，默认加载第一条移动电话号码</w:t>
            </w:r>
          </w:p>
          <w:p w14:paraId="58B3CB6C"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、单击电话簿信息列表某列，系统自动将电话填入手机号码</w:t>
            </w:r>
            <w:r>
              <w:rPr>
                <w:rFonts w:ascii="Times New Roman" w:hAnsi="Times New Roman" w:hint="eastAsia"/>
                <w:szCs w:val="21"/>
              </w:rPr>
              <w:t>[</w:t>
            </w:r>
            <w:r>
              <w:rPr>
                <w:rFonts w:ascii="Times New Roman" w:hAnsi="Times New Roman" w:hint="eastAsia"/>
                <w:szCs w:val="21"/>
              </w:rPr>
              <w:t>只读输入框</w:t>
            </w:r>
            <w:r>
              <w:rPr>
                <w:rFonts w:ascii="Times New Roman" w:hAnsi="Times New Roman" w:hint="eastAsia"/>
                <w:szCs w:val="21"/>
              </w:rPr>
              <w:t>]</w:t>
            </w:r>
            <w:r>
              <w:rPr>
                <w:rFonts w:ascii="Times New Roman" w:hAnsi="Times New Roman" w:hint="eastAsia"/>
                <w:szCs w:val="21"/>
              </w:rPr>
              <w:t>中</w:t>
            </w:r>
          </w:p>
          <w:p w14:paraId="048FD32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、短信格式、申请原因、手机号码、</w:t>
            </w:r>
            <w:r>
              <w:rPr>
                <w:rFonts w:hint="eastAsia"/>
                <w:szCs w:val="24"/>
              </w:rPr>
              <w:t>账户</w:t>
            </w:r>
            <w:r>
              <w:rPr>
                <w:rFonts w:ascii="Times New Roman" w:hAnsi="Times New Roman" w:hint="eastAsia"/>
                <w:szCs w:val="21"/>
              </w:rPr>
              <w:t>必填</w:t>
            </w:r>
          </w:p>
          <w:p w14:paraId="1CA4BF7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4</w:t>
            </w:r>
            <w:r>
              <w:rPr>
                <w:rFonts w:ascii="Times New Roman" w:hAnsi="Times New Roman" w:hint="eastAsia"/>
                <w:szCs w:val="21"/>
              </w:rPr>
              <w:t>、</w:t>
            </w:r>
            <w:r>
              <w:rPr>
                <w:rFonts w:ascii="Times New Roman" w:hAnsi="Times New Roman" w:hint="eastAsia"/>
                <w:color w:val="FF0000"/>
                <w:szCs w:val="21"/>
              </w:rPr>
              <w:t>点击提交申请</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后，系统需根据短信模板生成完整短信后调用发送短信接口，记录催收记录（记录类型为“人工操作”，催收动作为“短信”，</w:t>
            </w:r>
            <w:r>
              <w:rPr>
                <w:rFonts w:ascii="Times New Roman" w:hAnsi="Times New Roman" w:hint="eastAsia"/>
                <w:color w:val="FF0000"/>
                <w:szCs w:val="21"/>
              </w:rPr>
              <w:t xml:space="preserve"> </w:t>
            </w:r>
            <w:r>
              <w:rPr>
                <w:rFonts w:ascii="Times New Roman" w:hAnsi="Times New Roman" w:hint="eastAsia"/>
                <w:color w:val="FF0000"/>
                <w:szCs w:val="21"/>
              </w:rPr>
              <w:t>模板编号记录在备注中）。</w:t>
            </w:r>
          </w:p>
        </w:tc>
      </w:tr>
      <w:tr w:rsidR="00DC1257" w14:paraId="11E3CAA8" w14:textId="77777777">
        <w:trPr>
          <w:trHeight w:val="225"/>
        </w:trPr>
        <w:tc>
          <w:tcPr>
            <w:tcW w:w="1985" w:type="dxa"/>
            <w:shd w:val="clear" w:color="auto" w:fill="D9D9D9"/>
          </w:tcPr>
          <w:p w14:paraId="751259FA" w14:textId="77777777" w:rsidR="00DC1257" w:rsidRDefault="007579A1">
            <w:pPr>
              <w:spacing w:line="360" w:lineRule="atLeast"/>
              <w:rPr>
                <w:szCs w:val="21"/>
              </w:rPr>
            </w:pPr>
            <w:r>
              <w:rPr>
                <w:rFonts w:hint="eastAsia"/>
                <w:szCs w:val="21"/>
              </w:rPr>
              <w:t>备注</w:t>
            </w:r>
          </w:p>
        </w:tc>
        <w:tc>
          <w:tcPr>
            <w:tcW w:w="7087" w:type="dxa"/>
          </w:tcPr>
          <w:p w14:paraId="5C12CDD2" w14:textId="77777777" w:rsidR="00DC1257" w:rsidRDefault="007579A1">
            <w:pPr>
              <w:spacing w:line="360" w:lineRule="atLeast"/>
              <w:rPr>
                <w:szCs w:val="21"/>
              </w:rPr>
            </w:pPr>
            <w:r>
              <w:rPr>
                <w:rFonts w:hint="eastAsia"/>
              </w:rPr>
              <w:t>1.</w:t>
            </w:r>
            <w:r>
              <w:t xml:space="preserve"> </w:t>
            </w:r>
            <w:r>
              <w:rPr>
                <w:rFonts w:hint="eastAsia"/>
                <w:szCs w:val="21"/>
              </w:rPr>
              <w:t>点击提交保存</w:t>
            </w:r>
            <w:r>
              <w:rPr>
                <w:rFonts w:hint="eastAsia"/>
                <w:szCs w:val="21"/>
              </w:rPr>
              <w:t>[</w:t>
            </w:r>
            <w:r>
              <w:rPr>
                <w:rFonts w:hint="eastAsia"/>
                <w:szCs w:val="21"/>
              </w:rPr>
              <w:t>按钮</w:t>
            </w:r>
            <w:r>
              <w:rPr>
                <w:rFonts w:hint="eastAsia"/>
                <w:szCs w:val="21"/>
              </w:rPr>
              <w:t>]</w:t>
            </w:r>
            <w:r>
              <w:rPr>
                <w:rFonts w:hint="eastAsia"/>
                <w:szCs w:val="21"/>
              </w:rPr>
              <w:t>，系统保存短信申请相关信息</w:t>
            </w:r>
          </w:p>
          <w:p w14:paraId="586ED0D2" w14:textId="77777777" w:rsidR="00DC1257" w:rsidRDefault="007579A1">
            <w:pPr>
              <w:spacing w:line="360" w:lineRule="atLeast"/>
            </w:pPr>
            <w:r>
              <w:rPr>
                <w:rFonts w:hint="eastAsia"/>
                <w:szCs w:val="21"/>
              </w:rPr>
              <w:t xml:space="preserve">2. </w:t>
            </w:r>
            <w:r>
              <w:rPr>
                <w:rFonts w:hint="eastAsia"/>
              </w:rPr>
              <w:t>点击重置</w:t>
            </w:r>
            <w:r>
              <w:rPr>
                <w:rFonts w:hint="eastAsia"/>
              </w:rPr>
              <w:t>[</w:t>
            </w:r>
            <w:r>
              <w:rPr>
                <w:rFonts w:hint="eastAsia"/>
              </w:rPr>
              <w:t>按钮</w:t>
            </w:r>
            <w:r>
              <w:rPr>
                <w:rFonts w:hint="eastAsia"/>
              </w:rPr>
              <w:t>]</w:t>
            </w:r>
            <w:r>
              <w:rPr>
                <w:rFonts w:hint="eastAsia"/>
              </w:rPr>
              <w:t>，输入内容清空</w:t>
            </w:r>
          </w:p>
          <w:p w14:paraId="2E4DF8D5" w14:textId="77777777" w:rsidR="00DC1257" w:rsidRDefault="007579A1">
            <w:pPr>
              <w:spacing w:line="360" w:lineRule="atLeast"/>
            </w:pPr>
            <w:r>
              <w:rPr>
                <w:rFonts w:hint="eastAsia"/>
              </w:rPr>
              <w:t xml:space="preserve">3. </w:t>
            </w:r>
            <w:r>
              <w:rPr>
                <w:rFonts w:hint="eastAsia"/>
              </w:rPr>
              <w:t>点击内容预览</w:t>
            </w:r>
            <w:r>
              <w:rPr>
                <w:rFonts w:hint="eastAsia"/>
              </w:rPr>
              <w:t>[</w:t>
            </w:r>
            <w:r>
              <w:rPr>
                <w:rFonts w:hint="eastAsia"/>
              </w:rPr>
              <w:t>按钮</w:t>
            </w:r>
            <w:r>
              <w:rPr>
                <w:rFonts w:hint="eastAsia"/>
              </w:rPr>
              <w:t>]</w:t>
            </w:r>
            <w:r>
              <w:rPr>
                <w:rFonts w:hint="eastAsia"/>
              </w:rPr>
              <w:t>，进入短信预览页面</w:t>
            </w:r>
            <w:r>
              <w:t xml:space="preserve"> </w:t>
            </w:r>
          </w:p>
          <w:p w14:paraId="004FD67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7BF7180" wp14:editId="06723EC7">
                  <wp:extent cx="4359275" cy="1316355"/>
                  <wp:effectExtent l="0" t="0" r="3175" b="17145"/>
                  <wp:docPr id="1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3"/>
                          <pic:cNvPicPr>
                            <a:picLocks noChangeAspect="1"/>
                          </pic:cNvPicPr>
                        </pic:nvPicPr>
                        <pic:blipFill>
                          <a:blip r:embed="rId142" cstate="print"/>
                          <a:stretch>
                            <a:fillRect/>
                          </a:stretch>
                        </pic:blipFill>
                        <pic:spPr>
                          <a:xfrm>
                            <a:off x="0" y="0"/>
                            <a:ext cx="4359275" cy="1316355"/>
                          </a:xfrm>
                          <a:prstGeom prst="rect">
                            <a:avLst/>
                          </a:prstGeom>
                          <a:noFill/>
                          <a:ln w="9525">
                            <a:noFill/>
                            <a:miter/>
                          </a:ln>
                        </pic:spPr>
                      </pic:pic>
                    </a:graphicData>
                  </a:graphic>
                </wp:inline>
              </w:drawing>
            </w:r>
          </w:p>
        </w:tc>
      </w:tr>
    </w:tbl>
    <w:p w14:paraId="6AE25BAF" w14:textId="77777777" w:rsidR="00DC1257" w:rsidRDefault="007579A1">
      <w:pPr>
        <w:pStyle w:val="4"/>
        <w:numPr>
          <w:ilvl w:val="3"/>
          <w:numId w:val="1"/>
        </w:numPr>
      </w:pPr>
      <w:commentRangeStart w:id="3350"/>
      <w:r>
        <w:rPr>
          <w:rFonts w:hint="eastAsia"/>
        </w:rPr>
        <w:t>信函流程</w:t>
      </w:r>
      <w:commentRangeEnd w:id="3350"/>
      <w:r>
        <w:commentReference w:id="3350"/>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71EC4A5" w14:textId="77777777">
        <w:trPr>
          <w:trHeight w:val="550"/>
        </w:trPr>
        <w:tc>
          <w:tcPr>
            <w:tcW w:w="1985" w:type="dxa"/>
            <w:shd w:val="clear" w:color="auto" w:fill="D9D9D9"/>
          </w:tcPr>
          <w:p w14:paraId="08E429D1" w14:textId="77777777" w:rsidR="00DC1257" w:rsidRDefault="007579A1">
            <w:pPr>
              <w:spacing w:line="360" w:lineRule="atLeast"/>
              <w:rPr>
                <w:szCs w:val="21"/>
              </w:rPr>
            </w:pPr>
            <w:r>
              <w:rPr>
                <w:rFonts w:hint="eastAsia"/>
                <w:szCs w:val="21"/>
              </w:rPr>
              <w:t>功能概述</w:t>
            </w:r>
          </w:p>
        </w:tc>
        <w:tc>
          <w:tcPr>
            <w:tcW w:w="7087" w:type="dxa"/>
          </w:tcPr>
          <w:p w14:paraId="3424E981" w14:textId="77777777" w:rsidR="00DC1257" w:rsidRDefault="007579A1">
            <w:pPr>
              <w:spacing w:line="360" w:lineRule="atLeast"/>
              <w:ind w:left="360"/>
            </w:pPr>
            <w:r>
              <w:rPr>
                <w:rFonts w:hint="eastAsia"/>
              </w:rPr>
              <w:t>信函流程</w:t>
            </w:r>
          </w:p>
        </w:tc>
      </w:tr>
      <w:tr w:rsidR="00DC1257" w14:paraId="659D055C" w14:textId="77777777">
        <w:trPr>
          <w:trHeight w:val="225"/>
        </w:trPr>
        <w:tc>
          <w:tcPr>
            <w:tcW w:w="1985" w:type="dxa"/>
            <w:shd w:val="clear" w:color="auto" w:fill="D9D9D9"/>
          </w:tcPr>
          <w:p w14:paraId="426AAC0F" w14:textId="77777777" w:rsidR="00DC1257" w:rsidRDefault="007579A1">
            <w:pPr>
              <w:spacing w:line="360" w:lineRule="atLeast"/>
              <w:rPr>
                <w:szCs w:val="21"/>
              </w:rPr>
            </w:pPr>
            <w:r>
              <w:rPr>
                <w:rFonts w:hint="eastAsia"/>
                <w:szCs w:val="21"/>
              </w:rPr>
              <w:t>输入</w:t>
            </w:r>
          </w:p>
        </w:tc>
        <w:tc>
          <w:tcPr>
            <w:tcW w:w="7087" w:type="dxa"/>
          </w:tcPr>
          <w:p w14:paraId="1157852F"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2FB15B44" w14:textId="77777777">
        <w:trPr>
          <w:trHeight w:val="225"/>
        </w:trPr>
        <w:tc>
          <w:tcPr>
            <w:tcW w:w="1985" w:type="dxa"/>
            <w:shd w:val="clear" w:color="auto" w:fill="D9D9D9"/>
          </w:tcPr>
          <w:p w14:paraId="53E3777B" w14:textId="77777777" w:rsidR="00DC1257" w:rsidRDefault="007579A1">
            <w:pPr>
              <w:spacing w:line="360" w:lineRule="atLeast"/>
              <w:rPr>
                <w:szCs w:val="21"/>
              </w:rPr>
            </w:pPr>
            <w:r>
              <w:rPr>
                <w:rFonts w:hint="eastAsia"/>
                <w:szCs w:val="21"/>
              </w:rPr>
              <w:t>输出</w:t>
            </w:r>
          </w:p>
        </w:tc>
        <w:tc>
          <w:tcPr>
            <w:tcW w:w="7087" w:type="dxa"/>
          </w:tcPr>
          <w:p w14:paraId="586B9A7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信函流程信息</w:t>
            </w:r>
            <w:r>
              <w:rPr>
                <w:rFonts w:hint="eastAsia"/>
              </w:rPr>
              <w:t>[</w:t>
            </w:r>
            <w:r>
              <w:rPr>
                <w:rFonts w:hint="eastAsia"/>
              </w:rPr>
              <w:t>列表</w:t>
            </w:r>
            <w:r>
              <w:rPr>
                <w:rFonts w:hint="eastAsia"/>
              </w:rPr>
              <w:t>]</w:t>
            </w:r>
            <w:r>
              <w:rPr>
                <w:rFonts w:hint="eastAsia"/>
              </w:rPr>
              <w:t>：</w:t>
            </w:r>
          </w:p>
          <w:p w14:paraId="331115C7" w14:textId="77777777" w:rsidR="00DC1257" w:rsidRDefault="007579A1">
            <w:pPr>
              <w:spacing w:line="360" w:lineRule="atLeast"/>
              <w:ind w:left="360"/>
            </w:pPr>
            <w:r>
              <w:rPr>
                <w:rFonts w:hint="eastAsia"/>
              </w:rPr>
              <w:lastRenderedPageBreak/>
              <w:t>短信模板，申请日期，催收组，申请人，申请原因，审批人，审批日期，审批状态，审批说明，收件人，邮编，地址</w:t>
            </w:r>
          </w:p>
          <w:p w14:paraId="317D51A1" w14:textId="77777777" w:rsidR="00DC1257" w:rsidRDefault="007579A1">
            <w:pPr>
              <w:spacing w:line="360" w:lineRule="atLeast"/>
              <w:ind w:left="360"/>
            </w:pPr>
            <w:r>
              <w:rPr>
                <w:rFonts w:hint="eastAsia"/>
              </w:rPr>
              <w:t>信函申请</w:t>
            </w:r>
            <w:r>
              <w:rPr>
                <w:rFonts w:hint="eastAsia"/>
              </w:rPr>
              <w:t>[</w:t>
            </w:r>
            <w:r>
              <w:rPr>
                <w:rFonts w:hint="eastAsia"/>
              </w:rPr>
              <w:t>按钮</w:t>
            </w:r>
            <w:r>
              <w:rPr>
                <w:rFonts w:hint="eastAsia"/>
              </w:rPr>
              <w:t>]</w:t>
            </w:r>
          </w:p>
        </w:tc>
      </w:tr>
      <w:tr w:rsidR="00DC1257" w14:paraId="649B6F98" w14:textId="77777777">
        <w:trPr>
          <w:trHeight w:val="225"/>
        </w:trPr>
        <w:tc>
          <w:tcPr>
            <w:tcW w:w="1985" w:type="dxa"/>
            <w:shd w:val="clear" w:color="auto" w:fill="D9D9D9"/>
          </w:tcPr>
          <w:p w14:paraId="42070802" w14:textId="77777777" w:rsidR="00DC1257" w:rsidRDefault="007579A1">
            <w:pPr>
              <w:spacing w:line="360" w:lineRule="atLeast"/>
              <w:rPr>
                <w:szCs w:val="21"/>
              </w:rPr>
            </w:pPr>
            <w:r>
              <w:rPr>
                <w:rFonts w:hint="eastAsia"/>
                <w:szCs w:val="21"/>
              </w:rPr>
              <w:lastRenderedPageBreak/>
              <w:t>参考画面</w:t>
            </w:r>
          </w:p>
        </w:tc>
        <w:tc>
          <w:tcPr>
            <w:tcW w:w="7087" w:type="dxa"/>
          </w:tcPr>
          <w:p w14:paraId="22CB196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7DF14C2" wp14:editId="742C46B7">
                  <wp:extent cx="4359910" cy="1036320"/>
                  <wp:effectExtent l="0" t="0" r="2540" b="11430"/>
                  <wp:docPr id="1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4"/>
                          <pic:cNvPicPr>
                            <a:picLocks noChangeAspect="1"/>
                          </pic:cNvPicPr>
                        </pic:nvPicPr>
                        <pic:blipFill>
                          <a:blip r:embed="rId143" cstate="print"/>
                          <a:stretch>
                            <a:fillRect/>
                          </a:stretch>
                        </pic:blipFill>
                        <pic:spPr>
                          <a:xfrm>
                            <a:off x="0" y="0"/>
                            <a:ext cx="4359910" cy="1036320"/>
                          </a:xfrm>
                          <a:prstGeom prst="rect">
                            <a:avLst/>
                          </a:prstGeom>
                          <a:noFill/>
                          <a:ln w="9525">
                            <a:noFill/>
                            <a:miter/>
                          </a:ln>
                        </pic:spPr>
                      </pic:pic>
                    </a:graphicData>
                  </a:graphic>
                </wp:inline>
              </w:drawing>
            </w:r>
          </w:p>
        </w:tc>
      </w:tr>
      <w:tr w:rsidR="00DC1257" w14:paraId="2EB18695" w14:textId="77777777">
        <w:trPr>
          <w:trHeight w:val="225"/>
        </w:trPr>
        <w:tc>
          <w:tcPr>
            <w:tcW w:w="1985" w:type="dxa"/>
            <w:shd w:val="clear" w:color="auto" w:fill="D9D9D9"/>
          </w:tcPr>
          <w:p w14:paraId="3A1503DE" w14:textId="77777777" w:rsidR="00DC1257" w:rsidRDefault="007579A1">
            <w:pPr>
              <w:spacing w:line="360" w:lineRule="atLeast"/>
              <w:rPr>
                <w:szCs w:val="21"/>
              </w:rPr>
            </w:pPr>
            <w:r>
              <w:rPr>
                <w:rFonts w:hint="eastAsia"/>
                <w:szCs w:val="21"/>
              </w:rPr>
              <w:t>业务规则</w:t>
            </w:r>
          </w:p>
        </w:tc>
        <w:tc>
          <w:tcPr>
            <w:tcW w:w="7087" w:type="dxa"/>
          </w:tcPr>
          <w:p w14:paraId="534239D5" w14:textId="77777777" w:rsidR="00DC1257" w:rsidRDefault="00DC1257">
            <w:pPr>
              <w:pStyle w:val="21"/>
              <w:spacing w:after="60" w:line="360" w:lineRule="atLeast"/>
              <w:ind w:leftChars="0" w:left="0"/>
              <w:rPr>
                <w:rFonts w:ascii="Times New Roman" w:hAnsi="Times New Roman"/>
                <w:szCs w:val="21"/>
              </w:rPr>
            </w:pPr>
          </w:p>
        </w:tc>
      </w:tr>
      <w:tr w:rsidR="00DC1257" w14:paraId="6378104C" w14:textId="77777777">
        <w:trPr>
          <w:trHeight w:val="225"/>
        </w:trPr>
        <w:tc>
          <w:tcPr>
            <w:tcW w:w="1985" w:type="dxa"/>
            <w:shd w:val="clear" w:color="auto" w:fill="D9D9D9"/>
          </w:tcPr>
          <w:p w14:paraId="6B84D2AD" w14:textId="77777777" w:rsidR="00DC1257" w:rsidRDefault="007579A1">
            <w:pPr>
              <w:spacing w:line="360" w:lineRule="atLeast"/>
              <w:rPr>
                <w:szCs w:val="21"/>
              </w:rPr>
            </w:pPr>
            <w:r>
              <w:rPr>
                <w:rFonts w:hint="eastAsia"/>
                <w:szCs w:val="21"/>
              </w:rPr>
              <w:t>备注</w:t>
            </w:r>
          </w:p>
        </w:tc>
        <w:tc>
          <w:tcPr>
            <w:tcW w:w="7087" w:type="dxa"/>
          </w:tcPr>
          <w:p w14:paraId="61931ACD" w14:textId="77777777" w:rsidR="00DC1257" w:rsidRDefault="007579A1">
            <w:pPr>
              <w:widowControl/>
              <w:overflowPunct w:val="0"/>
              <w:autoSpaceDE w:val="0"/>
              <w:autoSpaceDN w:val="0"/>
              <w:adjustRightInd w:val="0"/>
              <w:spacing w:after="100" w:line="360" w:lineRule="atLeast"/>
              <w:textAlignment w:val="baseline"/>
            </w:pPr>
            <w:r>
              <w:rPr>
                <w:rFonts w:hint="eastAsia"/>
              </w:rPr>
              <w:t>点击信函申请</w:t>
            </w:r>
            <w:r>
              <w:rPr>
                <w:rFonts w:hint="eastAsia"/>
              </w:rPr>
              <w:t>[</w:t>
            </w:r>
            <w:r>
              <w:rPr>
                <w:rFonts w:hint="eastAsia"/>
              </w:rPr>
              <w:t>按钮</w:t>
            </w:r>
            <w:r>
              <w:rPr>
                <w:rFonts w:hint="eastAsia"/>
              </w:rPr>
              <w:t>]</w:t>
            </w:r>
            <w:r>
              <w:rPr>
                <w:rFonts w:hint="eastAsia"/>
              </w:rPr>
              <w:t>，页面跳转到信函申请页面，参见</w:t>
            </w:r>
            <w:r>
              <w:rPr>
                <w:rFonts w:hint="eastAsia"/>
              </w:rPr>
              <w:t xml:space="preserve"> </w:t>
            </w:r>
            <w:r>
              <w:rPr>
                <w:rFonts w:hint="eastAsia"/>
              </w:rPr>
              <w:t>“章节</w:t>
            </w:r>
            <w:r>
              <w:rPr>
                <w:rFonts w:hint="eastAsia"/>
              </w:rPr>
              <w:t xml:space="preserve"> 7.1.8.4  </w:t>
            </w:r>
            <w:r>
              <w:rPr>
                <w:rFonts w:hint="eastAsia"/>
              </w:rPr>
              <w:t>信函申请”</w:t>
            </w:r>
          </w:p>
        </w:tc>
      </w:tr>
    </w:tbl>
    <w:p w14:paraId="10162E0C" w14:textId="77777777" w:rsidR="00DC1257" w:rsidRDefault="007579A1">
      <w:pPr>
        <w:pStyle w:val="4"/>
        <w:numPr>
          <w:ilvl w:val="3"/>
          <w:numId w:val="1"/>
        </w:numPr>
      </w:pPr>
      <w:r>
        <w:rPr>
          <w:rFonts w:hint="eastAsia"/>
        </w:rPr>
        <w:t>信函申请</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4EC841A" w14:textId="77777777">
        <w:trPr>
          <w:trHeight w:val="550"/>
        </w:trPr>
        <w:tc>
          <w:tcPr>
            <w:tcW w:w="1985" w:type="dxa"/>
            <w:shd w:val="clear" w:color="auto" w:fill="D9D9D9"/>
          </w:tcPr>
          <w:p w14:paraId="3DF12E31" w14:textId="77777777" w:rsidR="00DC1257" w:rsidRDefault="007579A1">
            <w:pPr>
              <w:spacing w:line="360" w:lineRule="atLeast"/>
              <w:rPr>
                <w:szCs w:val="21"/>
              </w:rPr>
            </w:pPr>
            <w:r>
              <w:rPr>
                <w:rFonts w:hint="eastAsia"/>
                <w:szCs w:val="21"/>
              </w:rPr>
              <w:t>功能概述</w:t>
            </w:r>
          </w:p>
        </w:tc>
        <w:tc>
          <w:tcPr>
            <w:tcW w:w="7087" w:type="dxa"/>
          </w:tcPr>
          <w:p w14:paraId="6885F19A" w14:textId="77777777" w:rsidR="00DC1257" w:rsidRDefault="007579A1">
            <w:pPr>
              <w:numPr>
                <w:ilvl w:val="0"/>
                <w:numId w:val="103"/>
              </w:numPr>
              <w:spacing w:line="360" w:lineRule="atLeast"/>
            </w:pPr>
            <w:r>
              <w:rPr>
                <w:rFonts w:hint="eastAsia"/>
              </w:rPr>
              <w:t>显示信函申请信息</w:t>
            </w:r>
          </w:p>
          <w:p w14:paraId="75929F0C" w14:textId="77777777" w:rsidR="00DC1257" w:rsidRDefault="007579A1">
            <w:pPr>
              <w:numPr>
                <w:ilvl w:val="0"/>
                <w:numId w:val="103"/>
              </w:numPr>
              <w:spacing w:line="360" w:lineRule="atLeast"/>
            </w:pPr>
            <w:r>
              <w:rPr>
                <w:rFonts w:hint="eastAsia"/>
              </w:rPr>
              <w:t>提交信函申请</w:t>
            </w:r>
          </w:p>
        </w:tc>
      </w:tr>
      <w:tr w:rsidR="00DC1257" w14:paraId="61D12F3D" w14:textId="77777777">
        <w:trPr>
          <w:trHeight w:val="225"/>
        </w:trPr>
        <w:tc>
          <w:tcPr>
            <w:tcW w:w="1985" w:type="dxa"/>
            <w:shd w:val="clear" w:color="auto" w:fill="D9D9D9"/>
          </w:tcPr>
          <w:p w14:paraId="50948CEC" w14:textId="77777777" w:rsidR="00DC1257" w:rsidRDefault="007579A1">
            <w:pPr>
              <w:spacing w:line="360" w:lineRule="atLeast"/>
              <w:rPr>
                <w:szCs w:val="21"/>
              </w:rPr>
            </w:pPr>
            <w:r>
              <w:rPr>
                <w:rFonts w:hint="eastAsia"/>
                <w:szCs w:val="21"/>
              </w:rPr>
              <w:t>输入</w:t>
            </w:r>
          </w:p>
        </w:tc>
        <w:tc>
          <w:tcPr>
            <w:tcW w:w="7087" w:type="dxa"/>
          </w:tcPr>
          <w:p w14:paraId="6DEF0B6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信函申请信息</w:t>
            </w:r>
            <w:r>
              <w:rPr>
                <w:rFonts w:hint="eastAsia"/>
              </w:rPr>
              <w:t>[</w:t>
            </w:r>
            <w:r>
              <w:rPr>
                <w:rFonts w:hint="eastAsia"/>
              </w:rPr>
              <w:t>列表</w:t>
            </w:r>
            <w:r>
              <w:rPr>
                <w:rFonts w:hint="eastAsia"/>
              </w:rPr>
              <w:t>]</w:t>
            </w:r>
            <w:r>
              <w:rPr>
                <w:rFonts w:hint="eastAsia"/>
              </w:rPr>
              <w:t>：</w:t>
            </w:r>
          </w:p>
          <w:p w14:paraId="06956E2D" w14:textId="77777777" w:rsidR="00DC1257" w:rsidRDefault="007579A1">
            <w:pPr>
              <w:widowControl/>
              <w:overflowPunct w:val="0"/>
              <w:autoSpaceDE w:val="0"/>
              <w:autoSpaceDN w:val="0"/>
              <w:adjustRightInd w:val="0"/>
              <w:spacing w:after="100" w:line="360" w:lineRule="atLeast"/>
              <w:ind w:firstLine="435"/>
              <w:textAlignment w:val="baseline"/>
            </w:pPr>
            <w:r>
              <w:rPr>
                <w:rFonts w:hAnsi="宋体" w:hint="eastAsia"/>
                <w:szCs w:val="21"/>
              </w:rPr>
              <w:t>信函模板</w:t>
            </w:r>
            <w:r>
              <w:rPr>
                <w:rFonts w:hint="eastAsia"/>
              </w:rPr>
              <w:t>[</w:t>
            </w:r>
            <w:r>
              <w:rPr>
                <w:rFonts w:hint="eastAsia"/>
              </w:rPr>
              <w:t>下拉框</w:t>
            </w:r>
            <w:r>
              <w:rPr>
                <w:rFonts w:hint="eastAsia"/>
              </w:rPr>
              <w:t>]</w:t>
            </w:r>
            <w:r>
              <w:rPr>
                <w:rFonts w:hint="eastAsia"/>
              </w:rPr>
              <w:t>，地址</w:t>
            </w:r>
            <w:r>
              <w:rPr>
                <w:rFonts w:hint="eastAsia"/>
              </w:rPr>
              <w:t>[</w:t>
            </w:r>
            <w:r>
              <w:rPr>
                <w:rFonts w:hint="eastAsia"/>
              </w:rPr>
              <w:t>输入框</w:t>
            </w:r>
            <w:r>
              <w:rPr>
                <w:rFonts w:hint="eastAsia"/>
              </w:rPr>
              <w:t>]</w:t>
            </w:r>
            <w:r>
              <w:rPr>
                <w:rFonts w:hint="eastAsia"/>
              </w:rPr>
              <w:t>，账户</w:t>
            </w:r>
            <w:r>
              <w:rPr>
                <w:rFonts w:hint="eastAsia"/>
              </w:rPr>
              <w:t>[</w:t>
            </w:r>
            <w:r>
              <w:rPr>
                <w:rFonts w:hint="eastAsia"/>
              </w:rPr>
              <w:t>下拉框</w:t>
            </w:r>
            <w:r>
              <w:rPr>
                <w:rFonts w:hint="eastAsia"/>
              </w:rPr>
              <w:t>]</w:t>
            </w:r>
            <w:r>
              <w:rPr>
                <w:rFonts w:hint="eastAsia"/>
              </w:rPr>
              <w:t>，姓名</w:t>
            </w:r>
            <w:r>
              <w:rPr>
                <w:rFonts w:hint="eastAsia"/>
              </w:rPr>
              <w:t>[</w:t>
            </w:r>
            <w:r>
              <w:rPr>
                <w:rFonts w:hint="eastAsia"/>
              </w:rPr>
              <w:t>输入框</w:t>
            </w:r>
            <w:r>
              <w:rPr>
                <w:rFonts w:hint="eastAsia"/>
              </w:rPr>
              <w:t>]</w:t>
            </w:r>
            <w:r>
              <w:rPr>
                <w:rFonts w:hint="eastAsia"/>
              </w:rPr>
              <w:t>，邮编</w:t>
            </w:r>
            <w:r>
              <w:rPr>
                <w:rFonts w:hint="eastAsia"/>
              </w:rPr>
              <w:t>[</w:t>
            </w:r>
            <w:r>
              <w:rPr>
                <w:rFonts w:hint="eastAsia"/>
              </w:rPr>
              <w:t>输入框</w:t>
            </w:r>
            <w:r>
              <w:rPr>
                <w:rFonts w:hint="eastAsia"/>
              </w:rPr>
              <w:t>]</w:t>
            </w:r>
            <w:r>
              <w:rPr>
                <w:rFonts w:hint="eastAsia"/>
              </w:rPr>
              <w:t>，申请原因</w:t>
            </w:r>
            <w:r>
              <w:rPr>
                <w:rFonts w:hint="eastAsia"/>
              </w:rPr>
              <w:t>[</w:t>
            </w:r>
            <w:r>
              <w:rPr>
                <w:rFonts w:hint="eastAsia"/>
              </w:rPr>
              <w:t>文本框</w:t>
            </w:r>
            <w:r>
              <w:rPr>
                <w:rFonts w:hint="eastAsia"/>
              </w:rPr>
              <w:t>]</w:t>
            </w:r>
          </w:p>
          <w:p w14:paraId="2DB05C49" w14:textId="77777777" w:rsidR="00DC1257" w:rsidRDefault="007579A1">
            <w:pPr>
              <w:widowControl/>
              <w:overflowPunct w:val="0"/>
              <w:autoSpaceDE w:val="0"/>
              <w:autoSpaceDN w:val="0"/>
              <w:adjustRightInd w:val="0"/>
              <w:spacing w:after="100" w:line="360" w:lineRule="atLeast"/>
              <w:ind w:firstLine="435"/>
              <w:textAlignment w:val="baseline"/>
              <w:rPr>
                <w:rFonts w:hAnsi="宋体"/>
                <w:szCs w:val="21"/>
              </w:rPr>
            </w:pPr>
            <w:r>
              <w:rPr>
                <w:rFonts w:hint="eastAsia"/>
              </w:rPr>
              <w:t>保存</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，内容预览</w:t>
            </w:r>
            <w:r>
              <w:rPr>
                <w:rFonts w:hint="eastAsia"/>
              </w:rPr>
              <w:t>[</w:t>
            </w:r>
            <w:r>
              <w:rPr>
                <w:rFonts w:hint="eastAsia"/>
              </w:rPr>
              <w:t>按钮</w:t>
            </w:r>
            <w:r>
              <w:rPr>
                <w:rFonts w:hint="eastAsia"/>
              </w:rPr>
              <w:t>]</w:t>
            </w:r>
          </w:p>
        </w:tc>
      </w:tr>
      <w:tr w:rsidR="00DC1257" w14:paraId="4CD0C7C1" w14:textId="77777777">
        <w:trPr>
          <w:trHeight w:val="225"/>
        </w:trPr>
        <w:tc>
          <w:tcPr>
            <w:tcW w:w="1985" w:type="dxa"/>
            <w:shd w:val="clear" w:color="auto" w:fill="D9D9D9"/>
          </w:tcPr>
          <w:p w14:paraId="310E2562" w14:textId="77777777" w:rsidR="00DC1257" w:rsidRDefault="007579A1">
            <w:pPr>
              <w:spacing w:line="360" w:lineRule="atLeast"/>
              <w:rPr>
                <w:szCs w:val="21"/>
              </w:rPr>
            </w:pPr>
            <w:r>
              <w:rPr>
                <w:rFonts w:hint="eastAsia"/>
                <w:szCs w:val="21"/>
              </w:rPr>
              <w:t>输出</w:t>
            </w:r>
          </w:p>
        </w:tc>
        <w:tc>
          <w:tcPr>
            <w:tcW w:w="7087" w:type="dxa"/>
          </w:tcPr>
          <w:p w14:paraId="06BCDB8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信函申请信息</w:t>
            </w:r>
            <w:r>
              <w:rPr>
                <w:rFonts w:hint="eastAsia"/>
              </w:rPr>
              <w:t>[</w:t>
            </w:r>
            <w:r>
              <w:rPr>
                <w:rFonts w:hint="eastAsia"/>
              </w:rPr>
              <w:t>列表</w:t>
            </w:r>
            <w:r>
              <w:rPr>
                <w:rFonts w:hint="eastAsia"/>
              </w:rPr>
              <w:t>]</w:t>
            </w:r>
            <w:r>
              <w:rPr>
                <w:rFonts w:hint="eastAsia"/>
              </w:rPr>
              <w:t>：</w:t>
            </w:r>
            <w:r>
              <w:rPr>
                <w:rFonts w:hint="eastAsia"/>
              </w:rPr>
              <w:t xml:space="preserve"> </w:t>
            </w:r>
          </w:p>
          <w:p w14:paraId="163D6823" w14:textId="77777777" w:rsidR="00DC1257" w:rsidRDefault="007579A1">
            <w:pPr>
              <w:spacing w:line="360" w:lineRule="atLeast"/>
              <w:ind w:left="360"/>
            </w:pPr>
            <w:r>
              <w:rPr>
                <w:rFonts w:hint="eastAsia"/>
              </w:rPr>
              <w:t>关系，姓名，性别，地址类型，邮编，地址，系统类型</w:t>
            </w:r>
          </w:p>
        </w:tc>
      </w:tr>
      <w:tr w:rsidR="00DC1257" w14:paraId="7F0EDB41" w14:textId="77777777">
        <w:trPr>
          <w:trHeight w:val="225"/>
        </w:trPr>
        <w:tc>
          <w:tcPr>
            <w:tcW w:w="1985" w:type="dxa"/>
            <w:shd w:val="clear" w:color="auto" w:fill="D9D9D9"/>
          </w:tcPr>
          <w:p w14:paraId="008C0412" w14:textId="77777777" w:rsidR="00DC1257" w:rsidRDefault="007579A1">
            <w:pPr>
              <w:spacing w:line="360" w:lineRule="atLeast"/>
              <w:rPr>
                <w:szCs w:val="21"/>
              </w:rPr>
            </w:pPr>
            <w:r>
              <w:rPr>
                <w:rFonts w:hint="eastAsia"/>
                <w:szCs w:val="21"/>
              </w:rPr>
              <w:t>参考画面</w:t>
            </w:r>
          </w:p>
        </w:tc>
        <w:tc>
          <w:tcPr>
            <w:tcW w:w="7087" w:type="dxa"/>
          </w:tcPr>
          <w:p w14:paraId="1684C88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1A1DE6D" wp14:editId="19DEF6DB">
                  <wp:extent cx="4358640" cy="964565"/>
                  <wp:effectExtent l="0" t="0" r="3810" b="6985"/>
                  <wp:docPr id="1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5"/>
                          <pic:cNvPicPr>
                            <a:picLocks noChangeAspect="1"/>
                          </pic:cNvPicPr>
                        </pic:nvPicPr>
                        <pic:blipFill>
                          <a:blip r:embed="rId144" cstate="print"/>
                          <a:stretch>
                            <a:fillRect/>
                          </a:stretch>
                        </pic:blipFill>
                        <pic:spPr>
                          <a:xfrm>
                            <a:off x="0" y="0"/>
                            <a:ext cx="4358640" cy="964565"/>
                          </a:xfrm>
                          <a:prstGeom prst="rect">
                            <a:avLst/>
                          </a:prstGeom>
                          <a:noFill/>
                          <a:ln w="9525">
                            <a:noFill/>
                            <a:miter/>
                          </a:ln>
                        </pic:spPr>
                      </pic:pic>
                    </a:graphicData>
                  </a:graphic>
                </wp:inline>
              </w:drawing>
            </w:r>
          </w:p>
        </w:tc>
      </w:tr>
      <w:tr w:rsidR="00DC1257" w14:paraId="650D2C91" w14:textId="77777777">
        <w:trPr>
          <w:trHeight w:val="225"/>
        </w:trPr>
        <w:tc>
          <w:tcPr>
            <w:tcW w:w="1985" w:type="dxa"/>
            <w:shd w:val="clear" w:color="auto" w:fill="D9D9D9"/>
          </w:tcPr>
          <w:p w14:paraId="77FE58FD" w14:textId="77777777" w:rsidR="00DC1257" w:rsidRDefault="007579A1">
            <w:pPr>
              <w:spacing w:line="360" w:lineRule="atLeast"/>
              <w:rPr>
                <w:szCs w:val="21"/>
              </w:rPr>
            </w:pPr>
            <w:r>
              <w:rPr>
                <w:rFonts w:hint="eastAsia"/>
                <w:szCs w:val="21"/>
              </w:rPr>
              <w:t>业务规则</w:t>
            </w:r>
          </w:p>
        </w:tc>
        <w:tc>
          <w:tcPr>
            <w:tcW w:w="7087" w:type="dxa"/>
          </w:tcPr>
          <w:p w14:paraId="73A8DA9E" w14:textId="77777777" w:rsidR="00DC1257" w:rsidRDefault="007579A1">
            <w:pPr>
              <w:pStyle w:val="21"/>
              <w:numPr>
                <w:ilvl w:val="0"/>
                <w:numId w:val="104"/>
              </w:numPr>
              <w:spacing w:after="60" w:line="360" w:lineRule="atLeast"/>
              <w:ind w:leftChars="0"/>
              <w:rPr>
                <w:rFonts w:ascii="Times New Roman" w:hAnsi="Times New Roman"/>
                <w:szCs w:val="21"/>
              </w:rPr>
            </w:pPr>
            <w:r>
              <w:rPr>
                <w:rFonts w:ascii="Times New Roman" w:hAnsi="Times New Roman" w:hint="eastAsia"/>
                <w:szCs w:val="21"/>
              </w:rPr>
              <w:t>单击电话簿信息列表某列，系统自动将姓名、邮编、地址信息填入申请输入框中对应的只读输入框</w:t>
            </w:r>
          </w:p>
          <w:p w14:paraId="2FD7D137" w14:textId="77777777" w:rsidR="00DC1257" w:rsidRDefault="007579A1">
            <w:pPr>
              <w:pStyle w:val="21"/>
              <w:numPr>
                <w:ilvl w:val="0"/>
                <w:numId w:val="104"/>
              </w:numPr>
              <w:spacing w:after="60" w:line="360" w:lineRule="atLeast"/>
              <w:ind w:leftChars="0"/>
              <w:rPr>
                <w:rFonts w:ascii="Times New Roman" w:hAnsi="Times New Roman"/>
                <w:szCs w:val="21"/>
              </w:rPr>
            </w:pPr>
            <w:r>
              <w:rPr>
                <w:rFonts w:ascii="Times New Roman" w:hAnsi="Times New Roman" w:hint="eastAsia"/>
                <w:szCs w:val="21"/>
              </w:rPr>
              <w:t>信函格式、申请原因、姓名、地址、账户必填</w:t>
            </w:r>
          </w:p>
          <w:p w14:paraId="05820187" w14:textId="77777777" w:rsidR="00DC1257" w:rsidRDefault="007579A1">
            <w:pPr>
              <w:pStyle w:val="21"/>
              <w:numPr>
                <w:ilvl w:val="0"/>
                <w:numId w:val="104"/>
              </w:numPr>
              <w:spacing w:after="60" w:line="360" w:lineRule="atLeast"/>
              <w:ind w:leftChars="0"/>
              <w:rPr>
                <w:rFonts w:ascii="Times New Roman" w:hAnsi="Times New Roman"/>
                <w:szCs w:val="21"/>
              </w:rPr>
            </w:pPr>
            <w:r>
              <w:rPr>
                <w:rFonts w:ascii="Times New Roman" w:hAnsi="Times New Roman" w:hint="eastAsia"/>
                <w:szCs w:val="21"/>
              </w:rPr>
              <w:t>只能对关系为“本人”的联系人发送信函</w:t>
            </w:r>
          </w:p>
          <w:p w14:paraId="678143A6" w14:textId="77777777" w:rsidR="00DC1257" w:rsidRDefault="007579A1">
            <w:pPr>
              <w:pStyle w:val="21"/>
              <w:numPr>
                <w:ilvl w:val="0"/>
                <w:numId w:val="104"/>
              </w:numPr>
              <w:spacing w:after="60" w:line="360" w:lineRule="atLeast"/>
              <w:ind w:leftChars="0"/>
              <w:rPr>
                <w:rFonts w:ascii="Times New Roman" w:hAnsi="Times New Roman"/>
                <w:szCs w:val="21"/>
              </w:rPr>
            </w:pPr>
            <w:r>
              <w:rPr>
                <w:rFonts w:ascii="Times New Roman" w:hAnsi="Times New Roman" w:hint="eastAsia"/>
                <w:szCs w:val="21"/>
              </w:rPr>
              <w:t>点击提交申请</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后，系统保存信函申请相关信息，记录催收记录（记录类型为“人工操作”，催收动作为“信函”，备注中记录信函模板编号）。进入电催主页面</w:t>
            </w:r>
          </w:p>
        </w:tc>
      </w:tr>
      <w:tr w:rsidR="00DC1257" w14:paraId="6078512B" w14:textId="77777777">
        <w:trPr>
          <w:trHeight w:val="225"/>
        </w:trPr>
        <w:tc>
          <w:tcPr>
            <w:tcW w:w="1985" w:type="dxa"/>
            <w:shd w:val="clear" w:color="auto" w:fill="D9D9D9"/>
          </w:tcPr>
          <w:p w14:paraId="45739AC8" w14:textId="77777777" w:rsidR="00DC1257" w:rsidRDefault="007579A1">
            <w:pPr>
              <w:spacing w:line="360" w:lineRule="atLeast"/>
              <w:rPr>
                <w:szCs w:val="21"/>
              </w:rPr>
            </w:pPr>
            <w:r>
              <w:rPr>
                <w:rFonts w:hint="eastAsia"/>
                <w:szCs w:val="21"/>
              </w:rPr>
              <w:t>备注</w:t>
            </w:r>
          </w:p>
        </w:tc>
        <w:tc>
          <w:tcPr>
            <w:tcW w:w="7087" w:type="dxa"/>
          </w:tcPr>
          <w:p w14:paraId="7F05B7E7" w14:textId="77777777" w:rsidR="00DC1257" w:rsidRDefault="007579A1">
            <w:pPr>
              <w:spacing w:line="360" w:lineRule="atLeast"/>
              <w:rPr>
                <w:szCs w:val="21"/>
              </w:rPr>
            </w:pPr>
            <w:r>
              <w:rPr>
                <w:rFonts w:hint="eastAsia"/>
              </w:rPr>
              <w:t>1.</w:t>
            </w:r>
            <w:r>
              <w:t xml:space="preserve"> </w:t>
            </w:r>
            <w:r>
              <w:rPr>
                <w:rFonts w:hint="eastAsia"/>
                <w:szCs w:val="21"/>
              </w:rPr>
              <w:t>点击提交保存</w:t>
            </w:r>
            <w:r>
              <w:rPr>
                <w:rFonts w:hint="eastAsia"/>
                <w:szCs w:val="21"/>
              </w:rPr>
              <w:t>[</w:t>
            </w:r>
            <w:r>
              <w:rPr>
                <w:rFonts w:hint="eastAsia"/>
                <w:szCs w:val="21"/>
              </w:rPr>
              <w:t>按钮</w:t>
            </w:r>
            <w:r>
              <w:rPr>
                <w:rFonts w:hint="eastAsia"/>
                <w:szCs w:val="21"/>
              </w:rPr>
              <w:t>]</w:t>
            </w:r>
            <w:r>
              <w:rPr>
                <w:rFonts w:hint="eastAsia"/>
                <w:szCs w:val="21"/>
              </w:rPr>
              <w:t>，系统保存信函申请相关信息</w:t>
            </w:r>
          </w:p>
          <w:p w14:paraId="196D238A" w14:textId="77777777" w:rsidR="00DC1257" w:rsidRDefault="007579A1">
            <w:pPr>
              <w:spacing w:line="360" w:lineRule="atLeast"/>
            </w:pPr>
            <w:r>
              <w:rPr>
                <w:rFonts w:hint="eastAsia"/>
                <w:szCs w:val="21"/>
              </w:rPr>
              <w:lastRenderedPageBreak/>
              <w:t xml:space="preserve">2. </w:t>
            </w:r>
            <w:r>
              <w:rPr>
                <w:rFonts w:hint="eastAsia"/>
              </w:rPr>
              <w:t>点击重置</w:t>
            </w:r>
            <w:r>
              <w:rPr>
                <w:rFonts w:hint="eastAsia"/>
              </w:rPr>
              <w:t>[</w:t>
            </w:r>
            <w:r>
              <w:rPr>
                <w:rFonts w:hint="eastAsia"/>
              </w:rPr>
              <w:t>按钮</w:t>
            </w:r>
            <w:r>
              <w:rPr>
                <w:rFonts w:hint="eastAsia"/>
              </w:rPr>
              <w:t>]</w:t>
            </w:r>
            <w:r>
              <w:rPr>
                <w:rFonts w:hint="eastAsia"/>
              </w:rPr>
              <w:t>，输入内容清空</w:t>
            </w:r>
          </w:p>
          <w:p w14:paraId="0AF91A1C" w14:textId="77777777" w:rsidR="00DC1257" w:rsidRDefault="007579A1">
            <w:pPr>
              <w:spacing w:line="360" w:lineRule="atLeast"/>
            </w:pPr>
            <w:r>
              <w:rPr>
                <w:rFonts w:hint="eastAsia"/>
              </w:rPr>
              <w:t xml:space="preserve">3. </w:t>
            </w:r>
            <w:r>
              <w:rPr>
                <w:rFonts w:hint="eastAsia"/>
              </w:rPr>
              <w:t>点击内容预览</w:t>
            </w:r>
            <w:r>
              <w:rPr>
                <w:rFonts w:hint="eastAsia"/>
              </w:rPr>
              <w:t>[</w:t>
            </w:r>
            <w:r>
              <w:rPr>
                <w:rFonts w:hint="eastAsia"/>
              </w:rPr>
              <w:t>按钮</w:t>
            </w:r>
            <w:r>
              <w:rPr>
                <w:rFonts w:hint="eastAsia"/>
              </w:rPr>
              <w:t>]</w:t>
            </w:r>
            <w:r>
              <w:rPr>
                <w:rFonts w:hint="eastAsia"/>
              </w:rPr>
              <w:t>，进入信函预览页面</w:t>
            </w:r>
            <w:r>
              <w:t xml:space="preserve"> </w:t>
            </w:r>
          </w:p>
          <w:p w14:paraId="116B67C3"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9B101AF" wp14:editId="369A4D0C">
                  <wp:extent cx="4358640" cy="2672080"/>
                  <wp:effectExtent l="0" t="0" r="3810" b="13970"/>
                  <wp:docPr id="14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6"/>
                          <pic:cNvPicPr>
                            <a:picLocks noChangeAspect="1"/>
                          </pic:cNvPicPr>
                        </pic:nvPicPr>
                        <pic:blipFill>
                          <a:blip r:embed="rId145" cstate="print"/>
                          <a:stretch>
                            <a:fillRect/>
                          </a:stretch>
                        </pic:blipFill>
                        <pic:spPr>
                          <a:xfrm>
                            <a:off x="0" y="0"/>
                            <a:ext cx="4358640" cy="2672080"/>
                          </a:xfrm>
                          <a:prstGeom prst="rect">
                            <a:avLst/>
                          </a:prstGeom>
                          <a:noFill/>
                          <a:ln w="9525">
                            <a:noFill/>
                            <a:miter/>
                          </a:ln>
                        </pic:spPr>
                      </pic:pic>
                    </a:graphicData>
                  </a:graphic>
                </wp:inline>
              </w:drawing>
            </w:r>
          </w:p>
        </w:tc>
      </w:tr>
    </w:tbl>
    <w:p w14:paraId="02CEDAB5" w14:textId="77777777" w:rsidR="00DC1257" w:rsidRDefault="00DC1257"/>
    <w:p w14:paraId="54A8FD70" w14:textId="77777777" w:rsidR="00DC1257" w:rsidRDefault="00DC1257"/>
    <w:p w14:paraId="720F878E" w14:textId="77777777" w:rsidR="00DC1257" w:rsidRDefault="007579A1">
      <w:pPr>
        <w:pStyle w:val="4"/>
        <w:numPr>
          <w:ilvl w:val="3"/>
          <w:numId w:val="1"/>
        </w:numPr>
      </w:pPr>
      <w:r>
        <w:rPr>
          <w:rFonts w:hint="eastAsia"/>
        </w:rPr>
        <w:t>邮件流程</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965CEED" w14:textId="77777777">
        <w:trPr>
          <w:trHeight w:val="550"/>
        </w:trPr>
        <w:tc>
          <w:tcPr>
            <w:tcW w:w="1985" w:type="dxa"/>
            <w:shd w:val="clear" w:color="auto" w:fill="D9D9D9"/>
          </w:tcPr>
          <w:p w14:paraId="58D04992" w14:textId="77777777" w:rsidR="00DC1257" w:rsidRDefault="007579A1">
            <w:pPr>
              <w:spacing w:line="360" w:lineRule="atLeast"/>
              <w:rPr>
                <w:szCs w:val="21"/>
              </w:rPr>
            </w:pPr>
            <w:r>
              <w:rPr>
                <w:rFonts w:hint="eastAsia"/>
                <w:szCs w:val="21"/>
              </w:rPr>
              <w:t>功能概述</w:t>
            </w:r>
          </w:p>
        </w:tc>
        <w:tc>
          <w:tcPr>
            <w:tcW w:w="7087" w:type="dxa"/>
          </w:tcPr>
          <w:p w14:paraId="49A350F6" w14:textId="77777777" w:rsidR="00DC1257" w:rsidRDefault="007579A1">
            <w:pPr>
              <w:spacing w:line="360" w:lineRule="atLeast"/>
              <w:ind w:left="360"/>
            </w:pPr>
            <w:r>
              <w:rPr>
                <w:rFonts w:hint="eastAsia"/>
              </w:rPr>
              <w:t>邮件流程查询</w:t>
            </w:r>
          </w:p>
        </w:tc>
      </w:tr>
      <w:tr w:rsidR="00DC1257" w14:paraId="592ECC85" w14:textId="77777777">
        <w:trPr>
          <w:trHeight w:val="225"/>
        </w:trPr>
        <w:tc>
          <w:tcPr>
            <w:tcW w:w="1985" w:type="dxa"/>
            <w:shd w:val="clear" w:color="auto" w:fill="D9D9D9"/>
          </w:tcPr>
          <w:p w14:paraId="71C0209A" w14:textId="77777777" w:rsidR="00DC1257" w:rsidRDefault="007579A1">
            <w:pPr>
              <w:spacing w:line="360" w:lineRule="atLeast"/>
              <w:rPr>
                <w:szCs w:val="21"/>
              </w:rPr>
            </w:pPr>
            <w:r>
              <w:rPr>
                <w:rFonts w:hint="eastAsia"/>
                <w:szCs w:val="21"/>
              </w:rPr>
              <w:t>输入</w:t>
            </w:r>
          </w:p>
        </w:tc>
        <w:tc>
          <w:tcPr>
            <w:tcW w:w="7087" w:type="dxa"/>
          </w:tcPr>
          <w:p w14:paraId="72AFB139"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241CE516" w14:textId="77777777">
        <w:trPr>
          <w:trHeight w:val="225"/>
        </w:trPr>
        <w:tc>
          <w:tcPr>
            <w:tcW w:w="1985" w:type="dxa"/>
            <w:shd w:val="clear" w:color="auto" w:fill="D9D9D9"/>
          </w:tcPr>
          <w:p w14:paraId="7368EB0C" w14:textId="77777777" w:rsidR="00DC1257" w:rsidRDefault="007579A1">
            <w:pPr>
              <w:spacing w:line="360" w:lineRule="atLeast"/>
              <w:rPr>
                <w:szCs w:val="21"/>
              </w:rPr>
            </w:pPr>
            <w:r>
              <w:rPr>
                <w:rFonts w:hint="eastAsia"/>
                <w:szCs w:val="21"/>
              </w:rPr>
              <w:t>输出</w:t>
            </w:r>
          </w:p>
        </w:tc>
        <w:tc>
          <w:tcPr>
            <w:tcW w:w="7087" w:type="dxa"/>
          </w:tcPr>
          <w:p w14:paraId="1B0E184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邮件流程信息</w:t>
            </w:r>
            <w:r>
              <w:rPr>
                <w:rFonts w:hint="eastAsia"/>
              </w:rPr>
              <w:t>[</w:t>
            </w:r>
            <w:r>
              <w:rPr>
                <w:rFonts w:hint="eastAsia"/>
              </w:rPr>
              <w:t>列表</w:t>
            </w:r>
            <w:r>
              <w:rPr>
                <w:rFonts w:hint="eastAsia"/>
              </w:rPr>
              <w:t>]</w:t>
            </w:r>
            <w:r>
              <w:rPr>
                <w:rFonts w:hint="eastAsia"/>
              </w:rPr>
              <w:t>：</w:t>
            </w:r>
          </w:p>
          <w:p w14:paraId="06C74660" w14:textId="77777777" w:rsidR="00DC1257" w:rsidRDefault="007579A1">
            <w:pPr>
              <w:spacing w:line="360" w:lineRule="atLeast"/>
              <w:ind w:left="360"/>
            </w:pPr>
            <w:r>
              <w:rPr>
                <w:rFonts w:hint="eastAsia"/>
              </w:rPr>
              <w:t>短信模板，催收组，申请人，申请日期，申请原因，审批人，审批日期，审批状态，审批说明，邮箱地址，邮件主题</w:t>
            </w:r>
            <w:r>
              <w:rPr>
                <w:rFonts w:hint="eastAsia"/>
              </w:rPr>
              <w:t xml:space="preserve"> </w:t>
            </w:r>
          </w:p>
          <w:p w14:paraId="25E382C7" w14:textId="77777777" w:rsidR="00DC1257" w:rsidRDefault="007579A1">
            <w:pPr>
              <w:spacing w:line="360" w:lineRule="atLeast"/>
              <w:ind w:left="360"/>
            </w:pPr>
            <w:r>
              <w:rPr>
                <w:rFonts w:hint="eastAsia"/>
              </w:rPr>
              <w:t>邮件申请</w:t>
            </w:r>
            <w:r>
              <w:rPr>
                <w:rFonts w:hint="eastAsia"/>
              </w:rPr>
              <w:t>[</w:t>
            </w:r>
            <w:r>
              <w:rPr>
                <w:rFonts w:hint="eastAsia"/>
              </w:rPr>
              <w:t>按钮</w:t>
            </w:r>
            <w:r>
              <w:rPr>
                <w:rFonts w:hint="eastAsia"/>
              </w:rPr>
              <w:t>]</w:t>
            </w:r>
          </w:p>
        </w:tc>
      </w:tr>
      <w:tr w:rsidR="00DC1257" w14:paraId="3661E76D" w14:textId="77777777">
        <w:trPr>
          <w:trHeight w:val="225"/>
        </w:trPr>
        <w:tc>
          <w:tcPr>
            <w:tcW w:w="1985" w:type="dxa"/>
            <w:shd w:val="clear" w:color="auto" w:fill="D9D9D9"/>
          </w:tcPr>
          <w:p w14:paraId="038D39D7" w14:textId="77777777" w:rsidR="00DC1257" w:rsidRDefault="007579A1">
            <w:pPr>
              <w:spacing w:line="360" w:lineRule="atLeast"/>
              <w:rPr>
                <w:szCs w:val="21"/>
              </w:rPr>
            </w:pPr>
            <w:r>
              <w:rPr>
                <w:rFonts w:hint="eastAsia"/>
                <w:szCs w:val="21"/>
              </w:rPr>
              <w:t>参考画面</w:t>
            </w:r>
          </w:p>
        </w:tc>
        <w:tc>
          <w:tcPr>
            <w:tcW w:w="7087" w:type="dxa"/>
          </w:tcPr>
          <w:p w14:paraId="5BF08D1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88AA138" wp14:editId="5957D5B5">
                  <wp:extent cx="4396105" cy="990600"/>
                  <wp:effectExtent l="0" t="0" r="4445" b="0"/>
                  <wp:docPr id="14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7"/>
                          <pic:cNvPicPr>
                            <a:picLocks noChangeAspect="1"/>
                          </pic:cNvPicPr>
                        </pic:nvPicPr>
                        <pic:blipFill>
                          <a:blip r:embed="rId146" cstate="print"/>
                          <a:stretch>
                            <a:fillRect/>
                          </a:stretch>
                        </pic:blipFill>
                        <pic:spPr>
                          <a:xfrm>
                            <a:off x="0" y="0"/>
                            <a:ext cx="4396105" cy="990600"/>
                          </a:xfrm>
                          <a:prstGeom prst="rect">
                            <a:avLst/>
                          </a:prstGeom>
                          <a:noFill/>
                          <a:ln w="9525">
                            <a:noFill/>
                            <a:miter/>
                          </a:ln>
                        </pic:spPr>
                      </pic:pic>
                    </a:graphicData>
                  </a:graphic>
                </wp:inline>
              </w:drawing>
            </w:r>
          </w:p>
        </w:tc>
      </w:tr>
      <w:tr w:rsidR="00DC1257" w14:paraId="1A289F68" w14:textId="77777777">
        <w:trPr>
          <w:trHeight w:val="225"/>
        </w:trPr>
        <w:tc>
          <w:tcPr>
            <w:tcW w:w="1985" w:type="dxa"/>
            <w:shd w:val="clear" w:color="auto" w:fill="D9D9D9"/>
          </w:tcPr>
          <w:p w14:paraId="64F8174A" w14:textId="77777777" w:rsidR="00DC1257" w:rsidRDefault="007579A1">
            <w:pPr>
              <w:spacing w:line="360" w:lineRule="atLeast"/>
              <w:rPr>
                <w:szCs w:val="21"/>
              </w:rPr>
            </w:pPr>
            <w:r>
              <w:rPr>
                <w:rFonts w:hint="eastAsia"/>
                <w:szCs w:val="21"/>
              </w:rPr>
              <w:t>业务规则</w:t>
            </w:r>
          </w:p>
        </w:tc>
        <w:tc>
          <w:tcPr>
            <w:tcW w:w="7087" w:type="dxa"/>
          </w:tcPr>
          <w:p w14:paraId="1CA251CB" w14:textId="77777777" w:rsidR="00DC1257" w:rsidRDefault="00DC1257">
            <w:pPr>
              <w:pStyle w:val="21"/>
              <w:spacing w:after="60" w:line="360" w:lineRule="atLeast"/>
              <w:ind w:leftChars="0" w:left="0"/>
              <w:rPr>
                <w:rFonts w:ascii="Times New Roman" w:hAnsi="Times New Roman"/>
                <w:szCs w:val="21"/>
              </w:rPr>
            </w:pPr>
          </w:p>
        </w:tc>
      </w:tr>
      <w:tr w:rsidR="00DC1257" w14:paraId="11CFB4A0" w14:textId="77777777">
        <w:trPr>
          <w:trHeight w:val="225"/>
        </w:trPr>
        <w:tc>
          <w:tcPr>
            <w:tcW w:w="1985" w:type="dxa"/>
            <w:shd w:val="clear" w:color="auto" w:fill="D9D9D9"/>
          </w:tcPr>
          <w:p w14:paraId="23781746" w14:textId="77777777" w:rsidR="00DC1257" w:rsidRDefault="007579A1">
            <w:pPr>
              <w:spacing w:line="360" w:lineRule="atLeast"/>
              <w:rPr>
                <w:szCs w:val="21"/>
              </w:rPr>
            </w:pPr>
            <w:r>
              <w:rPr>
                <w:rFonts w:hint="eastAsia"/>
                <w:szCs w:val="21"/>
              </w:rPr>
              <w:t>备注</w:t>
            </w:r>
          </w:p>
        </w:tc>
        <w:tc>
          <w:tcPr>
            <w:tcW w:w="7087" w:type="dxa"/>
          </w:tcPr>
          <w:p w14:paraId="51219EA3" w14:textId="77777777" w:rsidR="00DC1257" w:rsidRDefault="007579A1">
            <w:pPr>
              <w:widowControl/>
              <w:overflowPunct w:val="0"/>
              <w:autoSpaceDE w:val="0"/>
              <w:autoSpaceDN w:val="0"/>
              <w:adjustRightInd w:val="0"/>
              <w:spacing w:after="100" w:line="360" w:lineRule="atLeast"/>
              <w:textAlignment w:val="baseline"/>
            </w:pPr>
            <w:r>
              <w:rPr>
                <w:rFonts w:hint="eastAsia"/>
              </w:rPr>
              <w:t>点击邮件申请</w:t>
            </w:r>
            <w:r>
              <w:rPr>
                <w:rFonts w:hint="eastAsia"/>
              </w:rPr>
              <w:t>[</w:t>
            </w:r>
            <w:r>
              <w:rPr>
                <w:rFonts w:hint="eastAsia"/>
              </w:rPr>
              <w:t>按钮</w:t>
            </w:r>
            <w:r>
              <w:rPr>
                <w:rFonts w:hint="eastAsia"/>
              </w:rPr>
              <w:t>]</w:t>
            </w:r>
            <w:r>
              <w:rPr>
                <w:rFonts w:hint="eastAsia"/>
              </w:rPr>
              <w:t>，页面跳转到信函申请页面，参见</w:t>
            </w:r>
            <w:r>
              <w:rPr>
                <w:rFonts w:hint="eastAsia"/>
              </w:rPr>
              <w:t xml:space="preserve"> </w:t>
            </w:r>
            <w:r>
              <w:rPr>
                <w:rFonts w:hint="eastAsia"/>
              </w:rPr>
              <w:t>“章节</w:t>
            </w:r>
            <w:r>
              <w:rPr>
                <w:rFonts w:hint="eastAsia"/>
              </w:rPr>
              <w:t xml:space="preserve"> 7.1.8.6  </w:t>
            </w:r>
            <w:r>
              <w:rPr>
                <w:rFonts w:hint="eastAsia"/>
              </w:rPr>
              <w:t>邮件申请”</w:t>
            </w:r>
          </w:p>
        </w:tc>
      </w:tr>
    </w:tbl>
    <w:p w14:paraId="685116B2" w14:textId="77777777" w:rsidR="00DC1257" w:rsidRDefault="007579A1">
      <w:pPr>
        <w:pStyle w:val="4"/>
        <w:numPr>
          <w:ilvl w:val="3"/>
          <w:numId w:val="1"/>
        </w:numPr>
      </w:pPr>
      <w:r>
        <w:rPr>
          <w:rFonts w:hint="eastAsia"/>
        </w:rPr>
        <w:lastRenderedPageBreak/>
        <w:t>邮件申请</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FB63165" w14:textId="77777777">
        <w:trPr>
          <w:trHeight w:val="550"/>
        </w:trPr>
        <w:tc>
          <w:tcPr>
            <w:tcW w:w="1985" w:type="dxa"/>
            <w:shd w:val="clear" w:color="auto" w:fill="D9D9D9"/>
          </w:tcPr>
          <w:p w14:paraId="09E089D4" w14:textId="77777777" w:rsidR="00DC1257" w:rsidRDefault="007579A1">
            <w:pPr>
              <w:spacing w:line="360" w:lineRule="atLeast"/>
              <w:rPr>
                <w:szCs w:val="21"/>
              </w:rPr>
            </w:pPr>
            <w:r>
              <w:rPr>
                <w:rFonts w:hint="eastAsia"/>
                <w:szCs w:val="21"/>
              </w:rPr>
              <w:t>功能概述</w:t>
            </w:r>
          </w:p>
        </w:tc>
        <w:tc>
          <w:tcPr>
            <w:tcW w:w="7087" w:type="dxa"/>
          </w:tcPr>
          <w:p w14:paraId="0614315B" w14:textId="77777777" w:rsidR="00DC1257" w:rsidRDefault="007579A1">
            <w:pPr>
              <w:spacing w:line="360" w:lineRule="atLeast"/>
              <w:ind w:left="360"/>
            </w:pPr>
            <w:r>
              <w:rPr>
                <w:rFonts w:hint="eastAsia"/>
              </w:rPr>
              <w:t>邮件申请</w:t>
            </w:r>
          </w:p>
        </w:tc>
      </w:tr>
      <w:tr w:rsidR="00DC1257" w14:paraId="2D17D088" w14:textId="77777777">
        <w:trPr>
          <w:trHeight w:val="225"/>
        </w:trPr>
        <w:tc>
          <w:tcPr>
            <w:tcW w:w="1985" w:type="dxa"/>
            <w:shd w:val="clear" w:color="auto" w:fill="D9D9D9"/>
          </w:tcPr>
          <w:p w14:paraId="1B91D885" w14:textId="77777777" w:rsidR="00DC1257" w:rsidRDefault="007579A1">
            <w:pPr>
              <w:spacing w:line="360" w:lineRule="atLeast"/>
              <w:rPr>
                <w:szCs w:val="21"/>
              </w:rPr>
            </w:pPr>
            <w:r>
              <w:rPr>
                <w:rFonts w:hint="eastAsia"/>
                <w:szCs w:val="21"/>
              </w:rPr>
              <w:t>输入</w:t>
            </w:r>
          </w:p>
        </w:tc>
        <w:tc>
          <w:tcPr>
            <w:tcW w:w="7087" w:type="dxa"/>
          </w:tcPr>
          <w:p w14:paraId="452C1E3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邮件申请信息</w:t>
            </w:r>
            <w:r>
              <w:rPr>
                <w:rFonts w:hint="eastAsia"/>
              </w:rPr>
              <w:t>[</w:t>
            </w:r>
            <w:r>
              <w:rPr>
                <w:rFonts w:hint="eastAsia"/>
              </w:rPr>
              <w:t>列表</w:t>
            </w:r>
            <w:r>
              <w:rPr>
                <w:rFonts w:hint="eastAsia"/>
              </w:rPr>
              <w:t>]</w:t>
            </w:r>
            <w:r>
              <w:rPr>
                <w:rFonts w:hint="eastAsia"/>
              </w:rPr>
              <w:t>：</w:t>
            </w:r>
          </w:p>
          <w:p w14:paraId="488FEACA" w14:textId="77777777" w:rsidR="00DC1257" w:rsidRDefault="007579A1">
            <w:pPr>
              <w:widowControl/>
              <w:overflowPunct w:val="0"/>
              <w:autoSpaceDE w:val="0"/>
              <w:autoSpaceDN w:val="0"/>
              <w:adjustRightInd w:val="0"/>
              <w:spacing w:after="100" w:line="360" w:lineRule="atLeast"/>
              <w:ind w:firstLine="435"/>
              <w:textAlignment w:val="baseline"/>
            </w:pPr>
            <w:r>
              <w:rPr>
                <w:rFonts w:hAnsi="宋体" w:hint="eastAsia"/>
                <w:szCs w:val="21"/>
              </w:rPr>
              <w:t>邮箱模板</w:t>
            </w:r>
            <w:r>
              <w:rPr>
                <w:rFonts w:hint="eastAsia"/>
              </w:rPr>
              <w:t>[</w:t>
            </w:r>
            <w:r>
              <w:rPr>
                <w:rFonts w:hint="eastAsia"/>
              </w:rPr>
              <w:t>下拉框</w:t>
            </w:r>
            <w:r>
              <w:rPr>
                <w:rFonts w:hint="eastAsia"/>
              </w:rPr>
              <w:t>]</w:t>
            </w:r>
            <w:r>
              <w:rPr>
                <w:rFonts w:hint="eastAsia"/>
              </w:rPr>
              <w:t>，邮箱地址</w:t>
            </w:r>
            <w:r>
              <w:rPr>
                <w:rFonts w:hint="eastAsia"/>
              </w:rPr>
              <w:t>[</w:t>
            </w:r>
            <w:r>
              <w:rPr>
                <w:rFonts w:hint="eastAsia"/>
              </w:rPr>
              <w:t>输入框</w:t>
            </w:r>
            <w:r>
              <w:rPr>
                <w:rFonts w:hint="eastAsia"/>
              </w:rPr>
              <w:t>]</w:t>
            </w:r>
            <w:r>
              <w:rPr>
                <w:rFonts w:hint="eastAsia"/>
              </w:rPr>
              <w:t>，账户</w:t>
            </w:r>
            <w:r>
              <w:rPr>
                <w:rFonts w:hint="eastAsia"/>
              </w:rPr>
              <w:t>[</w:t>
            </w:r>
            <w:r>
              <w:rPr>
                <w:rFonts w:hint="eastAsia"/>
              </w:rPr>
              <w:t>下拉框</w:t>
            </w:r>
            <w:r>
              <w:rPr>
                <w:rFonts w:hint="eastAsia"/>
              </w:rPr>
              <w:t>]</w:t>
            </w:r>
            <w:r>
              <w:rPr>
                <w:rFonts w:hint="eastAsia"/>
              </w:rPr>
              <w:t>，邮件主题</w:t>
            </w:r>
            <w:r>
              <w:rPr>
                <w:rFonts w:hint="eastAsia"/>
              </w:rPr>
              <w:t>[</w:t>
            </w:r>
            <w:r>
              <w:rPr>
                <w:rFonts w:hint="eastAsia"/>
              </w:rPr>
              <w:t>输入框</w:t>
            </w:r>
            <w:r>
              <w:rPr>
                <w:rFonts w:hint="eastAsia"/>
              </w:rPr>
              <w:t>]</w:t>
            </w:r>
            <w:r>
              <w:rPr>
                <w:rFonts w:hint="eastAsia"/>
              </w:rPr>
              <w:t>，申请原因</w:t>
            </w:r>
            <w:r>
              <w:rPr>
                <w:rFonts w:hint="eastAsia"/>
              </w:rPr>
              <w:t>[</w:t>
            </w:r>
            <w:r>
              <w:rPr>
                <w:rFonts w:hint="eastAsia"/>
              </w:rPr>
              <w:t>文本框</w:t>
            </w:r>
            <w:r>
              <w:rPr>
                <w:rFonts w:hint="eastAsia"/>
              </w:rPr>
              <w:t>]</w:t>
            </w:r>
          </w:p>
          <w:p w14:paraId="542F13CF" w14:textId="77777777" w:rsidR="00DC1257" w:rsidRDefault="007579A1">
            <w:pPr>
              <w:widowControl/>
              <w:overflowPunct w:val="0"/>
              <w:autoSpaceDE w:val="0"/>
              <w:autoSpaceDN w:val="0"/>
              <w:adjustRightInd w:val="0"/>
              <w:spacing w:after="100" w:line="360" w:lineRule="atLeast"/>
              <w:ind w:firstLine="435"/>
              <w:textAlignment w:val="baseline"/>
              <w:rPr>
                <w:rFonts w:hAnsi="宋体"/>
                <w:szCs w:val="21"/>
              </w:rPr>
            </w:pPr>
            <w:r>
              <w:rPr>
                <w:rFonts w:hint="eastAsia"/>
              </w:rPr>
              <w:t>保存</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，内容预览</w:t>
            </w:r>
            <w:r>
              <w:rPr>
                <w:rFonts w:hint="eastAsia"/>
              </w:rPr>
              <w:t>[</w:t>
            </w:r>
            <w:r>
              <w:rPr>
                <w:rFonts w:hint="eastAsia"/>
              </w:rPr>
              <w:t>按钮</w:t>
            </w:r>
            <w:r>
              <w:rPr>
                <w:rFonts w:hint="eastAsia"/>
              </w:rPr>
              <w:t>]</w:t>
            </w:r>
          </w:p>
        </w:tc>
      </w:tr>
      <w:tr w:rsidR="00DC1257" w14:paraId="57A0CA85" w14:textId="77777777">
        <w:trPr>
          <w:trHeight w:val="225"/>
        </w:trPr>
        <w:tc>
          <w:tcPr>
            <w:tcW w:w="1985" w:type="dxa"/>
            <w:shd w:val="clear" w:color="auto" w:fill="D9D9D9"/>
          </w:tcPr>
          <w:p w14:paraId="05A7AD34" w14:textId="77777777" w:rsidR="00DC1257" w:rsidRDefault="007579A1">
            <w:pPr>
              <w:spacing w:line="360" w:lineRule="atLeast"/>
              <w:rPr>
                <w:szCs w:val="21"/>
              </w:rPr>
            </w:pPr>
            <w:r>
              <w:rPr>
                <w:rFonts w:hint="eastAsia"/>
                <w:szCs w:val="21"/>
              </w:rPr>
              <w:t>输出</w:t>
            </w:r>
          </w:p>
        </w:tc>
        <w:tc>
          <w:tcPr>
            <w:tcW w:w="7087" w:type="dxa"/>
          </w:tcPr>
          <w:p w14:paraId="0CAC556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邮件申请信息</w:t>
            </w:r>
            <w:r>
              <w:rPr>
                <w:rFonts w:hint="eastAsia"/>
              </w:rPr>
              <w:t>[</w:t>
            </w:r>
            <w:r>
              <w:rPr>
                <w:rFonts w:hint="eastAsia"/>
              </w:rPr>
              <w:t>列表</w:t>
            </w:r>
            <w:r>
              <w:rPr>
                <w:rFonts w:hint="eastAsia"/>
              </w:rPr>
              <w:t>]</w:t>
            </w:r>
            <w:r>
              <w:rPr>
                <w:rFonts w:hint="eastAsia"/>
              </w:rPr>
              <w:t>：</w:t>
            </w:r>
            <w:r>
              <w:rPr>
                <w:rFonts w:hint="eastAsia"/>
              </w:rPr>
              <w:t xml:space="preserve"> </w:t>
            </w:r>
          </w:p>
          <w:p w14:paraId="4A55C62F" w14:textId="77777777" w:rsidR="00DC1257" w:rsidRDefault="007579A1">
            <w:pPr>
              <w:spacing w:line="360" w:lineRule="atLeast"/>
              <w:ind w:left="360"/>
            </w:pPr>
            <w:r>
              <w:rPr>
                <w:rFonts w:hint="eastAsia"/>
              </w:rPr>
              <w:t>姓名，性别，邮箱</w:t>
            </w:r>
          </w:p>
        </w:tc>
      </w:tr>
      <w:tr w:rsidR="00DC1257" w14:paraId="0E931377" w14:textId="77777777">
        <w:trPr>
          <w:trHeight w:val="225"/>
        </w:trPr>
        <w:tc>
          <w:tcPr>
            <w:tcW w:w="1985" w:type="dxa"/>
            <w:shd w:val="clear" w:color="auto" w:fill="D9D9D9"/>
          </w:tcPr>
          <w:p w14:paraId="4E863B2A" w14:textId="77777777" w:rsidR="00DC1257" w:rsidRDefault="007579A1">
            <w:pPr>
              <w:spacing w:line="360" w:lineRule="atLeast"/>
              <w:rPr>
                <w:szCs w:val="21"/>
              </w:rPr>
            </w:pPr>
            <w:r>
              <w:rPr>
                <w:rFonts w:hint="eastAsia"/>
                <w:szCs w:val="21"/>
              </w:rPr>
              <w:t>参考画面</w:t>
            </w:r>
          </w:p>
        </w:tc>
        <w:tc>
          <w:tcPr>
            <w:tcW w:w="7087" w:type="dxa"/>
          </w:tcPr>
          <w:p w14:paraId="0E9894D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19AE5DF8" wp14:editId="5157A512">
                  <wp:extent cx="4354830" cy="872490"/>
                  <wp:effectExtent l="0" t="0" r="7620" b="3810"/>
                  <wp:docPr id="14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8"/>
                          <pic:cNvPicPr>
                            <a:picLocks noChangeAspect="1"/>
                          </pic:cNvPicPr>
                        </pic:nvPicPr>
                        <pic:blipFill>
                          <a:blip r:embed="rId147" cstate="print"/>
                          <a:stretch>
                            <a:fillRect/>
                          </a:stretch>
                        </pic:blipFill>
                        <pic:spPr>
                          <a:xfrm>
                            <a:off x="0" y="0"/>
                            <a:ext cx="4354830" cy="872490"/>
                          </a:xfrm>
                          <a:prstGeom prst="rect">
                            <a:avLst/>
                          </a:prstGeom>
                          <a:noFill/>
                          <a:ln w="9525">
                            <a:noFill/>
                            <a:miter/>
                          </a:ln>
                        </pic:spPr>
                      </pic:pic>
                    </a:graphicData>
                  </a:graphic>
                </wp:inline>
              </w:drawing>
            </w:r>
          </w:p>
        </w:tc>
      </w:tr>
      <w:tr w:rsidR="00DC1257" w14:paraId="3CDA503B" w14:textId="77777777">
        <w:trPr>
          <w:trHeight w:val="225"/>
        </w:trPr>
        <w:tc>
          <w:tcPr>
            <w:tcW w:w="1985" w:type="dxa"/>
            <w:shd w:val="clear" w:color="auto" w:fill="D9D9D9"/>
          </w:tcPr>
          <w:p w14:paraId="3B5E6C69" w14:textId="77777777" w:rsidR="00DC1257" w:rsidRDefault="007579A1">
            <w:pPr>
              <w:spacing w:line="360" w:lineRule="atLeast"/>
              <w:rPr>
                <w:szCs w:val="21"/>
              </w:rPr>
            </w:pPr>
            <w:r>
              <w:rPr>
                <w:rFonts w:hint="eastAsia"/>
                <w:szCs w:val="21"/>
              </w:rPr>
              <w:t>业务规则</w:t>
            </w:r>
          </w:p>
        </w:tc>
        <w:tc>
          <w:tcPr>
            <w:tcW w:w="7087" w:type="dxa"/>
          </w:tcPr>
          <w:p w14:paraId="3071CA1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单击邮件地址</w:t>
            </w:r>
            <w:proofErr w:type="gramStart"/>
            <w:r>
              <w:rPr>
                <w:rFonts w:ascii="Times New Roman" w:hAnsi="Times New Roman" w:hint="eastAsia"/>
                <w:szCs w:val="21"/>
              </w:rPr>
              <w:t>簿</w:t>
            </w:r>
            <w:proofErr w:type="gramEnd"/>
            <w:r>
              <w:rPr>
                <w:rFonts w:ascii="Times New Roman" w:hAnsi="Times New Roman" w:hint="eastAsia"/>
                <w:szCs w:val="21"/>
              </w:rPr>
              <w:t>信息列表某列，系统自动将邮件</w:t>
            </w:r>
            <w:proofErr w:type="gramStart"/>
            <w:r>
              <w:rPr>
                <w:rFonts w:ascii="Times New Roman" w:hAnsi="Times New Roman" w:hint="eastAsia"/>
                <w:szCs w:val="21"/>
              </w:rPr>
              <w:t>地址地</w:t>
            </w:r>
            <w:proofErr w:type="gramEnd"/>
            <w:r>
              <w:rPr>
                <w:rFonts w:ascii="Times New Roman" w:hAnsi="Times New Roman" w:hint="eastAsia"/>
                <w:szCs w:val="21"/>
              </w:rPr>
              <w:t>址信息填入申请输入框中对应的只读输入框</w:t>
            </w:r>
          </w:p>
          <w:p w14:paraId="1863AFCD"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、邮件模板、邮件地址、账户、邮件主题、申请原因必填</w:t>
            </w:r>
          </w:p>
          <w:p w14:paraId="435C093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、点击提交保存</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后，系统保存邮件申请相关信息，记录催收记录（记录类型为“人工操作”，催收动作为“邮件”，备注中记录邮件模板编号）。进入电催主页面</w:t>
            </w:r>
          </w:p>
        </w:tc>
      </w:tr>
      <w:tr w:rsidR="00DC1257" w14:paraId="540C9ECE" w14:textId="77777777">
        <w:trPr>
          <w:trHeight w:val="225"/>
        </w:trPr>
        <w:tc>
          <w:tcPr>
            <w:tcW w:w="1985" w:type="dxa"/>
            <w:shd w:val="clear" w:color="auto" w:fill="D9D9D9"/>
          </w:tcPr>
          <w:p w14:paraId="1E44CBB1" w14:textId="77777777" w:rsidR="00DC1257" w:rsidRDefault="007579A1">
            <w:pPr>
              <w:spacing w:line="360" w:lineRule="atLeast"/>
              <w:rPr>
                <w:szCs w:val="21"/>
              </w:rPr>
            </w:pPr>
            <w:r>
              <w:rPr>
                <w:rFonts w:hint="eastAsia"/>
                <w:szCs w:val="21"/>
              </w:rPr>
              <w:t>备注</w:t>
            </w:r>
          </w:p>
        </w:tc>
        <w:tc>
          <w:tcPr>
            <w:tcW w:w="7087" w:type="dxa"/>
          </w:tcPr>
          <w:p w14:paraId="5046FA20" w14:textId="77777777" w:rsidR="00DC1257" w:rsidRDefault="007579A1">
            <w:pPr>
              <w:spacing w:line="360" w:lineRule="atLeast"/>
              <w:rPr>
                <w:szCs w:val="21"/>
              </w:rPr>
            </w:pPr>
            <w:r>
              <w:rPr>
                <w:rFonts w:hint="eastAsia"/>
              </w:rPr>
              <w:t>1.</w:t>
            </w:r>
            <w:r>
              <w:t xml:space="preserve"> </w:t>
            </w:r>
            <w:r>
              <w:rPr>
                <w:rFonts w:hint="eastAsia"/>
                <w:szCs w:val="21"/>
              </w:rPr>
              <w:t>点击提交保存</w:t>
            </w:r>
            <w:r>
              <w:rPr>
                <w:rFonts w:hint="eastAsia"/>
                <w:szCs w:val="21"/>
              </w:rPr>
              <w:t>[</w:t>
            </w:r>
            <w:r>
              <w:rPr>
                <w:rFonts w:hint="eastAsia"/>
                <w:szCs w:val="21"/>
              </w:rPr>
              <w:t>按钮</w:t>
            </w:r>
            <w:r>
              <w:rPr>
                <w:rFonts w:hint="eastAsia"/>
                <w:szCs w:val="21"/>
              </w:rPr>
              <w:t>]</w:t>
            </w:r>
            <w:r>
              <w:rPr>
                <w:rFonts w:hint="eastAsia"/>
                <w:szCs w:val="21"/>
              </w:rPr>
              <w:t>，系统保存邮件申请相关信息</w:t>
            </w:r>
          </w:p>
          <w:p w14:paraId="4DF679A3" w14:textId="77777777" w:rsidR="00DC1257" w:rsidRDefault="007579A1">
            <w:pPr>
              <w:spacing w:line="360" w:lineRule="atLeast"/>
            </w:pPr>
            <w:r>
              <w:rPr>
                <w:rFonts w:hint="eastAsia"/>
                <w:szCs w:val="21"/>
              </w:rPr>
              <w:t xml:space="preserve">2. </w:t>
            </w:r>
            <w:r>
              <w:rPr>
                <w:rFonts w:hint="eastAsia"/>
              </w:rPr>
              <w:t>点击重置</w:t>
            </w:r>
            <w:r>
              <w:rPr>
                <w:rFonts w:hint="eastAsia"/>
              </w:rPr>
              <w:t>[</w:t>
            </w:r>
            <w:r>
              <w:rPr>
                <w:rFonts w:hint="eastAsia"/>
              </w:rPr>
              <w:t>按钮</w:t>
            </w:r>
            <w:r>
              <w:rPr>
                <w:rFonts w:hint="eastAsia"/>
              </w:rPr>
              <w:t>]</w:t>
            </w:r>
            <w:r>
              <w:rPr>
                <w:rFonts w:hint="eastAsia"/>
              </w:rPr>
              <w:t>，输入内容清空</w:t>
            </w:r>
          </w:p>
          <w:p w14:paraId="03A53E28" w14:textId="77777777" w:rsidR="00DC1257" w:rsidRDefault="007579A1">
            <w:pPr>
              <w:spacing w:line="360" w:lineRule="atLeast"/>
            </w:pPr>
            <w:r>
              <w:rPr>
                <w:rFonts w:hint="eastAsia"/>
              </w:rPr>
              <w:t xml:space="preserve">3. </w:t>
            </w:r>
            <w:r>
              <w:rPr>
                <w:rFonts w:hint="eastAsia"/>
              </w:rPr>
              <w:t>点击内容预览</w:t>
            </w:r>
            <w:r>
              <w:rPr>
                <w:rFonts w:hint="eastAsia"/>
              </w:rPr>
              <w:t>[</w:t>
            </w:r>
            <w:r>
              <w:rPr>
                <w:rFonts w:hint="eastAsia"/>
              </w:rPr>
              <w:t>按钮</w:t>
            </w:r>
            <w:r>
              <w:rPr>
                <w:rFonts w:hint="eastAsia"/>
              </w:rPr>
              <w:t>]</w:t>
            </w:r>
            <w:r>
              <w:rPr>
                <w:rFonts w:hint="eastAsia"/>
              </w:rPr>
              <w:t>，进入邮件预览页面</w:t>
            </w:r>
            <w:r>
              <w:t xml:space="preserve"> </w:t>
            </w:r>
          </w:p>
          <w:p w14:paraId="754E3322" w14:textId="77777777" w:rsidR="00DC1257" w:rsidRDefault="007579A1">
            <w:pPr>
              <w:spacing w:line="360" w:lineRule="atLeast"/>
            </w:pPr>
            <w:r>
              <w:rPr>
                <w:rFonts w:hAnsi="宋体"/>
                <w:noProof/>
                <w:szCs w:val="21"/>
              </w:rPr>
              <w:drawing>
                <wp:inline distT="0" distB="0" distL="114300" distR="114300" wp14:anchorId="2A64834D" wp14:editId="6D0DD9B1">
                  <wp:extent cx="4363085" cy="1270635"/>
                  <wp:effectExtent l="0" t="0" r="18415" b="5715"/>
                  <wp:docPr id="14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9"/>
                          <pic:cNvPicPr>
                            <a:picLocks noChangeAspect="1"/>
                          </pic:cNvPicPr>
                        </pic:nvPicPr>
                        <pic:blipFill>
                          <a:blip r:embed="rId148" cstate="print"/>
                          <a:stretch>
                            <a:fillRect/>
                          </a:stretch>
                        </pic:blipFill>
                        <pic:spPr>
                          <a:xfrm>
                            <a:off x="0" y="0"/>
                            <a:ext cx="4363085" cy="1270635"/>
                          </a:xfrm>
                          <a:prstGeom prst="rect">
                            <a:avLst/>
                          </a:prstGeom>
                          <a:noFill/>
                          <a:ln w="9525">
                            <a:noFill/>
                            <a:miter/>
                          </a:ln>
                        </pic:spPr>
                      </pic:pic>
                    </a:graphicData>
                  </a:graphic>
                </wp:inline>
              </w:drawing>
            </w:r>
          </w:p>
        </w:tc>
      </w:tr>
    </w:tbl>
    <w:p w14:paraId="03351DA1" w14:textId="77777777" w:rsidR="00DC1257" w:rsidRDefault="007579A1">
      <w:pPr>
        <w:pStyle w:val="4"/>
        <w:numPr>
          <w:ilvl w:val="3"/>
          <w:numId w:val="1"/>
        </w:numPr>
      </w:pPr>
      <w:r>
        <w:rPr>
          <w:rFonts w:hint="eastAsia"/>
        </w:rPr>
        <w:t>外包流程</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C98B125" w14:textId="77777777">
        <w:trPr>
          <w:trHeight w:val="550"/>
        </w:trPr>
        <w:tc>
          <w:tcPr>
            <w:tcW w:w="1985" w:type="dxa"/>
            <w:shd w:val="clear" w:color="auto" w:fill="D9D9D9"/>
          </w:tcPr>
          <w:p w14:paraId="27BE6655" w14:textId="77777777" w:rsidR="00DC1257" w:rsidRDefault="007579A1">
            <w:pPr>
              <w:spacing w:line="360" w:lineRule="atLeast"/>
              <w:rPr>
                <w:szCs w:val="21"/>
              </w:rPr>
            </w:pPr>
            <w:r>
              <w:rPr>
                <w:rFonts w:hint="eastAsia"/>
                <w:szCs w:val="21"/>
              </w:rPr>
              <w:t>功能概述</w:t>
            </w:r>
          </w:p>
        </w:tc>
        <w:tc>
          <w:tcPr>
            <w:tcW w:w="7087" w:type="dxa"/>
          </w:tcPr>
          <w:p w14:paraId="4E68913D" w14:textId="77777777" w:rsidR="00DC1257" w:rsidRDefault="007579A1">
            <w:pPr>
              <w:spacing w:line="360" w:lineRule="atLeast"/>
              <w:ind w:left="360"/>
            </w:pPr>
            <w:r>
              <w:rPr>
                <w:rFonts w:hint="eastAsia"/>
              </w:rPr>
              <w:t>外包流程</w:t>
            </w:r>
          </w:p>
        </w:tc>
      </w:tr>
      <w:tr w:rsidR="00DC1257" w14:paraId="2A32433B" w14:textId="77777777">
        <w:trPr>
          <w:trHeight w:val="225"/>
        </w:trPr>
        <w:tc>
          <w:tcPr>
            <w:tcW w:w="1985" w:type="dxa"/>
            <w:shd w:val="clear" w:color="auto" w:fill="D9D9D9"/>
          </w:tcPr>
          <w:p w14:paraId="28D0A612" w14:textId="77777777" w:rsidR="00DC1257" w:rsidRDefault="007579A1">
            <w:pPr>
              <w:spacing w:line="360" w:lineRule="atLeast"/>
              <w:rPr>
                <w:szCs w:val="21"/>
              </w:rPr>
            </w:pPr>
            <w:r>
              <w:rPr>
                <w:rFonts w:hint="eastAsia"/>
                <w:szCs w:val="21"/>
              </w:rPr>
              <w:t>输入</w:t>
            </w:r>
          </w:p>
        </w:tc>
        <w:tc>
          <w:tcPr>
            <w:tcW w:w="7087" w:type="dxa"/>
          </w:tcPr>
          <w:p w14:paraId="677FBAE8"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7B17EAD8" w14:textId="77777777">
        <w:trPr>
          <w:trHeight w:val="225"/>
        </w:trPr>
        <w:tc>
          <w:tcPr>
            <w:tcW w:w="1985" w:type="dxa"/>
            <w:shd w:val="clear" w:color="auto" w:fill="D9D9D9"/>
          </w:tcPr>
          <w:p w14:paraId="6549E5F4" w14:textId="77777777" w:rsidR="00DC1257" w:rsidRDefault="007579A1">
            <w:pPr>
              <w:spacing w:line="360" w:lineRule="atLeast"/>
              <w:rPr>
                <w:szCs w:val="21"/>
              </w:rPr>
            </w:pPr>
            <w:r>
              <w:rPr>
                <w:rFonts w:hint="eastAsia"/>
                <w:szCs w:val="21"/>
              </w:rPr>
              <w:lastRenderedPageBreak/>
              <w:t>输出</w:t>
            </w:r>
          </w:p>
        </w:tc>
        <w:tc>
          <w:tcPr>
            <w:tcW w:w="7087" w:type="dxa"/>
          </w:tcPr>
          <w:p w14:paraId="5F07B25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外包流程信息</w:t>
            </w:r>
            <w:r>
              <w:rPr>
                <w:rFonts w:hint="eastAsia"/>
              </w:rPr>
              <w:t>[</w:t>
            </w:r>
            <w:r>
              <w:rPr>
                <w:rFonts w:hint="eastAsia"/>
              </w:rPr>
              <w:t>列表</w:t>
            </w:r>
            <w:r>
              <w:rPr>
                <w:rFonts w:hint="eastAsia"/>
              </w:rPr>
              <w:t>]</w:t>
            </w:r>
            <w:r>
              <w:rPr>
                <w:rFonts w:hint="eastAsia"/>
              </w:rPr>
              <w:t>：</w:t>
            </w:r>
          </w:p>
          <w:p w14:paraId="455147E9" w14:textId="77777777" w:rsidR="00DC1257" w:rsidRDefault="007579A1">
            <w:pPr>
              <w:spacing w:line="360" w:lineRule="atLeast"/>
              <w:ind w:left="360"/>
            </w:pPr>
            <w:r>
              <w:rPr>
                <w:rFonts w:hint="eastAsia"/>
              </w:rPr>
              <w:t>申请人，催收组，申请日期，申请原因，申请人，审批日期，审批状态，审批说明</w:t>
            </w:r>
          </w:p>
          <w:p w14:paraId="5A409819" w14:textId="77777777" w:rsidR="00DC1257" w:rsidRDefault="007579A1">
            <w:pPr>
              <w:spacing w:line="360" w:lineRule="atLeast"/>
              <w:ind w:left="360"/>
            </w:pPr>
            <w:r>
              <w:rPr>
                <w:rFonts w:hint="eastAsia"/>
              </w:rPr>
              <w:t>外包申请</w:t>
            </w:r>
            <w:r>
              <w:rPr>
                <w:rFonts w:hint="eastAsia"/>
              </w:rPr>
              <w:t>[</w:t>
            </w:r>
            <w:r>
              <w:rPr>
                <w:rFonts w:hint="eastAsia"/>
              </w:rPr>
              <w:t>按钮</w:t>
            </w:r>
            <w:r>
              <w:rPr>
                <w:rFonts w:hint="eastAsia"/>
              </w:rPr>
              <w:t>]</w:t>
            </w:r>
          </w:p>
        </w:tc>
      </w:tr>
      <w:tr w:rsidR="00DC1257" w14:paraId="1085165F" w14:textId="77777777">
        <w:trPr>
          <w:trHeight w:val="225"/>
        </w:trPr>
        <w:tc>
          <w:tcPr>
            <w:tcW w:w="1985" w:type="dxa"/>
            <w:shd w:val="clear" w:color="auto" w:fill="D9D9D9"/>
          </w:tcPr>
          <w:p w14:paraId="5F9952A8" w14:textId="77777777" w:rsidR="00DC1257" w:rsidRDefault="007579A1">
            <w:pPr>
              <w:spacing w:line="360" w:lineRule="atLeast"/>
              <w:rPr>
                <w:szCs w:val="21"/>
              </w:rPr>
            </w:pPr>
            <w:r>
              <w:rPr>
                <w:rFonts w:hint="eastAsia"/>
                <w:szCs w:val="21"/>
              </w:rPr>
              <w:t>参考画面</w:t>
            </w:r>
          </w:p>
        </w:tc>
        <w:tc>
          <w:tcPr>
            <w:tcW w:w="7087" w:type="dxa"/>
          </w:tcPr>
          <w:p w14:paraId="1804F05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47654865" wp14:editId="13973684">
                  <wp:extent cx="4361180" cy="979170"/>
                  <wp:effectExtent l="0" t="0" r="1270" b="11430"/>
                  <wp:docPr id="14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0"/>
                          <pic:cNvPicPr>
                            <a:picLocks noChangeAspect="1"/>
                          </pic:cNvPicPr>
                        </pic:nvPicPr>
                        <pic:blipFill>
                          <a:blip r:embed="rId149" cstate="print"/>
                          <a:stretch>
                            <a:fillRect/>
                          </a:stretch>
                        </pic:blipFill>
                        <pic:spPr>
                          <a:xfrm>
                            <a:off x="0" y="0"/>
                            <a:ext cx="4361180" cy="979170"/>
                          </a:xfrm>
                          <a:prstGeom prst="rect">
                            <a:avLst/>
                          </a:prstGeom>
                          <a:noFill/>
                          <a:ln w="9525">
                            <a:noFill/>
                            <a:miter/>
                          </a:ln>
                        </pic:spPr>
                      </pic:pic>
                    </a:graphicData>
                  </a:graphic>
                </wp:inline>
              </w:drawing>
            </w:r>
          </w:p>
        </w:tc>
      </w:tr>
      <w:tr w:rsidR="00DC1257" w14:paraId="7F8DE4BB" w14:textId="77777777">
        <w:trPr>
          <w:trHeight w:val="225"/>
        </w:trPr>
        <w:tc>
          <w:tcPr>
            <w:tcW w:w="1985" w:type="dxa"/>
            <w:shd w:val="clear" w:color="auto" w:fill="D9D9D9"/>
          </w:tcPr>
          <w:p w14:paraId="5CB7E90A" w14:textId="77777777" w:rsidR="00DC1257" w:rsidRDefault="007579A1">
            <w:pPr>
              <w:spacing w:line="360" w:lineRule="atLeast"/>
              <w:rPr>
                <w:szCs w:val="21"/>
              </w:rPr>
            </w:pPr>
            <w:r>
              <w:rPr>
                <w:rFonts w:hint="eastAsia"/>
                <w:szCs w:val="21"/>
              </w:rPr>
              <w:t>业务规则</w:t>
            </w:r>
          </w:p>
        </w:tc>
        <w:tc>
          <w:tcPr>
            <w:tcW w:w="7087" w:type="dxa"/>
          </w:tcPr>
          <w:p w14:paraId="16741D1F" w14:textId="77777777" w:rsidR="00DC1257" w:rsidRDefault="00DC1257">
            <w:pPr>
              <w:pStyle w:val="21"/>
              <w:spacing w:after="60" w:line="360" w:lineRule="atLeast"/>
              <w:ind w:leftChars="0" w:left="0"/>
              <w:rPr>
                <w:rFonts w:ascii="Times New Roman" w:hAnsi="Times New Roman"/>
                <w:szCs w:val="21"/>
              </w:rPr>
            </w:pPr>
          </w:p>
        </w:tc>
      </w:tr>
      <w:tr w:rsidR="00DC1257" w14:paraId="1B079426" w14:textId="77777777">
        <w:trPr>
          <w:trHeight w:val="225"/>
        </w:trPr>
        <w:tc>
          <w:tcPr>
            <w:tcW w:w="1985" w:type="dxa"/>
            <w:shd w:val="clear" w:color="auto" w:fill="D9D9D9"/>
          </w:tcPr>
          <w:p w14:paraId="018CDC2A" w14:textId="77777777" w:rsidR="00DC1257" w:rsidRDefault="007579A1">
            <w:pPr>
              <w:spacing w:line="360" w:lineRule="atLeast"/>
              <w:rPr>
                <w:szCs w:val="21"/>
              </w:rPr>
            </w:pPr>
            <w:r>
              <w:rPr>
                <w:rFonts w:hint="eastAsia"/>
                <w:szCs w:val="21"/>
              </w:rPr>
              <w:t>备注</w:t>
            </w:r>
          </w:p>
        </w:tc>
        <w:tc>
          <w:tcPr>
            <w:tcW w:w="7087" w:type="dxa"/>
          </w:tcPr>
          <w:p w14:paraId="13E6DF0C" w14:textId="77777777" w:rsidR="00DC1257" w:rsidRDefault="007579A1">
            <w:pPr>
              <w:widowControl/>
              <w:overflowPunct w:val="0"/>
              <w:autoSpaceDE w:val="0"/>
              <w:autoSpaceDN w:val="0"/>
              <w:adjustRightInd w:val="0"/>
              <w:spacing w:after="100" w:line="360" w:lineRule="atLeast"/>
              <w:textAlignment w:val="baseline"/>
            </w:pPr>
            <w:r>
              <w:rPr>
                <w:rFonts w:hint="eastAsia"/>
              </w:rPr>
              <w:t>点击外包申请</w:t>
            </w:r>
            <w:r>
              <w:rPr>
                <w:rFonts w:hint="eastAsia"/>
              </w:rPr>
              <w:t>[</w:t>
            </w:r>
            <w:r>
              <w:rPr>
                <w:rFonts w:hint="eastAsia"/>
              </w:rPr>
              <w:t>按钮</w:t>
            </w:r>
            <w:r>
              <w:rPr>
                <w:rFonts w:hint="eastAsia"/>
              </w:rPr>
              <w:t>]</w:t>
            </w:r>
            <w:r>
              <w:rPr>
                <w:rFonts w:hint="eastAsia"/>
              </w:rPr>
              <w:t>，页面跳转到外包申请页面，参见</w:t>
            </w:r>
            <w:r>
              <w:rPr>
                <w:rFonts w:hint="eastAsia"/>
              </w:rPr>
              <w:t xml:space="preserve"> </w:t>
            </w:r>
            <w:r>
              <w:rPr>
                <w:rFonts w:hint="eastAsia"/>
              </w:rPr>
              <w:t>“章节</w:t>
            </w:r>
            <w:r>
              <w:rPr>
                <w:rFonts w:hint="eastAsia"/>
              </w:rPr>
              <w:t xml:space="preserve"> 7.1.8.8  </w:t>
            </w:r>
            <w:r>
              <w:rPr>
                <w:rFonts w:hint="eastAsia"/>
              </w:rPr>
              <w:t>外包申请”</w:t>
            </w:r>
          </w:p>
        </w:tc>
      </w:tr>
    </w:tbl>
    <w:p w14:paraId="0CCB2B0B" w14:textId="77777777" w:rsidR="00DC1257" w:rsidRDefault="007579A1">
      <w:pPr>
        <w:pStyle w:val="4"/>
        <w:numPr>
          <w:ilvl w:val="3"/>
          <w:numId w:val="1"/>
        </w:numPr>
      </w:pPr>
      <w:r>
        <w:rPr>
          <w:rFonts w:hint="eastAsia"/>
        </w:rPr>
        <w:t>外包申请</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23EA6CF" w14:textId="77777777">
        <w:trPr>
          <w:trHeight w:val="550"/>
        </w:trPr>
        <w:tc>
          <w:tcPr>
            <w:tcW w:w="1985" w:type="dxa"/>
            <w:shd w:val="clear" w:color="auto" w:fill="D9D9D9"/>
          </w:tcPr>
          <w:p w14:paraId="693F0DC9" w14:textId="77777777" w:rsidR="00DC1257" w:rsidRDefault="007579A1">
            <w:pPr>
              <w:spacing w:line="360" w:lineRule="atLeast"/>
              <w:rPr>
                <w:szCs w:val="21"/>
              </w:rPr>
            </w:pPr>
            <w:r>
              <w:rPr>
                <w:rFonts w:hint="eastAsia"/>
                <w:szCs w:val="21"/>
              </w:rPr>
              <w:t>功能概述</w:t>
            </w:r>
          </w:p>
        </w:tc>
        <w:tc>
          <w:tcPr>
            <w:tcW w:w="7087" w:type="dxa"/>
          </w:tcPr>
          <w:p w14:paraId="3300D6D6" w14:textId="77777777" w:rsidR="00DC1257" w:rsidRDefault="007579A1">
            <w:pPr>
              <w:spacing w:line="360" w:lineRule="atLeast"/>
              <w:ind w:left="360"/>
            </w:pPr>
            <w:r>
              <w:rPr>
                <w:rFonts w:hint="eastAsia"/>
              </w:rPr>
              <w:t>外包申请</w:t>
            </w:r>
          </w:p>
        </w:tc>
      </w:tr>
      <w:tr w:rsidR="00DC1257" w14:paraId="5766B468" w14:textId="77777777">
        <w:trPr>
          <w:trHeight w:val="225"/>
        </w:trPr>
        <w:tc>
          <w:tcPr>
            <w:tcW w:w="1985" w:type="dxa"/>
            <w:shd w:val="clear" w:color="auto" w:fill="D9D9D9"/>
          </w:tcPr>
          <w:p w14:paraId="78922F95" w14:textId="77777777" w:rsidR="00DC1257" w:rsidRDefault="007579A1">
            <w:pPr>
              <w:spacing w:line="360" w:lineRule="atLeast"/>
              <w:rPr>
                <w:szCs w:val="21"/>
              </w:rPr>
            </w:pPr>
            <w:r>
              <w:rPr>
                <w:rFonts w:hint="eastAsia"/>
                <w:szCs w:val="21"/>
              </w:rPr>
              <w:t>输入</w:t>
            </w:r>
          </w:p>
        </w:tc>
        <w:tc>
          <w:tcPr>
            <w:tcW w:w="7087" w:type="dxa"/>
          </w:tcPr>
          <w:p w14:paraId="1B3865E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外包申请信息</w:t>
            </w:r>
            <w:r>
              <w:rPr>
                <w:rFonts w:hint="eastAsia"/>
              </w:rPr>
              <w:t>[</w:t>
            </w:r>
            <w:r>
              <w:rPr>
                <w:rFonts w:hint="eastAsia"/>
              </w:rPr>
              <w:t>列表</w:t>
            </w:r>
            <w:r>
              <w:rPr>
                <w:rFonts w:hint="eastAsia"/>
              </w:rPr>
              <w:t>]</w:t>
            </w:r>
            <w:r>
              <w:rPr>
                <w:rFonts w:hint="eastAsia"/>
              </w:rPr>
              <w:t>：</w:t>
            </w:r>
          </w:p>
          <w:p w14:paraId="5DAA5C02" w14:textId="77777777" w:rsidR="00DC1257" w:rsidRDefault="007579A1">
            <w:pPr>
              <w:widowControl/>
              <w:overflowPunct w:val="0"/>
              <w:autoSpaceDE w:val="0"/>
              <w:autoSpaceDN w:val="0"/>
              <w:adjustRightInd w:val="0"/>
              <w:spacing w:after="100" w:line="360" w:lineRule="atLeast"/>
              <w:ind w:firstLine="435"/>
              <w:textAlignment w:val="baseline"/>
            </w:pPr>
            <w:r>
              <w:rPr>
                <w:rFonts w:hint="eastAsia"/>
              </w:rPr>
              <w:t>申请原因</w:t>
            </w:r>
            <w:r>
              <w:rPr>
                <w:rFonts w:hint="eastAsia"/>
              </w:rPr>
              <w:t>[</w:t>
            </w:r>
            <w:r>
              <w:rPr>
                <w:rFonts w:hint="eastAsia"/>
              </w:rPr>
              <w:t>文本框</w:t>
            </w:r>
            <w:r>
              <w:rPr>
                <w:rFonts w:hint="eastAsia"/>
              </w:rPr>
              <w:t>]</w:t>
            </w:r>
          </w:p>
          <w:p w14:paraId="6B9893B0" w14:textId="77777777" w:rsidR="00DC1257" w:rsidRDefault="007579A1">
            <w:pPr>
              <w:widowControl/>
              <w:overflowPunct w:val="0"/>
              <w:autoSpaceDE w:val="0"/>
              <w:autoSpaceDN w:val="0"/>
              <w:adjustRightInd w:val="0"/>
              <w:spacing w:after="100" w:line="360" w:lineRule="atLeast"/>
              <w:ind w:firstLine="435"/>
              <w:textAlignment w:val="baseline"/>
              <w:rPr>
                <w:rFonts w:hAnsi="宋体"/>
                <w:szCs w:val="21"/>
              </w:rPr>
            </w:pPr>
            <w:r>
              <w:rPr>
                <w:rFonts w:hint="eastAsia"/>
              </w:rPr>
              <w:t>保存</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36165D1E" w14:textId="77777777">
        <w:trPr>
          <w:trHeight w:val="225"/>
        </w:trPr>
        <w:tc>
          <w:tcPr>
            <w:tcW w:w="1985" w:type="dxa"/>
            <w:shd w:val="clear" w:color="auto" w:fill="D9D9D9"/>
          </w:tcPr>
          <w:p w14:paraId="1A23E229" w14:textId="77777777" w:rsidR="00DC1257" w:rsidRDefault="007579A1">
            <w:pPr>
              <w:spacing w:line="360" w:lineRule="atLeast"/>
              <w:rPr>
                <w:szCs w:val="21"/>
              </w:rPr>
            </w:pPr>
            <w:r>
              <w:rPr>
                <w:rFonts w:hint="eastAsia"/>
                <w:szCs w:val="21"/>
              </w:rPr>
              <w:t>输出</w:t>
            </w:r>
          </w:p>
        </w:tc>
        <w:tc>
          <w:tcPr>
            <w:tcW w:w="7087" w:type="dxa"/>
          </w:tcPr>
          <w:p w14:paraId="6DA7F35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外包申请信息</w:t>
            </w:r>
            <w:r>
              <w:rPr>
                <w:rFonts w:hint="eastAsia"/>
              </w:rPr>
              <w:t>[</w:t>
            </w:r>
            <w:r>
              <w:rPr>
                <w:rFonts w:hint="eastAsia"/>
              </w:rPr>
              <w:t>列表</w:t>
            </w:r>
            <w:r>
              <w:rPr>
                <w:rFonts w:hint="eastAsia"/>
              </w:rPr>
              <w:t>]</w:t>
            </w:r>
            <w:r>
              <w:rPr>
                <w:rFonts w:hint="eastAsia"/>
              </w:rPr>
              <w:t>：</w:t>
            </w:r>
            <w:r>
              <w:rPr>
                <w:rFonts w:hint="eastAsia"/>
              </w:rPr>
              <w:t xml:space="preserve"> </w:t>
            </w:r>
          </w:p>
          <w:p w14:paraId="5F2F5680" w14:textId="77777777" w:rsidR="00DC1257" w:rsidRDefault="007579A1">
            <w:pPr>
              <w:spacing w:line="360" w:lineRule="atLeast"/>
              <w:ind w:left="360"/>
            </w:pPr>
            <w:r>
              <w:rPr>
                <w:rFonts w:hint="eastAsia"/>
              </w:rPr>
              <w:t>申请人，申请日期，申请原因，外包状态，外包厂商，外包日期，外包金额，</w:t>
            </w:r>
            <w:proofErr w:type="gramStart"/>
            <w:r>
              <w:rPr>
                <w:rFonts w:hint="eastAsia"/>
              </w:rPr>
              <w:t>退件日期</w:t>
            </w:r>
            <w:proofErr w:type="gramEnd"/>
            <w:r>
              <w:rPr>
                <w:rFonts w:hint="eastAsia"/>
              </w:rPr>
              <w:t>，备注，系统类型，催收强度</w:t>
            </w:r>
          </w:p>
        </w:tc>
      </w:tr>
      <w:tr w:rsidR="00DC1257" w14:paraId="43E4D0F1" w14:textId="77777777">
        <w:trPr>
          <w:trHeight w:val="225"/>
        </w:trPr>
        <w:tc>
          <w:tcPr>
            <w:tcW w:w="1985" w:type="dxa"/>
            <w:shd w:val="clear" w:color="auto" w:fill="D9D9D9"/>
          </w:tcPr>
          <w:p w14:paraId="12FF21F7" w14:textId="77777777" w:rsidR="00DC1257" w:rsidRDefault="007579A1">
            <w:pPr>
              <w:spacing w:line="360" w:lineRule="atLeast"/>
              <w:rPr>
                <w:szCs w:val="21"/>
              </w:rPr>
            </w:pPr>
            <w:r>
              <w:rPr>
                <w:rFonts w:hint="eastAsia"/>
                <w:szCs w:val="21"/>
              </w:rPr>
              <w:t>参考画面</w:t>
            </w:r>
          </w:p>
        </w:tc>
        <w:tc>
          <w:tcPr>
            <w:tcW w:w="7087" w:type="dxa"/>
          </w:tcPr>
          <w:p w14:paraId="60C6C0F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2B13280B" wp14:editId="18F3E96B">
                  <wp:extent cx="4362450" cy="1023620"/>
                  <wp:effectExtent l="0" t="0" r="0" b="5080"/>
                  <wp:docPr id="14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pic:cNvPicPr>
                            <a:picLocks noChangeAspect="1"/>
                          </pic:cNvPicPr>
                        </pic:nvPicPr>
                        <pic:blipFill>
                          <a:blip r:embed="rId150" cstate="print"/>
                          <a:stretch>
                            <a:fillRect/>
                          </a:stretch>
                        </pic:blipFill>
                        <pic:spPr>
                          <a:xfrm>
                            <a:off x="0" y="0"/>
                            <a:ext cx="4362450" cy="1023620"/>
                          </a:xfrm>
                          <a:prstGeom prst="rect">
                            <a:avLst/>
                          </a:prstGeom>
                          <a:noFill/>
                          <a:ln w="9525">
                            <a:noFill/>
                            <a:miter/>
                          </a:ln>
                        </pic:spPr>
                      </pic:pic>
                    </a:graphicData>
                  </a:graphic>
                </wp:inline>
              </w:drawing>
            </w:r>
          </w:p>
        </w:tc>
      </w:tr>
      <w:tr w:rsidR="00DC1257" w14:paraId="14FDC5B3" w14:textId="77777777">
        <w:trPr>
          <w:trHeight w:val="225"/>
        </w:trPr>
        <w:tc>
          <w:tcPr>
            <w:tcW w:w="1985" w:type="dxa"/>
            <w:shd w:val="clear" w:color="auto" w:fill="D9D9D9"/>
          </w:tcPr>
          <w:p w14:paraId="3C307CE7" w14:textId="77777777" w:rsidR="00DC1257" w:rsidRDefault="007579A1">
            <w:pPr>
              <w:spacing w:line="360" w:lineRule="atLeast"/>
              <w:rPr>
                <w:szCs w:val="21"/>
              </w:rPr>
            </w:pPr>
            <w:r>
              <w:rPr>
                <w:rFonts w:hint="eastAsia"/>
                <w:szCs w:val="21"/>
              </w:rPr>
              <w:t>业务规则</w:t>
            </w:r>
          </w:p>
        </w:tc>
        <w:tc>
          <w:tcPr>
            <w:tcW w:w="7087" w:type="dxa"/>
          </w:tcPr>
          <w:p w14:paraId="2B346B1B" w14:textId="77777777" w:rsidR="00DC1257" w:rsidRDefault="00DC1257">
            <w:pPr>
              <w:pStyle w:val="21"/>
              <w:spacing w:after="60" w:line="360" w:lineRule="atLeast"/>
              <w:ind w:leftChars="0" w:left="0"/>
              <w:rPr>
                <w:rFonts w:ascii="Times New Roman" w:hAnsi="Times New Roman"/>
                <w:szCs w:val="21"/>
              </w:rPr>
            </w:pPr>
          </w:p>
        </w:tc>
      </w:tr>
      <w:tr w:rsidR="00DC1257" w14:paraId="322C6B63" w14:textId="77777777">
        <w:trPr>
          <w:trHeight w:val="225"/>
        </w:trPr>
        <w:tc>
          <w:tcPr>
            <w:tcW w:w="1985" w:type="dxa"/>
            <w:shd w:val="clear" w:color="auto" w:fill="D9D9D9"/>
          </w:tcPr>
          <w:p w14:paraId="6696242A" w14:textId="77777777" w:rsidR="00DC1257" w:rsidRDefault="007579A1">
            <w:pPr>
              <w:spacing w:line="360" w:lineRule="atLeast"/>
              <w:rPr>
                <w:szCs w:val="21"/>
              </w:rPr>
            </w:pPr>
            <w:r>
              <w:rPr>
                <w:rFonts w:hint="eastAsia"/>
                <w:szCs w:val="21"/>
              </w:rPr>
              <w:t>备注</w:t>
            </w:r>
          </w:p>
        </w:tc>
        <w:tc>
          <w:tcPr>
            <w:tcW w:w="7087" w:type="dxa"/>
          </w:tcPr>
          <w:p w14:paraId="28F64BAE"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1. </w:t>
            </w:r>
            <w:r>
              <w:rPr>
                <w:rFonts w:hint="eastAsia"/>
              </w:rPr>
              <w:t>点击保存</w:t>
            </w:r>
            <w:r>
              <w:rPr>
                <w:rFonts w:hint="eastAsia"/>
              </w:rPr>
              <w:t>[</w:t>
            </w:r>
            <w:r>
              <w:rPr>
                <w:rFonts w:hint="eastAsia"/>
              </w:rPr>
              <w:t>按钮</w:t>
            </w:r>
            <w:r>
              <w:rPr>
                <w:rFonts w:hint="eastAsia"/>
              </w:rPr>
              <w:t>]</w:t>
            </w:r>
            <w:r>
              <w:rPr>
                <w:rFonts w:hint="eastAsia"/>
              </w:rPr>
              <w:t>，</w:t>
            </w:r>
            <w:r>
              <w:rPr>
                <w:rFonts w:hint="eastAsia"/>
                <w:szCs w:val="21"/>
              </w:rPr>
              <w:t>系统保存外包申请相关信息</w:t>
            </w:r>
          </w:p>
          <w:p w14:paraId="0BC225AF"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2. </w:t>
            </w:r>
            <w:r>
              <w:rPr>
                <w:rFonts w:hint="eastAsia"/>
              </w:rPr>
              <w:t>点击</w:t>
            </w:r>
            <w:r>
              <w:rPr>
                <w:rFonts w:hint="eastAsia"/>
              </w:rPr>
              <w:t>[</w:t>
            </w:r>
            <w:r>
              <w:rPr>
                <w:rFonts w:hint="eastAsia"/>
              </w:rPr>
              <w:t>重置</w:t>
            </w:r>
            <w:r>
              <w:rPr>
                <w:rFonts w:hint="eastAsia"/>
              </w:rPr>
              <w:t>]</w:t>
            </w:r>
            <w:r>
              <w:rPr>
                <w:rFonts w:hint="eastAsia"/>
              </w:rPr>
              <w:t>按钮，输入内容清空</w:t>
            </w:r>
          </w:p>
        </w:tc>
      </w:tr>
    </w:tbl>
    <w:p w14:paraId="6D20935F" w14:textId="77777777" w:rsidR="00DC1257" w:rsidRDefault="007579A1">
      <w:pPr>
        <w:pStyle w:val="3"/>
        <w:numPr>
          <w:ilvl w:val="2"/>
          <w:numId w:val="1"/>
        </w:numPr>
        <w:rPr>
          <w:rFonts w:ascii="黑体" w:eastAsia="黑体"/>
          <w:color w:val="FF0000"/>
          <w:sz w:val="24"/>
          <w:szCs w:val="24"/>
        </w:rPr>
      </w:pPr>
      <w:bookmarkStart w:id="3351" w:name="_Toc23242"/>
      <w:bookmarkStart w:id="3352" w:name="_Toc445106795"/>
      <w:r>
        <w:rPr>
          <w:rFonts w:ascii="黑体" w:eastAsia="黑体" w:hint="eastAsia"/>
          <w:color w:val="FF0000"/>
          <w:sz w:val="24"/>
          <w:szCs w:val="24"/>
        </w:rPr>
        <w:lastRenderedPageBreak/>
        <w:t>发起代扣</w:t>
      </w:r>
      <w:bookmarkEnd w:id="335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C5CF1DE" w14:textId="77777777">
        <w:trPr>
          <w:trHeight w:val="550"/>
        </w:trPr>
        <w:tc>
          <w:tcPr>
            <w:tcW w:w="1985" w:type="dxa"/>
            <w:shd w:val="clear" w:color="auto" w:fill="D9D9D9"/>
          </w:tcPr>
          <w:p w14:paraId="15C29E9F" w14:textId="77777777" w:rsidR="00DC1257" w:rsidRDefault="007579A1">
            <w:pPr>
              <w:spacing w:line="360" w:lineRule="atLeast"/>
              <w:rPr>
                <w:color w:val="FF0000"/>
              </w:rPr>
            </w:pPr>
            <w:r>
              <w:rPr>
                <w:rFonts w:hint="eastAsia"/>
                <w:color w:val="FF0000"/>
              </w:rPr>
              <w:t>功能概述</w:t>
            </w:r>
          </w:p>
        </w:tc>
        <w:tc>
          <w:tcPr>
            <w:tcW w:w="7087" w:type="dxa"/>
          </w:tcPr>
          <w:p w14:paraId="664BFE05" w14:textId="77777777" w:rsidR="00DC1257" w:rsidRDefault="007579A1">
            <w:pPr>
              <w:spacing w:line="360" w:lineRule="atLeast"/>
              <w:rPr>
                <w:color w:val="FF0000"/>
              </w:rPr>
            </w:pPr>
            <w:r>
              <w:rPr>
                <w:rFonts w:hint="eastAsia"/>
                <w:color w:val="FF0000"/>
              </w:rPr>
              <w:t>发起代扣</w:t>
            </w:r>
          </w:p>
        </w:tc>
      </w:tr>
      <w:tr w:rsidR="00DC1257" w14:paraId="7BA0FB26" w14:textId="77777777">
        <w:trPr>
          <w:trHeight w:val="225"/>
        </w:trPr>
        <w:tc>
          <w:tcPr>
            <w:tcW w:w="1985" w:type="dxa"/>
            <w:shd w:val="clear" w:color="auto" w:fill="D9D9D9"/>
          </w:tcPr>
          <w:p w14:paraId="64B78246" w14:textId="77777777" w:rsidR="00DC1257" w:rsidRDefault="007579A1">
            <w:pPr>
              <w:spacing w:line="360" w:lineRule="atLeast"/>
              <w:rPr>
                <w:color w:val="FF0000"/>
              </w:rPr>
            </w:pPr>
            <w:r>
              <w:rPr>
                <w:rFonts w:hint="eastAsia"/>
                <w:color w:val="FF0000"/>
              </w:rPr>
              <w:t>输入</w:t>
            </w:r>
          </w:p>
        </w:tc>
        <w:tc>
          <w:tcPr>
            <w:tcW w:w="7087" w:type="dxa"/>
          </w:tcPr>
          <w:p w14:paraId="6F0DB335" w14:textId="77777777" w:rsidR="00DC1257" w:rsidRDefault="00DC1257">
            <w:pPr>
              <w:spacing w:line="360" w:lineRule="atLeast"/>
              <w:rPr>
                <w:color w:val="FF0000"/>
              </w:rPr>
            </w:pPr>
          </w:p>
        </w:tc>
      </w:tr>
      <w:tr w:rsidR="00DC1257" w14:paraId="2BE10EF3" w14:textId="77777777">
        <w:trPr>
          <w:trHeight w:val="225"/>
        </w:trPr>
        <w:tc>
          <w:tcPr>
            <w:tcW w:w="1985" w:type="dxa"/>
            <w:shd w:val="clear" w:color="auto" w:fill="D9D9D9"/>
          </w:tcPr>
          <w:p w14:paraId="69CFED98" w14:textId="77777777" w:rsidR="00DC1257" w:rsidRDefault="007579A1">
            <w:pPr>
              <w:spacing w:line="360" w:lineRule="atLeast"/>
              <w:rPr>
                <w:color w:val="FF0000"/>
              </w:rPr>
            </w:pPr>
            <w:r>
              <w:rPr>
                <w:rFonts w:hint="eastAsia"/>
                <w:color w:val="FF0000"/>
              </w:rPr>
              <w:t>输出</w:t>
            </w:r>
          </w:p>
        </w:tc>
        <w:tc>
          <w:tcPr>
            <w:tcW w:w="7087" w:type="dxa"/>
          </w:tcPr>
          <w:p w14:paraId="68DAC5BF" w14:textId="77777777" w:rsidR="00DC1257" w:rsidRDefault="00DC1257">
            <w:pPr>
              <w:widowControl/>
              <w:overflowPunct w:val="0"/>
              <w:autoSpaceDE w:val="0"/>
              <w:autoSpaceDN w:val="0"/>
              <w:adjustRightInd w:val="0"/>
              <w:spacing w:after="100" w:line="360" w:lineRule="atLeast"/>
              <w:textAlignment w:val="baseline"/>
              <w:rPr>
                <w:color w:val="FF0000"/>
              </w:rPr>
            </w:pPr>
          </w:p>
        </w:tc>
      </w:tr>
      <w:tr w:rsidR="00DC1257" w14:paraId="77257B81" w14:textId="77777777">
        <w:trPr>
          <w:trHeight w:val="225"/>
        </w:trPr>
        <w:tc>
          <w:tcPr>
            <w:tcW w:w="1985" w:type="dxa"/>
            <w:shd w:val="clear" w:color="auto" w:fill="D9D9D9"/>
          </w:tcPr>
          <w:p w14:paraId="74073C97"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54AC7586"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待补充</w:t>
            </w:r>
          </w:p>
        </w:tc>
      </w:tr>
      <w:tr w:rsidR="00DC1257" w14:paraId="1F5F3176" w14:textId="77777777">
        <w:trPr>
          <w:trHeight w:val="225"/>
        </w:trPr>
        <w:tc>
          <w:tcPr>
            <w:tcW w:w="1985" w:type="dxa"/>
            <w:shd w:val="clear" w:color="auto" w:fill="D9D9D9"/>
          </w:tcPr>
          <w:p w14:paraId="73FFFE4B"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3ECB7BF5" w14:textId="77777777" w:rsidR="00DC1257" w:rsidRDefault="007579A1">
            <w:pPr>
              <w:pStyle w:val="21"/>
              <w:spacing w:after="60" w:line="360" w:lineRule="atLeast"/>
              <w:ind w:leftChars="0" w:left="0"/>
              <w:rPr>
                <w:rFonts w:ascii="Times New Roman" w:hAnsi="Times New Roman"/>
                <w:color w:val="FF0000"/>
                <w:szCs w:val="21"/>
              </w:rPr>
            </w:pPr>
            <w:r>
              <w:rPr>
                <w:rFonts w:hint="eastAsia"/>
                <w:color w:val="FF0000"/>
                <w:szCs w:val="24"/>
              </w:rPr>
              <w:t>无</w:t>
            </w:r>
          </w:p>
        </w:tc>
      </w:tr>
      <w:tr w:rsidR="00DC1257" w14:paraId="22B613E4" w14:textId="77777777">
        <w:trPr>
          <w:trHeight w:val="225"/>
        </w:trPr>
        <w:tc>
          <w:tcPr>
            <w:tcW w:w="1985" w:type="dxa"/>
            <w:shd w:val="clear" w:color="auto" w:fill="D9D9D9"/>
          </w:tcPr>
          <w:p w14:paraId="21F92BF9" w14:textId="77777777" w:rsidR="00DC1257" w:rsidRDefault="007579A1">
            <w:pPr>
              <w:spacing w:line="360" w:lineRule="atLeast"/>
              <w:rPr>
                <w:color w:val="FF0000"/>
                <w:szCs w:val="21"/>
              </w:rPr>
            </w:pPr>
            <w:r>
              <w:rPr>
                <w:rFonts w:hint="eastAsia"/>
                <w:color w:val="FF0000"/>
                <w:szCs w:val="21"/>
              </w:rPr>
              <w:t>备注</w:t>
            </w:r>
          </w:p>
        </w:tc>
        <w:tc>
          <w:tcPr>
            <w:tcW w:w="7087" w:type="dxa"/>
          </w:tcPr>
          <w:p w14:paraId="6F18BA75"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 xml:space="preserve">1. </w:t>
            </w:r>
            <w:r>
              <w:rPr>
                <w:rFonts w:hint="eastAsia"/>
                <w:color w:val="FF0000"/>
              </w:rPr>
              <w:t>点击操作面板的发起代扣</w:t>
            </w:r>
            <w:r>
              <w:rPr>
                <w:rFonts w:hint="eastAsia"/>
                <w:color w:val="FF0000"/>
              </w:rPr>
              <w:t>[</w:t>
            </w:r>
            <w:r>
              <w:rPr>
                <w:rFonts w:hint="eastAsia"/>
                <w:color w:val="FF0000"/>
              </w:rPr>
              <w:t>按钮</w:t>
            </w:r>
            <w:r>
              <w:rPr>
                <w:rFonts w:hint="eastAsia"/>
                <w:color w:val="FF0000"/>
              </w:rPr>
              <w:t>]</w:t>
            </w:r>
            <w:r>
              <w:rPr>
                <w:rFonts w:hint="eastAsia"/>
                <w:color w:val="FF0000"/>
              </w:rPr>
              <w:t>，做逻辑判断：如果该案件当天人工代扣次数达到上限或该催收员当天代扣次数达到上限，则弹出提示“代扣次数已达上限！”，否则弹出发起页面，催收员选择某一条账户后点击</w:t>
            </w:r>
            <w:r>
              <w:rPr>
                <w:rFonts w:hint="eastAsia"/>
                <w:color w:val="FF0000"/>
              </w:rPr>
              <w:t>[</w:t>
            </w:r>
            <w:r>
              <w:rPr>
                <w:rFonts w:hint="eastAsia"/>
                <w:color w:val="FF0000"/>
              </w:rPr>
              <w:t>提交</w:t>
            </w:r>
            <w:r>
              <w:rPr>
                <w:rFonts w:hint="eastAsia"/>
                <w:color w:val="FF0000"/>
              </w:rPr>
              <w:t>]</w:t>
            </w:r>
            <w:r>
              <w:rPr>
                <w:rFonts w:hint="eastAsia"/>
                <w:color w:val="FF0000"/>
              </w:rPr>
              <w:t>按钮，系统调用</w:t>
            </w:r>
            <w:del w:id="3353" w:author="peng" w:date="2018-01-20T16:57:00Z">
              <w:r w:rsidDel="00F5463E">
                <w:rPr>
                  <w:rFonts w:hint="eastAsia"/>
                  <w:color w:val="FF0000"/>
                </w:rPr>
                <w:delText>秦苍</w:delText>
              </w:r>
            </w:del>
            <w:r>
              <w:rPr>
                <w:rFonts w:hint="eastAsia"/>
                <w:color w:val="FF0000"/>
              </w:rPr>
              <w:t>代扣接口，参见“</w:t>
            </w:r>
            <w:r>
              <w:rPr>
                <w:rFonts w:hint="eastAsia"/>
                <w:color w:val="FF0000"/>
              </w:rPr>
              <w:t xml:space="preserve">14.1 </w:t>
            </w:r>
            <w:r>
              <w:rPr>
                <w:rFonts w:hint="eastAsia"/>
                <w:color w:val="FF0000"/>
              </w:rPr>
              <w:t>发起代扣接口”。调用接口成功则往代扣记录表中新增一条数据。</w:t>
            </w:r>
          </w:p>
        </w:tc>
      </w:tr>
    </w:tbl>
    <w:p w14:paraId="3E25CF32" w14:textId="77777777" w:rsidR="00DC1257" w:rsidRDefault="007579A1">
      <w:pPr>
        <w:pStyle w:val="3"/>
        <w:numPr>
          <w:ilvl w:val="2"/>
          <w:numId w:val="1"/>
        </w:numPr>
        <w:rPr>
          <w:rFonts w:ascii="黑体" w:eastAsia="黑体"/>
          <w:color w:val="FF0000"/>
          <w:sz w:val="24"/>
          <w:szCs w:val="24"/>
        </w:rPr>
      </w:pPr>
      <w:bookmarkStart w:id="3354" w:name="_Toc28135"/>
      <w:r>
        <w:rPr>
          <w:rFonts w:ascii="黑体" w:eastAsia="黑体" w:hint="eastAsia"/>
          <w:color w:val="FF0000"/>
          <w:sz w:val="24"/>
          <w:szCs w:val="24"/>
        </w:rPr>
        <w:t>代扣记录查询</w:t>
      </w:r>
      <w:bookmarkEnd w:id="335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9B260E4" w14:textId="77777777">
        <w:trPr>
          <w:trHeight w:val="550"/>
        </w:trPr>
        <w:tc>
          <w:tcPr>
            <w:tcW w:w="1985" w:type="dxa"/>
            <w:shd w:val="clear" w:color="auto" w:fill="D9D9D9"/>
          </w:tcPr>
          <w:p w14:paraId="4B8A81F0" w14:textId="77777777" w:rsidR="00DC1257" w:rsidRDefault="007579A1">
            <w:pPr>
              <w:spacing w:line="360" w:lineRule="atLeast"/>
              <w:rPr>
                <w:color w:val="FF0000"/>
              </w:rPr>
            </w:pPr>
            <w:r>
              <w:rPr>
                <w:rFonts w:hint="eastAsia"/>
                <w:color w:val="FF0000"/>
              </w:rPr>
              <w:t>功能概述</w:t>
            </w:r>
          </w:p>
        </w:tc>
        <w:tc>
          <w:tcPr>
            <w:tcW w:w="7087" w:type="dxa"/>
          </w:tcPr>
          <w:p w14:paraId="1BA7A6B0" w14:textId="77777777" w:rsidR="00DC1257" w:rsidRDefault="007579A1">
            <w:pPr>
              <w:spacing w:line="360" w:lineRule="atLeast"/>
              <w:rPr>
                <w:color w:val="FF0000"/>
              </w:rPr>
            </w:pPr>
            <w:r>
              <w:rPr>
                <w:rFonts w:hint="eastAsia"/>
                <w:color w:val="FF0000"/>
              </w:rPr>
              <w:t>代扣记录查询</w:t>
            </w:r>
          </w:p>
        </w:tc>
      </w:tr>
      <w:tr w:rsidR="00DC1257" w14:paraId="0E0BC141" w14:textId="77777777">
        <w:trPr>
          <w:trHeight w:val="225"/>
        </w:trPr>
        <w:tc>
          <w:tcPr>
            <w:tcW w:w="1985" w:type="dxa"/>
            <w:shd w:val="clear" w:color="auto" w:fill="D9D9D9"/>
          </w:tcPr>
          <w:p w14:paraId="1B3BD216" w14:textId="77777777" w:rsidR="00DC1257" w:rsidRDefault="007579A1">
            <w:pPr>
              <w:spacing w:line="360" w:lineRule="atLeast"/>
              <w:rPr>
                <w:color w:val="FF0000"/>
              </w:rPr>
            </w:pPr>
            <w:r>
              <w:rPr>
                <w:rFonts w:hint="eastAsia"/>
                <w:color w:val="FF0000"/>
              </w:rPr>
              <w:t>输入</w:t>
            </w:r>
          </w:p>
        </w:tc>
        <w:tc>
          <w:tcPr>
            <w:tcW w:w="7087" w:type="dxa"/>
          </w:tcPr>
          <w:p w14:paraId="60F765DD" w14:textId="77777777" w:rsidR="00DC1257" w:rsidRDefault="007579A1">
            <w:pPr>
              <w:spacing w:line="360" w:lineRule="atLeast"/>
              <w:rPr>
                <w:color w:val="FF0000"/>
              </w:rPr>
            </w:pPr>
            <w:r>
              <w:rPr>
                <w:rFonts w:hint="eastAsia"/>
                <w:color w:val="FF0000"/>
              </w:rPr>
              <w:t>APPID</w:t>
            </w:r>
            <w:r>
              <w:rPr>
                <w:rFonts w:hint="eastAsia"/>
                <w:color w:val="FF0000"/>
              </w:rPr>
              <w:t>，起始日期，结束日期</w:t>
            </w:r>
          </w:p>
        </w:tc>
      </w:tr>
      <w:tr w:rsidR="00DC1257" w14:paraId="43E56A97" w14:textId="77777777">
        <w:trPr>
          <w:trHeight w:val="225"/>
        </w:trPr>
        <w:tc>
          <w:tcPr>
            <w:tcW w:w="1985" w:type="dxa"/>
            <w:shd w:val="clear" w:color="auto" w:fill="D9D9D9"/>
          </w:tcPr>
          <w:p w14:paraId="740198A7" w14:textId="77777777" w:rsidR="00DC1257" w:rsidRDefault="007579A1">
            <w:pPr>
              <w:spacing w:line="360" w:lineRule="atLeast"/>
              <w:rPr>
                <w:color w:val="FF0000"/>
              </w:rPr>
            </w:pPr>
            <w:r>
              <w:rPr>
                <w:rFonts w:hint="eastAsia"/>
                <w:color w:val="FF0000"/>
              </w:rPr>
              <w:t>输出</w:t>
            </w:r>
          </w:p>
        </w:tc>
        <w:tc>
          <w:tcPr>
            <w:tcW w:w="7087" w:type="dxa"/>
          </w:tcPr>
          <w:p w14:paraId="7C4A27CA"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产品类型，发起时间，代扣时间，结果大类，结果详情</w:t>
            </w:r>
          </w:p>
        </w:tc>
      </w:tr>
      <w:tr w:rsidR="00DC1257" w14:paraId="23ACF834" w14:textId="77777777">
        <w:trPr>
          <w:trHeight w:val="225"/>
        </w:trPr>
        <w:tc>
          <w:tcPr>
            <w:tcW w:w="1985" w:type="dxa"/>
            <w:shd w:val="clear" w:color="auto" w:fill="D9D9D9"/>
          </w:tcPr>
          <w:p w14:paraId="53370696"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01047945"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待补充</w:t>
            </w:r>
          </w:p>
        </w:tc>
      </w:tr>
      <w:tr w:rsidR="00DC1257" w14:paraId="124659A2" w14:textId="77777777">
        <w:trPr>
          <w:trHeight w:val="225"/>
        </w:trPr>
        <w:tc>
          <w:tcPr>
            <w:tcW w:w="1985" w:type="dxa"/>
            <w:shd w:val="clear" w:color="auto" w:fill="D9D9D9"/>
          </w:tcPr>
          <w:p w14:paraId="3DBA95D8"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3A13523A" w14:textId="77777777" w:rsidR="00DC1257" w:rsidRDefault="007579A1">
            <w:pPr>
              <w:pStyle w:val="21"/>
              <w:spacing w:after="60" w:line="360" w:lineRule="atLeast"/>
              <w:ind w:leftChars="0" w:left="0"/>
              <w:rPr>
                <w:rFonts w:ascii="Times New Roman" w:hAnsi="Times New Roman"/>
                <w:color w:val="FF0000"/>
                <w:szCs w:val="21"/>
              </w:rPr>
            </w:pPr>
            <w:r>
              <w:rPr>
                <w:rFonts w:hint="eastAsia"/>
                <w:color w:val="FF0000"/>
                <w:szCs w:val="24"/>
              </w:rPr>
              <w:t>无</w:t>
            </w:r>
          </w:p>
        </w:tc>
      </w:tr>
      <w:tr w:rsidR="00DC1257" w14:paraId="631E602A" w14:textId="77777777">
        <w:trPr>
          <w:trHeight w:val="225"/>
        </w:trPr>
        <w:tc>
          <w:tcPr>
            <w:tcW w:w="1985" w:type="dxa"/>
            <w:shd w:val="clear" w:color="auto" w:fill="D9D9D9"/>
          </w:tcPr>
          <w:p w14:paraId="2FE9582C" w14:textId="77777777" w:rsidR="00DC1257" w:rsidRDefault="007579A1">
            <w:pPr>
              <w:spacing w:line="360" w:lineRule="atLeast"/>
              <w:rPr>
                <w:color w:val="FF0000"/>
                <w:szCs w:val="21"/>
              </w:rPr>
            </w:pPr>
            <w:r>
              <w:rPr>
                <w:rFonts w:hint="eastAsia"/>
                <w:color w:val="FF0000"/>
                <w:szCs w:val="21"/>
              </w:rPr>
              <w:t>备注</w:t>
            </w:r>
          </w:p>
        </w:tc>
        <w:tc>
          <w:tcPr>
            <w:tcW w:w="7087" w:type="dxa"/>
          </w:tcPr>
          <w:p w14:paraId="25E84BEE" w14:textId="77777777" w:rsidR="00DC1257" w:rsidRDefault="007579A1">
            <w:pPr>
              <w:widowControl/>
              <w:numPr>
                <w:ilvl w:val="0"/>
                <w:numId w:val="105"/>
              </w:numPr>
              <w:overflowPunct w:val="0"/>
              <w:autoSpaceDE w:val="0"/>
              <w:autoSpaceDN w:val="0"/>
              <w:adjustRightInd w:val="0"/>
              <w:spacing w:after="100" w:line="360" w:lineRule="atLeast"/>
              <w:textAlignment w:val="baseline"/>
              <w:rPr>
                <w:color w:val="FF0000"/>
              </w:rPr>
            </w:pPr>
            <w:r>
              <w:rPr>
                <w:rFonts w:hint="eastAsia"/>
                <w:color w:val="FF0000"/>
              </w:rPr>
              <w:t>点击操作面板的代扣记录查询</w:t>
            </w:r>
            <w:r>
              <w:rPr>
                <w:rFonts w:hint="eastAsia"/>
                <w:color w:val="FF0000"/>
              </w:rPr>
              <w:t>[</w:t>
            </w:r>
            <w:r>
              <w:rPr>
                <w:rFonts w:hint="eastAsia"/>
                <w:color w:val="FF0000"/>
              </w:rPr>
              <w:t>按钮</w:t>
            </w:r>
            <w:r>
              <w:rPr>
                <w:rFonts w:hint="eastAsia"/>
                <w:color w:val="FF0000"/>
              </w:rPr>
              <w:t>]</w:t>
            </w:r>
            <w:r>
              <w:rPr>
                <w:rFonts w:hint="eastAsia"/>
                <w:color w:val="FF0000"/>
              </w:rPr>
              <w:t>，弹出发起查询页面</w:t>
            </w:r>
          </w:p>
          <w:p w14:paraId="5BB5A8ED" w14:textId="77777777" w:rsidR="00DC1257" w:rsidRDefault="007579A1">
            <w:pPr>
              <w:widowControl/>
              <w:numPr>
                <w:ilvl w:val="0"/>
                <w:numId w:val="105"/>
              </w:numPr>
              <w:overflowPunct w:val="0"/>
              <w:autoSpaceDE w:val="0"/>
              <w:autoSpaceDN w:val="0"/>
              <w:adjustRightInd w:val="0"/>
              <w:spacing w:after="100" w:line="360" w:lineRule="atLeast"/>
              <w:textAlignment w:val="baseline"/>
              <w:rPr>
                <w:color w:val="FF0000"/>
              </w:rPr>
            </w:pPr>
            <w:r>
              <w:rPr>
                <w:rFonts w:hint="eastAsia"/>
                <w:color w:val="FF0000"/>
              </w:rPr>
              <w:t>催收员选择</w:t>
            </w:r>
            <w:r>
              <w:rPr>
                <w:rFonts w:hint="eastAsia"/>
                <w:color w:val="FF0000"/>
              </w:rPr>
              <w:t>APPID</w:t>
            </w:r>
            <w:r>
              <w:rPr>
                <w:rFonts w:hint="eastAsia"/>
                <w:color w:val="FF0000"/>
              </w:rPr>
              <w:t>，填写查询起止日期后，点击</w:t>
            </w:r>
            <w:r>
              <w:rPr>
                <w:rFonts w:hint="eastAsia"/>
                <w:color w:val="FF0000"/>
              </w:rPr>
              <w:t>[</w:t>
            </w:r>
            <w:r>
              <w:rPr>
                <w:rFonts w:hint="eastAsia"/>
                <w:color w:val="FF0000"/>
              </w:rPr>
              <w:t>查询</w:t>
            </w:r>
            <w:r>
              <w:rPr>
                <w:rFonts w:hint="eastAsia"/>
                <w:color w:val="FF0000"/>
              </w:rPr>
              <w:t>]</w:t>
            </w:r>
            <w:r>
              <w:rPr>
                <w:rFonts w:hint="eastAsia"/>
                <w:color w:val="FF0000"/>
              </w:rPr>
              <w:t>按钮，调用</w:t>
            </w:r>
            <w:del w:id="3355" w:author="peng" w:date="2018-01-20T16:57:00Z">
              <w:r w:rsidDel="00F5463E">
                <w:rPr>
                  <w:rFonts w:hint="eastAsia"/>
                  <w:color w:val="FF0000"/>
                </w:rPr>
                <w:delText>秦苍</w:delText>
              </w:r>
            </w:del>
            <w:r>
              <w:rPr>
                <w:rFonts w:hint="eastAsia"/>
                <w:color w:val="FF0000"/>
              </w:rPr>
              <w:t>代扣记录查询接口，参见“</w:t>
            </w:r>
            <w:r>
              <w:rPr>
                <w:rFonts w:hint="eastAsia"/>
                <w:color w:val="FF0000"/>
              </w:rPr>
              <w:t xml:space="preserve">14.2 </w:t>
            </w:r>
            <w:r>
              <w:rPr>
                <w:rFonts w:hint="eastAsia"/>
                <w:color w:val="FF0000"/>
              </w:rPr>
              <w:t>代扣记录查询接口”。</w:t>
            </w:r>
          </w:p>
        </w:tc>
      </w:tr>
    </w:tbl>
    <w:p w14:paraId="1F5C23D2" w14:textId="77777777" w:rsidR="00DC1257" w:rsidRDefault="007579A1">
      <w:pPr>
        <w:pStyle w:val="3"/>
        <w:numPr>
          <w:ilvl w:val="2"/>
          <w:numId w:val="1"/>
        </w:numPr>
        <w:rPr>
          <w:del w:id="3356" w:author="lenovo" w:date="2016-06-22T10:18:00Z"/>
          <w:rFonts w:ascii="黑体" w:eastAsia="黑体"/>
          <w:color w:val="FF0000"/>
          <w:sz w:val="24"/>
          <w:szCs w:val="24"/>
        </w:rPr>
      </w:pPr>
      <w:bookmarkStart w:id="3357" w:name="_Toc11826"/>
      <w:del w:id="3358" w:author="lenovo" w:date="2016-06-22T10:18:00Z">
        <w:r>
          <w:rPr>
            <w:rFonts w:ascii="黑体" w:eastAsia="黑体" w:hint="eastAsia"/>
            <w:color w:val="FF0000"/>
            <w:sz w:val="24"/>
            <w:szCs w:val="24"/>
          </w:rPr>
          <w:delText>上传还款凭证（删除）</w:delText>
        </w:r>
        <w:bookmarkEnd w:id="3357"/>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EC85038" w14:textId="77777777">
        <w:trPr>
          <w:trHeight w:val="550"/>
          <w:del w:id="3359" w:author="lenovo" w:date="2016-06-22T10:18:00Z"/>
        </w:trPr>
        <w:tc>
          <w:tcPr>
            <w:tcW w:w="1985" w:type="dxa"/>
            <w:shd w:val="clear" w:color="auto" w:fill="D9D9D9"/>
          </w:tcPr>
          <w:p w14:paraId="2CD6ECBB" w14:textId="77777777" w:rsidR="00DC1257" w:rsidRDefault="007579A1">
            <w:pPr>
              <w:spacing w:line="360" w:lineRule="atLeast"/>
              <w:rPr>
                <w:del w:id="3360" w:author="lenovo" w:date="2016-06-22T10:18:00Z"/>
                <w:color w:val="FF0000"/>
              </w:rPr>
            </w:pPr>
            <w:del w:id="3361" w:author="lenovo" w:date="2016-06-22T10:18:00Z">
              <w:r>
                <w:rPr>
                  <w:rFonts w:hint="eastAsia"/>
                  <w:color w:val="FF0000"/>
                </w:rPr>
                <w:delText>功能概述</w:delText>
              </w:r>
            </w:del>
          </w:p>
        </w:tc>
        <w:tc>
          <w:tcPr>
            <w:tcW w:w="7087" w:type="dxa"/>
          </w:tcPr>
          <w:p w14:paraId="4C4499AD" w14:textId="77777777" w:rsidR="00DC1257" w:rsidRDefault="007579A1">
            <w:pPr>
              <w:spacing w:line="360" w:lineRule="atLeast"/>
              <w:rPr>
                <w:del w:id="3362" w:author="lenovo" w:date="2016-06-22T10:18:00Z"/>
                <w:color w:val="FF0000"/>
              </w:rPr>
            </w:pPr>
            <w:del w:id="3363" w:author="lenovo" w:date="2016-06-22T10:18:00Z">
              <w:r>
                <w:rPr>
                  <w:rFonts w:hint="eastAsia"/>
                  <w:color w:val="FF0000"/>
                </w:rPr>
                <w:delText>上传还款凭证</w:delText>
              </w:r>
            </w:del>
          </w:p>
        </w:tc>
      </w:tr>
      <w:tr w:rsidR="00DC1257" w14:paraId="312F76E3" w14:textId="77777777">
        <w:trPr>
          <w:trHeight w:val="225"/>
          <w:del w:id="3364" w:author="lenovo" w:date="2016-06-22T10:18:00Z"/>
        </w:trPr>
        <w:tc>
          <w:tcPr>
            <w:tcW w:w="1985" w:type="dxa"/>
            <w:shd w:val="clear" w:color="auto" w:fill="D9D9D9"/>
          </w:tcPr>
          <w:p w14:paraId="65BA7465" w14:textId="77777777" w:rsidR="00DC1257" w:rsidRDefault="007579A1">
            <w:pPr>
              <w:spacing w:line="360" w:lineRule="atLeast"/>
              <w:rPr>
                <w:del w:id="3365" w:author="lenovo" w:date="2016-06-22T10:18:00Z"/>
                <w:color w:val="FF0000"/>
              </w:rPr>
            </w:pPr>
            <w:del w:id="3366" w:author="lenovo" w:date="2016-06-22T10:18:00Z">
              <w:r>
                <w:rPr>
                  <w:rFonts w:hint="eastAsia"/>
                  <w:color w:val="FF0000"/>
                </w:rPr>
                <w:delText>输入</w:delText>
              </w:r>
            </w:del>
          </w:p>
        </w:tc>
        <w:tc>
          <w:tcPr>
            <w:tcW w:w="7087" w:type="dxa"/>
          </w:tcPr>
          <w:p w14:paraId="3D1030DE" w14:textId="77777777" w:rsidR="00DC1257" w:rsidRDefault="00DC1257">
            <w:pPr>
              <w:spacing w:line="360" w:lineRule="atLeast"/>
              <w:rPr>
                <w:del w:id="3367" w:author="lenovo" w:date="2016-06-22T10:18:00Z"/>
                <w:color w:val="FF0000"/>
              </w:rPr>
            </w:pPr>
          </w:p>
        </w:tc>
      </w:tr>
      <w:tr w:rsidR="00DC1257" w14:paraId="318CFC2C" w14:textId="77777777">
        <w:trPr>
          <w:trHeight w:val="225"/>
          <w:del w:id="3368" w:author="lenovo" w:date="2016-06-22T10:18:00Z"/>
        </w:trPr>
        <w:tc>
          <w:tcPr>
            <w:tcW w:w="1985" w:type="dxa"/>
            <w:shd w:val="clear" w:color="auto" w:fill="D9D9D9"/>
          </w:tcPr>
          <w:p w14:paraId="04F0ABD3" w14:textId="77777777" w:rsidR="00DC1257" w:rsidRDefault="007579A1">
            <w:pPr>
              <w:spacing w:line="360" w:lineRule="atLeast"/>
              <w:rPr>
                <w:del w:id="3369" w:author="lenovo" w:date="2016-06-22T10:18:00Z"/>
                <w:color w:val="FF0000"/>
              </w:rPr>
            </w:pPr>
            <w:del w:id="3370" w:author="lenovo" w:date="2016-06-22T10:18:00Z">
              <w:r>
                <w:rPr>
                  <w:rFonts w:hint="eastAsia"/>
                  <w:color w:val="FF0000"/>
                </w:rPr>
                <w:delText>输出</w:delText>
              </w:r>
            </w:del>
          </w:p>
        </w:tc>
        <w:tc>
          <w:tcPr>
            <w:tcW w:w="7087" w:type="dxa"/>
          </w:tcPr>
          <w:p w14:paraId="1FFC6A76" w14:textId="77777777" w:rsidR="00DC1257" w:rsidRDefault="007579A1">
            <w:pPr>
              <w:widowControl/>
              <w:overflowPunct w:val="0"/>
              <w:autoSpaceDE w:val="0"/>
              <w:autoSpaceDN w:val="0"/>
              <w:adjustRightInd w:val="0"/>
              <w:spacing w:after="100" w:line="360" w:lineRule="atLeast"/>
              <w:textAlignment w:val="baseline"/>
              <w:rPr>
                <w:del w:id="3371" w:author="lenovo" w:date="2016-06-22T10:18:00Z"/>
                <w:color w:val="FF0000"/>
              </w:rPr>
            </w:pPr>
            <w:del w:id="3372" w:author="lenovo" w:date="2016-06-22T10:18:00Z">
              <w:r>
                <w:rPr>
                  <w:rFonts w:hint="eastAsia"/>
                  <w:color w:val="FF0000"/>
                </w:rPr>
                <w:delText>产品类型</w:delText>
              </w:r>
              <w:r>
                <w:rPr>
                  <w:rFonts w:hint="eastAsia"/>
                  <w:color w:val="FF0000"/>
                </w:rPr>
                <w:delText>[</w:delText>
              </w:r>
              <w:r>
                <w:rPr>
                  <w:rFonts w:hint="eastAsia"/>
                  <w:color w:val="FF0000"/>
                </w:rPr>
                <w:delText>下拉框</w:delText>
              </w:r>
              <w:r>
                <w:rPr>
                  <w:rFonts w:hint="eastAsia"/>
                  <w:color w:val="FF0000"/>
                </w:rPr>
                <w:delText>]</w:delText>
              </w:r>
              <w:r>
                <w:rPr>
                  <w:rFonts w:hint="eastAsia"/>
                  <w:color w:val="FF0000"/>
                </w:rPr>
                <w:delText>，还款日期</w:delText>
              </w:r>
              <w:r>
                <w:rPr>
                  <w:rFonts w:hint="eastAsia"/>
                  <w:color w:val="FF0000"/>
                </w:rPr>
                <w:delText>[</w:delText>
              </w:r>
              <w:r>
                <w:rPr>
                  <w:rFonts w:hint="eastAsia"/>
                  <w:color w:val="FF0000"/>
                </w:rPr>
                <w:delText>日历</w:delText>
              </w:r>
              <w:r>
                <w:rPr>
                  <w:rFonts w:hint="eastAsia"/>
                  <w:color w:val="FF0000"/>
                </w:rPr>
                <w:delText>]</w:delText>
              </w:r>
              <w:r>
                <w:rPr>
                  <w:rFonts w:hint="eastAsia"/>
                  <w:color w:val="FF0000"/>
                </w:rPr>
                <w:delText>，金额</w:delText>
              </w:r>
              <w:r>
                <w:rPr>
                  <w:rFonts w:hint="eastAsia"/>
                  <w:color w:val="FF0000"/>
                </w:rPr>
                <w:delText>[</w:delText>
              </w:r>
              <w:r>
                <w:rPr>
                  <w:rFonts w:hint="eastAsia"/>
                  <w:color w:val="FF0000"/>
                </w:rPr>
                <w:delText>文本框</w:delText>
              </w:r>
              <w:r>
                <w:rPr>
                  <w:rFonts w:hint="eastAsia"/>
                  <w:color w:val="FF0000"/>
                </w:rPr>
                <w:delText>]</w:delText>
              </w:r>
              <w:r>
                <w:rPr>
                  <w:rFonts w:hint="eastAsia"/>
                  <w:color w:val="FF0000"/>
                </w:rPr>
                <w:delText>，接收卡号</w:delText>
              </w:r>
              <w:r>
                <w:rPr>
                  <w:rFonts w:hint="eastAsia"/>
                  <w:color w:val="FF0000"/>
                </w:rPr>
                <w:delText>[</w:delText>
              </w:r>
              <w:r>
                <w:rPr>
                  <w:rFonts w:hint="eastAsia"/>
                  <w:color w:val="FF0000"/>
                </w:rPr>
                <w:delText>文本框</w:delText>
              </w:r>
              <w:r>
                <w:rPr>
                  <w:rFonts w:hint="eastAsia"/>
                  <w:color w:val="FF0000"/>
                </w:rPr>
                <w:delText>]</w:delText>
              </w:r>
              <w:r>
                <w:rPr>
                  <w:rFonts w:hint="eastAsia"/>
                  <w:color w:val="FF0000"/>
                </w:rPr>
                <w:delText>，备注</w:delText>
              </w:r>
              <w:r>
                <w:rPr>
                  <w:rFonts w:hint="eastAsia"/>
                  <w:color w:val="FF0000"/>
                </w:rPr>
                <w:delText>[</w:delText>
              </w:r>
              <w:r>
                <w:rPr>
                  <w:rFonts w:hint="eastAsia"/>
                  <w:color w:val="FF0000"/>
                </w:rPr>
                <w:delText>文本框</w:delText>
              </w:r>
              <w:r>
                <w:rPr>
                  <w:rFonts w:hint="eastAsia"/>
                  <w:color w:val="FF0000"/>
                </w:rPr>
                <w:delText>]</w:delText>
              </w:r>
              <w:r>
                <w:rPr>
                  <w:rFonts w:hint="eastAsia"/>
                  <w:color w:val="FF0000"/>
                </w:rPr>
                <w:delText>，图片</w:delText>
              </w:r>
              <w:r>
                <w:rPr>
                  <w:rFonts w:hint="eastAsia"/>
                  <w:color w:val="FF0000"/>
                </w:rPr>
                <w:delText>[</w:delText>
              </w:r>
              <w:r>
                <w:rPr>
                  <w:rFonts w:hint="eastAsia"/>
                  <w:color w:val="FF0000"/>
                </w:rPr>
                <w:delText>上传控件</w:delText>
              </w:r>
              <w:r>
                <w:rPr>
                  <w:rFonts w:hint="eastAsia"/>
                  <w:color w:val="FF0000"/>
                </w:rPr>
                <w:delText>]</w:delText>
              </w:r>
            </w:del>
          </w:p>
        </w:tc>
      </w:tr>
      <w:tr w:rsidR="00DC1257" w14:paraId="4DA611CC" w14:textId="77777777">
        <w:trPr>
          <w:trHeight w:val="225"/>
          <w:del w:id="3373" w:author="lenovo" w:date="2016-06-22T10:18:00Z"/>
        </w:trPr>
        <w:tc>
          <w:tcPr>
            <w:tcW w:w="1985" w:type="dxa"/>
            <w:shd w:val="clear" w:color="auto" w:fill="D9D9D9"/>
          </w:tcPr>
          <w:p w14:paraId="08B2EC85" w14:textId="77777777" w:rsidR="00DC1257" w:rsidRDefault="007579A1">
            <w:pPr>
              <w:spacing w:line="360" w:lineRule="atLeast"/>
              <w:rPr>
                <w:del w:id="3374" w:author="lenovo" w:date="2016-06-22T10:18:00Z"/>
                <w:color w:val="FF0000"/>
                <w:szCs w:val="21"/>
              </w:rPr>
            </w:pPr>
            <w:del w:id="3375" w:author="lenovo" w:date="2016-06-22T10:18:00Z">
              <w:r>
                <w:rPr>
                  <w:rFonts w:hint="eastAsia"/>
                  <w:color w:val="FF0000"/>
                  <w:szCs w:val="21"/>
                </w:rPr>
                <w:delText>参考画面</w:delText>
              </w:r>
            </w:del>
          </w:p>
        </w:tc>
        <w:tc>
          <w:tcPr>
            <w:tcW w:w="7087" w:type="dxa"/>
          </w:tcPr>
          <w:p w14:paraId="53285733" w14:textId="77777777" w:rsidR="00DC1257" w:rsidRDefault="007579A1">
            <w:pPr>
              <w:widowControl/>
              <w:overflowPunct w:val="0"/>
              <w:autoSpaceDE w:val="0"/>
              <w:autoSpaceDN w:val="0"/>
              <w:adjustRightInd w:val="0"/>
              <w:spacing w:after="100" w:line="360" w:lineRule="atLeast"/>
              <w:textAlignment w:val="baseline"/>
              <w:rPr>
                <w:del w:id="3376" w:author="lenovo" w:date="2016-06-22T10:18:00Z"/>
                <w:rFonts w:hAnsi="宋体"/>
                <w:color w:val="FF0000"/>
                <w:szCs w:val="21"/>
              </w:rPr>
            </w:pPr>
            <w:del w:id="3377" w:author="lenovo" w:date="2016-06-22T10:18:00Z">
              <w:r>
                <w:rPr>
                  <w:rFonts w:hAnsi="宋体" w:hint="eastAsia"/>
                  <w:color w:val="FF0000"/>
                  <w:szCs w:val="21"/>
                </w:rPr>
                <w:delText>待补充</w:delText>
              </w:r>
            </w:del>
          </w:p>
        </w:tc>
      </w:tr>
      <w:tr w:rsidR="00DC1257" w14:paraId="219B85F5" w14:textId="77777777">
        <w:trPr>
          <w:trHeight w:val="225"/>
          <w:del w:id="3378" w:author="lenovo" w:date="2016-06-22T10:18:00Z"/>
        </w:trPr>
        <w:tc>
          <w:tcPr>
            <w:tcW w:w="1985" w:type="dxa"/>
            <w:shd w:val="clear" w:color="auto" w:fill="D9D9D9"/>
          </w:tcPr>
          <w:p w14:paraId="7705A9E1" w14:textId="77777777" w:rsidR="00DC1257" w:rsidRDefault="007579A1">
            <w:pPr>
              <w:spacing w:line="360" w:lineRule="atLeast"/>
              <w:rPr>
                <w:del w:id="3379" w:author="lenovo" w:date="2016-06-22T10:18:00Z"/>
                <w:color w:val="FF0000"/>
                <w:szCs w:val="21"/>
              </w:rPr>
            </w:pPr>
            <w:del w:id="3380" w:author="lenovo" w:date="2016-06-22T10:18:00Z">
              <w:r>
                <w:rPr>
                  <w:rFonts w:hint="eastAsia"/>
                  <w:color w:val="FF0000"/>
                  <w:szCs w:val="21"/>
                </w:rPr>
                <w:delText>业务规则</w:delText>
              </w:r>
            </w:del>
          </w:p>
        </w:tc>
        <w:tc>
          <w:tcPr>
            <w:tcW w:w="7087" w:type="dxa"/>
          </w:tcPr>
          <w:p w14:paraId="2F5316B9" w14:textId="77777777" w:rsidR="00DC1257" w:rsidRDefault="007579A1">
            <w:pPr>
              <w:pStyle w:val="21"/>
              <w:spacing w:after="60" w:line="360" w:lineRule="atLeast"/>
              <w:ind w:leftChars="0" w:left="0"/>
              <w:rPr>
                <w:del w:id="3381" w:author="lenovo" w:date="2016-06-22T10:18:00Z"/>
                <w:rFonts w:ascii="Times New Roman" w:hAnsi="Times New Roman"/>
                <w:color w:val="FF0000"/>
                <w:szCs w:val="21"/>
              </w:rPr>
            </w:pPr>
            <w:del w:id="3382" w:author="lenovo" w:date="2016-06-22T10:18:00Z">
              <w:r>
                <w:rPr>
                  <w:rFonts w:hint="eastAsia"/>
                  <w:color w:val="FF0000"/>
                  <w:szCs w:val="24"/>
                </w:rPr>
                <w:delText>无</w:delText>
              </w:r>
            </w:del>
          </w:p>
        </w:tc>
      </w:tr>
      <w:tr w:rsidR="00DC1257" w14:paraId="1A350AE3" w14:textId="77777777">
        <w:trPr>
          <w:trHeight w:val="225"/>
          <w:del w:id="3383" w:author="lenovo" w:date="2016-06-22T10:18:00Z"/>
        </w:trPr>
        <w:tc>
          <w:tcPr>
            <w:tcW w:w="1985" w:type="dxa"/>
            <w:shd w:val="clear" w:color="auto" w:fill="D9D9D9"/>
          </w:tcPr>
          <w:p w14:paraId="666EDE2B" w14:textId="77777777" w:rsidR="00DC1257" w:rsidRDefault="007579A1">
            <w:pPr>
              <w:spacing w:line="360" w:lineRule="atLeast"/>
              <w:rPr>
                <w:del w:id="3384" w:author="lenovo" w:date="2016-06-22T10:18:00Z"/>
                <w:color w:val="FF0000"/>
                <w:szCs w:val="21"/>
              </w:rPr>
            </w:pPr>
            <w:del w:id="3385" w:author="lenovo" w:date="2016-06-22T10:18:00Z">
              <w:r>
                <w:rPr>
                  <w:rFonts w:hint="eastAsia"/>
                  <w:color w:val="FF0000"/>
                  <w:szCs w:val="21"/>
                </w:rPr>
                <w:delText>备注</w:delText>
              </w:r>
            </w:del>
          </w:p>
        </w:tc>
        <w:tc>
          <w:tcPr>
            <w:tcW w:w="7087" w:type="dxa"/>
          </w:tcPr>
          <w:p w14:paraId="464E137A" w14:textId="77777777" w:rsidR="00DC1257" w:rsidRDefault="007579A1">
            <w:pPr>
              <w:widowControl/>
              <w:numPr>
                <w:ilvl w:val="0"/>
                <w:numId w:val="106"/>
              </w:numPr>
              <w:overflowPunct w:val="0"/>
              <w:autoSpaceDE w:val="0"/>
              <w:autoSpaceDN w:val="0"/>
              <w:adjustRightInd w:val="0"/>
              <w:spacing w:after="100" w:line="360" w:lineRule="atLeast"/>
              <w:textAlignment w:val="baseline"/>
              <w:rPr>
                <w:del w:id="3386" w:author="lenovo" w:date="2016-06-22T10:18:00Z"/>
                <w:color w:val="FF0000"/>
              </w:rPr>
            </w:pPr>
            <w:del w:id="3387" w:author="lenovo" w:date="2016-06-22T10:18:00Z">
              <w:r>
                <w:rPr>
                  <w:rFonts w:hint="eastAsia"/>
                  <w:color w:val="FF0000"/>
                </w:rPr>
                <w:delText>点击操作面板的上传还款凭证</w:delText>
              </w:r>
              <w:r>
                <w:rPr>
                  <w:rFonts w:hint="eastAsia"/>
                  <w:color w:val="FF0000"/>
                </w:rPr>
                <w:delText>[</w:delText>
              </w:r>
              <w:r>
                <w:rPr>
                  <w:rFonts w:hint="eastAsia"/>
                  <w:color w:val="FF0000"/>
                </w:rPr>
                <w:delText>按钮</w:delText>
              </w:r>
              <w:r>
                <w:rPr>
                  <w:rFonts w:hint="eastAsia"/>
                  <w:color w:val="FF0000"/>
                </w:rPr>
                <w:delText>]</w:delText>
              </w:r>
              <w:r>
                <w:rPr>
                  <w:rFonts w:hint="eastAsia"/>
                  <w:color w:val="FF0000"/>
                </w:rPr>
                <w:delText>，打开上传页面。</w:delText>
              </w:r>
            </w:del>
          </w:p>
          <w:p w14:paraId="3C4E12D3" w14:textId="77777777" w:rsidR="00DC1257" w:rsidRDefault="007579A1">
            <w:pPr>
              <w:widowControl/>
              <w:numPr>
                <w:ilvl w:val="0"/>
                <w:numId w:val="106"/>
              </w:numPr>
              <w:overflowPunct w:val="0"/>
              <w:autoSpaceDE w:val="0"/>
              <w:autoSpaceDN w:val="0"/>
              <w:adjustRightInd w:val="0"/>
              <w:spacing w:after="100" w:line="360" w:lineRule="atLeast"/>
              <w:textAlignment w:val="baseline"/>
              <w:rPr>
                <w:del w:id="3388" w:author="lenovo" w:date="2016-06-22T10:18:00Z"/>
                <w:color w:val="FF0000"/>
              </w:rPr>
            </w:pPr>
            <w:del w:id="3389" w:author="lenovo" w:date="2016-06-22T10:18:00Z">
              <w:r>
                <w:rPr>
                  <w:rFonts w:hint="eastAsia"/>
                  <w:color w:val="FF0000"/>
                </w:rPr>
                <w:delText>催收员上传还款凭证图片，并填写其他相关信息后，点击提交</w:delText>
              </w:r>
              <w:r>
                <w:rPr>
                  <w:rFonts w:hint="eastAsia"/>
                  <w:color w:val="FF0000"/>
                </w:rPr>
                <w:delText>[</w:delText>
              </w:r>
              <w:r>
                <w:rPr>
                  <w:rFonts w:hint="eastAsia"/>
                  <w:color w:val="FF0000"/>
                </w:rPr>
                <w:delText>按钮</w:delText>
              </w:r>
              <w:r>
                <w:rPr>
                  <w:rFonts w:hint="eastAsia"/>
                  <w:color w:val="FF0000"/>
                </w:rPr>
                <w:delText>]</w:delText>
              </w:r>
              <w:r>
                <w:rPr>
                  <w:rFonts w:hint="eastAsia"/>
                  <w:color w:val="FF0000"/>
                </w:rPr>
                <w:delText>，页面校验通过则调用秦苍上传还款凭证接口，参见“</w:delText>
              </w:r>
              <w:r>
                <w:rPr>
                  <w:rFonts w:hint="eastAsia"/>
                  <w:color w:val="FF0000"/>
                </w:rPr>
                <w:delText xml:space="preserve">14.6 </w:delText>
              </w:r>
              <w:r>
                <w:rPr>
                  <w:rFonts w:hint="eastAsia"/>
                  <w:color w:val="FF0000"/>
                </w:rPr>
                <w:delText>上传还款凭证接口”。</w:delText>
              </w:r>
            </w:del>
          </w:p>
        </w:tc>
      </w:tr>
    </w:tbl>
    <w:p w14:paraId="7FEF5EF5" w14:textId="77777777" w:rsidR="00DC1257" w:rsidRDefault="007579A1">
      <w:pPr>
        <w:pStyle w:val="3"/>
        <w:numPr>
          <w:ilvl w:val="2"/>
          <w:numId w:val="1"/>
        </w:numPr>
        <w:rPr>
          <w:rFonts w:ascii="黑体" w:eastAsia="黑体"/>
          <w:color w:val="FF0000"/>
          <w:sz w:val="24"/>
          <w:szCs w:val="24"/>
        </w:rPr>
      </w:pPr>
      <w:bookmarkStart w:id="3390" w:name="_Toc23520"/>
      <w:r>
        <w:rPr>
          <w:rFonts w:ascii="黑体" w:eastAsia="黑体" w:hint="eastAsia"/>
          <w:color w:val="FF0000"/>
          <w:sz w:val="24"/>
          <w:szCs w:val="24"/>
        </w:rPr>
        <w:t>导出律师函</w:t>
      </w:r>
      <w:bookmarkEnd w:id="339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EBD22C4" w14:textId="77777777">
        <w:trPr>
          <w:trHeight w:val="550"/>
        </w:trPr>
        <w:tc>
          <w:tcPr>
            <w:tcW w:w="1985" w:type="dxa"/>
            <w:shd w:val="clear" w:color="auto" w:fill="D9D9D9"/>
          </w:tcPr>
          <w:p w14:paraId="1D1ADB8F" w14:textId="77777777" w:rsidR="00DC1257" w:rsidRDefault="007579A1">
            <w:pPr>
              <w:spacing w:line="360" w:lineRule="atLeast"/>
              <w:rPr>
                <w:color w:val="FF0000"/>
              </w:rPr>
            </w:pPr>
            <w:r>
              <w:rPr>
                <w:rFonts w:hint="eastAsia"/>
                <w:color w:val="FF0000"/>
              </w:rPr>
              <w:t>功能概述</w:t>
            </w:r>
          </w:p>
        </w:tc>
        <w:tc>
          <w:tcPr>
            <w:tcW w:w="7087" w:type="dxa"/>
          </w:tcPr>
          <w:p w14:paraId="2A65CED9" w14:textId="77777777" w:rsidR="00DC1257" w:rsidRDefault="007579A1">
            <w:pPr>
              <w:spacing w:line="360" w:lineRule="atLeast"/>
              <w:rPr>
                <w:color w:val="FF0000"/>
              </w:rPr>
            </w:pPr>
            <w:r>
              <w:rPr>
                <w:rFonts w:hint="eastAsia"/>
                <w:color w:val="FF0000"/>
              </w:rPr>
              <w:t>导出律师函</w:t>
            </w:r>
          </w:p>
        </w:tc>
      </w:tr>
      <w:tr w:rsidR="00DC1257" w14:paraId="268AC280" w14:textId="77777777">
        <w:trPr>
          <w:trHeight w:val="225"/>
        </w:trPr>
        <w:tc>
          <w:tcPr>
            <w:tcW w:w="1985" w:type="dxa"/>
            <w:shd w:val="clear" w:color="auto" w:fill="D9D9D9"/>
          </w:tcPr>
          <w:p w14:paraId="58EB7B10" w14:textId="77777777" w:rsidR="00DC1257" w:rsidRDefault="007579A1">
            <w:pPr>
              <w:spacing w:line="360" w:lineRule="atLeast"/>
              <w:rPr>
                <w:color w:val="FF0000"/>
              </w:rPr>
            </w:pPr>
            <w:r>
              <w:rPr>
                <w:rFonts w:hint="eastAsia"/>
                <w:color w:val="FF0000"/>
              </w:rPr>
              <w:t>输入</w:t>
            </w:r>
          </w:p>
        </w:tc>
        <w:tc>
          <w:tcPr>
            <w:tcW w:w="7087" w:type="dxa"/>
          </w:tcPr>
          <w:p w14:paraId="5CDD080D" w14:textId="77777777" w:rsidR="00DC1257" w:rsidRDefault="00DC1257">
            <w:pPr>
              <w:spacing w:line="360" w:lineRule="atLeast"/>
              <w:rPr>
                <w:color w:val="FF0000"/>
              </w:rPr>
            </w:pPr>
          </w:p>
        </w:tc>
      </w:tr>
      <w:tr w:rsidR="00DC1257" w14:paraId="6C158820" w14:textId="77777777">
        <w:trPr>
          <w:trHeight w:val="225"/>
        </w:trPr>
        <w:tc>
          <w:tcPr>
            <w:tcW w:w="1985" w:type="dxa"/>
            <w:shd w:val="clear" w:color="auto" w:fill="D9D9D9"/>
          </w:tcPr>
          <w:p w14:paraId="345471EE" w14:textId="77777777" w:rsidR="00DC1257" w:rsidRDefault="007579A1">
            <w:pPr>
              <w:spacing w:line="360" w:lineRule="atLeast"/>
              <w:rPr>
                <w:color w:val="FF0000"/>
              </w:rPr>
            </w:pPr>
            <w:r>
              <w:rPr>
                <w:rFonts w:hint="eastAsia"/>
                <w:color w:val="FF0000"/>
              </w:rPr>
              <w:t>输出</w:t>
            </w:r>
          </w:p>
        </w:tc>
        <w:tc>
          <w:tcPr>
            <w:tcW w:w="7087" w:type="dxa"/>
          </w:tcPr>
          <w:p w14:paraId="26A3919A"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模板编号</w:t>
            </w:r>
            <w:r>
              <w:rPr>
                <w:rFonts w:hint="eastAsia"/>
                <w:color w:val="FF0000"/>
              </w:rPr>
              <w:t>[</w:t>
            </w:r>
            <w:r>
              <w:rPr>
                <w:rFonts w:hint="eastAsia"/>
                <w:color w:val="FF0000"/>
              </w:rPr>
              <w:t>下拉框</w:t>
            </w:r>
            <w:r>
              <w:rPr>
                <w:rFonts w:hint="eastAsia"/>
                <w:color w:val="FF0000"/>
              </w:rPr>
              <w:t>]</w:t>
            </w:r>
          </w:p>
        </w:tc>
      </w:tr>
      <w:tr w:rsidR="00DC1257" w14:paraId="1DFA26E9" w14:textId="77777777">
        <w:trPr>
          <w:trHeight w:val="225"/>
        </w:trPr>
        <w:tc>
          <w:tcPr>
            <w:tcW w:w="1985" w:type="dxa"/>
            <w:shd w:val="clear" w:color="auto" w:fill="D9D9D9"/>
          </w:tcPr>
          <w:p w14:paraId="111422E6"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4C8B7AFD"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待补充</w:t>
            </w:r>
          </w:p>
        </w:tc>
      </w:tr>
      <w:tr w:rsidR="00DC1257" w14:paraId="2D9166C9" w14:textId="77777777">
        <w:trPr>
          <w:trHeight w:val="225"/>
        </w:trPr>
        <w:tc>
          <w:tcPr>
            <w:tcW w:w="1985" w:type="dxa"/>
            <w:shd w:val="clear" w:color="auto" w:fill="D9D9D9"/>
          </w:tcPr>
          <w:p w14:paraId="20B37ACF"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207B1997" w14:textId="77777777" w:rsidR="00DC1257" w:rsidRDefault="007579A1">
            <w:pPr>
              <w:pStyle w:val="21"/>
              <w:spacing w:after="60" w:line="360" w:lineRule="atLeast"/>
              <w:ind w:leftChars="0" w:left="0"/>
              <w:rPr>
                <w:rFonts w:ascii="Times New Roman" w:hAnsi="Times New Roman"/>
                <w:color w:val="FF0000"/>
                <w:szCs w:val="21"/>
              </w:rPr>
            </w:pPr>
            <w:r>
              <w:rPr>
                <w:rFonts w:hint="eastAsia"/>
                <w:color w:val="FF0000"/>
                <w:szCs w:val="24"/>
              </w:rPr>
              <w:t>无</w:t>
            </w:r>
          </w:p>
        </w:tc>
      </w:tr>
      <w:tr w:rsidR="00DC1257" w14:paraId="412FE58C" w14:textId="77777777">
        <w:trPr>
          <w:trHeight w:val="225"/>
        </w:trPr>
        <w:tc>
          <w:tcPr>
            <w:tcW w:w="1985" w:type="dxa"/>
            <w:shd w:val="clear" w:color="auto" w:fill="D9D9D9"/>
          </w:tcPr>
          <w:p w14:paraId="3E20F7F3" w14:textId="77777777" w:rsidR="00DC1257" w:rsidRDefault="007579A1">
            <w:pPr>
              <w:spacing w:line="360" w:lineRule="atLeast"/>
              <w:rPr>
                <w:color w:val="FF0000"/>
                <w:szCs w:val="21"/>
              </w:rPr>
            </w:pPr>
            <w:r>
              <w:rPr>
                <w:rFonts w:hint="eastAsia"/>
                <w:color w:val="FF0000"/>
                <w:szCs w:val="21"/>
              </w:rPr>
              <w:lastRenderedPageBreak/>
              <w:t>备注</w:t>
            </w:r>
          </w:p>
        </w:tc>
        <w:tc>
          <w:tcPr>
            <w:tcW w:w="7087" w:type="dxa"/>
          </w:tcPr>
          <w:p w14:paraId="11D4F155" w14:textId="77777777" w:rsidR="00DC1257" w:rsidRDefault="007579A1">
            <w:pPr>
              <w:widowControl/>
              <w:numPr>
                <w:ilvl w:val="0"/>
                <w:numId w:val="107"/>
              </w:numPr>
              <w:overflowPunct w:val="0"/>
              <w:autoSpaceDE w:val="0"/>
              <w:autoSpaceDN w:val="0"/>
              <w:adjustRightInd w:val="0"/>
              <w:spacing w:after="100" w:line="360" w:lineRule="atLeast"/>
              <w:textAlignment w:val="baseline"/>
              <w:rPr>
                <w:color w:val="FF0000"/>
              </w:rPr>
            </w:pPr>
            <w:r>
              <w:rPr>
                <w:rFonts w:hint="eastAsia"/>
                <w:color w:val="FF0000"/>
              </w:rPr>
              <w:t>点击操作面板上的导出律师函</w:t>
            </w:r>
            <w:r>
              <w:rPr>
                <w:rFonts w:hint="eastAsia"/>
                <w:color w:val="FF0000"/>
              </w:rPr>
              <w:t>[</w:t>
            </w:r>
            <w:r>
              <w:rPr>
                <w:rFonts w:hint="eastAsia"/>
                <w:color w:val="FF0000"/>
              </w:rPr>
              <w:t>按钮</w:t>
            </w:r>
            <w:r>
              <w:rPr>
                <w:rFonts w:hint="eastAsia"/>
                <w:color w:val="FF0000"/>
              </w:rPr>
              <w:t>]</w:t>
            </w:r>
            <w:r>
              <w:rPr>
                <w:rFonts w:hint="eastAsia"/>
                <w:color w:val="FF0000"/>
              </w:rPr>
              <w:t>，打开选择律师函页面。</w:t>
            </w:r>
          </w:p>
          <w:p w14:paraId="313B0B5E" w14:textId="77777777" w:rsidR="00DC1257" w:rsidRDefault="007579A1">
            <w:pPr>
              <w:widowControl/>
              <w:numPr>
                <w:ilvl w:val="0"/>
                <w:numId w:val="107"/>
              </w:numPr>
              <w:overflowPunct w:val="0"/>
              <w:autoSpaceDE w:val="0"/>
              <w:autoSpaceDN w:val="0"/>
              <w:adjustRightInd w:val="0"/>
              <w:spacing w:after="100" w:line="360" w:lineRule="atLeast"/>
              <w:textAlignment w:val="baseline"/>
              <w:rPr>
                <w:color w:val="FF0000"/>
              </w:rPr>
            </w:pPr>
            <w:r>
              <w:rPr>
                <w:rFonts w:hint="eastAsia"/>
                <w:color w:val="FF0000"/>
              </w:rPr>
              <w:t>催收员选择已配置好的模板，点击【导出】按钮，系统后台自动生成律师函，并弹出下载界面供催收员保存。注意，模板需先在【法务模板维护】功能中设置好。</w:t>
            </w:r>
          </w:p>
        </w:tc>
      </w:tr>
    </w:tbl>
    <w:p w14:paraId="658601E0" w14:textId="77777777" w:rsidR="00DC1257" w:rsidRDefault="007579A1">
      <w:pPr>
        <w:pStyle w:val="3"/>
        <w:numPr>
          <w:ilvl w:val="2"/>
          <w:numId w:val="1"/>
        </w:numPr>
        <w:rPr>
          <w:rFonts w:ascii="黑体" w:eastAsia="黑体"/>
          <w:color w:val="FF0000"/>
          <w:sz w:val="24"/>
          <w:szCs w:val="24"/>
        </w:rPr>
      </w:pPr>
      <w:bookmarkStart w:id="3391" w:name="_Toc13526"/>
      <w:r>
        <w:rPr>
          <w:rFonts w:ascii="黑体" w:eastAsia="黑体" w:hint="eastAsia"/>
          <w:color w:val="FF0000"/>
          <w:sz w:val="24"/>
          <w:szCs w:val="24"/>
        </w:rPr>
        <w:t>修改跟进状态</w:t>
      </w:r>
      <w:bookmarkEnd w:id="339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49435C1" w14:textId="77777777">
        <w:trPr>
          <w:trHeight w:val="550"/>
        </w:trPr>
        <w:tc>
          <w:tcPr>
            <w:tcW w:w="1985" w:type="dxa"/>
            <w:shd w:val="clear" w:color="auto" w:fill="D9D9D9"/>
          </w:tcPr>
          <w:p w14:paraId="6102DC4B" w14:textId="77777777" w:rsidR="00DC1257" w:rsidRDefault="007579A1">
            <w:pPr>
              <w:spacing w:line="360" w:lineRule="atLeast"/>
              <w:rPr>
                <w:color w:val="FF0000"/>
              </w:rPr>
            </w:pPr>
            <w:r>
              <w:rPr>
                <w:rFonts w:hint="eastAsia"/>
                <w:color w:val="FF0000"/>
              </w:rPr>
              <w:t>功能概述</w:t>
            </w:r>
          </w:p>
        </w:tc>
        <w:tc>
          <w:tcPr>
            <w:tcW w:w="7087" w:type="dxa"/>
          </w:tcPr>
          <w:p w14:paraId="45CA14FE" w14:textId="77777777" w:rsidR="00DC1257" w:rsidRDefault="007579A1">
            <w:pPr>
              <w:spacing w:line="360" w:lineRule="atLeast"/>
              <w:rPr>
                <w:color w:val="FF0000"/>
              </w:rPr>
            </w:pPr>
            <w:r>
              <w:rPr>
                <w:rFonts w:hint="eastAsia"/>
                <w:color w:val="FF0000"/>
              </w:rPr>
              <w:t>催收手工修改案件的跟进状态</w:t>
            </w:r>
          </w:p>
        </w:tc>
      </w:tr>
      <w:tr w:rsidR="00DC1257" w14:paraId="0F67BEED" w14:textId="77777777">
        <w:trPr>
          <w:trHeight w:val="225"/>
        </w:trPr>
        <w:tc>
          <w:tcPr>
            <w:tcW w:w="1985" w:type="dxa"/>
            <w:shd w:val="clear" w:color="auto" w:fill="D9D9D9"/>
          </w:tcPr>
          <w:p w14:paraId="74DF1303" w14:textId="77777777" w:rsidR="00DC1257" w:rsidRDefault="007579A1">
            <w:pPr>
              <w:spacing w:line="360" w:lineRule="atLeast"/>
              <w:rPr>
                <w:color w:val="FF0000"/>
              </w:rPr>
            </w:pPr>
            <w:r>
              <w:rPr>
                <w:rFonts w:hint="eastAsia"/>
                <w:color w:val="FF0000"/>
              </w:rPr>
              <w:t>输入</w:t>
            </w:r>
          </w:p>
        </w:tc>
        <w:tc>
          <w:tcPr>
            <w:tcW w:w="7087" w:type="dxa"/>
          </w:tcPr>
          <w:p w14:paraId="2CE95B7E" w14:textId="77777777" w:rsidR="00DC1257" w:rsidRDefault="007579A1">
            <w:pPr>
              <w:spacing w:line="360" w:lineRule="atLeast"/>
              <w:rPr>
                <w:color w:val="FF0000"/>
              </w:rPr>
            </w:pPr>
            <w:r>
              <w:rPr>
                <w:rFonts w:hint="eastAsia"/>
                <w:color w:val="FF0000"/>
              </w:rPr>
              <w:t>跟进状态</w:t>
            </w:r>
            <w:r>
              <w:rPr>
                <w:rFonts w:hint="eastAsia"/>
                <w:color w:val="FF0000"/>
              </w:rPr>
              <w:t>[</w:t>
            </w:r>
            <w:r>
              <w:rPr>
                <w:rFonts w:hint="eastAsia"/>
                <w:color w:val="FF0000"/>
              </w:rPr>
              <w:t>下拉框</w:t>
            </w:r>
            <w:r>
              <w:rPr>
                <w:rFonts w:hint="eastAsia"/>
                <w:color w:val="FF0000"/>
              </w:rPr>
              <w:t>]</w:t>
            </w:r>
          </w:p>
        </w:tc>
      </w:tr>
      <w:tr w:rsidR="00DC1257" w14:paraId="1264F90A" w14:textId="77777777">
        <w:trPr>
          <w:trHeight w:val="225"/>
        </w:trPr>
        <w:tc>
          <w:tcPr>
            <w:tcW w:w="1985" w:type="dxa"/>
            <w:shd w:val="clear" w:color="auto" w:fill="D9D9D9"/>
          </w:tcPr>
          <w:p w14:paraId="1A144EE2" w14:textId="77777777" w:rsidR="00DC1257" w:rsidRDefault="007579A1">
            <w:pPr>
              <w:spacing w:line="360" w:lineRule="atLeast"/>
              <w:rPr>
                <w:color w:val="FF0000"/>
              </w:rPr>
            </w:pPr>
            <w:r>
              <w:rPr>
                <w:rFonts w:hint="eastAsia"/>
                <w:color w:val="FF0000"/>
              </w:rPr>
              <w:t>输出</w:t>
            </w:r>
          </w:p>
        </w:tc>
        <w:tc>
          <w:tcPr>
            <w:tcW w:w="7087" w:type="dxa"/>
          </w:tcPr>
          <w:p w14:paraId="18230434" w14:textId="77777777" w:rsidR="00DC1257" w:rsidRDefault="00DC1257">
            <w:pPr>
              <w:widowControl/>
              <w:overflowPunct w:val="0"/>
              <w:autoSpaceDE w:val="0"/>
              <w:autoSpaceDN w:val="0"/>
              <w:adjustRightInd w:val="0"/>
              <w:spacing w:after="100" w:line="360" w:lineRule="atLeast"/>
              <w:textAlignment w:val="baseline"/>
              <w:rPr>
                <w:color w:val="FF0000"/>
              </w:rPr>
            </w:pPr>
          </w:p>
        </w:tc>
      </w:tr>
      <w:tr w:rsidR="00DC1257" w14:paraId="6081497B" w14:textId="77777777">
        <w:trPr>
          <w:trHeight w:val="225"/>
        </w:trPr>
        <w:tc>
          <w:tcPr>
            <w:tcW w:w="1985" w:type="dxa"/>
            <w:shd w:val="clear" w:color="auto" w:fill="D9D9D9"/>
          </w:tcPr>
          <w:p w14:paraId="46B2A64F" w14:textId="77777777" w:rsidR="00DC1257" w:rsidRDefault="007579A1">
            <w:pPr>
              <w:spacing w:line="360" w:lineRule="atLeast"/>
              <w:rPr>
                <w:color w:val="FF0000"/>
                <w:szCs w:val="21"/>
              </w:rPr>
            </w:pPr>
            <w:r>
              <w:rPr>
                <w:rFonts w:hint="eastAsia"/>
                <w:color w:val="FF0000"/>
                <w:szCs w:val="21"/>
              </w:rPr>
              <w:t>参考画面</w:t>
            </w:r>
          </w:p>
        </w:tc>
        <w:tc>
          <w:tcPr>
            <w:tcW w:w="7087" w:type="dxa"/>
          </w:tcPr>
          <w:p w14:paraId="4EA30EF2" w14:textId="77777777" w:rsidR="00DC1257" w:rsidRDefault="007579A1">
            <w:pPr>
              <w:widowControl/>
              <w:overflowPunct w:val="0"/>
              <w:autoSpaceDE w:val="0"/>
              <w:autoSpaceDN w:val="0"/>
              <w:adjustRightInd w:val="0"/>
              <w:spacing w:after="100" w:line="360" w:lineRule="atLeast"/>
              <w:textAlignment w:val="baseline"/>
              <w:rPr>
                <w:rFonts w:hAnsi="宋体"/>
                <w:color w:val="FF0000"/>
                <w:szCs w:val="21"/>
              </w:rPr>
            </w:pPr>
            <w:r>
              <w:rPr>
                <w:rFonts w:hAnsi="宋体" w:hint="eastAsia"/>
                <w:color w:val="FF0000"/>
                <w:szCs w:val="21"/>
              </w:rPr>
              <w:t>待补充</w:t>
            </w:r>
          </w:p>
        </w:tc>
      </w:tr>
      <w:tr w:rsidR="00DC1257" w14:paraId="19A7E12D" w14:textId="77777777">
        <w:trPr>
          <w:trHeight w:val="225"/>
        </w:trPr>
        <w:tc>
          <w:tcPr>
            <w:tcW w:w="1985" w:type="dxa"/>
            <w:shd w:val="clear" w:color="auto" w:fill="D9D9D9"/>
          </w:tcPr>
          <w:p w14:paraId="5AECDF48" w14:textId="77777777" w:rsidR="00DC1257" w:rsidRDefault="007579A1">
            <w:pPr>
              <w:spacing w:line="360" w:lineRule="atLeast"/>
              <w:rPr>
                <w:color w:val="FF0000"/>
                <w:szCs w:val="21"/>
              </w:rPr>
            </w:pPr>
            <w:r>
              <w:rPr>
                <w:rFonts w:hint="eastAsia"/>
                <w:color w:val="FF0000"/>
                <w:szCs w:val="21"/>
              </w:rPr>
              <w:t>业务规则</w:t>
            </w:r>
          </w:p>
        </w:tc>
        <w:tc>
          <w:tcPr>
            <w:tcW w:w="7087" w:type="dxa"/>
          </w:tcPr>
          <w:p w14:paraId="4C3EA0B3" w14:textId="77777777" w:rsidR="00DC1257" w:rsidRDefault="007579A1">
            <w:pPr>
              <w:pStyle w:val="21"/>
              <w:spacing w:after="60" w:line="360" w:lineRule="atLeast"/>
              <w:ind w:leftChars="0" w:left="0"/>
              <w:rPr>
                <w:rFonts w:ascii="Times New Roman" w:hAnsi="Times New Roman"/>
                <w:color w:val="FF0000"/>
                <w:szCs w:val="21"/>
              </w:rPr>
            </w:pPr>
            <w:r>
              <w:rPr>
                <w:rFonts w:hint="eastAsia"/>
                <w:color w:val="FF0000"/>
                <w:szCs w:val="24"/>
              </w:rPr>
              <w:t>无</w:t>
            </w:r>
          </w:p>
        </w:tc>
      </w:tr>
      <w:tr w:rsidR="00DC1257" w14:paraId="74C3DEEF" w14:textId="77777777">
        <w:trPr>
          <w:trHeight w:val="225"/>
        </w:trPr>
        <w:tc>
          <w:tcPr>
            <w:tcW w:w="1985" w:type="dxa"/>
            <w:shd w:val="clear" w:color="auto" w:fill="D9D9D9"/>
          </w:tcPr>
          <w:p w14:paraId="58762F46" w14:textId="77777777" w:rsidR="00DC1257" w:rsidRDefault="007579A1">
            <w:pPr>
              <w:spacing w:line="360" w:lineRule="atLeast"/>
              <w:rPr>
                <w:color w:val="FF0000"/>
                <w:szCs w:val="21"/>
              </w:rPr>
            </w:pPr>
            <w:r>
              <w:rPr>
                <w:rFonts w:hint="eastAsia"/>
                <w:color w:val="FF0000"/>
                <w:szCs w:val="21"/>
              </w:rPr>
              <w:t>备注</w:t>
            </w:r>
          </w:p>
        </w:tc>
        <w:tc>
          <w:tcPr>
            <w:tcW w:w="7087" w:type="dxa"/>
          </w:tcPr>
          <w:p w14:paraId="4900658C" w14:textId="77777777" w:rsidR="00DC1257" w:rsidRDefault="007579A1">
            <w:pPr>
              <w:widowControl/>
              <w:numPr>
                <w:ilvl w:val="0"/>
                <w:numId w:val="108"/>
              </w:numPr>
              <w:overflowPunct w:val="0"/>
              <w:autoSpaceDE w:val="0"/>
              <w:autoSpaceDN w:val="0"/>
              <w:adjustRightInd w:val="0"/>
              <w:spacing w:after="100" w:line="360" w:lineRule="atLeast"/>
              <w:textAlignment w:val="baseline"/>
              <w:rPr>
                <w:color w:val="FF0000"/>
              </w:rPr>
            </w:pPr>
            <w:r>
              <w:rPr>
                <w:rFonts w:hint="eastAsia"/>
                <w:color w:val="FF0000"/>
              </w:rPr>
              <w:t>点击操作面板上的跟进状态</w:t>
            </w:r>
            <w:r>
              <w:rPr>
                <w:rFonts w:hint="eastAsia"/>
                <w:color w:val="FF0000"/>
              </w:rPr>
              <w:t>[</w:t>
            </w:r>
            <w:r>
              <w:rPr>
                <w:rFonts w:hint="eastAsia"/>
                <w:color w:val="FF0000"/>
              </w:rPr>
              <w:t>按钮</w:t>
            </w:r>
            <w:r>
              <w:rPr>
                <w:rFonts w:hint="eastAsia"/>
                <w:color w:val="FF0000"/>
              </w:rPr>
              <w:t>]</w:t>
            </w:r>
            <w:r>
              <w:rPr>
                <w:rFonts w:hint="eastAsia"/>
                <w:color w:val="FF0000"/>
              </w:rPr>
              <w:t>，打开选择页面。</w:t>
            </w:r>
          </w:p>
          <w:p w14:paraId="2F4492E3" w14:textId="77777777" w:rsidR="00DC1257" w:rsidRDefault="007579A1">
            <w:pPr>
              <w:widowControl/>
              <w:numPr>
                <w:ilvl w:val="0"/>
                <w:numId w:val="108"/>
              </w:numPr>
              <w:overflowPunct w:val="0"/>
              <w:autoSpaceDE w:val="0"/>
              <w:autoSpaceDN w:val="0"/>
              <w:adjustRightInd w:val="0"/>
              <w:spacing w:after="100" w:line="360" w:lineRule="atLeast"/>
              <w:textAlignment w:val="baseline"/>
              <w:rPr>
                <w:color w:val="FF0000"/>
              </w:rPr>
            </w:pPr>
            <w:r>
              <w:rPr>
                <w:rFonts w:hint="eastAsia"/>
                <w:color w:val="FF0000"/>
              </w:rPr>
              <w:t>催收员选择跟进状态，点击提交后，更新案件的跟进状态。</w:t>
            </w:r>
          </w:p>
        </w:tc>
      </w:tr>
    </w:tbl>
    <w:p w14:paraId="194C7A2D" w14:textId="77777777" w:rsidR="00DC1257" w:rsidRDefault="007579A1">
      <w:pPr>
        <w:pStyle w:val="3"/>
        <w:numPr>
          <w:ilvl w:val="2"/>
          <w:numId w:val="1"/>
        </w:numPr>
        <w:rPr>
          <w:rFonts w:ascii="黑体" w:eastAsia="黑体"/>
          <w:sz w:val="24"/>
          <w:szCs w:val="24"/>
        </w:rPr>
      </w:pPr>
      <w:bookmarkStart w:id="3392" w:name="_Toc15072"/>
      <w:r>
        <w:rPr>
          <w:rFonts w:ascii="黑体" w:eastAsia="黑体" w:hint="eastAsia"/>
          <w:sz w:val="24"/>
          <w:szCs w:val="24"/>
        </w:rPr>
        <w:t>操作面板</w:t>
      </w:r>
      <w:bookmarkEnd w:id="3352"/>
      <w:bookmarkEnd w:id="339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9399924" w14:textId="77777777">
        <w:trPr>
          <w:trHeight w:val="509"/>
        </w:trPr>
        <w:tc>
          <w:tcPr>
            <w:tcW w:w="1985" w:type="dxa"/>
            <w:shd w:val="clear" w:color="auto" w:fill="D9D9D9"/>
          </w:tcPr>
          <w:p w14:paraId="25F7D3DC" w14:textId="77777777" w:rsidR="00DC1257" w:rsidRDefault="007579A1">
            <w:pPr>
              <w:spacing w:line="360" w:lineRule="atLeast"/>
              <w:rPr>
                <w:szCs w:val="21"/>
              </w:rPr>
            </w:pPr>
            <w:r>
              <w:rPr>
                <w:rFonts w:hint="eastAsia"/>
                <w:szCs w:val="21"/>
              </w:rPr>
              <w:t>功能概述</w:t>
            </w:r>
          </w:p>
        </w:tc>
        <w:tc>
          <w:tcPr>
            <w:tcW w:w="7087" w:type="dxa"/>
          </w:tcPr>
          <w:p w14:paraId="2F876BA6" w14:textId="77777777" w:rsidR="00DC1257" w:rsidRDefault="007579A1">
            <w:pPr>
              <w:pStyle w:val="12"/>
              <w:ind w:firstLineChars="0"/>
            </w:pPr>
            <w:r>
              <w:rPr>
                <w:rFonts w:hint="eastAsia"/>
              </w:rPr>
              <w:t>电</w:t>
            </w:r>
            <w:proofErr w:type="gramStart"/>
            <w:r>
              <w:rPr>
                <w:rFonts w:hint="eastAsia"/>
              </w:rPr>
              <w:t>催人员</w:t>
            </w:r>
            <w:proofErr w:type="gramEnd"/>
            <w:r>
              <w:rPr>
                <w:rFonts w:hint="eastAsia"/>
              </w:rPr>
              <w:t>记录电</w:t>
            </w:r>
            <w:proofErr w:type="gramStart"/>
            <w:r>
              <w:rPr>
                <w:rFonts w:hint="eastAsia"/>
              </w:rPr>
              <w:t>催过</w:t>
            </w:r>
            <w:proofErr w:type="gramEnd"/>
            <w:r>
              <w:rPr>
                <w:rFonts w:hint="eastAsia"/>
              </w:rPr>
              <w:t>程中的</w:t>
            </w:r>
            <w:proofErr w:type="gramStart"/>
            <w:r>
              <w:rPr>
                <w:rFonts w:hint="eastAsia"/>
              </w:rPr>
              <w:t>催记情</w:t>
            </w:r>
            <w:proofErr w:type="gramEnd"/>
            <w:r>
              <w:rPr>
                <w:rFonts w:hint="eastAsia"/>
              </w:rPr>
              <w:t>况适用。</w:t>
            </w:r>
          </w:p>
        </w:tc>
      </w:tr>
      <w:tr w:rsidR="00DC1257" w14:paraId="66E488A9" w14:textId="77777777">
        <w:trPr>
          <w:trHeight w:val="225"/>
        </w:trPr>
        <w:tc>
          <w:tcPr>
            <w:tcW w:w="1985" w:type="dxa"/>
            <w:shd w:val="clear" w:color="auto" w:fill="D9D9D9"/>
          </w:tcPr>
          <w:p w14:paraId="31B4F21D" w14:textId="77777777" w:rsidR="00DC1257" w:rsidRDefault="007579A1">
            <w:pPr>
              <w:spacing w:line="360" w:lineRule="atLeast"/>
              <w:rPr>
                <w:szCs w:val="21"/>
              </w:rPr>
            </w:pPr>
            <w:r>
              <w:rPr>
                <w:rFonts w:hint="eastAsia"/>
                <w:szCs w:val="21"/>
              </w:rPr>
              <w:t>输入</w:t>
            </w:r>
          </w:p>
        </w:tc>
        <w:tc>
          <w:tcPr>
            <w:tcW w:w="7087" w:type="dxa"/>
          </w:tcPr>
          <w:p w14:paraId="05B91C1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催收动作</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，催收对象</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，催收结果</w:t>
            </w:r>
            <w:r>
              <w:rPr>
                <w:rFonts w:hAnsi="宋体" w:hint="eastAsia"/>
                <w:szCs w:val="21"/>
              </w:rPr>
              <w:t>[</w:t>
            </w:r>
            <w:r>
              <w:rPr>
                <w:rFonts w:hAnsi="宋体" w:hint="eastAsia"/>
                <w:szCs w:val="21"/>
              </w:rPr>
              <w:t>下拉框</w:t>
            </w:r>
            <w:r>
              <w:rPr>
                <w:rFonts w:hAnsi="宋体" w:hint="eastAsia"/>
                <w:szCs w:val="21"/>
              </w:rPr>
              <w:t>]</w:t>
            </w:r>
            <w:ins w:id="3393" w:author="lenovo" w:date="2016-06-22T14:41:00Z">
              <w:r>
                <w:rPr>
                  <w:rFonts w:hAnsi="宋体" w:hint="eastAsia"/>
                  <w:szCs w:val="21"/>
                </w:rPr>
                <w:t>，催收结果</w:t>
              </w:r>
            </w:ins>
            <w:ins w:id="3394" w:author="lenovo" w:date="2016-06-22T14:42:00Z">
              <w:r>
                <w:rPr>
                  <w:rFonts w:hAnsi="宋体" w:hint="eastAsia"/>
                  <w:szCs w:val="21"/>
                </w:rPr>
                <w:t>描述</w:t>
              </w:r>
            </w:ins>
            <w:ins w:id="3395" w:author="lenovo" w:date="2016-06-22T14:41:00Z">
              <w:r>
                <w:rPr>
                  <w:rFonts w:hAnsi="宋体" w:hint="eastAsia"/>
                  <w:szCs w:val="21"/>
                </w:rPr>
                <w:t>[</w:t>
              </w:r>
            </w:ins>
            <w:ins w:id="3396" w:author="lenovo" w:date="2016-06-22T14:42:00Z">
              <w:r>
                <w:rPr>
                  <w:rFonts w:hAnsi="宋体" w:hint="eastAsia"/>
                  <w:szCs w:val="21"/>
                </w:rPr>
                <w:t>只读文本框</w:t>
              </w:r>
            </w:ins>
            <w:ins w:id="3397" w:author="lenovo" w:date="2016-06-22T14:41:00Z">
              <w:r>
                <w:rPr>
                  <w:rFonts w:hAnsi="宋体" w:hint="eastAsia"/>
                  <w:szCs w:val="21"/>
                </w:rPr>
                <w:t>]</w:t>
              </w:r>
            </w:ins>
            <w:r>
              <w:rPr>
                <w:rFonts w:hAnsi="宋体" w:hint="eastAsia"/>
                <w:szCs w:val="21"/>
              </w:rPr>
              <w:t>，承诺金额</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，承诺日期</w:t>
            </w:r>
            <w:r>
              <w:rPr>
                <w:rFonts w:hAnsi="宋体" w:hint="eastAsia"/>
                <w:szCs w:val="21"/>
              </w:rPr>
              <w:t>[</w:t>
            </w:r>
            <w:r>
              <w:rPr>
                <w:rFonts w:hAnsi="宋体" w:hint="eastAsia"/>
                <w:szCs w:val="21"/>
              </w:rPr>
              <w:t>日历框</w:t>
            </w:r>
            <w:r>
              <w:rPr>
                <w:rFonts w:hAnsi="宋体" w:hint="eastAsia"/>
                <w:szCs w:val="21"/>
              </w:rPr>
              <w:t>]</w:t>
            </w:r>
            <w:r>
              <w:rPr>
                <w:rFonts w:hAnsi="宋体" w:hint="eastAsia"/>
                <w:szCs w:val="21"/>
              </w:rPr>
              <w:t>，设</w:t>
            </w:r>
            <w:proofErr w:type="gramStart"/>
            <w:r>
              <w:rPr>
                <w:rFonts w:hAnsi="宋体" w:hint="eastAsia"/>
                <w:szCs w:val="21"/>
              </w:rPr>
              <w:t>跟催日</w:t>
            </w:r>
            <w:proofErr w:type="gramEnd"/>
            <w:r>
              <w:rPr>
                <w:rFonts w:hAnsi="宋体" w:hint="eastAsia"/>
                <w:szCs w:val="21"/>
              </w:rPr>
              <w:t>[</w:t>
            </w:r>
            <w:r>
              <w:rPr>
                <w:rFonts w:hAnsi="宋体" w:hint="eastAsia"/>
                <w:szCs w:val="21"/>
              </w:rPr>
              <w:t>日历框</w:t>
            </w:r>
            <w:r>
              <w:rPr>
                <w:rFonts w:hAnsi="宋体" w:hint="eastAsia"/>
                <w:szCs w:val="21"/>
              </w:rPr>
              <w:t>]</w:t>
            </w:r>
            <w:r>
              <w:rPr>
                <w:rFonts w:hAnsi="宋体" w:hint="eastAsia"/>
                <w:szCs w:val="21"/>
              </w:rPr>
              <w:t>，定时（分钟），备注</w:t>
            </w:r>
            <w:r>
              <w:rPr>
                <w:rFonts w:hAnsi="宋体" w:hint="eastAsia"/>
                <w:szCs w:val="21"/>
              </w:rPr>
              <w:t>[</w:t>
            </w:r>
            <w:r>
              <w:rPr>
                <w:rFonts w:hAnsi="宋体" w:hint="eastAsia"/>
                <w:szCs w:val="21"/>
              </w:rPr>
              <w:t>文本框</w:t>
            </w:r>
            <w:r>
              <w:rPr>
                <w:rFonts w:hAnsi="宋体" w:hint="eastAsia"/>
                <w:szCs w:val="21"/>
              </w:rPr>
              <w:t>]</w:t>
            </w:r>
          </w:p>
          <w:p w14:paraId="2976E11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金额试算</w:t>
            </w:r>
            <w:r>
              <w:rPr>
                <w:rFonts w:hAnsi="宋体" w:hint="eastAsia"/>
                <w:szCs w:val="21"/>
              </w:rPr>
              <w:t>[</w:t>
            </w:r>
            <w:r>
              <w:rPr>
                <w:rFonts w:hAnsi="宋体" w:hint="eastAsia"/>
                <w:szCs w:val="21"/>
              </w:rPr>
              <w:t>按钮</w:t>
            </w:r>
            <w:r>
              <w:rPr>
                <w:rFonts w:hAnsi="宋体" w:hint="eastAsia"/>
                <w:szCs w:val="21"/>
              </w:rPr>
              <w:t>]</w:t>
            </w:r>
          </w:p>
          <w:p w14:paraId="50A50CA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proofErr w:type="gramStart"/>
            <w:r>
              <w:rPr>
                <w:rFonts w:hAnsi="宋体" w:hint="eastAsia"/>
                <w:szCs w:val="21"/>
              </w:rPr>
              <w:t>保存催记</w:t>
            </w:r>
            <w:proofErr w:type="gramEnd"/>
            <w:r>
              <w:rPr>
                <w:rFonts w:hAnsi="宋体" w:hint="eastAsia"/>
                <w:szCs w:val="21"/>
              </w:rPr>
              <w:t>[</w:t>
            </w:r>
            <w:r>
              <w:rPr>
                <w:rFonts w:hAnsi="宋体" w:hint="eastAsia"/>
                <w:szCs w:val="21"/>
              </w:rPr>
              <w:t>按钮</w:t>
            </w:r>
            <w:r>
              <w:rPr>
                <w:rFonts w:hAnsi="宋体" w:hint="eastAsia"/>
                <w:szCs w:val="21"/>
              </w:rPr>
              <w:t>]</w:t>
            </w:r>
            <w:r>
              <w:rPr>
                <w:rFonts w:hAnsi="宋体" w:hint="eastAsia"/>
                <w:szCs w:val="21"/>
              </w:rPr>
              <w:t>，结束</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，下一个</w:t>
            </w:r>
            <w:r>
              <w:rPr>
                <w:rFonts w:hAnsi="宋体" w:hint="eastAsia"/>
                <w:szCs w:val="21"/>
              </w:rPr>
              <w:t>[</w:t>
            </w:r>
            <w:r>
              <w:rPr>
                <w:rFonts w:hAnsi="宋体" w:hint="eastAsia"/>
                <w:szCs w:val="21"/>
              </w:rPr>
              <w:t>按钮</w:t>
            </w:r>
            <w:r>
              <w:rPr>
                <w:rFonts w:hAnsi="宋体" w:hint="eastAsia"/>
                <w:szCs w:val="21"/>
              </w:rPr>
              <w:t>]</w:t>
            </w:r>
          </w:p>
        </w:tc>
      </w:tr>
      <w:tr w:rsidR="00DC1257" w14:paraId="7381CD00" w14:textId="77777777">
        <w:trPr>
          <w:trHeight w:val="225"/>
        </w:trPr>
        <w:tc>
          <w:tcPr>
            <w:tcW w:w="1985" w:type="dxa"/>
            <w:shd w:val="clear" w:color="auto" w:fill="D9D9D9"/>
          </w:tcPr>
          <w:p w14:paraId="685BBB98" w14:textId="77777777" w:rsidR="00DC1257" w:rsidRDefault="007579A1">
            <w:pPr>
              <w:spacing w:line="360" w:lineRule="atLeast"/>
              <w:rPr>
                <w:szCs w:val="21"/>
              </w:rPr>
            </w:pPr>
            <w:r>
              <w:rPr>
                <w:rFonts w:hint="eastAsia"/>
                <w:szCs w:val="21"/>
              </w:rPr>
              <w:t>输出</w:t>
            </w:r>
          </w:p>
        </w:tc>
        <w:tc>
          <w:tcPr>
            <w:tcW w:w="7087" w:type="dxa"/>
          </w:tcPr>
          <w:p w14:paraId="2238AE42" w14:textId="77777777" w:rsidR="00DC1257" w:rsidRDefault="00DC1257">
            <w:pPr>
              <w:spacing w:line="360" w:lineRule="atLeast"/>
              <w:ind w:firstLineChars="200" w:firstLine="420"/>
            </w:pPr>
          </w:p>
        </w:tc>
      </w:tr>
      <w:tr w:rsidR="00DC1257" w14:paraId="330AFDA6" w14:textId="77777777">
        <w:trPr>
          <w:trHeight w:val="225"/>
        </w:trPr>
        <w:tc>
          <w:tcPr>
            <w:tcW w:w="1985" w:type="dxa"/>
            <w:shd w:val="clear" w:color="auto" w:fill="D9D9D9"/>
          </w:tcPr>
          <w:p w14:paraId="55A26D96" w14:textId="77777777" w:rsidR="00DC1257" w:rsidRDefault="007579A1">
            <w:pPr>
              <w:spacing w:line="360" w:lineRule="atLeast"/>
              <w:rPr>
                <w:szCs w:val="21"/>
              </w:rPr>
            </w:pPr>
            <w:r>
              <w:rPr>
                <w:rFonts w:hint="eastAsia"/>
                <w:szCs w:val="21"/>
              </w:rPr>
              <w:lastRenderedPageBreak/>
              <w:t>参考画面</w:t>
            </w:r>
          </w:p>
        </w:tc>
        <w:tc>
          <w:tcPr>
            <w:tcW w:w="7087" w:type="dxa"/>
          </w:tcPr>
          <w:p w14:paraId="5353059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04E62EB" wp14:editId="3A35C24A">
                  <wp:extent cx="3171825" cy="3619500"/>
                  <wp:effectExtent l="0" t="0" r="9525" b="0"/>
                  <wp:docPr id="14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2"/>
                          <pic:cNvPicPr>
                            <a:picLocks noChangeAspect="1"/>
                          </pic:cNvPicPr>
                        </pic:nvPicPr>
                        <pic:blipFill>
                          <a:blip r:embed="rId151" cstate="print"/>
                          <a:stretch>
                            <a:fillRect/>
                          </a:stretch>
                        </pic:blipFill>
                        <pic:spPr>
                          <a:xfrm>
                            <a:off x="0" y="0"/>
                            <a:ext cx="3171825" cy="3619500"/>
                          </a:xfrm>
                          <a:prstGeom prst="rect">
                            <a:avLst/>
                          </a:prstGeom>
                          <a:noFill/>
                          <a:ln w="9525">
                            <a:noFill/>
                            <a:miter/>
                          </a:ln>
                        </pic:spPr>
                      </pic:pic>
                    </a:graphicData>
                  </a:graphic>
                </wp:inline>
              </w:drawing>
            </w:r>
          </w:p>
        </w:tc>
      </w:tr>
      <w:tr w:rsidR="00DC1257" w14:paraId="7BF4AE26" w14:textId="77777777">
        <w:trPr>
          <w:trHeight w:val="225"/>
        </w:trPr>
        <w:tc>
          <w:tcPr>
            <w:tcW w:w="1985" w:type="dxa"/>
            <w:shd w:val="clear" w:color="auto" w:fill="D9D9D9"/>
          </w:tcPr>
          <w:p w14:paraId="47B1AA30" w14:textId="77777777" w:rsidR="00DC1257" w:rsidRDefault="007579A1">
            <w:pPr>
              <w:spacing w:line="360" w:lineRule="atLeast"/>
              <w:rPr>
                <w:szCs w:val="21"/>
              </w:rPr>
            </w:pPr>
            <w:r>
              <w:rPr>
                <w:rFonts w:hint="eastAsia"/>
                <w:szCs w:val="21"/>
              </w:rPr>
              <w:t>业务规则</w:t>
            </w:r>
          </w:p>
        </w:tc>
        <w:tc>
          <w:tcPr>
            <w:tcW w:w="7087" w:type="dxa"/>
          </w:tcPr>
          <w:p w14:paraId="05DAC7F6"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催收动作、催收对象、催收结果不能为空</w:t>
            </w:r>
          </w:p>
          <w:p w14:paraId="3535D7A6"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根据案件队列不同，催收结果下拉</w:t>
            </w:r>
            <w:proofErr w:type="gramStart"/>
            <w:r>
              <w:rPr>
                <w:rFonts w:ascii="Times New Roman" w:hAnsi="Times New Roman" w:hint="eastAsia"/>
                <w:szCs w:val="21"/>
              </w:rPr>
              <w:t>框展示</w:t>
            </w:r>
            <w:proofErr w:type="gramEnd"/>
            <w:r>
              <w:rPr>
                <w:rFonts w:ascii="Times New Roman" w:hAnsi="Times New Roman" w:hint="eastAsia"/>
                <w:szCs w:val="21"/>
              </w:rPr>
              <w:t>不同行动码，对应关系查询队列与行动</w:t>
            </w:r>
            <w:proofErr w:type="gramStart"/>
            <w:r>
              <w:rPr>
                <w:rFonts w:ascii="Times New Roman" w:hAnsi="Times New Roman" w:hint="eastAsia"/>
                <w:szCs w:val="21"/>
              </w:rPr>
              <w:t>码关</w:t>
            </w:r>
            <w:proofErr w:type="gramEnd"/>
            <w:r>
              <w:rPr>
                <w:rFonts w:ascii="Times New Roman" w:hAnsi="Times New Roman" w:hint="eastAsia"/>
                <w:szCs w:val="21"/>
              </w:rPr>
              <w:t>系参数表。</w:t>
            </w:r>
          </w:p>
          <w:p w14:paraId="6D9EC661"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根据不同催收结果，自动带出</w:t>
            </w:r>
            <w:ins w:id="3398" w:author="lenovo" w:date="2016-06-22T14:42:00Z">
              <w:r>
                <w:rPr>
                  <w:rFonts w:ascii="Times New Roman" w:hAnsi="Times New Roman" w:hint="eastAsia"/>
                  <w:szCs w:val="21"/>
                </w:rPr>
                <w:t>催收结果描述和</w:t>
              </w:r>
            </w:ins>
            <w:proofErr w:type="gramStart"/>
            <w:r>
              <w:rPr>
                <w:rFonts w:ascii="Times New Roman" w:hAnsi="Times New Roman" w:hint="eastAsia"/>
                <w:szCs w:val="21"/>
              </w:rPr>
              <w:t>跟催日</w:t>
            </w:r>
            <w:proofErr w:type="gramEnd"/>
            <w:r>
              <w:rPr>
                <w:rFonts w:ascii="Times New Roman" w:hAnsi="Times New Roman" w:hint="eastAsia"/>
                <w:szCs w:val="21"/>
              </w:rPr>
              <w:t>。</w:t>
            </w:r>
          </w:p>
          <w:p w14:paraId="7F2D7796"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如果催收结果为</w:t>
            </w:r>
            <w:r>
              <w:rPr>
                <w:rFonts w:ascii="Times New Roman" w:hAnsi="Times New Roman" w:hint="eastAsia"/>
                <w:szCs w:val="21"/>
              </w:rPr>
              <w:t>BRJT</w:t>
            </w:r>
            <w:r>
              <w:rPr>
                <w:rFonts w:ascii="Times New Roman" w:hAnsi="Times New Roman" w:hint="eastAsia"/>
                <w:szCs w:val="21"/>
              </w:rPr>
              <w:t>，将案件流转</w:t>
            </w:r>
            <w:proofErr w:type="gramStart"/>
            <w:r>
              <w:rPr>
                <w:rFonts w:ascii="Times New Roman" w:hAnsi="Times New Roman" w:hint="eastAsia"/>
                <w:szCs w:val="21"/>
              </w:rPr>
              <w:t>至停催</w:t>
            </w:r>
            <w:proofErr w:type="gramEnd"/>
            <w:r>
              <w:rPr>
                <w:rFonts w:ascii="Times New Roman" w:hAnsi="Times New Roman" w:hint="eastAsia"/>
                <w:szCs w:val="21"/>
              </w:rPr>
              <w:t>队列。案件在</w:t>
            </w:r>
            <w:r>
              <w:rPr>
                <w:rFonts w:ascii="Times New Roman" w:hAnsi="Times New Roman" w:hint="eastAsia"/>
                <w:szCs w:val="21"/>
              </w:rPr>
              <w:t>M0</w:t>
            </w:r>
            <w:r>
              <w:rPr>
                <w:rFonts w:ascii="Times New Roman" w:hAnsi="Times New Roman" w:hint="eastAsia"/>
                <w:szCs w:val="21"/>
              </w:rPr>
              <w:t>提醒时，</w:t>
            </w:r>
            <w:proofErr w:type="gramStart"/>
            <w:r>
              <w:rPr>
                <w:rFonts w:ascii="Times New Roman" w:hAnsi="Times New Roman" w:hint="eastAsia"/>
                <w:szCs w:val="21"/>
              </w:rPr>
              <w:t>停催到期</w:t>
            </w:r>
            <w:proofErr w:type="gramEnd"/>
            <w:r>
              <w:rPr>
                <w:rFonts w:ascii="Times New Roman" w:hAnsi="Times New Roman" w:hint="eastAsia"/>
                <w:szCs w:val="21"/>
              </w:rPr>
              <w:t>日为</w:t>
            </w:r>
            <w:r>
              <w:rPr>
                <w:rFonts w:ascii="Times New Roman" w:hAnsi="Times New Roman" w:hint="eastAsia"/>
                <w:szCs w:val="21"/>
              </w:rPr>
              <w:t>M0</w:t>
            </w:r>
            <w:r>
              <w:rPr>
                <w:rFonts w:ascii="Times New Roman" w:hAnsi="Times New Roman" w:hint="eastAsia"/>
                <w:szCs w:val="21"/>
              </w:rPr>
              <w:t>结束日，案件在</w:t>
            </w:r>
            <w:r>
              <w:rPr>
                <w:rFonts w:ascii="Times New Roman" w:hAnsi="Times New Roman" w:hint="eastAsia"/>
                <w:szCs w:val="21"/>
              </w:rPr>
              <w:t>M1</w:t>
            </w:r>
            <w:r>
              <w:rPr>
                <w:rFonts w:ascii="Times New Roman" w:hAnsi="Times New Roman" w:hint="eastAsia"/>
                <w:szCs w:val="21"/>
              </w:rPr>
              <w:t>电话提醒时，</w:t>
            </w:r>
            <w:proofErr w:type="gramStart"/>
            <w:r>
              <w:rPr>
                <w:rFonts w:ascii="Times New Roman" w:hAnsi="Times New Roman" w:hint="eastAsia"/>
                <w:szCs w:val="21"/>
              </w:rPr>
              <w:t>停催到</w:t>
            </w:r>
            <w:proofErr w:type="gramEnd"/>
            <w:r>
              <w:rPr>
                <w:rFonts w:ascii="Times New Roman" w:hAnsi="Times New Roman" w:hint="eastAsia"/>
                <w:szCs w:val="21"/>
              </w:rPr>
              <w:t>期日为第二天。</w:t>
            </w:r>
          </w:p>
          <w:p w14:paraId="0E51BB8B"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承诺金额和承诺日期必须同时为空或同时不为空</w:t>
            </w:r>
          </w:p>
          <w:p w14:paraId="70947552"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承诺金额不能小于最低还款额</w:t>
            </w:r>
          </w:p>
          <w:p w14:paraId="0A65C2FA"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承诺日期不能小于当前日期</w:t>
            </w:r>
          </w:p>
          <w:p w14:paraId="7CF5B1C8"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承诺日期不能大于最大承诺天数</w:t>
            </w:r>
          </w:p>
          <w:p w14:paraId="78B23200"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不能同时</w:t>
            </w:r>
            <w:proofErr w:type="gramStart"/>
            <w:r>
              <w:rPr>
                <w:rFonts w:ascii="Times New Roman" w:hAnsi="Times New Roman" w:hint="eastAsia"/>
                <w:szCs w:val="21"/>
              </w:rPr>
              <w:t>设置跟催</w:t>
            </w:r>
            <w:proofErr w:type="gramEnd"/>
            <w:r>
              <w:rPr>
                <w:rFonts w:ascii="Times New Roman" w:hAnsi="Times New Roman" w:hint="eastAsia"/>
                <w:szCs w:val="21"/>
              </w:rPr>
              <w:t>日期和承诺日期</w:t>
            </w:r>
          </w:p>
          <w:p w14:paraId="67351D03"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不能同时设置承诺日期和定时</w:t>
            </w:r>
          </w:p>
          <w:p w14:paraId="7BA6F565"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不能同时</w:t>
            </w:r>
            <w:proofErr w:type="gramStart"/>
            <w:r>
              <w:rPr>
                <w:rFonts w:ascii="Times New Roman" w:hAnsi="Times New Roman" w:hint="eastAsia"/>
                <w:szCs w:val="21"/>
              </w:rPr>
              <w:t>设置跟催日</w:t>
            </w:r>
            <w:proofErr w:type="gramEnd"/>
            <w:r>
              <w:rPr>
                <w:rFonts w:ascii="Times New Roman" w:hAnsi="Times New Roman" w:hint="eastAsia"/>
                <w:szCs w:val="21"/>
              </w:rPr>
              <w:t>和定时</w:t>
            </w:r>
          </w:p>
          <w:p w14:paraId="4F2126D1"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催收员可以手工修改</w:t>
            </w:r>
            <w:proofErr w:type="gramStart"/>
            <w:r>
              <w:rPr>
                <w:rFonts w:ascii="Times New Roman" w:hAnsi="Times New Roman" w:hint="eastAsia"/>
                <w:szCs w:val="21"/>
              </w:rPr>
              <w:t>跟催日，跟催日</w:t>
            </w:r>
            <w:proofErr w:type="gramEnd"/>
            <w:r>
              <w:rPr>
                <w:rFonts w:ascii="Times New Roman" w:hAnsi="Times New Roman" w:hint="eastAsia"/>
                <w:szCs w:val="21"/>
              </w:rPr>
              <w:t>不能超过催收结果对应的</w:t>
            </w:r>
            <w:proofErr w:type="gramStart"/>
            <w:r>
              <w:rPr>
                <w:rFonts w:ascii="Times New Roman" w:hAnsi="Times New Roman" w:hint="eastAsia"/>
                <w:szCs w:val="21"/>
              </w:rPr>
              <w:t>最大跟</w:t>
            </w:r>
            <w:proofErr w:type="gramEnd"/>
            <w:r>
              <w:rPr>
                <w:rFonts w:ascii="Times New Roman" w:hAnsi="Times New Roman" w:hint="eastAsia"/>
                <w:szCs w:val="21"/>
              </w:rPr>
              <w:t>催天数</w:t>
            </w:r>
          </w:p>
          <w:p w14:paraId="45DAF4F8" w14:textId="77777777" w:rsidR="00DC1257" w:rsidRDefault="007579A1">
            <w:pPr>
              <w:pStyle w:val="21"/>
              <w:numPr>
                <w:ilvl w:val="0"/>
                <w:numId w:val="109"/>
              </w:numPr>
              <w:spacing w:after="60" w:line="360" w:lineRule="atLeast"/>
              <w:ind w:leftChars="0" w:left="0"/>
              <w:rPr>
                <w:rFonts w:ascii="Times New Roman" w:hAnsi="Times New Roman"/>
                <w:szCs w:val="21"/>
              </w:rPr>
            </w:pPr>
            <w:r>
              <w:rPr>
                <w:rFonts w:ascii="Times New Roman" w:hAnsi="Times New Roman" w:hint="eastAsia"/>
                <w:szCs w:val="21"/>
              </w:rPr>
              <w:t>设置定时不能超过晚上</w:t>
            </w:r>
            <w:r>
              <w:rPr>
                <w:rFonts w:ascii="Times New Roman" w:hAnsi="Times New Roman" w:hint="eastAsia"/>
                <w:szCs w:val="21"/>
              </w:rPr>
              <w:t>12</w:t>
            </w:r>
            <w:r>
              <w:rPr>
                <w:rFonts w:ascii="Times New Roman" w:hAnsi="Times New Roman" w:hint="eastAsia"/>
                <w:szCs w:val="21"/>
              </w:rPr>
              <w:t>点</w:t>
            </w:r>
          </w:p>
        </w:tc>
      </w:tr>
      <w:tr w:rsidR="00DC1257" w14:paraId="085B6A41" w14:textId="77777777">
        <w:trPr>
          <w:trHeight w:val="225"/>
        </w:trPr>
        <w:tc>
          <w:tcPr>
            <w:tcW w:w="1985" w:type="dxa"/>
            <w:shd w:val="clear" w:color="auto" w:fill="D9D9D9"/>
          </w:tcPr>
          <w:p w14:paraId="74C9E2C2" w14:textId="77777777" w:rsidR="00DC1257" w:rsidRDefault="007579A1">
            <w:pPr>
              <w:spacing w:line="360" w:lineRule="atLeast"/>
              <w:rPr>
                <w:szCs w:val="21"/>
              </w:rPr>
            </w:pPr>
            <w:r>
              <w:rPr>
                <w:rFonts w:hint="eastAsia"/>
                <w:szCs w:val="21"/>
              </w:rPr>
              <w:t>备注</w:t>
            </w:r>
          </w:p>
        </w:tc>
        <w:tc>
          <w:tcPr>
            <w:tcW w:w="7087" w:type="dxa"/>
          </w:tcPr>
          <w:p w14:paraId="000D2F88"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w:t>
            </w:r>
            <w:proofErr w:type="gramStart"/>
            <w:r>
              <w:rPr>
                <w:rFonts w:hint="eastAsia"/>
              </w:rPr>
              <w:t>保存催记</w:t>
            </w:r>
            <w:proofErr w:type="gramEnd"/>
            <w:r>
              <w:rPr>
                <w:rFonts w:hint="eastAsia"/>
              </w:rPr>
              <w:t>[</w:t>
            </w:r>
            <w:r>
              <w:rPr>
                <w:rFonts w:hint="eastAsia"/>
              </w:rPr>
              <w:t>按钮</w:t>
            </w:r>
            <w:r>
              <w:rPr>
                <w:rFonts w:hint="eastAsia"/>
              </w:rPr>
              <w:t>]</w:t>
            </w:r>
            <w:r>
              <w:rPr>
                <w:rFonts w:hint="eastAsia"/>
              </w:rPr>
              <w:t>，保存催收记录</w:t>
            </w:r>
          </w:p>
          <w:p w14:paraId="14E51C0C"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点击结束</w:t>
            </w:r>
            <w:r>
              <w:rPr>
                <w:rFonts w:hint="eastAsia"/>
              </w:rPr>
              <w:t>[</w:t>
            </w:r>
            <w:r>
              <w:rPr>
                <w:rFonts w:hint="eastAsia"/>
              </w:rPr>
              <w:t>按钮</w:t>
            </w:r>
            <w:r>
              <w:rPr>
                <w:rFonts w:hint="eastAsia"/>
              </w:rPr>
              <w:t>]</w:t>
            </w:r>
            <w:r>
              <w:rPr>
                <w:rFonts w:hint="eastAsia"/>
              </w:rPr>
              <w:t>，表示本次催收结束。但在当前催收人员催收期限内任何时候，都可以进行重新再催收。</w:t>
            </w:r>
          </w:p>
          <w:p w14:paraId="3471AF36"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4. </w:t>
            </w:r>
            <w:r>
              <w:rPr>
                <w:rFonts w:hint="eastAsia"/>
              </w:rPr>
              <w:t>点击下一个</w:t>
            </w:r>
            <w:r>
              <w:rPr>
                <w:rFonts w:hint="eastAsia"/>
              </w:rPr>
              <w:t>[</w:t>
            </w:r>
            <w:r>
              <w:rPr>
                <w:rFonts w:hint="eastAsia"/>
              </w:rPr>
              <w:t>按钮</w:t>
            </w:r>
            <w:r>
              <w:rPr>
                <w:rFonts w:hint="eastAsia"/>
              </w:rPr>
              <w:t>]</w:t>
            </w:r>
            <w:r>
              <w:rPr>
                <w:rFonts w:hint="eastAsia"/>
              </w:rPr>
              <w:t>，在催收队列中取下一条案件（正在处理状态或队列中</w:t>
            </w:r>
            <w:r>
              <w:rPr>
                <w:rFonts w:hint="eastAsia"/>
              </w:rPr>
              <w:lastRenderedPageBreak/>
              <w:t>最上边的），案件可循环进行催收，循环时不包括“结束”状态案件</w:t>
            </w:r>
          </w:p>
        </w:tc>
      </w:tr>
    </w:tbl>
    <w:p w14:paraId="3607F364" w14:textId="77777777" w:rsidR="00DC1257" w:rsidRDefault="00DC1257"/>
    <w:p w14:paraId="6A110A82" w14:textId="77777777" w:rsidR="00DC1257" w:rsidRDefault="007579A1">
      <w:pPr>
        <w:pStyle w:val="3"/>
        <w:numPr>
          <w:ilvl w:val="2"/>
          <w:numId w:val="1"/>
        </w:numPr>
        <w:rPr>
          <w:rFonts w:ascii="黑体" w:eastAsia="黑体"/>
          <w:sz w:val="24"/>
          <w:szCs w:val="24"/>
        </w:rPr>
      </w:pPr>
      <w:bookmarkStart w:id="3399" w:name="_Toc445106796"/>
      <w:bookmarkStart w:id="3400" w:name="_Toc4395"/>
      <w:r>
        <w:rPr>
          <w:rFonts w:ascii="黑体" w:eastAsia="黑体" w:hint="eastAsia"/>
          <w:sz w:val="24"/>
          <w:szCs w:val="24"/>
        </w:rPr>
        <w:t>催收记录</w:t>
      </w:r>
      <w:bookmarkEnd w:id="3399"/>
      <w:bookmarkEnd w:id="340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08362F4" w14:textId="77777777">
        <w:trPr>
          <w:trHeight w:val="550"/>
        </w:trPr>
        <w:tc>
          <w:tcPr>
            <w:tcW w:w="1985" w:type="dxa"/>
            <w:shd w:val="clear" w:color="auto" w:fill="D9D9D9"/>
          </w:tcPr>
          <w:p w14:paraId="2ACD0C7F" w14:textId="77777777" w:rsidR="00DC1257" w:rsidRDefault="007579A1">
            <w:pPr>
              <w:spacing w:line="360" w:lineRule="atLeast"/>
              <w:rPr>
                <w:szCs w:val="21"/>
              </w:rPr>
            </w:pPr>
            <w:r>
              <w:rPr>
                <w:rFonts w:hint="eastAsia"/>
                <w:szCs w:val="21"/>
              </w:rPr>
              <w:t>功能概述</w:t>
            </w:r>
          </w:p>
        </w:tc>
        <w:tc>
          <w:tcPr>
            <w:tcW w:w="7087" w:type="dxa"/>
          </w:tcPr>
          <w:p w14:paraId="176533DD" w14:textId="77777777" w:rsidR="00DC1257" w:rsidRDefault="007579A1">
            <w:pPr>
              <w:spacing w:line="360" w:lineRule="atLeast"/>
            </w:pPr>
            <w:proofErr w:type="gramStart"/>
            <w:r>
              <w:rPr>
                <w:rFonts w:hint="eastAsia"/>
              </w:rPr>
              <w:t>显示催记历史记录</w:t>
            </w:r>
            <w:proofErr w:type="gramEnd"/>
          </w:p>
        </w:tc>
      </w:tr>
      <w:tr w:rsidR="00DC1257" w14:paraId="2359EB10" w14:textId="77777777">
        <w:trPr>
          <w:trHeight w:val="225"/>
        </w:trPr>
        <w:tc>
          <w:tcPr>
            <w:tcW w:w="1985" w:type="dxa"/>
            <w:shd w:val="clear" w:color="auto" w:fill="D9D9D9"/>
          </w:tcPr>
          <w:p w14:paraId="6B77F0EC" w14:textId="77777777" w:rsidR="00DC1257" w:rsidRDefault="007579A1">
            <w:pPr>
              <w:spacing w:line="360" w:lineRule="atLeast"/>
              <w:rPr>
                <w:szCs w:val="21"/>
              </w:rPr>
            </w:pPr>
            <w:r>
              <w:rPr>
                <w:rFonts w:hint="eastAsia"/>
                <w:szCs w:val="21"/>
              </w:rPr>
              <w:t>输入</w:t>
            </w:r>
          </w:p>
        </w:tc>
        <w:tc>
          <w:tcPr>
            <w:tcW w:w="7087" w:type="dxa"/>
          </w:tcPr>
          <w:p w14:paraId="7362761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无</w:t>
            </w:r>
          </w:p>
        </w:tc>
      </w:tr>
      <w:tr w:rsidR="00DC1257" w14:paraId="13DBA785" w14:textId="77777777">
        <w:trPr>
          <w:trHeight w:val="225"/>
        </w:trPr>
        <w:tc>
          <w:tcPr>
            <w:tcW w:w="1985" w:type="dxa"/>
            <w:shd w:val="clear" w:color="auto" w:fill="D9D9D9"/>
          </w:tcPr>
          <w:p w14:paraId="4B9B8507" w14:textId="77777777" w:rsidR="00DC1257" w:rsidRDefault="007579A1">
            <w:pPr>
              <w:spacing w:line="360" w:lineRule="atLeast"/>
              <w:rPr>
                <w:szCs w:val="21"/>
              </w:rPr>
            </w:pPr>
            <w:r>
              <w:rPr>
                <w:rFonts w:hint="eastAsia"/>
                <w:szCs w:val="21"/>
              </w:rPr>
              <w:t>输出</w:t>
            </w:r>
          </w:p>
        </w:tc>
        <w:tc>
          <w:tcPr>
            <w:tcW w:w="7087" w:type="dxa"/>
          </w:tcPr>
          <w:p w14:paraId="284B2A92" w14:textId="77777777" w:rsidR="00DC1257" w:rsidRDefault="007579A1">
            <w:pPr>
              <w:widowControl/>
              <w:overflowPunct w:val="0"/>
              <w:autoSpaceDE w:val="0"/>
              <w:autoSpaceDN w:val="0"/>
              <w:adjustRightInd w:val="0"/>
              <w:spacing w:after="100" w:line="360" w:lineRule="atLeast"/>
              <w:textAlignment w:val="baseline"/>
            </w:pPr>
            <w:r>
              <w:rPr>
                <w:rFonts w:hint="eastAsia"/>
              </w:rPr>
              <w:t>催收记录信息</w:t>
            </w:r>
            <w:r>
              <w:rPr>
                <w:rFonts w:hint="eastAsia"/>
              </w:rPr>
              <w:t>[</w:t>
            </w:r>
            <w:r>
              <w:rPr>
                <w:rFonts w:hint="eastAsia"/>
              </w:rPr>
              <w:t>列表</w:t>
            </w:r>
            <w:r>
              <w:rPr>
                <w:rFonts w:hint="eastAsia"/>
              </w:rPr>
              <w:t>]</w:t>
            </w:r>
            <w:r>
              <w:rPr>
                <w:rFonts w:hint="eastAsia"/>
              </w:rPr>
              <w:t>：</w:t>
            </w:r>
          </w:p>
          <w:p w14:paraId="66ACF263" w14:textId="77777777" w:rsidR="00DC1257" w:rsidRDefault="007579A1">
            <w:pPr>
              <w:spacing w:line="360" w:lineRule="atLeast"/>
              <w:ind w:firstLineChars="200" w:firstLine="420"/>
            </w:pPr>
            <w:r>
              <w:rPr>
                <w:rFonts w:hint="eastAsia"/>
              </w:rPr>
              <w:t>日期，时间，催收员，催收动作，催收对象，催收结果，承诺金额，承诺日期，当前逾期期数，</w:t>
            </w:r>
            <w:proofErr w:type="gramStart"/>
            <w:r>
              <w:rPr>
                <w:rFonts w:hint="eastAsia"/>
              </w:rPr>
              <w:t>跟催日</w:t>
            </w:r>
            <w:proofErr w:type="gramEnd"/>
            <w:r>
              <w:rPr>
                <w:rFonts w:hint="eastAsia"/>
              </w:rPr>
              <w:t>，备注</w:t>
            </w:r>
          </w:p>
        </w:tc>
      </w:tr>
      <w:tr w:rsidR="00DC1257" w14:paraId="11F781BC" w14:textId="77777777">
        <w:trPr>
          <w:trHeight w:val="225"/>
        </w:trPr>
        <w:tc>
          <w:tcPr>
            <w:tcW w:w="1985" w:type="dxa"/>
            <w:shd w:val="clear" w:color="auto" w:fill="D9D9D9"/>
          </w:tcPr>
          <w:p w14:paraId="6CB64DD7" w14:textId="77777777" w:rsidR="00DC1257" w:rsidRDefault="007579A1">
            <w:pPr>
              <w:spacing w:line="360" w:lineRule="atLeast"/>
              <w:rPr>
                <w:szCs w:val="21"/>
              </w:rPr>
            </w:pPr>
            <w:r>
              <w:rPr>
                <w:rFonts w:hint="eastAsia"/>
                <w:szCs w:val="21"/>
              </w:rPr>
              <w:t>参考画面</w:t>
            </w:r>
          </w:p>
        </w:tc>
        <w:tc>
          <w:tcPr>
            <w:tcW w:w="7087" w:type="dxa"/>
          </w:tcPr>
          <w:p w14:paraId="28D5179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3B6B6075" wp14:editId="21603E99">
                  <wp:extent cx="4357370" cy="1068705"/>
                  <wp:effectExtent l="0" t="0" r="5080" b="17145"/>
                  <wp:docPr id="15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3"/>
                          <pic:cNvPicPr>
                            <a:picLocks noChangeAspect="1"/>
                          </pic:cNvPicPr>
                        </pic:nvPicPr>
                        <pic:blipFill>
                          <a:blip r:embed="rId152" cstate="print"/>
                          <a:stretch>
                            <a:fillRect/>
                          </a:stretch>
                        </pic:blipFill>
                        <pic:spPr>
                          <a:xfrm>
                            <a:off x="0" y="0"/>
                            <a:ext cx="4357370" cy="1068705"/>
                          </a:xfrm>
                          <a:prstGeom prst="rect">
                            <a:avLst/>
                          </a:prstGeom>
                          <a:noFill/>
                          <a:ln w="9525">
                            <a:noFill/>
                            <a:miter/>
                          </a:ln>
                        </pic:spPr>
                      </pic:pic>
                    </a:graphicData>
                  </a:graphic>
                </wp:inline>
              </w:drawing>
            </w:r>
          </w:p>
        </w:tc>
      </w:tr>
      <w:tr w:rsidR="00DC1257" w14:paraId="1517C9A2" w14:textId="77777777">
        <w:trPr>
          <w:trHeight w:val="225"/>
        </w:trPr>
        <w:tc>
          <w:tcPr>
            <w:tcW w:w="1985" w:type="dxa"/>
            <w:shd w:val="clear" w:color="auto" w:fill="D9D9D9"/>
          </w:tcPr>
          <w:p w14:paraId="5F38B667" w14:textId="77777777" w:rsidR="00DC1257" w:rsidRDefault="007579A1">
            <w:pPr>
              <w:spacing w:line="360" w:lineRule="atLeast"/>
              <w:rPr>
                <w:szCs w:val="21"/>
              </w:rPr>
            </w:pPr>
            <w:r>
              <w:rPr>
                <w:rFonts w:hint="eastAsia"/>
                <w:szCs w:val="21"/>
              </w:rPr>
              <w:t>业务规则</w:t>
            </w:r>
          </w:p>
        </w:tc>
        <w:tc>
          <w:tcPr>
            <w:tcW w:w="7087" w:type="dxa"/>
          </w:tcPr>
          <w:p w14:paraId="1DBA7499" w14:textId="77777777" w:rsidR="00DC1257" w:rsidRDefault="007579A1">
            <w:pPr>
              <w:pStyle w:val="21"/>
              <w:spacing w:after="60" w:line="360" w:lineRule="atLeast"/>
              <w:ind w:leftChars="0" w:left="0"/>
              <w:rPr>
                <w:rFonts w:ascii="Times New Roman" w:hAnsi="Times New Roman"/>
                <w:szCs w:val="21"/>
              </w:rPr>
            </w:pPr>
            <w:proofErr w:type="gramStart"/>
            <w:r>
              <w:rPr>
                <w:rFonts w:ascii="Times New Roman" w:hAnsi="Times New Roman" w:hint="eastAsia"/>
                <w:szCs w:val="21"/>
              </w:rPr>
              <w:t>按催记时间</w:t>
            </w:r>
            <w:proofErr w:type="gramEnd"/>
            <w:r>
              <w:rPr>
                <w:rFonts w:ascii="Times New Roman" w:hAnsi="Times New Roman" w:hint="eastAsia"/>
                <w:szCs w:val="21"/>
              </w:rPr>
              <w:t>倒序显示。</w:t>
            </w:r>
          </w:p>
        </w:tc>
      </w:tr>
      <w:tr w:rsidR="00DC1257" w14:paraId="3A23E943" w14:textId="77777777">
        <w:trPr>
          <w:trHeight w:val="225"/>
        </w:trPr>
        <w:tc>
          <w:tcPr>
            <w:tcW w:w="1985" w:type="dxa"/>
            <w:shd w:val="clear" w:color="auto" w:fill="D9D9D9"/>
          </w:tcPr>
          <w:p w14:paraId="4C9EFA3B" w14:textId="77777777" w:rsidR="00DC1257" w:rsidRDefault="007579A1">
            <w:pPr>
              <w:spacing w:line="360" w:lineRule="atLeast"/>
              <w:rPr>
                <w:szCs w:val="21"/>
              </w:rPr>
            </w:pPr>
            <w:r>
              <w:rPr>
                <w:rFonts w:hint="eastAsia"/>
                <w:szCs w:val="21"/>
              </w:rPr>
              <w:t>备注</w:t>
            </w:r>
          </w:p>
        </w:tc>
        <w:tc>
          <w:tcPr>
            <w:tcW w:w="7087" w:type="dxa"/>
          </w:tcPr>
          <w:p w14:paraId="09F293FC"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0EB88A75" w14:textId="77777777" w:rsidR="00DC1257" w:rsidRDefault="00DC1257"/>
    <w:p w14:paraId="58A4592F" w14:textId="77777777" w:rsidR="00DC1257" w:rsidRDefault="007579A1">
      <w:pPr>
        <w:pStyle w:val="3"/>
        <w:numPr>
          <w:ilvl w:val="2"/>
          <w:numId w:val="1"/>
        </w:numPr>
        <w:rPr>
          <w:rFonts w:ascii="黑体" w:eastAsia="黑体"/>
          <w:sz w:val="24"/>
          <w:szCs w:val="24"/>
        </w:rPr>
      </w:pPr>
      <w:bookmarkStart w:id="3401" w:name="_Toc445106797"/>
      <w:bookmarkStart w:id="3402" w:name="_Toc17280"/>
      <w:r>
        <w:rPr>
          <w:rFonts w:ascii="黑体" w:eastAsia="黑体" w:hint="eastAsia"/>
          <w:sz w:val="24"/>
          <w:szCs w:val="24"/>
        </w:rPr>
        <w:t>注记历史</w:t>
      </w:r>
      <w:bookmarkEnd w:id="3401"/>
      <w:bookmarkEnd w:id="340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19C1C86" w14:textId="77777777">
        <w:trPr>
          <w:trHeight w:val="550"/>
        </w:trPr>
        <w:tc>
          <w:tcPr>
            <w:tcW w:w="1985" w:type="dxa"/>
            <w:shd w:val="clear" w:color="auto" w:fill="D9D9D9"/>
          </w:tcPr>
          <w:p w14:paraId="33FE4022" w14:textId="77777777" w:rsidR="00DC1257" w:rsidRDefault="007579A1">
            <w:pPr>
              <w:spacing w:line="360" w:lineRule="atLeast"/>
            </w:pPr>
            <w:r>
              <w:rPr>
                <w:rFonts w:hint="eastAsia"/>
              </w:rPr>
              <w:t>功能概述</w:t>
            </w:r>
          </w:p>
        </w:tc>
        <w:tc>
          <w:tcPr>
            <w:tcW w:w="7087" w:type="dxa"/>
          </w:tcPr>
          <w:p w14:paraId="3BEF2CF2" w14:textId="77777777" w:rsidR="00DC1257" w:rsidRDefault="007579A1">
            <w:pPr>
              <w:spacing w:line="360" w:lineRule="atLeast"/>
            </w:pPr>
            <w:r>
              <w:rPr>
                <w:rFonts w:hint="eastAsia"/>
              </w:rPr>
              <w:t>除催收记录外单独写的备份说明</w:t>
            </w:r>
          </w:p>
        </w:tc>
      </w:tr>
      <w:tr w:rsidR="00DC1257" w14:paraId="72731BDF" w14:textId="77777777">
        <w:trPr>
          <w:trHeight w:val="225"/>
        </w:trPr>
        <w:tc>
          <w:tcPr>
            <w:tcW w:w="1985" w:type="dxa"/>
            <w:shd w:val="clear" w:color="auto" w:fill="D9D9D9"/>
          </w:tcPr>
          <w:p w14:paraId="3CFF2E00" w14:textId="77777777" w:rsidR="00DC1257" w:rsidRDefault="007579A1">
            <w:pPr>
              <w:spacing w:line="360" w:lineRule="atLeast"/>
            </w:pPr>
            <w:r>
              <w:rPr>
                <w:rFonts w:hint="eastAsia"/>
              </w:rPr>
              <w:t>输入</w:t>
            </w:r>
          </w:p>
        </w:tc>
        <w:tc>
          <w:tcPr>
            <w:tcW w:w="7087" w:type="dxa"/>
          </w:tcPr>
          <w:p w14:paraId="2494905E" w14:textId="77777777" w:rsidR="00DC1257" w:rsidRDefault="007579A1">
            <w:pPr>
              <w:spacing w:line="360" w:lineRule="atLeast"/>
            </w:pPr>
            <w:r>
              <w:rPr>
                <w:rFonts w:hint="eastAsia"/>
              </w:rPr>
              <w:t>无</w:t>
            </w:r>
          </w:p>
        </w:tc>
      </w:tr>
      <w:tr w:rsidR="00DC1257" w14:paraId="2A74D765" w14:textId="77777777">
        <w:trPr>
          <w:trHeight w:val="225"/>
        </w:trPr>
        <w:tc>
          <w:tcPr>
            <w:tcW w:w="1985" w:type="dxa"/>
            <w:shd w:val="clear" w:color="auto" w:fill="D9D9D9"/>
          </w:tcPr>
          <w:p w14:paraId="45011CEB" w14:textId="77777777" w:rsidR="00DC1257" w:rsidRDefault="007579A1">
            <w:pPr>
              <w:spacing w:line="360" w:lineRule="atLeast"/>
            </w:pPr>
            <w:r>
              <w:rPr>
                <w:rFonts w:hint="eastAsia"/>
              </w:rPr>
              <w:t>输出</w:t>
            </w:r>
          </w:p>
        </w:tc>
        <w:tc>
          <w:tcPr>
            <w:tcW w:w="7087" w:type="dxa"/>
          </w:tcPr>
          <w:p w14:paraId="56BF3438" w14:textId="77777777" w:rsidR="00DC1257" w:rsidRDefault="007579A1">
            <w:pPr>
              <w:widowControl/>
              <w:overflowPunct w:val="0"/>
              <w:autoSpaceDE w:val="0"/>
              <w:autoSpaceDN w:val="0"/>
              <w:adjustRightInd w:val="0"/>
              <w:spacing w:after="100" w:line="360" w:lineRule="atLeast"/>
              <w:textAlignment w:val="baseline"/>
            </w:pPr>
            <w:r>
              <w:rPr>
                <w:rFonts w:hint="eastAsia"/>
              </w:rPr>
              <w:t>注记历史信息</w:t>
            </w:r>
            <w:r>
              <w:rPr>
                <w:rFonts w:hint="eastAsia"/>
              </w:rPr>
              <w:t>[</w:t>
            </w:r>
            <w:r>
              <w:rPr>
                <w:rFonts w:hint="eastAsia"/>
              </w:rPr>
              <w:t>列表</w:t>
            </w:r>
            <w:r>
              <w:rPr>
                <w:rFonts w:hint="eastAsia"/>
              </w:rPr>
              <w:t>]</w:t>
            </w:r>
            <w:r>
              <w:rPr>
                <w:rFonts w:hint="eastAsia"/>
              </w:rPr>
              <w:t>：</w:t>
            </w:r>
          </w:p>
          <w:p w14:paraId="004321D0"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操作日期，操作时间，操作员，注记</w:t>
            </w:r>
          </w:p>
        </w:tc>
      </w:tr>
      <w:tr w:rsidR="00DC1257" w14:paraId="0047D266" w14:textId="77777777">
        <w:trPr>
          <w:trHeight w:val="225"/>
        </w:trPr>
        <w:tc>
          <w:tcPr>
            <w:tcW w:w="1985" w:type="dxa"/>
            <w:shd w:val="clear" w:color="auto" w:fill="D9D9D9"/>
          </w:tcPr>
          <w:p w14:paraId="5F780553" w14:textId="77777777" w:rsidR="00DC1257" w:rsidRDefault="007579A1">
            <w:pPr>
              <w:spacing w:line="360" w:lineRule="atLeast"/>
              <w:rPr>
                <w:szCs w:val="21"/>
              </w:rPr>
            </w:pPr>
            <w:r>
              <w:rPr>
                <w:rFonts w:hint="eastAsia"/>
                <w:szCs w:val="21"/>
              </w:rPr>
              <w:t>参考画面</w:t>
            </w:r>
          </w:p>
        </w:tc>
        <w:tc>
          <w:tcPr>
            <w:tcW w:w="7087" w:type="dxa"/>
          </w:tcPr>
          <w:p w14:paraId="1A711BE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44E421C" wp14:editId="494AED6F">
                  <wp:extent cx="4361815" cy="403860"/>
                  <wp:effectExtent l="0" t="0" r="635" b="15240"/>
                  <wp:docPr id="15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4"/>
                          <pic:cNvPicPr>
                            <a:picLocks noChangeAspect="1"/>
                          </pic:cNvPicPr>
                        </pic:nvPicPr>
                        <pic:blipFill>
                          <a:blip r:embed="rId153" cstate="print"/>
                          <a:stretch>
                            <a:fillRect/>
                          </a:stretch>
                        </pic:blipFill>
                        <pic:spPr>
                          <a:xfrm>
                            <a:off x="0" y="0"/>
                            <a:ext cx="4361815" cy="403860"/>
                          </a:xfrm>
                          <a:prstGeom prst="rect">
                            <a:avLst/>
                          </a:prstGeom>
                          <a:noFill/>
                          <a:ln w="9525">
                            <a:noFill/>
                            <a:miter/>
                          </a:ln>
                        </pic:spPr>
                      </pic:pic>
                    </a:graphicData>
                  </a:graphic>
                </wp:inline>
              </w:drawing>
            </w:r>
          </w:p>
        </w:tc>
      </w:tr>
      <w:tr w:rsidR="00DC1257" w14:paraId="36D1B0E1" w14:textId="77777777">
        <w:trPr>
          <w:trHeight w:val="225"/>
        </w:trPr>
        <w:tc>
          <w:tcPr>
            <w:tcW w:w="1985" w:type="dxa"/>
            <w:shd w:val="clear" w:color="auto" w:fill="D9D9D9"/>
          </w:tcPr>
          <w:p w14:paraId="5E5F3AFD" w14:textId="77777777" w:rsidR="00DC1257" w:rsidRDefault="007579A1">
            <w:pPr>
              <w:spacing w:line="360" w:lineRule="atLeast"/>
              <w:rPr>
                <w:szCs w:val="21"/>
              </w:rPr>
            </w:pPr>
            <w:r>
              <w:rPr>
                <w:rFonts w:hint="eastAsia"/>
                <w:szCs w:val="21"/>
              </w:rPr>
              <w:t>业务规则</w:t>
            </w:r>
          </w:p>
        </w:tc>
        <w:tc>
          <w:tcPr>
            <w:tcW w:w="7087" w:type="dxa"/>
          </w:tcPr>
          <w:p w14:paraId="0666F500" w14:textId="77777777" w:rsidR="00DC1257" w:rsidRDefault="007579A1">
            <w:pPr>
              <w:pStyle w:val="21"/>
              <w:spacing w:after="60" w:line="360" w:lineRule="atLeast"/>
              <w:ind w:leftChars="0" w:left="0"/>
              <w:rPr>
                <w:rFonts w:ascii="Times New Roman" w:hAnsi="Times New Roman"/>
                <w:szCs w:val="21"/>
              </w:rPr>
            </w:pPr>
            <w:r>
              <w:rPr>
                <w:rFonts w:hint="eastAsia"/>
                <w:szCs w:val="24"/>
              </w:rPr>
              <w:t>无</w:t>
            </w:r>
          </w:p>
        </w:tc>
      </w:tr>
      <w:tr w:rsidR="00DC1257" w14:paraId="17840841" w14:textId="77777777">
        <w:trPr>
          <w:trHeight w:val="225"/>
        </w:trPr>
        <w:tc>
          <w:tcPr>
            <w:tcW w:w="1985" w:type="dxa"/>
            <w:shd w:val="clear" w:color="auto" w:fill="D9D9D9"/>
          </w:tcPr>
          <w:p w14:paraId="257B8434" w14:textId="77777777" w:rsidR="00DC1257" w:rsidRDefault="007579A1">
            <w:pPr>
              <w:spacing w:line="360" w:lineRule="atLeast"/>
              <w:rPr>
                <w:szCs w:val="21"/>
              </w:rPr>
            </w:pPr>
            <w:r>
              <w:rPr>
                <w:rFonts w:hint="eastAsia"/>
                <w:szCs w:val="21"/>
              </w:rPr>
              <w:t>备注</w:t>
            </w:r>
          </w:p>
        </w:tc>
        <w:tc>
          <w:tcPr>
            <w:tcW w:w="7087" w:type="dxa"/>
          </w:tcPr>
          <w:p w14:paraId="0E8B77EA"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3F3D5A97" w14:textId="77777777" w:rsidR="00DC1257" w:rsidRDefault="007579A1">
      <w:pPr>
        <w:pStyle w:val="2"/>
        <w:tabs>
          <w:tab w:val="clear" w:pos="1116"/>
          <w:tab w:val="left" w:pos="709"/>
        </w:tabs>
        <w:ind w:hanging="1116"/>
      </w:pPr>
      <w:bookmarkStart w:id="3403" w:name="_Toc445106798"/>
      <w:bookmarkStart w:id="3404" w:name="_Toc403"/>
      <w:r>
        <w:rPr>
          <w:rFonts w:hint="eastAsia"/>
        </w:rPr>
        <w:t>队列查询</w:t>
      </w:r>
      <w:bookmarkEnd w:id="3403"/>
      <w:bookmarkEnd w:id="340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3E5351B" w14:textId="77777777">
        <w:trPr>
          <w:trHeight w:val="479"/>
        </w:trPr>
        <w:tc>
          <w:tcPr>
            <w:tcW w:w="1985" w:type="dxa"/>
            <w:shd w:val="clear" w:color="auto" w:fill="D9D9D9"/>
          </w:tcPr>
          <w:p w14:paraId="2FC91671" w14:textId="77777777" w:rsidR="00DC1257" w:rsidRDefault="007579A1">
            <w:pPr>
              <w:spacing w:line="360" w:lineRule="atLeast"/>
            </w:pPr>
            <w:r>
              <w:rPr>
                <w:rFonts w:hint="eastAsia"/>
              </w:rPr>
              <w:t>功能概述</w:t>
            </w:r>
          </w:p>
        </w:tc>
        <w:tc>
          <w:tcPr>
            <w:tcW w:w="7087" w:type="dxa"/>
          </w:tcPr>
          <w:p w14:paraId="506EC0BF"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用户查询自己名下的案件信息</w:t>
            </w:r>
          </w:p>
        </w:tc>
      </w:tr>
      <w:tr w:rsidR="00DC1257" w14:paraId="1BC004B8" w14:textId="77777777">
        <w:trPr>
          <w:trHeight w:val="225"/>
        </w:trPr>
        <w:tc>
          <w:tcPr>
            <w:tcW w:w="1985" w:type="dxa"/>
            <w:shd w:val="clear" w:color="auto" w:fill="D9D9D9"/>
          </w:tcPr>
          <w:p w14:paraId="4B331EDB" w14:textId="77777777" w:rsidR="00DC1257" w:rsidRDefault="007579A1">
            <w:pPr>
              <w:spacing w:line="360" w:lineRule="atLeast"/>
            </w:pPr>
            <w:r>
              <w:rPr>
                <w:rFonts w:hint="eastAsia"/>
              </w:rPr>
              <w:t>输入</w:t>
            </w:r>
          </w:p>
        </w:tc>
        <w:tc>
          <w:tcPr>
            <w:tcW w:w="7087" w:type="dxa"/>
          </w:tcPr>
          <w:p w14:paraId="03338D6E"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6BC56E94" w14:textId="77777777" w:rsidR="00DC1257" w:rsidRDefault="007579A1">
            <w:pPr>
              <w:widowControl/>
              <w:overflowPunct w:val="0"/>
              <w:autoSpaceDE w:val="0"/>
              <w:autoSpaceDN w:val="0"/>
              <w:adjustRightInd w:val="0"/>
              <w:spacing w:after="100" w:line="360" w:lineRule="atLeast"/>
              <w:ind w:firstLineChars="200" w:firstLine="420"/>
              <w:textAlignment w:val="baseline"/>
              <w:rPr>
                <w:ins w:id="3405" w:author="lenovo" w:date="2016-06-23T10:39:00Z"/>
              </w:rPr>
            </w:pPr>
            <w:del w:id="3406" w:author="lenovo" w:date="2016-06-23T10:39:00Z">
              <w:r>
                <w:rPr>
                  <w:rFonts w:hint="eastAsia"/>
                </w:rPr>
                <w:lastRenderedPageBreak/>
                <w:delText>催收机构</w:delText>
              </w:r>
              <w:r>
                <w:rPr>
                  <w:rFonts w:hint="eastAsia"/>
                </w:rPr>
                <w:delText>[</w:delText>
              </w:r>
              <w:r>
                <w:rPr>
                  <w:rFonts w:hint="eastAsia"/>
                </w:rPr>
                <w:delText>下拉框</w:delText>
              </w:r>
              <w:r>
                <w:rPr>
                  <w:rFonts w:hint="eastAsia"/>
                </w:rPr>
                <w:delText>],</w:delText>
              </w:r>
              <w:r>
                <w:rPr>
                  <w:rFonts w:hint="eastAsia"/>
                </w:rPr>
                <w:delText>催收员</w:delText>
              </w:r>
              <w:r>
                <w:rPr>
                  <w:rFonts w:hint="eastAsia"/>
                </w:rPr>
                <w:delText>[</w:delText>
              </w:r>
              <w:r>
                <w:rPr>
                  <w:rFonts w:hint="eastAsia"/>
                </w:rPr>
                <w:delText>下拉框</w:delText>
              </w:r>
              <w:r>
                <w:rPr>
                  <w:rFonts w:hint="eastAsia"/>
                </w:rPr>
                <w:delText>] (</w:delText>
              </w:r>
              <w:r>
                <w:rPr>
                  <w:rFonts w:hint="eastAsia"/>
                </w:rPr>
                <w:delText>和催收机构级联</w:delText>
              </w:r>
              <w:r>
                <w:rPr>
                  <w:rFonts w:hint="eastAsia"/>
                </w:rPr>
                <w:delText>)</w:delText>
              </w:r>
              <w:r>
                <w:rPr>
                  <w:rFonts w:hint="eastAsia"/>
                </w:rPr>
                <w:delText>，</w:delText>
              </w:r>
            </w:del>
            <w:r>
              <w:rPr>
                <w:rFonts w:hint="eastAsia"/>
              </w:rPr>
              <w:t>账龄</w:t>
            </w:r>
            <w:r>
              <w:rPr>
                <w:rFonts w:hint="eastAsia"/>
              </w:rPr>
              <w:t>[</w:t>
            </w:r>
            <w:r>
              <w:rPr>
                <w:rFonts w:hint="eastAsia"/>
              </w:rPr>
              <w:t>输入框</w:t>
            </w:r>
            <w:r>
              <w:rPr>
                <w:rFonts w:hint="eastAsia"/>
              </w:rPr>
              <w:t xml:space="preserve">], </w:t>
            </w:r>
            <w:r>
              <w:rPr>
                <w:rFonts w:hint="eastAsia"/>
              </w:rPr>
              <w:t>客户名</w:t>
            </w:r>
            <w:r>
              <w:rPr>
                <w:rFonts w:hint="eastAsia"/>
              </w:rPr>
              <w:t>[</w:t>
            </w:r>
            <w:r>
              <w:rPr>
                <w:rFonts w:hint="eastAsia"/>
              </w:rPr>
              <w:t>输入框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，账号</w:t>
            </w:r>
            <w:r>
              <w:rPr>
                <w:rFonts w:hint="eastAsia"/>
              </w:rPr>
              <w:t>[</w:t>
            </w:r>
            <w:r>
              <w:rPr>
                <w:rFonts w:hint="eastAsia"/>
              </w:rPr>
              <w:t>输入框</w:t>
            </w:r>
            <w:r>
              <w:rPr>
                <w:rFonts w:hint="eastAsia"/>
              </w:rPr>
              <w:t>]</w:t>
            </w:r>
            <w:r>
              <w:rPr>
                <w:rFonts w:hint="eastAsia"/>
              </w:rPr>
              <w:t>、处理状态</w:t>
            </w:r>
            <w:r>
              <w:rPr>
                <w:rFonts w:hint="eastAsia"/>
              </w:rPr>
              <w:t>[</w:t>
            </w:r>
            <w:r>
              <w:rPr>
                <w:rFonts w:hint="eastAsia"/>
              </w:rPr>
              <w:t>下拉框</w:t>
            </w:r>
            <w:r>
              <w:rPr>
                <w:rFonts w:hint="eastAsia"/>
              </w:rPr>
              <w:t>]</w:t>
            </w:r>
          </w:p>
          <w:p w14:paraId="103017C3" w14:textId="77777777" w:rsidR="00DC1257" w:rsidRDefault="00DC1257">
            <w:pPr>
              <w:widowControl/>
              <w:overflowPunct w:val="0"/>
              <w:autoSpaceDE w:val="0"/>
              <w:autoSpaceDN w:val="0"/>
              <w:adjustRightInd w:val="0"/>
              <w:spacing w:after="100" w:line="360" w:lineRule="atLeast"/>
              <w:ind w:firstLineChars="200" w:firstLine="420"/>
              <w:textAlignment w:val="baseline"/>
              <w:rPr>
                <w:del w:id="3407" w:author="lenovo" w:date="2016-06-23T10:39:00Z"/>
              </w:rPr>
            </w:pPr>
          </w:p>
          <w:p w14:paraId="200C3EED" w14:textId="77777777" w:rsidR="00DC1257" w:rsidRDefault="007579A1">
            <w:pPr>
              <w:widowControl/>
              <w:overflowPunct w:val="0"/>
              <w:autoSpaceDE w:val="0"/>
              <w:autoSpaceDN w:val="0"/>
              <w:adjustRightInd w:val="0"/>
              <w:spacing w:after="100" w:line="360" w:lineRule="atLeast"/>
              <w:ind w:firstLineChars="200" w:firstLine="420"/>
              <w:textAlignment w:val="baseline"/>
              <w:rPr>
                <w:del w:id="3408" w:author="lenovo" w:date="2016-06-23T10:39:00Z"/>
              </w:rPr>
            </w:pPr>
            <w:r>
              <w:rPr>
                <w:rFonts w:hint="eastAsia"/>
              </w:rPr>
              <w:t>查询</w:t>
            </w:r>
            <w:r>
              <w:rPr>
                <w:rFonts w:hint="eastAsia"/>
              </w:rPr>
              <w:t>[</w:t>
            </w:r>
            <w:r>
              <w:rPr>
                <w:rFonts w:hint="eastAsia"/>
              </w:rPr>
              <w:t>按钮</w:t>
            </w:r>
            <w:r>
              <w:rPr>
                <w:rFonts w:hint="eastAsia"/>
              </w:rPr>
              <w:t>]</w:t>
            </w:r>
          </w:p>
          <w:p w14:paraId="10D6CE96"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ins w:id="3409" w:author="lenovo" w:date="2016-06-23T10:39:00Z">
              <w:r>
                <w:rPr>
                  <w:rFonts w:hint="eastAsia"/>
                </w:rPr>
                <w:t>，</w:t>
              </w:r>
            </w:ins>
            <w:r>
              <w:rPr>
                <w:rFonts w:hint="eastAsia"/>
              </w:rPr>
              <w:t>重置</w:t>
            </w:r>
            <w:r>
              <w:rPr>
                <w:rFonts w:hint="eastAsia"/>
              </w:rPr>
              <w:t>[</w:t>
            </w:r>
            <w:r>
              <w:rPr>
                <w:rFonts w:hint="eastAsia"/>
              </w:rPr>
              <w:t>按钮</w:t>
            </w:r>
            <w:r>
              <w:rPr>
                <w:rFonts w:hint="eastAsia"/>
              </w:rPr>
              <w:t>]</w:t>
            </w:r>
          </w:p>
        </w:tc>
      </w:tr>
      <w:tr w:rsidR="00DC1257" w14:paraId="0F9E1E68" w14:textId="77777777">
        <w:trPr>
          <w:trHeight w:val="225"/>
        </w:trPr>
        <w:tc>
          <w:tcPr>
            <w:tcW w:w="1985" w:type="dxa"/>
            <w:shd w:val="clear" w:color="auto" w:fill="D9D9D9"/>
          </w:tcPr>
          <w:p w14:paraId="3081D179" w14:textId="77777777" w:rsidR="00DC1257" w:rsidRDefault="007579A1">
            <w:pPr>
              <w:spacing w:line="360" w:lineRule="atLeast"/>
            </w:pPr>
            <w:r>
              <w:rPr>
                <w:rFonts w:hint="eastAsia"/>
              </w:rPr>
              <w:lastRenderedPageBreak/>
              <w:t>输出</w:t>
            </w:r>
          </w:p>
        </w:tc>
        <w:tc>
          <w:tcPr>
            <w:tcW w:w="7087" w:type="dxa"/>
          </w:tcPr>
          <w:p w14:paraId="7F4DE57F" w14:textId="77777777" w:rsidR="00DC1257" w:rsidRDefault="007579A1">
            <w:pPr>
              <w:widowControl/>
              <w:overflowPunct w:val="0"/>
              <w:autoSpaceDE w:val="0"/>
              <w:autoSpaceDN w:val="0"/>
              <w:adjustRightInd w:val="0"/>
              <w:spacing w:after="100" w:line="360" w:lineRule="atLeast"/>
              <w:textAlignment w:val="baseline"/>
            </w:pPr>
            <w:r>
              <w:rPr>
                <w:rFonts w:hint="eastAsia"/>
              </w:rPr>
              <w:t>电催队列信息</w:t>
            </w:r>
            <w:r>
              <w:rPr>
                <w:rFonts w:hint="eastAsia"/>
              </w:rPr>
              <w:t>[</w:t>
            </w:r>
            <w:r>
              <w:rPr>
                <w:rFonts w:hint="eastAsia"/>
              </w:rPr>
              <w:t>列表</w:t>
            </w:r>
            <w:r>
              <w:rPr>
                <w:rFonts w:hint="eastAsia"/>
              </w:rPr>
              <w:t>]</w:t>
            </w:r>
            <w:r>
              <w:rPr>
                <w:rFonts w:hint="eastAsia"/>
              </w:rPr>
              <w:t>：</w:t>
            </w:r>
          </w:p>
          <w:p w14:paraId="6A6A3178"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证件号码，</w:t>
            </w:r>
            <w:r>
              <w:rPr>
                <w:rFonts w:hint="eastAsia"/>
              </w:rPr>
              <w:t xml:space="preserve"> </w:t>
            </w:r>
            <w:r>
              <w:rPr>
                <w:rFonts w:hint="eastAsia"/>
              </w:rPr>
              <w:t>客户名，账龄，逾期金额，催收机构，催收员，分配日期，最后处理日期，最后催收员，处理状态，是否承诺</w:t>
            </w:r>
          </w:p>
          <w:p w14:paraId="06F8BE03"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进入电催</w:t>
            </w:r>
            <w:r>
              <w:rPr>
                <w:rFonts w:hint="eastAsia"/>
              </w:rPr>
              <w:t>[</w:t>
            </w:r>
            <w:r>
              <w:rPr>
                <w:rFonts w:hint="eastAsia"/>
              </w:rPr>
              <w:t>链接</w:t>
            </w:r>
            <w:r>
              <w:rPr>
                <w:rFonts w:hint="eastAsia"/>
              </w:rPr>
              <w:t>]</w:t>
            </w:r>
          </w:p>
        </w:tc>
      </w:tr>
      <w:tr w:rsidR="00DC1257" w14:paraId="4F412C1C" w14:textId="77777777">
        <w:trPr>
          <w:trHeight w:val="225"/>
        </w:trPr>
        <w:tc>
          <w:tcPr>
            <w:tcW w:w="1985" w:type="dxa"/>
            <w:shd w:val="clear" w:color="auto" w:fill="D9D9D9"/>
          </w:tcPr>
          <w:p w14:paraId="400140CA" w14:textId="77777777" w:rsidR="00DC1257" w:rsidRDefault="007579A1">
            <w:pPr>
              <w:spacing w:line="360" w:lineRule="atLeast"/>
              <w:rPr>
                <w:szCs w:val="21"/>
              </w:rPr>
            </w:pPr>
            <w:r>
              <w:rPr>
                <w:rFonts w:hint="eastAsia"/>
                <w:szCs w:val="21"/>
              </w:rPr>
              <w:t>参考画面</w:t>
            </w:r>
          </w:p>
        </w:tc>
        <w:tc>
          <w:tcPr>
            <w:tcW w:w="7087" w:type="dxa"/>
          </w:tcPr>
          <w:p w14:paraId="0B1F6A6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5A839D2E" wp14:editId="0631D018">
                  <wp:extent cx="4243705" cy="2248535"/>
                  <wp:effectExtent l="0" t="0" r="444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4" cstate="print"/>
                          <a:stretch>
                            <a:fillRect/>
                          </a:stretch>
                        </pic:blipFill>
                        <pic:spPr>
                          <a:xfrm>
                            <a:off x="0" y="0"/>
                            <a:ext cx="4243705" cy="2248535"/>
                          </a:xfrm>
                          <a:prstGeom prst="rect">
                            <a:avLst/>
                          </a:prstGeom>
                          <a:noFill/>
                          <a:ln w="9525">
                            <a:noFill/>
                            <a:miter/>
                          </a:ln>
                        </pic:spPr>
                      </pic:pic>
                    </a:graphicData>
                  </a:graphic>
                </wp:inline>
              </w:drawing>
            </w:r>
          </w:p>
        </w:tc>
      </w:tr>
      <w:tr w:rsidR="00DC1257" w14:paraId="0B7E5538" w14:textId="77777777">
        <w:trPr>
          <w:trHeight w:val="225"/>
        </w:trPr>
        <w:tc>
          <w:tcPr>
            <w:tcW w:w="1985" w:type="dxa"/>
            <w:shd w:val="clear" w:color="auto" w:fill="D9D9D9"/>
          </w:tcPr>
          <w:p w14:paraId="12460757" w14:textId="77777777" w:rsidR="00DC1257" w:rsidRDefault="007579A1">
            <w:pPr>
              <w:spacing w:line="360" w:lineRule="atLeast"/>
              <w:rPr>
                <w:szCs w:val="21"/>
              </w:rPr>
            </w:pPr>
            <w:r>
              <w:rPr>
                <w:rFonts w:hint="eastAsia"/>
                <w:szCs w:val="21"/>
              </w:rPr>
              <w:t>业务规则</w:t>
            </w:r>
          </w:p>
        </w:tc>
        <w:tc>
          <w:tcPr>
            <w:tcW w:w="7087" w:type="dxa"/>
          </w:tcPr>
          <w:p w14:paraId="23944DED"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账</w:t>
            </w:r>
            <w:proofErr w:type="gramStart"/>
            <w:r>
              <w:rPr>
                <w:rFonts w:ascii="Times New Roman" w:hAnsi="Times New Roman" w:hint="eastAsia"/>
                <w:szCs w:val="21"/>
              </w:rPr>
              <w:t>龄控制</w:t>
            </w:r>
            <w:proofErr w:type="gramEnd"/>
            <w:r>
              <w:rPr>
                <w:rFonts w:ascii="Times New Roman" w:hAnsi="Times New Roman" w:hint="eastAsia"/>
                <w:szCs w:val="21"/>
              </w:rPr>
              <w:t>为自然数，各字段长度控制详见数据库设计。</w:t>
            </w:r>
          </w:p>
        </w:tc>
      </w:tr>
      <w:tr w:rsidR="00DC1257" w14:paraId="71B8D5DC" w14:textId="77777777">
        <w:trPr>
          <w:trHeight w:val="225"/>
        </w:trPr>
        <w:tc>
          <w:tcPr>
            <w:tcW w:w="1985" w:type="dxa"/>
            <w:shd w:val="clear" w:color="auto" w:fill="D9D9D9"/>
          </w:tcPr>
          <w:p w14:paraId="0897E9D6" w14:textId="77777777" w:rsidR="00DC1257" w:rsidRDefault="007579A1">
            <w:pPr>
              <w:spacing w:line="360" w:lineRule="atLeast"/>
              <w:rPr>
                <w:szCs w:val="21"/>
              </w:rPr>
            </w:pPr>
            <w:r>
              <w:rPr>
                <w:rFonts w:hint="eastAsia"/>
                <w:szCs w:val="21"/>
              </w:rPr>
              <w:t>备注</w:t>
            </w:r>
          </w:p>
        </w:tc>
        <w:tc>
          <w:tcPr>
            <w:tcW w:w="7087" w:type="dxa"/>
          </w:tcPr>
          <w:p w14:paraId="46F27BD3" w14:textId="77777777" w:rsidR="00DC1257" w:rsidRDefault="007579A1">
            <w:pPr>
              <w:pStyle w:val="21"/>
              <w:numPr>
                <w:ilvl w:val="3"/>
                <w:numId w:val="104"/>
              </w:numPr>
              <w:tabs>
                <w:tab w:val="clear" w:pos="1680"/>
              </w:tabs>
              <w:spacing w:after="60" w:line="360" w:lineRule="atLeast"/>
              <w:ind w:leftChars="0" w:left="175" w:hanging="141"/>
              <w:rPr>
                <w:rFonts w:ascii="Times New Roman" w:hAnsi="Times New Roman"/>
                <w:szCs w:val="21"/>
              </w:rPr>
            </w:pP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，查询满足条件的电催队列案件显示在电催队列信息列表，点击重置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p w14:paraId="5F85399F" w14:textId="77777777" w:rsidR="00DC1257" w:rsidRDefault="007579A1">
            <w:pPr>
              <w:pStyle w:val="21"/>
              <w:numPr>
                <w:ilvl w:val="3"/>
                <w:numId w:val="104"/>
              </w:numPr>
              <w:tabs>
                <w:tab w:val="clear" w:pos="1680"/>
              </w:tabs>
              <w:spacing w:after="60" w:line="360" w:lineRule="atLeast"/>
              <w:ind w:leftChars="0" w:left="175" w:hanging="141"/>
              <w:rPr>
                <w:rFonts w:ascii="Times New Roman" w:hAnsi="Times New Roman"/>
                <w:color w:val="FF0000"/>
                <w:szCs w:val="21"/>
              </w:rPr>
            </w:pPr>
            <w:r>
              <w:rPr>
                <w:rFonts w:ascii="Times New Roman" w:hAnsi="Times New Roman" w:hint="eastAsia"/>
                <w:color w:val="FF0000"/>
                <w:szCs w:val="21"/>
              </w:rPr>
              <w:t>用户只能查询自己名下的案件，不能跨组查询。</w:t>
            </w:r>
          </w:p>
          <w:p w14:paraId="15007F27" w14:textId="77777777" w:rsidR="00DC1257" w:rsidRDefault="007579A1">
            <w:pPr>
              <w:pStyle w:val="21"/>
              <w:numPr>
                <w:ilvl w:val="3"/>
                <w:numId w:val="104"/>
              </w:numPr>
              <w:tabs>
                <w:tab w:val="clear" w:pos="1680"/>
              </w:tabs>
              <w:spacing w:after="60" w:line="360" w:lineRule="atLeast"/>
              <w:ind w:leftChars="0" w:left="175" w:hanging="141"/>
              <w:rPr>
                <w:rFonts w:ascii="Times New Roman" w:hAnsi="Times New Roman"/>
                <w:szCs w:val="21"/>
              </w:rPr>
            </w:pPr>
            <w:r>
              <w:rPr>
                <w:rFonts w:ascii="Times New Roman" w:hAnsi="Times New Roman" w:hint="eastAsia"/>
                <w:szCs w:val="21"/>
              </w:rPr>
              <w:t>点击进入电催</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，进入该</w:t>
            </w:r>
            <w:proofErr w:type="gramStart"/>
            <w:r>
              <w:rPr>
                <w:rFonts w:ascii="Times New Roman" w:hAnsi="Times New Roman" w:hint="eastAsia"/>
                <w:szCs w:val="21"/>
              </w:rPr>
              <w:t>案件电催作</w:t>
            </w:r>
            <w:proofErr w:type="gramEnd"/>
            <w:r>
              <w:rPr>
                <w:rFonts w:ascii="Times New Roman" w:hAnsi="Times New Roman" w:hint="eastAsia"/>
                <w:szCs w:val="21"/>
              </w:rPr>
              <w:t>业主页面，详见</w:t>
            </w:r>
            <w:r>
              <w:rPr>
                <w:rFonts w:ascii="Times New Roman" w:hAnsi="Times New Roman" w:hint="eastAsia"/>
                <w:szCs w:val="21"/>
              </w:rPr>
              <w:t>7.1</w:t>
            </w:r>
            <w:r>
              <w:rPr>
                <w:rFonts w:ascii="Times New Roman" w:hAnsi="Times New Roman" w:hint="eastAsia"/>
                <w:szCs w:val="21"/>
              </w:rPr>
              <w:t>快速进入</w:t>
            </w:r>
          </w:p>
          <w:p w14:paraId="4F1AAE58" w14:textId="77777777" w:rsidR="00DC1257" w:rsidRDefault="007579A1">
            <w:pPr>
              <w:pStyle w:val="21"/>
              <w:numPr>
                <w:ilvl w:val="3"/>
                <w:numId w:val="104"/>
              </w:numPr>
              <w:tabs>
                <w:tab w:val="clear" w:pos="1680"/>
              </w:tabs>
              <w:spacing w:after="60" w:line="360" w:lineRule="atLeast"/>
              <w:ind w:leftChars="0" w:left="175" w:hanging="141"/>
              <w:rPr>
                <w:color w:val="FF0000"/>
              </w:rPr>
            </w:pPr>
            <w:r>
              <w:rPr>
                <w:rFonts w:ascii="Times New Roman" w:hAnsi="Times New Roman" w:hint="eastAsia"/>
                <w:color w:val="FF0000"/>
                <w:szCs w:val="21"/>
              </w:rPr>
              <w:t>选择案件后点击主动退案</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，则弹出主动退案模态窗口，催收员选择退案原因后，点击提交</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，发起主动退案申请，系统记录。</w:t>
            </w:r>
          </w:p>
          <w:p w14:paraId="4D9F4221" w14:textId="77777777" w:rsidR="00DC1257" w:rsidRDefault="007579A1">
            <w:pPr>
              <w:pStyle w:val="21"/>
              <w:numPr>
                <w:ilvl w:val="3"/>
                <w:numId w:val="104"/>
              </w:numPr>
              <w:tabs>
                <w:tab w:val="clear" w:pos="1680"/>
              </w:tabs>
              <w:spacing w:after="60" w:line="360" w:lineRule="atLeast"/>
              <w:ind w:leftChars="0" w:left="175" w:hanging="141"/>
            </w:pPr>
            <w:r>
              <w:rPr>
                <w:rFonts w:ascii="Times New Roman" w:hAnsi="Times New Roman" w:hint="eastAsia"/>
                <w:color w:val="FF0000"/>
                <w:szCs w:val="21"/>
              </w:rPr>
              <w:t>退案原因：客户死亡、客户重大疾病或意外、客户被限制自由、客户完全失联、客户身份被冒用、其他。</w:t>
            </w:r>
          </w:p>
        </w:tc>
      </w:tr>
    </w:tbl>
    <w:p w14:paraId="5AF14C03" w14:textId="77777777" w:rsidR="00DC1257" w:rsidRDefault="007579A1">
      <w:pPr>
        <w:pStyle w:val="2"/>
        <w:tabs>
          <w:tab w:val="clear" w:pos="1116"/>
          <w:tab w:val="left" w:pos="709"/>
        </w:tabs>
        <w:ind w:hanging="1116"/>
      </w:pPr>
      <w:bookmarkStart w:id="3410" w:name="_Toc10778"/>
      <w:bookmarkStart w:id="3411" w:name="_Toc445106799"/>
      <w:r>
        <w:rPr>
          <w:rFonts w:hint="eastAsia"/>
        </w:rPr>
        <w:t>案件转移</w:t>
      </w:r>
      <w:bookmarkEnd w:id="3410"/>
      <w:bookmarkEnd w:id="341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EBA25E4" w14:textId="77777777">
        <w:trPr>
          <w:trHeight w:val="373"/>
        </w:trPr>
        <w:tc>
          <w:tcPr>
            <w:tcW w:w="1985" w:type="dxa"/>
            <w:shd w:val="clear" w:color="auto" w:fill="D9D9D9"/>
          </w:tcPr>
          <w:p w14:paraId="75FDE8ED" w14:textId="77777777" w:rsidR="00DC1257" w:rsidRDefault="007579A1">
            <w:pPr>
              <w:spacing w:line="360" w:lineRule="atLeast"/>
            </w:pPr>
            <w:r>
              <w:rPr>
                <w:rFonts w:hint="eastAsia"/>
              </w:rPr>
              <w:t>功能概述</w:t>
            </w:r>
          </w:p>
        </w:tc>
        <w:tc>
          <w:tcPr>
            <w:tcW w:w="7087" w:type="dxa"/>
          </w:tcPr>
          <w:p w14:paraId="28DDC42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将案件手动转移给其他催收员</w:t>
            </w:r>
          </w:p>
        </w:tc>
      </w:tr>
      <w:tr w:rsidR="00DC1257" w14:paraId="087240BF" w14:textId="77777777">
        <w:trPr>
          <w:trHeight w:val="225"/>
        </w:trPr>
        <w:tc>
          <w:tcPr>
            <w:tcW w:w="1985" w:type="dxa"/>
            <w:shd w:val="clear" w:color="auto" w:fill="D9D9D9"/>
          </w:tcPr>
          <w:p w14:paraId="264C77FE" w14:textId="77777777" w:rsidR="00DC1257" w:rsidRDefault="007579A1">
            <w:pPr>
              <w:spacing w:line="360" w:lineRule="atLeast"/>
            </w:pPr>
            <w:r>
              <w:rPr>
                <w:rFonts w:hint="eastAsia"/>
              </w:rPr>
              <w:t>输入</w:t>
            </w:r>
          </w:p>
        </w:tc>
        <w:tc>
          <w:tcPr>
            <w:tcW w:w="7087" w:type="dxa"/>
          </w:tcPr>
          <w:p w14:paraId="5EA40EC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查询条件：</w:t>
            </w:r>
          </w:p>
          <w:p w14:paraId="56D801B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逾期总额</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，催收机构</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，催收员</w:t>
            </w:r>
            <w:r>
              <w:rPr>
                <w:rFonts w:hAnsi="宋体" w:hint="eastAsia"/>
                <w:szCs w:val="21"/>
              </w:rPr>
              <w:t>[</w:t>
            </w:r>
            <w:r>
              <w:rPr>
                <w:rFonts w:hAnsi="宋体" w:hint="eastAsia"/>
                <w:szCs w:val="21"/>
              </w:rPr>
              <w:t>下拉框</w:t>
            </w:r>
            <w:r>
              <w:rPr>
                <w:rFonts w:hAnsi="宋体" w:hint="eastAsia"/>
                <w:szCs w:val="21"/>
              </w:rPr>
              <w:t>]</w:t>
            </w:r>
            <w:r>
              <w:rPr>
                <w:rFonts w:hint="eastAsia"/>
              </w:rPr>
              <w:t xml:space="preserve"> (</w:t>
            </w:r>
            <w:r>
              <w:rPr>
                <w:rFonts w:hint="eastAsia"/>
              </w:rPr>
              <w:t>和催收机构级联</w:t>
            </w:r>
            <w:r>
              <w:rPr>
                <w:rFonts w:hint="eastAsia"/>
              </w:rPr>
              <w:t>)</w:t>
            </w:r>
            <w:r>
              <w:rPr>
                <w:rFonts w:hAnsi="宋体" w:hint="eastAsia"/>
                <w:szCs w:val="21"/>
              </w:rPr>
              <w:t>，账龄</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，公司名称</w:t>
            </w:r>
            <w:r>
              <w:rPr>
                <w:rFonts w:hAnsi="宋体" w:hint="eastAsia"/>
                <w:szCs w:val="21"/>
              </w:rPr>
              <w:t>[</w:t>
            </w:r>
            <w:r>
              <w:rPr>
                <w:rFonts w:hAnsi="宋体" w:hint="eastAsia"/>
                <w:szCs w:val="21"/>
              </w:rPr>
              <w:t>输入框</w:t>
            </w:r>
            <w:r>
              <w:rPr>
                <w:rFonts w:hAnsi="宋体" w:hint="eastAsia"/>
                <w:szCs w:val="21"/>
              </w:rPr>
              <w:t>]</w:t>
            </w:r>
            <w:r>
              <w:rPr>
                <w:rFonts w:hAnsi="宋体" w:hint="eastAsia"/>
                <w:szCs w:val="21"/>
              </w:rPr>
              <w:t>，</w:t>
            </w:r>
            <w:r>
              <w:rPr>
                <w:rFonts w:hint="eastAsia"/>
              </w:rPr>
              <w:t>案件分类</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w:t>
            </w:r>
            <w:r>
              <w:rPr>
                <w:rFonts w:hAnsi="宋体" w:hint="eastAsia"/>
                <w:szCs w:val="21"/>
              </w:rPr>
              <w:t>孤儿件</w:t>
            </w:r>
            <w:r>
              <w:rPr>
                <w:rFonts w:hAnsi="宋体" w:hint="eastAsia"/>
                <w:szCs w:val="21"/>
              </w:rPr>
              <w:t>[</w:t>
            </w:r>
            <w:r>
              <w:rPr>
                <w:rFonts w:hAnsi="宋体" w:hint="eastAsia"/>
                <w:szCs w:val="21"/>
              </w:rPr>
              <w:t>下拉框</w:t>
            </w:r>
            <w:r>
              <w:rPr>
                <w:rFonts w:hAnsi="宋体" w:hint="eastAsia"/>
                <w:szCs w:val="21"/>
              </w:rPr>
              <w:t>]</w:t>
            </w:r>
          </w:p>
          <w:p w14:paraId="37C7D63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查询</w:t>
            </w:r>
            <w:r>
              <w:rPr>
                <w:rFonts w:hAnsi="宋体" w:hint="eastAsia"/>
                <w:szCs w:val="21"/>
              </w:rPr>
              <w:t>[</w:t>
            </w:r>
            <w:r>
              <w:rPr>
                <w:rFonts w:hAnsi="宋体" w:hint="eastAsia"/>
                <w:szCs w:val="21"/>
              </w:rPr>
              <w:t>按钮</w:t>
            </w:r>
            <w:r>
              <w:rPr>
                <w:rFonts w:hAnsi="宋体" w:hint="eastAsia"/>
                <w:szCs w:val="21"/>
              </w:rPr>
              <w:t xml:space="preserve">]  </w:t>
            </w:r>
            <w:r>
              <w:rPr>
                <w:rFonts w:hAnsi="宋体" w:hint="eastAsia"/>
                <w:szCs w:val="21"/>
              </w:rPr>
              <w:t>重置</w:t>
            </w:r>
            <w:r>
              <w:rPr>
                <w:rFonts w:hAnsi="宋体" w:hint="eastAsia"/>
                <w:szCs w:val="21"/>
              </w:rPr>
              <w:t>[</w:t>
            </w:r>
            <w:r>
              <w:rPr>
                <w:rFonts w:hAnsi="宋体" w:hint="eastAsia"/>
                <w:szCs w:val="21"/>
              </w:rPr>
              <w:t>按钮</w:t>
            </w:r>
            <w:r>
              <w:rPr>
                <w:rFonts w:hAnsi="宋体" w:hint="eastAsia"/>
                <w:szCs w:val="21"/>
              </w:rPr>
              <w:t>]</w:t>
            </w:r>
          </w:p>
        </w:tc>
      </w:tr>
      <w:tr w:rsidR="00DC1257" w14:paraId="1FA36EE8" w14:textId="77777777">
        <w:trPr>
          <w:trHeight w:val="225"/>
        </w:trPr>
        <w:tc>
          <w:tcPr>
            <w:tcW w:w="1985" w:type="dxa"/>
            <w:shd w:val="clear" w:color="auto" w:fill="D9D9D9"/>
          </w:tcPr>
          <w:p w14:paraId="222A926A" w14:textId="77777777" w:rsidR="00DC1257" w:rsidRDefault="007579A1">
            <w:pPr>
              <w:spacing w:line="360" w:lineRule="atLeast"/>
            </w:pPr>
            <w:r>
              <w:rPr>
                <w:rFonts w:hint="eastAsia"/>
              </w:rPr>
              <w:lastRenderedPageBreak/>
              <w:t>输出</w:t>
            </w:r>
          </w:p>
        </w:tc>
        <w:tc>
          <w:tcPr>
            <w:tcW w:w="7087" w:type="dxa"/>
          </w:tcPr>
          <w:p w14:paraId="563FBABB" w14:textId="77777777" w:rsidR="00DC1257" w:rsidRDefault="007579A1">
            <w:pPr>
              <w:spacing w:line="360" w:lineRule="atLeast"/>
            </w:pPr>
            <w:r>
              <w:rPr>
                <w:rFonts w:hint="eastAsia"/>
              </w:rPr>
              <w:t>案件信息</w:t>
            </w:r>
            <w:r>
              <w:rPr>
                <w:rFonts w:hint="eastAsia"/>
              </w:rPr>
              <w:t>[</w:t>
            </w:r>
            <w:r>
              <w:rPr>
                <w:rFonts w:hint="eastAsia"/>
              </w:rPr>
              <w:t>列表</w:t>
            </w:r>
            <w:r>
              <w:rPr>
                <w:rFonts w:hint="eastAsia"/>
              </w:rPr>
              <w:t>]</w:t>
            </w:r>
            <w:r>
              <w:rPr>
                <w:rFonts w:hint="eastAsia"/>
              </w:rPr>
              <w:t>：</w:t>
            </w:r>
          </w:p>
          <w:p w14:paraId="65EB8A0C" w14:textId="77777777" w:rsidR="00DC1257" w:rsidRDefault="007579A1">
            <w:pPr>
              <w:spacing w:line="360" w:lineRule="atLeast"/>
              <w:ind w:firstLineChars="200" w:firstLine="420"/>
            </w:pPr>
            <w:r>
              <w:rPr>
                <w:rFonts w:hint="eastAsia"/>
              </w:rPr>
              <w:t>证件号码，案件分类，风险等级，案件状态，催收组，催收员，是否在职，逾期阶段，逾期总额，孤儿件，</w:t>
            </w:r>
            <w:proofErr w:type="gramStart"/>
            <w:r>
              <w:rPr>
                <w:rFonts w:hint="eastAsia"/>
              </w:rPr>
              <w:t>跟催日</w:t>
            </w:r>
            <w:proofErr w:type="gramEnd"/>
          </w:p>
          <w:p w14:paraId="181BE0B4" w14:textId="77777777" w:rsidR="00DC1257" w:rsidRDefault="007579A1">
            <w:pPr>
              <w:spacing w:line="360" w:lineRule="atLeast"/>
            </w:pPr>
            <w:r>
              <w:rPr>
                <w:rFonts w:hint="eastAsia"/>
              </w:rPr>
              <w:t>手工分案：</w:t>
            </w:r>
          </w:p>
          <w:p w14:paraId="008813EA"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Ansi="宋体" w:hint="eastAsia"/>
                <w:color w:val="FF0000"/>
                <w:szCs w:val="21"/>
              </w:rPr>
              <w:t>机构</w:t>
            </w:r>
            <w:r>
              <w:rPr>
                <w:rFonts w:hAnsi="宋体" w:hint="eastAsia"/>
                <w:color w:val="FF0000"/>
                <w:szCs w:val="21"/>
              </w:rPr>
              <w:t>[</w:t>
            </w:r>
            <w:r>
              <w:rPr>
                <w:rFonts w:hAnsi="宋体" w:hint="eastAsia"/>
                <w:color w:val="FF0000"/>
                <w:szCs w:val="21"/>
              </w:rPr>
              <w:t>下拉框</w:t>
            </w:r>
            <w:r>
              <w:rPr>
                <w:rFonts w:hAnsi="宋体" w:hint="eastAsia"/>
                <w:color w:val="FF0000"/>
                <w:szCs w:val="21"/>
              </w:rPr>
              <w:t>]</w:t>
            </w:r>
            <w:r>
              <w:rPr>
                <w:rFonts w:hAnsi="宋体" w:hint="eastAsia"/>
                <w:szCs w:val="21"/>
              </w:rPr>
              <w:t>，催收员</w:t>
            </w:r>
            <w:r>
              <w:rPr>
                <w:rFonts w:hAnsi="宋体" w:hint="eastAsia"/>
                <w:szCs w:val="21"/>
              </w:rPr>
              <w:t>[</w:t>
            </w:r>
            <w:r>
              <w:rPr>
                <w:rFonts w:hAnsi="宋体" w:hint="eastAsia"/>
                <w:szCs w:val="21"/>
              </w:rPr>
              <w:t>下拉框</w:t>
            </w:r>
            <w:r>
              <w:rPr>
                <w:rFonts w:hAnsi="宋体" w:hint="eastAsia"/>
                <w:szCs w:val="21"/>
              </w:rPr>
              <w:t>]</w:t>
            </w:r>
            <w:r>
              <w:rPr>
                <w:rFonts w:hAnsi="宋体" w:hint="eastAsia"/>
                <w:szCs w:val="21"/>
              </w:rPr>
              <w:t>（级联）</w:t>
            </w:r>
          </w:p>
          <w:p w14:paraId="7F70A629" w14:textId="77777777" w:rsidR="00DC1257" w:rsidRDefault="007579A1">
            <w:pPr>
              <w:spacing w:line="360" w:lineRule="atLeast"/>
            </w:pPr>
            <w:r>
              <w:rPr>
                <w:rFonts w:hAnsi="宋体" w:hint="eastAsia"/>
                <w:szCs w:val="21"/>
              </w:rPr>
              <w:t>确定分配</w:t>
            </w:r>
            <w:r>
              <w:rPr>
                <w:rFonts w:hAnsi="宋体" w:hint="eastAsia"/>
                <w:szCs w:val="21"/>
              </w:rPr>
              <w:t>[</w:t>
            </w:r>
            <w:r>
              <w:rPr>
                <w:rFonts w:hAnsi="宋体" w:hint="eastAsia"/>
                <w:szCs w:val="21"/>
              </w:rPr>
              <w:t>按钮</w:t>
            </w:r>
            <w:r>
              <w:rPr>
                <w:rFonts w:hAnsi="宋体" w:hint="eastAsia"/>
                <w:szCs w:val="21"/>
              </w:rPr>
              <w:t>]</w:t>
            </w:r>
          </w:p>
        </w:tc>
      </w:tr>
      <w:tr w:rsidR="00DC1257" w14:paraId="3BD594C9" w14:textId="77777777">
        <w:trPr>
          <w:trHeight w:val="225"/>
        </w:trPr>
        <w:tc>
          <w:tcPr>
            <w:tcW w:w="1985" w:type="dxa"/>
            <w:shd w:val="clear" w:color="auto" w:fill="D9D9D9"/>
          </w:tcPr>
          <w:p w14:paraId="5BE26A9C" w14:textId="77777777" w:rsidR="00DC1257" w:rsidRDefault="007579A1">
            <w:pPr>
              <w:spacing w:line="360" w:lineRule="atLeast"/>
              <w:rPr>
                <w:szCs w:val="21"/>
              </w:rPr>
            </w:pPr>
            <w:r>
              <w:rPr>
                <w:rFonts w:hint="eastAsia"/>
                <w:szCs w:val="21"/>
              </w:rPr>
              <w:t>参考画面</w:t>
            </w:r>
          </w:p>
        </w:tc>
        <w:tc>
          <w:tcPr>
            <w:tcW w:w="7087" w:type="dxa"/>
          </w:tcPr>
          <w:p w14:paraId="1820C29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4008EF27" wp14:editId="31CB7B1E">
                  <wp:extent cx="4352290" cy="1827530"/>
                  <wp:effectExtent l="0" t="0" r="10160" b="1270"/>
                  <wp:docPr id="15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6"/>
                          <pic:cNvPicPr>
                            <a:picLocks noChangeAspect="1"/>
                          </pic:cNvPicPr>
                        </pic:nvPicPr>
                        <pic:blipFill>
                          <a:blip r:embed="rId155" cstate="print"/>
                          <a:stretch>
                            <a:fillRect/>
                          </a:stretch>
                        </pic:blipFill>
                        <pic:spPr>
                          <a:xfrm>
                            <a:off x="0" y="0"/>
                            <a:ext cx="4352290" cy="1827530"/>
                          </a:xfrm>
                          <a:prstGeom prst="rect">
                            <a:avLst/>
                          </a:prstGeom>
                          <a:noFill/>
                          <a:ln w="9525">
                            <a:noFill/>
                            <a:miter/>
                          </a:ln>
                        </pic:spPr>
                      </pic:pic>
                    </a:graphicData>
                  </a:graphic>
                </wp:inline>
              </w:drawing>
            </w:r>
          </w:p>
        </w:tc>
      </w:tr>
      <w:tr w:rsidR="00DC1257" w14:paraId="6B41C7EC" w14:textId="77777777">
        <w:trPr>
          <w:trHeight w:val="225"/>
        </w:trPr>
        <w:tc>
          <w:tcPr>
            <w:tcW w:w="1985" w:type="dxa"/>
            <w:shd w:val="clear" w:color="auto" w:fill="D9D9D9"/>
          </w:tcPr>
          <w:p w14:paraId="0BB9C7E0" w14:textId="77777777" w:rsidR="00DC1257" w:rsidRDefault="007579A1">
            <w:pPr>
              <w:spacing w:line="360" w:lineRule="atLeast"/>
              <w:rPr>
                <w:szCs w:val="21"/>
              </w:rPr>
            </w:pPr>
            <w:r>
              <w:rPr>
                <w:rFonts w:hint="eastAsia"/>
                <w:szCs w:val="21"/>
              </w:rPr>
              <w:t>业务规则</w:t>
            </w:r>
          </w:p>
        </w:tc>
        <w:tc>
          <w:tcPr>
            <w:tcW w:w="7087" w:type="dxa"/>
          </w:tcPr>
          <w:p w14:paraId="7135A295"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1</w:t>
            </w:r>
            <w:r>
              <w:rPr>
                <w:rFonts w:ascii="Times New Roman" w:hAnsi="Times New Roman" w:hint="eastAsia"/>
                <w:szCs w:val="21"/>
              </w:rPr>
              <w:t>、选择孤儿件为“否”，点击查询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，查询满足查询条件且已经分配给电催队列的案件。</w:t>
            </w:r>
          </w:p>
          <w:p w14:paraId="31AB0F89"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2</w:t>
            </w:r>
            <w:r>
              <w:rPr>
                <w:rFonts w:ascii="Times New Roman" w:hAnsi="Times New Roman" w:hint="eastAsia"/>
                <w:szCs w:val="21"/>
              </w:rPr>
              <w:t>、选择孤儿件为是时，点击查询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，查询的是满足查询条件且未分配给电催队列的案件。</w:t>
            </w:r>
          </w:p>
          <w:p w14:paraId="0A7FD9B5"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3</w:t>
            </w:r>
            <w:r>
              <w:rPr>
                <w:rFonts w:ascii="Times New Roman" w:hAnsi="Times New Roman" w:hint="eastAsia"/>
                <w:szCs w:val="21"/>
              </w:rPr>
              <w:t>、查询条件中涉及区间设置的控制：开始节点小于结束节点；天数、账龄为自然数；金额≥</w:t>
            </w:r>
            <w:r>
              <w:rPr>
                <w:rFonts w:ascii="Times New Roman" w:hAnsi="Times New Roman" w:hint="eastAsia"/>
                <w:szCs w:val="21"/>
              </w:rPr>
              <w:t>0</w:t>
            </w:r>
            <w:r>
              <w:rPr>
                <w:rFonts w:ascii="Times New Roman" w:hAnsi="Times New Roman" w:hint="eastAsia"/>
                <w:szCs w:val="21"/>
              </w:rPr>
              <w:t>，四舍五入精确到小数点后</w:t>
            </w:r>
            <w:r>
              <w:rPr>
                <w:rFonts w:ascii="Times New Roman" w:hAnsi="Times New Roman" w:hint="eastAsia"/>
                <w:szCs w:val="21"/>
              </w:rPr>
              <w:t>2</w:t>
            </w:r>
            <w:r>
              <w:rPr>
                <w:rFonts w:ascii="Times New Roman" w:hAnsi="Times New Roman" w:hint="eastAsia"/>
                <w:szCs w:val="21"/>
              </w:rPr>
              <w:t>位。</w:t>
            </w:r>
          </w:p>
          <w:p w14:paraId="65CFAD8C"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color w:val="FF0000"/>
                <w:szCs w:val="21"/>
              </w:rPr>
              <w:t>4</w:t>
            </w:r>
            <w:r>
              <w:rPr>
                <w:rFonts w:ascii="Times New Roman" w:hAnsi="Times New Roman" w:hint="eastAsia"/>
                <w:color w:val="FF0000"/>
                <w:szCs w:val="21"/>
              </w:rPr>
              <w:t>、主管只能对自己机构及以下催收员的案件进行案件转移，转移的目标只能是自己机构及以下的其他催收员。</w:t>
            </w:r>
          </w:p>
        </w:tc>
      </w:tr>
      <w:tr w:rsidR="00DC1257" w14:paraId="059C95FD" w14:textId="77777777">
        <w:trPr>
          <w:trHeight w:val="225"/>
        </w:trPr>
        <w:tc>
          <w:tcPr>
            <w:tcW w:w="1985" w:type="dxa"/>
            <w:shd w:val="clear" w:color="auto" w:fill="D9D9D9"/>
          </w:tcPr>
          <w:p w14:paraId="559F906F" w14:textId="77777777" w:rsidR="00DC1257" w:rsidRDefault="007579A1">
            <w:pPr>
              <w:spacing w:line="360" w:lineRule="atLeast"/>
              <w:rPr>
                <w:szCs w:val="21"/>
              </w:rPr>
            </w:pPr>
            <w:r>
              <w:rPr>
                <w:rFonts w:hint="eastAsia"/>
                <w:szCs w:val="21"/>
              </w:rPr>
              <w:t>备注</w:t>
            </w:r>
          </w:p>
        </w:tc>
        <w:tc>
          <w:tcPr>
            <w:tcW w:w="7087" w:type="dxa"/>
          </w:tcPr>
          <w:p w14:paraId="6574DB26"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点击查询</w:t>
            </w:r>
            <w:r>
              <w:rPr>
                <w:rFonts w:hint="eastAsia"/>
              </w:rPr>
              <w:t>[</w:t>
            </w:r>
            <w:r>
              <w:rPr>
                <w:rFonts w:hint="eastAsia"/>
              </w:rPr>
              <w:t>按钮</w:t>
            </w:r>
            <w:r>
              <w:rPr>
                <w:rFonts w:hint="eastAsia"/>
              </w:rPr>
              <w:t>]</w:t>
            </w:r>
            <w:r>
              <w:rPr>
                <w:rFonts w:hint="eastAsia"/>
              </w:rPr>
              <w:t>，查出满足查询条件的主管复核信息，显示在结果列表中；点击重置</w:t>
            </w:r>
            <w:r>
              <w:rPr>
                <w:rFonts w:hint="eastAsia"/>
              </w:rPr>
              <w:t>[</w:t>
            </w:r>
            <w:r>
              <w:rPr>
                <w:rFonts w:hint="eastAsia"/>
              </w:rPr>
              <w:t>按钮</w:t>
            </w:r>
            <w:r>
              <w:rPr>
                <w:rFonts w:hint="eastAsia"/>
              </w:rPr>
              <w:t>]</w:t>
            </w:r>
            <w:r>
              <w:rPr>
                <w:rFonts w:hint="eastAsia"/>
              </w:rPr>
              <w:t>，清空查询条件输入信息</w:t>
            </w:r>
          </w:p>
          <w:p w14:paraId="4F081F10"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点击确认分配</w:t>
            </w:r>
            <w:r>
              <w:rPr>
                <w:rFonts w:hint="eastAsia"/>
              </w:rPr>
              <w:t>[</w:t>
            </w:r>
            <w:r>
              <w:rPr>
                <w:rFonts w:hint="eastAsia"/>
              </w:rPr>
              <w:t>按钮</w:t>
            </w:r>
            <w:r>
              <w:rPr>
                <w:rFonts w:hint="eastAsia"/>
              </w:rPr>
              <w:t>]</w:t>
            </w:r>
            <w:r>
              <w:rPr>
                <w:rFonts w:hint="eastAsia"/>
              </w:rPr>
              <w:t>，</w:t>
            </w:r>
            <w:r>
              <w:rPr>
                <w:rFonts w:hint="eastAsia"/>
                <w:szCs w:val="21"/>
              </w:rPr>
              <w:t>将所选择的案件分配给所选择的机构</w:t>
            </w:r>
            <w:r>
              <w:rPr>
                <w:rFonts w:hint="eastAsia"/>
                <w:szCs w:val="21"/>
              </w:rPr>
              <w:t>/</w:t>
            </w:r>
            <w:r>
              <w:rPr>
                <w:rFonts w:hint="eastAsia"/>
                <w:szCs w:val="21"/>
              </w:rPr>
              <w:t>催收员</w:t>
            </w:r>
          </w:p>
        </w:tc>
      </w:tr>
    </w:tbl>
    <w:p w14:paraId="6332B0F9" w14:textId="77777777" w:rsidR="00DC1257" w:rsidRDefault="007579A1">
      <w:pPr>
        <w:pStyle w:val="2"/>
        <w:tabs>
          <w:tab w:val="clear" w:pos="1116"/>
          <w:tab w:val="left" w:pos="709"/>
        </w:tabs>
        <w:ind w:hanging="1116"/>
      </w:pPr>
      <w:bookmarkStart w:id="3412" w:name="_Toc8818"/>
      <w:bookmarkStart w:id="3413" w:name="_Toc445106800"/>
      <w:r>
        <w:rPr>
          <w:rFonts w:hint="eastAsia"/>
        </w:rPr>
        <w:t>主管复核</w:t>
      </w:r>
      <w:bookmarkEnd w:id="3412"/>
      <w:bookmarkEnd w:id="341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C25373D" w14:textId="77777777">
        <w:trPr>
          <w:trHeight w:val="479"/>
        </w:trPr>
        <w:tc>
          <w:tcPr>
            <w:tcW w:w="1985" w:type="dxa"/>
            <w:shd w:val="clear" w:color="auto" w:fill="D9D9D9"/>
          </w:tcPr>
          <w:p w14:paraId="2ABC24CA" w14:textId="77777777" w:rsidR="00DC1257" w:rsidRDefault="007579A1">
            <w:pPr>
              <w:spacing w:line="360" w:lineRule="atLeast"/>
            </w:pPr>
            <w:r>
              <w:rPr>
                <w:rFonts w:hint="eastAsia"/>
              </w:rPr>
              <w:t>功能概述</w:t>
            </w:r>
          </w:p>
        </w:tc>
        <w:tc>
          <w:tcPr>
            <w:tcW w:w="7087" w:type="dxa"/>
          </w:tcPr>
          <w:p w14:paraId="0EDC152E"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显示处于案件状态对应状态类别为“复核”的案件</w:t>
            </w:r>
          </w:p>
        </w:tc>
      </w:tr>
      <w:tr w:rsidR="00DC1257" w14:paraId="36646F4B" w14:textId="77777777">
        <w:trPr>
          <w:trHeight w:val="225"/>
        </w:trPr>
        <w:tc>
          <w:tcPr>
            <w:tcW w:w="1985" w:type="dxa"/>
            <w:shd w:val="clear" w:color="auto" w:fill="D9D9D9"/>
          </w:tcPr>
          <w:p w14:paraId="2AC4FB79" w14:textId="77777777" w:rsidR="00DC1257" w:rsidRDefault="007579A1">
            <w:pPr>
              <w:spacing w:line="360" w:lineRule="atLeast"/>
            </w:pPr>
            <w:r>
              <w:rPr>
                <w:rFonts w:hint="eastAsia"/>
              </w:rPr>
              <w:t>输入</w:t>
            </w:r>
          </w:p>
        </w:tc>
        <w:tc>
          <w:tcPr>
            <w:tcW w:w="7087" w:type="dxa"/>
          </w:tcPr>
          <w:p w14:paraId="61F02267" w14:textId="77777777" w:rsidR="00DC1257" w:rsidRDefault="007579A1">
            <w:pPr>
              <w:widowControl/>
              <w:overflowPunct w:val="0"/>
              <w:autoSpaceDE w:val="0"/>
              <w:autoSpaceDN w:val="0"/>
              <w:adjustRightInd w:val="0"/>
              <w:spacing w:after="100" w:line="360" w:lineRule="atLeast"/>
              <w:textAlignment w:val="baseline"/>
            </w:pPr>
            <w:r>
              <w:rPr>
                <w:rFonts w:hint="eastAsia"/>
              </w:rPr>
              <w:t>申请人</w:t>
            </w:r>
            <w:r>
              <w:rPr>
                <w:rFonts w:hint="eastAsia"/>
              </w:rPr>
              <w:t>[</w:t>
            </w:r>
            <w:r>
              <w:rPr>
                <w:rFonts w:hint="eastAsia"/>
              </w:rPr>
              <w:t>输入框</w:t>
            </w:r>
            <w:r>
              <w:rPr>
                <w:rFonts w:hint="eastAsia"/>
              </w:rPr>
              <w:t>]</w:t>
            </w:r>
            <w:r>
              <w:rPr>
                <w:rFonts w:hint="eastAsia"/>
              </w:rPr>
              <w:t>，申请日期</w:t>
            </w:r>
            <w:r>
              <w:t>[</w:t>
            </w:r>
            <w:r>
              <w:rPr>
                <w:rFonts w:hint="eastAsia"/>
              </w:rPr>
              <w:t>日历框</w:t>
            </w:r>
            <w:r>
              <w:t>]</w:t>
            </w:r>
            <w:r>
              <w:rPr>
                <w:rFonts w:hint="eastAsia"/>
              </w:rPr>
              <w:t>（开始日期小于等于结束日期），复核类型</w:t>
            </w:r>
            <w:r>
              <w:rPr>
                <w:rFonts w:hint="eastAsia"/>
              </w:rPr>
              <w:t>[</w:t>
            </w:r>
            <w:r>
              <w:rPr>
                <w:rFonts w:hint="eastAsia"/>
              </w:rPr>
              <w:t>下拉框</w:t>
            </w:r>
            <w:r>
              <w:rPr>
                <w:rFonts w:hint="eastAsia"/>
              </w:rPr>
              <w:t>]</w:t>
            </w:r>
          </w:p>
          <w:p w14:paraId="5464B444" w14:textId="77777777" w:rsidR="00DC1257" w:rsidRDefault="007579A1">
            <w:pPr>
              <w:widowControl/>
              <w:overflowPunct w:val="0"/>
              <w:autoSpaceDE w:val="0"/>
              <w:autoSpaceDN w:val="0"/>
              <w:adjustRightInd w:val="0"/>
              <w:spacing w:after="100" w:line="360" w:lineRule="atLeast"/>
              <w:textAlignment w:val="baseline"/>
            </w:pPr>
            <w:r>
              <w:rPr>
                <w:rFonts w:hint="eastAsia"/>
              </w:rPr>
              <w:t>查询</w:t>
            </w:r>
            <w:r>
              <w:t>[</w:t>
            </w:r>
            <w:r>
              <w:rPr>
                <w:rFonts w:hint="eastAsia"/>
              </w:rPr>
              <w:t>按钮</w:t>
            </w:r>
            <w:r>
              <w:t xml:space="preserve">]   </w:t>
            </w:r>
            <w:r>
              <w:rPr>
                <w:rFonts w:hint="eastAsia"/>
              </w:rPr>
              <w:t>重置</w:t>
            </w:r>
            <w:r>
              <w:t>[</w:t>
            </w:r>
            <w:r>
              <w:rPr>
                <w:rFonts w:hint="eastAsia"/>
              </w:rPr>
              <w:t>按钮</w:t>
            </w:r>
            <w:r>
              <w:t>]</w:t>
            </w:r>
          </w:p>
        </w:tc>
      </w:tr>
      <w:tr w:rsidR="00DC1257" w14:paraId="1E0C1E58" w14:textId="77777777">
        <w:trPr>
          <w:trHeight w:val="225"/>
        </w:trPr>
        <w:tc>
          <w:tcPr>
            <w:tcW w:w="1985" w:type="dxa"/>
            <w:shd w:val="clear" w:color="auto" w:fill="D9D9D9"/>
          </w:tcPr>
          <w:p w14:paraId="460E5AE0" w14:textId="77777777" w:rsidR="00DC1257" w:rsidRDefault="007579A1">
            <w:pPr>
              <w:spacing w:line="360" w:lineRule="atLeast"/>
            </w:pPr>
            <w:r>
              <w:rPr>
                <w:rFonts w:hint="eastAsia"/>
              </w:rPr>
              <w:t>输出</w:t>
            </w:r>
          </w:p>
        </w:tc>
        <w:tc>
          <w:tcPr>
            <w:tcW w:w="7087" w:type="dxa"/>
          </w:tcPr>
          <w:p w14:paraId="2FC119EB" w14:textId="77777777" w:rsidR="00DC1257" w:rsidRDefault="007579A1">
            <w:pPr>
              <w:widowControl/>
              <w:overflowPunct w:val="0"/>
              <w:autoSpaceDE w:val="0"/>
              <w:autoSpaceDN w:val="0"/>
              <w:adjustRightInd w:val="0"/>
              <w:spacing w:after="100" w:line="360" w:lineRule="atLeast"/>
              <w:textAlignment w:val="baseline"/>
            </w:pPr>
            <w:r>
              <w:rPr>
                <w:rFonts w:hint="eastAsia"/>
              </w:rPr>
              <w:t>催收组，催收员，客户名，案件分类，逾期阶段，风险等级，</w:t>
            </w:r>
            <w:r>
              <w:rPr>
                <w:rFonts w:hint="eastAsia"/>
              </w:rPr>
              <w:t xml:space="preserve"> </w:t>
            </w:r>
            <w:r>
              <w:rPr>
                <w:rFonts w:hint="eastAsia"/>
              </w:rPr>
              <w:t>案件状态，申请人，申请日期，</w:t>
            </w:r>
            <w:r>
              <w:rPr>
                <w:rFonts w:hint="eastAsia"/>
              </w:rPr>
              <w:t xml:space="preserve"> </w:t>
            </w:r>
            <w:r>
              <w:rPr>
                <w:rFonts w:hint="eastAsia"/>
              </w:rPr>
              <w:t>复核</w:t>
            </w:r>
            <w:r>
              <w:rPr>
                <w:rFonts w:hint="eastAsia"/>
              </w:rPr>
              <w:t>[</w:t>
            </w:r>
            <w:r>
              <w:rPr>
                <w:rFonts w:hint="eastAsia"/>
              </w:rPr>
              <w:t>链接</w:t>
            </w:r>
            <w:r>
              <w:rPr>
                <w:rFonts w:hint="eastAsia"/>
              </w:rPr>
              <w:t>]</w:t>
            </w:r>
          </w:p>
        </w:tc>
      </w:tr>
      <w:tr w:rsidR="00DC1257" w14:paraId="1679455E" w14:textId="77777777">
        <w:trPr>
          <w:trHeight w:val="225"/>
        </w:trPr>
        <w:tc>
          <w:tcPr>
            <w:tcW w:w="1985" w:type="dxa"/>
            <w:shd w:val="clear" w:color="auto" w:fill="D9D9D9"/>
          </w:tcPr>
          <w:p w14:paraId="51F4E4DE" w14:textId="77777777" w:rsidR="00DC1257" w:rsidRDefault="007579A1">
            <w:pPr>
              <w:spacing w:line="360" w:lineRule="atLeast"/>
              <w:rPr>
                <w:szCs w:val="21"/>
              </w:rPr>
            </w:pPr>
            <w:r>
              <w:rPr>
                <w:rFonts w:hint="eastAsia"/>
                <w:szCs w:val="21"/>
              </w:rPr>
              <w:lastRenderedPageBreak/>
              <w:t>参考画面</w:t>
            </w:r>
          </w:p>
        </w:tc>
        <w:tc>
          <w:tcPr>
            <w:tcW w:w="7087" w:type="dxa"/>
          </w:tcPr>
          <w:p w14:paraId="3AFCFCC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63F0078" wp14:editId="1A01DBE1">
                  <wp:extent cx="4362450" cy="911860"/>
                  <wp:effectExtent l="0" t="0" r="0" b="2540"/>
                  <wp:docPr id="15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7"/>
                          <pic:cNvPicPr>
                            <a:picLocks noChangeAspect="1"/>
                          </pic:cNvPicPr>
                        </pic:nvPicPr>
                        <pic:blipFill>
                          <a:blip r:embed="rId156" cstate="print"/>
                          <a:stretch>
                            <a:fillRect/>
                          </a:stretch>
                        </pic:blipFill>
                        <pic:spPr>
                          <a:xfrm>
                            <a:off x="0" y="0"/>
                            <a:ext cx="4362450" cy="911860"/>
                          </a:xfrm>
                          <a:prstGeom prst="rect">
                            <a:avLst/>
                          </a:prstGeom>
                          <a:noFill/>
                          <a:ln w="9525">
                            <a:noFill/>
                            <a:miter/>
                          </a:ln>
                        </pic:spPr>
                      </pic:pic>
                    </a:graphicData>
                  </a:graphic>
                </wp:inline>
              </w:drawing>
            </w:r>
          </w:p>
        </w:tc>
      </w:tr>
      <w:tr w:rsidR="00DC1257" w14:paraId="084C0CEA" w14:textId="77777777">
        <w:trPr>
          <w:trHeight w:val="225"/>
        </w:trPr>
        <w:tc>
          <w:tcPr>
            <w:tcW w:w="1985" w:type="dxa"/>
            <w:shd w:val="clear" w:color="auto" w:fill="D9D9D9"/>
          </w:tcPr>
          <w:p w14:paraId="4566E50A" w14:textId="77777777" w:rsidR="00DC1257" w:rsidRDefault="007579A1">
            <w:pPr>
              <w:spacing w:line="360" w:lineRule="atLeast"/>
              <w:rPr>
                <w:szCs w:val="21"/>
              </w:rPr>
            </w:pPr>
            <w:r>
              <w:rPr>
                <w:rFonts w:hint="eastAsia"/>
                <w:szCs w:val="21"/>
              </w:rPr>
              <w:t>业务规则</w:t>
            </w:r>
          </w:p>
        </w:tc>
        <w:tc>
          <w:tcPr>
            <w:tcW w:w="7087" w:type="dxa"/>
          </w:tcPr>
          <w:p w14:paraId="176D8BD3" w14:textId="77777777" w:rsidR="00DC1257" w:rsidRDefault="007579A1">
            <w:pPr>
              <w:pStyle w:val="21"/>
              <w:numPr>
                <w:ilvl w:val="0"/>
                <w:numId w:val="110"/>
              </w:numPr>
              <w:spacing w:after="60" w:line="360" w:lineRule="atLeast"/>
              <w:ind w:leftChars="0"/>
              <w:rPr>
                <w:rFonts w:ascii="Times New Roman" w:hAnsi="Times New Roman"/>
                <w:szCs w:val="21"/>
              </w:rPr>
            </w:pPr>
            <w:r>
              <w:rPr>
                <w:rFonts w:ascii="Times New Roman" w:hAnsi="Times New Roman" w:hint="eastAsia"/>
                <w:szCs w:val="21"/>
              </w:rPr>
              <w:t>查询范围：案件状态为“复核”的案件。</w:t>
            </w:r>
          </w:p>
          <w:p w14:paraId="6099D34D" w14:textId="77777777" w:rsidR="00DC1257" w:rsidRDefault="007579A1">
            <w:pPr>
              <w:pStyle w:val="21"/>
              <w:numPr>
                <w:ilvl w:val="0"/>
                <w:numId w:val="110"/>
              </w:numPr>
              <w:spacing w:after="60" w:line="360" w:lineRule="atLeast"/>
              <w:ind w:leftChars="0"/>
              <w:rPr>
                <w:rFonts w:ascii="Times New Roman" w:hAnsi="Times New Roman"/>
                <w:szCs w:val="21"/>
              </w:rPr>
            </w:pPr>
            <w:r>
              <w:rPr>
                <w:rFonts w:hAnsi="宋体" w:hint="eastAsia"/>
                <w:szCs w:val="21"/>
              </w:rPr>
              <w:t>风险标识：</w:t>
            </w:r>
            <w:r>
              <w:rPr>
                <w:rFonts w:hint="eastAsia"/>
                <w:szCs w:val="24"/>
              </w:rPr>
              <w:t>冒用，盗用，拒还，失联，死亡，失踪</w:t>
            </w:r>
            <w:r>
              <w:rPr>
                <w:rFonts w:ascii="Times New Roman" w:hAnsi="Times New Roman" w:hint="eastAsia"/>
                <w:szCs w:val="21"/>
              </w:rPr>
              <w:t>。</w:t>
            </w:r>
          </w:p>
        </w:tc>
      </w:tr>
      <w:tr w:rsidR="00DC1257" w14:paraId="78420905" w14:textId="77777777">
        <w:trPr>
          <w:trHeight w:val="225"/>
        </w:trPr>
        <w:tc>
          <w:tcPr>
            <w:tcW w:w="1985" w:type="dxa"/>
            <w:shd w:val="clear" w:color="auto" w:fill="D9D9D9"/>
          </w:tcPr>
          <w:p w14:paraId="68981B9C" w14:textId="77777777" w:rsidR="00DC1257" w:rsidRDefault="007579A1">
            <w:pPr>
              <w:spacing w:line="360" w:lineRule="atLeast"/>
              <w:rPr>
                <w:szCs w:val="21"/>
              </w:rPr>
            </w:pPr>
            <w:r>
              <w:rPr>
                <w:rFonts w:hint="eastAsia"/>
                <w:szCs w:val="21"/>
              </w:rPr>
              <w:t>备注</w:t>
            </w:r>
          </w:p>
        </w:tc>
        <w:tc>
          <w:tcPr>
            <w:tcW w:w="7087" w:type="dxa"/>
          </w:tcPr>
          <w:p w14:paraId="2E682F20"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点击查询</w:t>
            </w:r>
            <w:r>
              <w:rPr>
                <w:rFonts w:hint="eastAsia"/>
              </w:rPr>
              <w:t>[</w:t>
            </w:r>
            <w:r>
              <w:rPr>
                <w:rFonts w:hint="eastAsia"/>
              </w:rPr>
              <w:t>按钮</w:t>
            </w:r>
            <w:r>
              <w:rPr>
                <w:rFonts w:hint="eastAsia"/>
              </w:rPr>
              <w:t>]</w:t>
            </w:r>
            <w:r>
              <w:rPr>
                <w:rFonts w:hint="eastAsia"/>
              </w:rPr>
              <w:t>，根据权限配置查出满足查询条件的主管复核信息，显示在结果列表中；</w:t>
            </w:r>
            <w:r>
              <w:rPr>
                <w:rFonts w:hint="eastAsia"/>
                <w:color w:val="FF0000"/>
              </w:rPr>
              <w:t>主动退</w:t>
            </w:r>
            <w:proofErr w:type="gramStart"/>
            <w:r>
              <w:rPr>
                <w:rFonts w:hint="eastAsia"/>
                <w:color w:val="FF0000"/>
              </w:rPr>
              <w:t>案类型</w:t>
            </w:r>
            <w:proofErr w:type="gramEnd"/>
            <w:r>
              <w:rPr>
                <w:rFonts w:hint="eastAsia"/>
                <w:color w:val="FF0000"/>
              </w:rPr>
              <w:t>的复核需</w:t>
            </w:r>
            <w:del w:id="3414" w:author="peng" w:date="2018-01-20T16:57:00Z">
              <w:r w:rsidDel="00F5463E">
                <w:rPr>
                  <w:rFonts w:hint="eastAsia"/>
                  <w:color w:val="FF0000"/>
                </w:rPr>
                <w:delText>秦苍</w:delText>
              </w:r>
            </w:del>
            <w:r>
              <w:rPr>
                <w:rFonts w:hint="eastAsia"/>
                <w:color w:val="FF0000"/>
              </w:rPr>
              <w:t>主管直接审批。</w:t>
            </w:r>
          </w:p>
          <w:p w14:paraId="6DE4B756"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2. </w:t>
            </w:r>
            <w:r>
              <w:rPr>
                <w:rFonts w:hint="eastAsia"/>
              </w:rPr>
              <w:t>点击重置</w:t>
            </w:r>
            <w:r>
              <w:rPr>
                <w:rFonts w:hint="eastAsia"/>
              </w:rPr>
              <w:t>[</w:t>
            </w:r>
            <w:r>
              <w:rPr>
                <w:rFonts w:hint="eastAsia"/>
              </w:rPr>
              <w:t>按钮</w:t>
            </w:r>
            <w:r>
              <w:rPr>
                <w:rFonts w:hint="eastAsia"/>
              </w:rPr>
              <w:t>]</w:t>
            </w:r>
            <w:r>
              <w:rPr>
                <w:rFonts w:hint="eastAsia"/>
              </w:rPr>
              <w:t>，清空查询条件输入信息</w:t>
            </w:r>
          </w:p>
          <w:p w14:paraId="7A5A60D7"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3. </w:t>
            </w:r>
            <w:r>
              <w:rPr>
                <w:rFonts w:hint="eastAsia"/>
              </w:rPr>
              <w:t>点击提交复核</w:t>
            </w:r>
            <w:r>
              <w:rPr>
                <w:rFonts w:hint="eastAsia"/>
              </w:rPr>
              <w:t>[</w:t>
            </w:r>
            <w:r>
              <w:rPr>
                <w:rFonts w:hint="eastAsia"/>
              </w:rPr>
              <w:t>连接</w:t>
            </w:r>
            <w:r>
              <w:rPr>
                <w:rFonts w:hint="eastAsia"/>
              </w:rPr>
              <w:t>]</w:t>
            </w:r>
            <w:r>
              <w:rPr>
                <w:rFonts w:hint="eastAsia"/>
              </w:rPr>
              <w:t>，跳转到案件复核页面，参见</w:t>
            </w:r>
            <w:r>
              <w:rPr>
                <w:rFonts w:hint="eastAsia"/>
              </w:rPr>
              <w:t xml:space="preserve"> </w:t>
            </w:r>
            <w:r>
              <w:rPr>
                <w:rFonts w:hint="eastAsia"/>
              </w:rPr>
              <w:t>“章节</w:t>
            </w:r>
            <w:r>
              <w:rPr>
                <w:rFonts w:hint="eastAsia"/>
              </w:rPr>
              <w:t xml:space="preserve"> 7.4.1 </w:t>
            </w:r>
            <w:r>
              <w:rPr>
                <w:rFonts w:hint="eastAsia"/>
              </w:rPr>
              <w:t>案件复核”</w:t>
            </w:r>
          </w:p>
        </w:tc>
      </w:tr>
    </w:tbl>
    <w:p w14:paraId="1860FAD5" w14:textId="77777777" w:rsidR="00DC1257" w:rsidRDefault="007579A1">
      <w:pPr>
        <w:pStyle w:val="3"/>
        <w:numPr>
          <w:ilvl w:val="2"/>
          <w:numId w:val="1"/>
        </w:numPr>
        <w:rPr>
          <w:rFonts w:ascii="黑体" w:eastAsia="黑体"/>
          <w:sz w:val="24"/>
          <w:szCs w:val="24"/>
        </w:rPr>
      </w:pPr>
      <w:bookmarkStart w:id="3415" w:name="_Toc21776"/>
      <w:r>
        <w:rPr>
          <w:rFonts w:ascii="黑体" w:eastAsia="黑体" w:hint="eastAsia"/>
          <w:sz w:val="24"/>
          <w:szCs w:val="24"/>
        </w:rPr>
        <w:t>案件复核</w:t>
      </w:r>
      <w:bookmarkEnd w:id="3415"/>
      <w:r>
        <w:rPr>
          <w:rFonts w:ascii="黑体" w:eastAsia="黑体"/>
          <w:sz w:val="24"/>
          <w:szCs w:val="24"/>
        </w:rPr>
        <w:t xml:space="preserve"> </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8D90B04" w14:textId="77777777">
        <w:trPr>
          <w:trHeight w:val="479"/>
        </w:trPr>
        <w:tc>
          <w:tcPr>
            <w:tcW w:w="1985" w:type="dxa"/>
            <w:shd w:val="clear" w:color="auto" w:fill="D9D9D9"/>
          </w:tcPr>
          <w:p w14:paraId="5B837426" w14:textId="77777777" w:rsidR="00DC1257" w:rsidRDefault="007579A1">
            <w:pPr>
              <w:spacing w:line="360" w:lineRule="atLeast"/>
            </w:pPr>
            <w:r>
              <w:rPr>
                <w:rFonts w:hint="eastAsia"/>
              </w:rPr>
              <w:t>功能概述</w:t>
            </w:r>
          </w:p>
        </w:tc>
        <w:tc>
          <w:tcPr>
            <w:tcW w:w="7087" w:type="dxa"/>
          </w:tcPr>
          <w:p w14:paraId="5D0BCD8A"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对处于案件状态对应状态类别为“复核”的案件进行审核</w:t>
            </w:r>
          </w:p>
        </w:tc>
      </w:tr>
      <w:tr w:rsidR="00DC1257" w14:paraId="5E59C3A2" w14:textId="77777777">
        <w:trPr>
          <w:trHeight w:val="225"/>
        </w:trPr>
        <w:tc>
          <w:tcPr>
            <w:tcW w:w="1985" w:type="dxa"/>
            <w:shd w:val="clear" w:color="auto" w:fill="D9D9D9"/>
          </w:tcPr>
          <w:p w14:paraId="298850CD" w14:textId="77777777" w:rsidR="00DC1257" w:rsidRDefault="007579A1">
            <w:pPr>
              <w:spacing w:line="360" w:lineRule="atLeast"/>
            </w:pPr>
            <w:r>
              <w:rPr>
                <w:rFonts w:hint="eastAsia"/>
              </w:rPr>
              <w:t>输入</w:t>
            </w:r>
          </w:p>
        </w:tc>
        <w:tc>
          <w:tcPr>
            <w:tcW w:w="7087" w:type="dxa"/>
          </w:tcPr>
          <w:p w14:paraId="6D9092B9" w14:textId="77777777" w:rsidR="00DC1257" w:rsidRDefault="00DC1257">
            <w:pPr>
              <w:widowControl/>
              <w:overflowPunct w:val="0"/>
              <w:autoSpaceDE w:val="0"/>
              <w:autoSpaceDN w:val="0"/>
              <w:adjustRightInd w:val="0"/>
              <w:spacing w:after="100" w:line="360" w:lineRule="atLeast"/>
              <w:textAlignment w:val="baseline"/>
            </w:pPr>
          </w:p>
        </w:tc>
      </w:tr>
      <w:tr w:rsidR="00DC1257" w14:paraId="59573CEF" w14:textId="77777777">
        <w:trPr>
          <w:trHeight w:val="225"/>
        </w:trPr>
        <w:tc>
          <w:tcPr>
            <w:tcW w:w="1985" w:type="dxa"/>
            <w:shd w:val="clear" w:color="auto" w:fill="D9D9D9"/>
          </w:tcPr>
          <w:p w14:paraId="34B30494" w14:textId="77777777" w:rsidR="00DC1257" w:rsidRDefault="007579A1">
            <w:pPr>
              <w:spacing w:line="360" w:lineRule="atLeast"/>
            </w:pPr>
            <w:r>
              <w:rPr>
                <w:rFonts w:hint="eastAsia"/>
              </w:rPr>
              <w:t>输出</w:t>
            </w:r>
          </w:p>
        </w:tc>
        <w:tc>
          <w:tcPr>
            <w:tcW w:w="7087" w:type="dxa"/>
          </w:tcPr>
          <w:p w14:paraId="52C37CBA" w14:textId="77777777" w:rsidR="00DC1257" w:rsidRDefault="007579A1">
            <w:pPr>
              <w:widowControl/>
              <w:overflowPunct w:val="0"/>
              <w:autoSpaceDE w:val="0"/>
              <w:autoSpaceDN w:val="0"/>
              <w:adjustRightInd w:val="0"/>
              <w:spacing w:after="100" w:line="360" w:lineRule="atLeast"/>
              <w:textAlignment w:val="baseline"/>
            </w:pPr>
            <w:r>
              <w:rPr>
                <w:rFonts w:hint="eastAsia"/>
              </w:rPr>
              <w:t>客户姓名，逾期金额，退案原因，申请日期，申请人，复核说明</w:t>
            </w:r>
          </w:p>
          <w:p w14:paraId="3094D90B" w14:textId="77777777" w:rsidR="00DC1257" w:rsidRDefault="007579A1">
            <w:pPr>
              <w:widowControl/>
              <w:overflowPunct w:val="0"/>
              <w:autoSpaceDE w:val="0"/>
              <w:autoSpaceDN w:val="0"/>
              <w:adjustRightInd w:val="0"/>
              <w:spacing w:after="100" w:line="360" w:lineRule="atLeast"/>
              <w:textAlignment w:val="baseline"/>
            </w:pPr>
            <w:r>
              <w:rPr>
                <w:rFonts w:hint="eastAsia"/>
              </w:rPr>
              <w:t>核准</w:t>
            </w:r>
            <w:r>
              <w:rPr>
                <w:rFonts w:hint="eastAsia"/>
              </w:rPr>
              <w:t>[</w:t>
            </w:r>
            <w:r>
              <w:rPr>
                <w:rFonts w:hint="eastAsia"/>
              </w:rPr>
              <w:t>按钮</w:t>
            </w:r>
            <w:r>
              <w:rPr>
                <w:rFonts w:hint="eastAsia"/>
              </w:rPr>
              <w:t>]</w:t>
            </w:r>
            <w:r>
              <w:rPr>
                <w:rFonts w:hint="eastAsia"/>
              </w:rPr>
              <w:t>，拒绝</w:t>
            </w:r>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p>
        </w:tc>
      </w:tr>
      <w:tr w:rsidR="00DC1257" w14:paraId="2773231A" w14:textId="77777777">
        <w:trPr>
          <w:trHeight w:val="225"/>
        </w:trPr>
        <w:tc>
          <w:tcPr>
            <w:tcW w:w="1985" w:type="dxa"/>
            <w:shd w:val="clear" w:color="auto" w:fill="D9D9D9"/>
          </w:tcPr>
          <w:p w14:paraId="02C970AC" w14:textId="77777777" w:rsidR="00DC1257" w:rsidRDefault="007579A1">
            <w:pPr>
              <w:spacing w:line="360" w:lineRule="atLeast"/>
              <w:rPr>
                <w:szCs w:val="21"/>
              </w:rPr>
            </w:pPr>
            <w:r>
              <w:rPr>
                <w:rFonts w:hint="eastAsia"/>
                <w:szCs w:val="21"/>
              </w:rPr>
              <w:t>参考画面</w:t>
            </w:r>
          </w:p>
        </w:tc>
        <w:tc>
          <w:tcPr>
            <w:tcW w:w="7087" w:type="dxa"/>
          </w:tcPr>
          <w:p w14:paraId="04F433C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45D09E0" wp14:editId="1050A6A0">
                  <wp:extent cx="4356100" cy="2505075"/>
                  <wp:effectExtent l="0" t="0" r="6350" b="9525"/>
                  <wp:docPr id="15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pic:cNvPicPr>
                            <a:picLocks noChangeAspect="1"/>
                          </pic:cNvPicPr>
                        </pic:nvPicPr>
                        <pic:blipFill>
                          <a:blip r:embed="rId157" cstate="print"/>
                          <a:stretch>
                            <a:fillRect/>
                          </a:stretch>
                        </pic:blipFill>
                        <pic:spPr>
                          <a:xfrm>
                            <a:off x="0" y="0"/>
                            <a:ext cx="4356100" cy="2505075"/>
                          </a:xfrm>
                          <a:prstGeom prst="rect">
                            <a:avLst/>
                          </a:prstGeom>
                          <a:noFill/>
                          <a:ln w="9525">
                            <a:noFill/>
                            <a:miter/>
                          </a:ln>
                        </pic:spPr>
                      </pic:pic>
                    </a:graphicData>
                  </a:graphic>
                </wp:inline>
              </w:drawing>
            </w:r>
          </w:p>
        </w:tc>
      </w:tr>
      <w:tr w:rsidR="00DC1257" w14:paraId="501F1EBA" w14:textId="77777777">
        <w:trPr>
          <w:trHeight w:val="225"/>
        </w:trPr>
        <w:tc>
          <w:tcPr>
            <w:tcW w:w="1985" w:type="dxa"/>
            <w:shd w:val="clear" w:color="auto" w:fill="D9D9D9"/>
          </w:tcPr>
          <w:p w14:paraId="071663B2" w14:textId="77777777" w:rsidR="00DC1257" w:rsidRDefault="007579A1">
            <w:pPr>
              <w:spacing w:line="360" w:lineRule="atLeast"/>
              <w:rPr>
                <w:szCs w:val="21"/>
              </w:rPr>
            </w:pPr>
            <w:r>
              <w:rPr>
                <w:rFonts w:hint="eastAsia"/>
                <w:szCs w:val="21"/>
              </w:rPr>
              <w:t>业务规则</w:t>
            </w:r>
          </w:p>
        </w:tc>
        <w:tc>
          <w:tcPr>
            <w:tcW w:w="7087" w:type="dxa"/>
          </w:tcPr>
          <w:p w14:paraId="00FB644B" w14:textId="77777777" w:rsidR="00DC1257" w:rsidRDefault="007579A1">
            <w:pPr>
              <w:pStyle w:val="21"/>
              <w:spacing w:after="60" w:line="360" w:lineRule="atLeast"/>
              <w:ind w:leftChars="0" w:left="0"/>
            </w:pPr>
            <w:r>
              <w:rPr>
                <w:rFonts w:hint="eastAsia"/>
              </w:rPr>
              <w:t>1.</w:t>
            </w:r>
            <w:r>
              <w:rPr>
                <w:rFonts w:hint="eastAsia"/>
              </w:rPr>
              <w:t>客户姓名，逾期金额，退案原因，申请日期，申请人只读不可编辑</w:t>
            </w:r>
          </w:p>
          <w:p w14:paraId="47434B0E" w14:textId="77777777" w:rsidR="00DC1257" w:rsidRDefault="007579A1">
            <w:pPr>
              <w:pStyle w:val="21"/>
              <w:spacing w:after="60" w:line="360" w:lineRule="atLeast"/>
              <w:ind w:leftChars="0" w:left="0"/>
              <w:rPr>
                <w:rFonts w:ascii="Times New Roman" w:hAnsi="Times New Roman"/>
                <w:szCs w:val="21"/>
              </w:rPr>
            </w:pPr>
            <w:r>
              <w:rPr>
                <w:rFonts w:hint="eastAsia"/>
              </w:rPr>
              <w:t>2.</w:t>
            </w:r>
            <w:r>
              <w:rPr>
                <w:rFonts w:ascii="Times New Roman" w:hAnsi="Times New Roman" w:hint="eastAsia"/>
                <w:szCs w:val="21"/>
              </w:rPr>
              <w:t xml:space="preserve"> </w:t>
            </w:r>
            <w:r>
              <w:rPr>
                <w:rFonts w:ascii="Times New Roman" w:hAnsi="Times New Roman" w:hint="eastAsia"/>
                <w:szCs w:val="21"/>
              </w:rPr>
              <w:t>点核准</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可不填写审核意见，</w:t>
            </w:r>
            <w:proofErr w:type="gramStart"/>
            <w:r>
              <w:rPr>
                <w:rFonts w:ascii="Times New Roman" w:hAnsi="Times New Roman" w:hint="eastAsia"/>
                <w:szCs w:val="21"/>
              </w:rPr>
              <w:t>点拒绝</w:t>
            </w:r>
            <w:proofErr w:type="gramEnd"/>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必需填写审核意见</w:t>
            </w:r>
          </w:p>
          <w:p w14:paraId="7BA323F3" w14:textId="77777777" w:rsidR="00DC1257" w:rsidRDefault="007579A1">
            <w:pPr>
              <w:pStyle w:val="21"/>
              <w:spacing w:after="60" w:line="360" w:lineRule="atLeast"/>
              <w:ind w:leftChars="0" w:left="0"/>
              <w:rPr>
                <w:color w:val="FF0000"/>
              </w:rPr>
            </w:pPr>
            <w:r>
              <w:rPr>
                <w:rFonts w:ascii="Times New Roman" w:hAnsi="Times New Roman" w:hint="eastAsia"/>
                <w:color w:val="FF0000"/>
                <w:szCs w:val="21"/>
              </w:rPr>
              <w:t xml:space="preserve">3. </w:t>
            </w:r>
            <w:r>
              <w:rPr>
                <w:rFonts w:ascii="Times New Roman" w:hAnsi="Times New Roman" w:hint="eastAsia"/>
                <w:color w:val="FF0000"/>
                <w:szCs w:val="21"/>
              </w:rPr>
              <w:t>主动退案复核通过时，案件退案次数</w:t>
            </w:r>
            <w:r>
              <w:rPr>
                <w:rFonts w:ascii="Times New Roman" w:hAnsi="Times New Roman" w:hint="eastAsia"/>
                <w:color w:val="FF0000"/>
                <w:szCs w:val="21"/>
              </w:rPr>
              <w:t>+1</w:t>
            </w:r>
            <w:r>
              <w:rPr>
                <w:rFonts w:ascii="Times New Roman" w:hAnsi="Times New Roman" w:hint="eastAsia"/>
                <w:color w:val="FF0000"/>
                <w:szCs w:val="21"/>
              </w:rPr>
              <w:t>，</w:t>
            </w:r>
            <w:r>
              <w:rPr>
                <w:rFonts w:hint="eastAsia"/>
                <w:color w:val="FF0000"/>
              </w:rPr>
              <w:t>根据预设逻辑判断案件后续流向，如果结果为强度</w:t>
            </w:r>
            <w:r>
              <w:rPr>
                <w:rFonts w:hint="eastAsia"/>
                <w:color w:val="FF0000"/>
              </w:rPr>
              <w:t>+1</w:t>
            </w:r>
            <w:r>
              <w:rPr>
                <w:rFonts w:hint="eastAsia"/>
                <w:color w:val="FF0000"/>
              </w:rPr>
              <w:t>则修改案件的强度修正标识在原值基础上</w:t>
            </w:r>
            <w:r>
              <w:rPr>
                <w:rFonts w:hint="eastAsia"/>
                <w:color w:val="FF0000"/>
              </w:rPr>
              <w:t>+1</w:t>
            </w:r>
            <w:r>
              <w:rPr>
                <w:rFonts w:hint="eastAsia"/>
                <w:color w:val="FF0000"/>
              </w:rPr>
              <w:t>，并将案件流转到待分配队列，如果为</w:t>
            </w:r>
            <w:proofErr w:type="gramStart"/>
            <w:r>
              <w:rPr>
                <w:rFonts w:hint="eastAsia"/>
                <w:color w:val="FF0000"/>
              </w:rPr>
              <w:t>停催则</w:t>
            </w:r>
            <w:proofErr w:type="gramEnd"/>
            <w:r>
              <w:rPr>
                <w:rFonts w:hint="eastAsia"/>
                <w:color w:val="FF0000"/>
              </w:rPr>
              <w:t>将案件流转</w:t>
            </w:r>
            <w:proofErr w:type="gramStart"/>
            <w:r>
              <w:rPr>
                <w:rFonts w:hint="eastAsia"/>
                <w:color w:val="FF0000"/>
              </w:rPr>
              <w:t>至停</w:t>
            </w:r>
            <w:proofErr w:type="gramEnd"/>
            <w:r>
              <w:rPr>
                <w:rFonts w:hint="eastAsia"/>
                <w:color w:val="FF0000"/>
              </w:rPr>
              <w:t>催队列，具体流转逻辑见下表：</w:t>
            </w:r>
          </w:p>
          <w:tbl>
            <w:tblPr>
              <w:tblStyle w:val="af9"/>
              <w:tblW w:w="5496" w:type="dxa"/>
              <w:tblLayout w:type="fixed"/>
              <w:tblLook w:val="04A0" w:firstRow="1" w:lastRow="0" w:firstColumn="1" w:lastColumn="0" w:noHBand="0" w:noVBand="1"/>
            </w:tblPr>
            <w:tblGrid>
              <w:gridCol w:w="1374"/>
              <w:gridCol w:w="1374"/>
              <w:gridCol w:w="1374"/>
              <w:gridCol w:w="1374"/>
            </w:tblGrid>
            <w:tr w:rsidR="00DC1257" w14:paraId="0674AE87" w14:textId="77777777">
              <w:tc>
                <w:tcPr>
                  <w:tcW w:w="1374" w:type="dxa"/>
                  <w:vAlign w:val="center"/>
                </w:tcPr>
                <w:p w14:paraId="3CA71664"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lastRenderedPageBreak/>
                    <w:t>退案原因</w:t>
                  </w:r>
                </w:p>
              </w:tc>
              <w:tc>
                <w:tcPr>
                  <w:tcW w:w="1374" w:type="dxa"/>
                  <w:vAlign w:val="center"/>
                </w:tcPr>
                <w:p w14:paraId="7112D091" w14:textId="77777777" w:rsidR="00DC1257" w:rsidRDefault="007579A1">
                  <w:pPr>
                    <w:widowControl/>
                    <w:jc w:val="left"/>
                    <w:textAlignment w:val="center"/>
                    <w:rPr>
                      <w:color w:val="FF0000"/>
                      <w:sz w:val="18"/>
                      <w:szCs w:val="18"/>
                    </w:rPr>
                  </w:pPr>
                  <w:r>
                    <w:rPr>
                      <w:rFonts w:hint="eastAsia"/>
                      <w:color w:val="FF0000"/>
                      <w:sz w:val="18"/>
                      <w:szCs w:val="18"/>
                    </w:rPr>
                    <w:t>强度为</w:t>
                  </w:r>
                  <w:r>
                    <w:rPr>
                      <w:rFonts w:hint="eastAsia"/>
                      <w:color w:val="FF0000"/>
                      <w:sz w:val="18"/>
                      <w:szCs w:val="18"/>
                    </w:rPr>
                    <w:t>A</w:t>
                  </w:r>
                </w:p>
              </w:tc>
              <w:tc>
                <w:tcPr>
                  <w:tcW w:w="1374" w:type="dxa"/>
                  <w:vAlign w:val="center"/>
                </w:tcPr>
                <w:p w14:paraId="79D84D7F"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强度为B</w:t>
                  </w:r>
                </w:p>
              </w:tc>
              <w:tc>
                <w:tcPr>
                  <w:tcW w:w="1374" w:type="dxa"/>
                  <w:vAlign w:val="center"/>
                </w:tcPr>
                <w:p w14:paraId="7A220708"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强度为C+</w:t>
                  </w:r>
                </w:p>
              </w:tc>
            </w:tr>
            <w:tr w:rsidR="00DC1257" w14:paraId="199EFFC2" w14:textId="77777777">
              <w:tc>
                <w:tcPr>
                  <w:tcW w:w="1374" w:type="dxa"/>
                  <w:vAlign w:val="center"/>
                </w:tcPr>
                <w:p w14:paraId="455824D2"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客户死亡</w:t>
                  </w:r>
                </w:p>
              </w:tc>
              <w:tc>
                <w:tcPr>
                  <w:tcW w:w="1374" w:type="dxa"/>
                  <w:vAlign w:val="center"/>
                </w:tcPr>
                <w:p w14:paraId="61895378"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6C5411DC"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703E1B02"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r w:rsidR="00DC1257" w14:paraId="08610AC3" w14:textId="77777777">
              <w:tc>
                <w:tcPr>
                  <w:tcW w:w="1374" w:type="dxa"/>
                  <w:vAlign w:val="center"/>
                </w:tcPr>
                <w:p w14:paraId="03C67BD7"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客户重大疾病或意外</w:t>
                  </w:r>
                </w:p>
              </w:tc>
              <w:tc>
                <w:tcPr>
                  <w:tcW w:w="1374" w:type="dxa"/>
                  <w:vAlign w:val="center"/>
                </w:tcPr>
                <w:p w14:paraId="708989B8"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677554E6"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1B46DB8A"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r w:rsidR="00DC1257" w14:paraId="293E7BC7" w14:textId="77777777">
              <w:tc>
                <w:tcPr>
                  <w:tcW w:w="1374" w:type="dxa"/>
                  <w:vAlign w:val="center"/>
                </w:tcPr>
                <w:p w14:paraId="0DE69536"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客户被限制自由</w:t>
                  </w:r>
                </w:p>
              </w:tc>
              <w:tc>
                <w:tcPr>
                  <w:tcW w:w="1374" w:type="dxa"/>
                  <w:vAlign w:val="center"/>
                </w:tcPr>
                <w:p w14:paraId="61F6FF33"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5BA92569"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030D1DD7"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r w:rsidR="00DC1257" w14:paraId="16EE9437" w14:textId="77777777">
              <w:tc>
                <w:tcPr>
                  <w:tcW w:w="1374" w:type="dxa"/>
                  <w:vAlign w:val="center"/>
                </w:tcPr>
                <w:p w14:paraId="5D1F3D63"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客户</w:t>
                  </w:r>
                  <w:proofErr w:type="gramStart"/>
                  <w:r>
                    <w:rPr>
                      <w:rFonts w:ascii="宋体" w:hAnsi="宋体" w:cs="宋体" w:hint="eastAsia"/>
                      <w:color w:val="FF0000"/>
                      <w:kern w:val="0"/>
                      <w:sz w:val="18"/>
                      <w:szCs w:val="18"/>
                    </w:rPr>
                    <w:t>完全失联</w:t>
                  </w:r>
                  <w:proofErr w:type="gramEnd"/>
                </w:p>
              </w:tc>
              <w:tc>
                <w:tcPr>
                  <w:tcW w:w="1374" w:type="dxa"/>
                  <w:vAlign w:val="center"/>
                </w:tcPr>
                <w:p w14:paraId="1282E35F"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42597646"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7D1B2F32"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r w:rsidR="00DC1257" w14:paraId="3CAC56D8" w14:textId="77777777">
              <w:tc>
                <w:tcPr>
                  <w:tcW w:w="1374" w:type="dxa"/>
                  <w:vAlign w:val="center"/>
                </w:tcPr>
                <w:p w14:paraId="59B8CFFB"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客户身份被冒用</w:t>
                  </w:r>
                </w:p>
              </w:tc>
              <w:tc>
                <w:tcPr>
                  <w:tcW w:w="1374" w:type="dxa"/>
                  <w:vAlign w:val="center"/>
                </w:tcPr>
                <w:p w14:paraId="220FAD66"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c>
                <w:tcPr>
                  <w:tcW w:w="1374" w:type="dxa"/>
                  <w:vAlign w:val="center"/>
                </w:tcPr>
                <w:p w14:paraId="4E7BD408"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c>
                <w:tcPr>
                  <w:tcW w:w="1374" w:type="dxa"/>
                  <w:vAlign w:val="center"/>
                </w:tcPr>
                <w:p w14:paraId="7F8216A9"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r w:rsidR="00DC1257" w14:paraId="3664FE78" w14:textId="77777777">
              <w:tc>
                <w:tcPr>
                  <w:tcW w:w="1374" w:type="dxa"/>
                  <w:vAlign w:val="center"/>
                </w:tcPr>
                <w:p w14:paraId="3A8C6347"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其他</w:t>
                  </w:r>
                </w:p>
              </w:tc>
              <w:tc>
                <w:tcPr>
                  <w:tcW w:w="1374" w:type="dxa"/>
                  <w:vAlign w:val="center"/>
                </w:tcPr>
                <w:p w14:paraId="36C96739"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6789B3AC"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强度+1</w:t>
                  </w:r>
                </w:p>
              </w:tc>
              <w:tc>
                <w:tcPr>
                  <w:tcW w:w="1374" w:type="dxa"/>
                  <w:vAlign w:val="center"/>
                </w:tcPr>
                <w:p w14:paraId="28BEAFA4" w14:textId="77777777" w:rsidR="00DC1257" w:rsidRDefault="007579A1">
                  <w:pPr>
                    <w:widowControl/>
                    <w:jc w:val="left"/>
                    <w:textAlignment w:val="center"/>
                    <w:rPr>
                      <w:color w:val="FF0000"/>
                      <w:sz w:val="18"/>
                      <w:szCs w:val="18"/>
                    </w:rPr>
                  </w:pPr>
                  <w:r>
                    <w:rPr>
                      <w:rFonts w:ascii="宋体" w:hAnsi="宋体" w:cs="宋体" w:hint="eastAsia"/>
                      <w:color w:val="FF0000"/>
                      <w:kern w:val="0"/>
                      <w:sz w:val="18"/>
                      <w:szCs w:val="18"/>
                    </w:rPr>
                    <w:t>流转</w:t>
                  </w:r>
                  <w:proofErr w:type="gramStart"/>
                  <w:r>
                    <w:rPr>
                      <w:rFonts w:ascii="宋体" w:hAnsi="宋体" w:cs="宋体" w:hint="eastAsia"/>
                      <w:color w:val="FF0000"/>
                      <w:kern w:val="0"/>
                      <w:sz w:val="18"/>
                      <w:szCs w:val="18"/>
                    </w:rPr>
                    <w:t>至停催</w:t>
                  </w:r>
                  <w:proofErr w:type="gramEnd"/>
                </w:p>
              </w:tc>
            </w:tr>
          </w:tbl>
          <w:p w14:paraId="5B831DE7" w14:textId="77777777" w:rsidR="00DC1257" w:rsidRDefault="00DC1257">
            <w:pPr>
              <w:pStyle w:val="21"/>
              <w:spacing w:after="60" w:line="360" w:lineRule="atLeast"/>
              <w:ind w:leftChars="0" w:left="0"/>
              <w:rPr>
                <w:color w:val="FF0000"/>
              </w:rPr>
            </w:pPr>
          </w:p>
        </w:tc>
      </w:tr>
      <w:tr w:rsidR="00DC1257" w14:paraId="3442AB42" w14:textId="77777777">
        <w:trPr>
          <w:trHeight w:val="225"/>
        </w:trPr>
        <w:tc>
          <w:tcPr>
            <w:tcW w:w="1985" w:type="dxa"/>
            <w:shd w:val="clear" w:color="auto" w:fill="D9D9D9"/>
          </w:tcPr>
          <w:p w14:paraId="54EAB06B" w14:textId="77777777" w:rsidR="00DC1257" w:rsidRDefault="007579A1">
            <w:pPr>
              <w:spacing w:line="360" w:lineRule="atLeast"/>
              <w:rPr>
                <w:szCs w:val="21"/>
              </w:rPr>
            </w:pPr>
            <w:r>
              <w:rPr>
                <w:rFonts w:hint="eastAsia"/>
                <w:szCs w:val="21"/>
              </w:rPr>
              <w:lastRenderedPageBreak/>
              <w:t>备注</w:t>
            </w:r>
          </w:p>
        </w:tc>
        <w:tc>
          <w:tcPr>
            <w:tcW w:w="7087" w:type="dxa"/>
          </w:tcPr>
          <w:p w14:paraId="4A7ED376" w14:textId="77777777" w:rsidR="00DC1257" w:rsidRDefault="007579A1">
            <w:pPr>
              <w:pStyle w:val="12"/>
              <w:ind w:firstLineChars="0" w:firstLine="0"/>
            </w:pPr>
            <w:r>
              <w:rPr>
                <w:rFonts w:hint="eastAsia"/>
              </w:rPr>
              <w:t>1.</w:t>
            </w:r>
            <w:r>
              <w:rPr>
                <w:rFonts w:hint="eastAsia"/>
              </w:rPr>
              <w:t>复核说明可不输入，点击【核准】按钮，页面提示操作成功。</w:t>
            </w:r>
          </w:p>
          <w:p w14:paraId="7E83207E" w14:textId="77777777" w:rsidR="00DC1257" w:rsidRDefault="007579A1">
            <w:pPr>
              <w:pStyle w:val="12"/>
              <w:ind w:firstLineChars="0" w:firstLine="0"/>
            </w:pPr>
            <w:r>
              <w:rPr>
                <w:rFonts w:hint="eastAsia"/>
              </w:rPr>
              <w:t>2.</w:t>
            </w:r>
            <w:r>
              <w:rPr>
                <w:rFonts w:hint="eastAsia"/>
              </w:rPr>
              <w:t>填写复核说明，点击【拒绝】按钮，页面提示操作成功。</w:t>
            </w:r>
          </w:p>
          <w:p w14:paraId="07827EAF"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点击取消</w:t>
            </w:r>
            <w:r>
              <w:rPr>
                <w:rFonts w:hint="eastAsia"/>
              </w:rPr>
              <w:t>[</w:t>
            </w:r>
            <w:r>
              <w:rPr>
                <w:rFonts w:hint="eastAsia"/>
              </w:rPr>
              <w:t>按钮</w:t>
            </w:r>
            <w:r>
              <w:rPr>
                <w:rFonts w:hint="eastAsia"/>
              </w:rPr>
              <w:t>]</w:t>
            </w:r>
            <w:r>
              <w:rPr>
                <w:rFonts w:hint="eastAsia"/>
              </w:rPr>
              <w:t>，跳转到主管复核页面，参见</w:t>
            </w:r>
            <w:r>
              <w:rPr>
                <w:rFonts w:hint="eastAsia"/>
              </w:rPr>
              <w:t xml:space="preserve"> </w:t>
            </w:r>
            <w:r>
              <w:rPr>
                <w:rFonts w:hint="eastAsia"/>
              </w:rPr>
              <w:t>“章节</w:t>
            </w:r>
            <w:r>
              <w:rPr>
                <w:rFonts w:hint="eastAsia"/>
              </w:rPr>
              <w:t xml:space="preserve"> 7.4.</w:t>
            </w:r>
            <w:r>
              <w:rPr>
                <w:rFonts w:hint="eastAsia"/>
              </w:rPr>
              <w:t>主管复核”</w:t>
            </w:r>
          </w:p>
        </w:tc>
      </w:tr>
    </w:tbl>
    <w:p w14:paraId="7CB0D8D7" w14:textId="77777777" w:rsidR="00DC1257" w:rsidRDefault="00DC1257"/>
    <w:p w14:paraId="277BB674" w14:textId="77777777" w:rsidR="00DC1257" w:rsidRDefault="00DC1257"/>
    <w:p w14:paraId="50134DD7" w14:textId="77777777" w:rsidR="00DC1257" w:rsidRDefault="00DC1257"/>
    <w:p w14:paraId="0F9E18CF" w14:textId="77777777" w:rsidR="00DC1257" w:rsidRDefault="007579A1">
      <w:pPr>
        <w:pStyle w:val="1"/>
      </w:pPr>
      <w:bookmarkStart w:id="3416" w:name="_Toc22002"/>
      <w:bookmarkStart w:id="3417" w:name="_Toc389744650"/>
      <w:r>
        <w:rPr>
          <w:rFonts w:hint="eastAsia"/>
        </w:rPr>
        <w:t>协办作业</w:t>
      </w:r>
      <w:bookmarkEnd w:id="3416"/>
      <w:bookmarkEnd w:id="3417"/>
    </w:p>
    <w:p w14:paraId="3F2A7FA9" w14:textId="77777777" w:rsidR="00DC1257" w:rsidRDefault="007579A1">
      <w:pPr>
        <w:pStyle w:val="2"/>
        <w:tabs>
          <w:tab w:val="clear" w:pos="1116"/>
          <w:tab w:val="left" w:pos="567"/>
        </w:tabs>
        <w:ind w:left="709" w:hanging="709"/>
      </w:pPr>
      <w:bookmarkStart w:id="3418" w:name="_Toc260061826"/>
      <w:bookmarkStart w:id="3419" w:name="_Ref262582123"/>
      <w:bookmarkStart w:id="3420" w:name="_Toc389744651"/>
      <w:bookmarkStart w:id="3421" w:name="_Toc1549"/>
      <w:r>
        <w:rPr>
          <w:rFonts w:hint="eastAsia"/>
        </w:rPr>
        <w:t>短信</w:t>
      </w:r>
      <w:bookmarkEnd w:id="3418"/>
      <w:bookmarkEnd w:id="3419"/>
      <w:bookmarkEnd w:id="3420"/>
      <w:r>
        <w:rPr>
          <w:rFonts w:hint="eastAsia"/>
        </w:rPr>
        <w:t>管理</w:t>
      </w:r>
      <w:bookmarkEnd w:id="3421"/>
    </w:p>
    <w:p w14:paraId="5C7054A7" w14:textId="77777777" w:rsidR="00DC1257" w:rsidRDefault="007579A1">
      <w:pPr>
        <w:pStyle w:val="3"/>
        <w:numPr>
          <w:ilvl w:val="2"/>
          <w:numId w:val="1"/>
        </w:numPr>
        <w:tabs>
          <w:tab w:val="left" w:pos="567"/>
        </w:tabs>
        <w:rPr>
          <w:rFonts w:ascii="黑体" w:eastAsia="黑体"/>
          <w:sz w:val="24"/>
          <w:szCs w:val="24"/>
        </w:rPr>
      </w:pPr>
      <w:bookmarkStart w:id="3422" w:name="_Toc389744652"/>
      <w:bookmarkStart w:id="3423" w:name="_Toc9897"/>
      <w:r>
        <w:rPr>
          <w:rFonts w:ascii="黑体" w:eastAsia="黑体" w:hint="eastAsia"/>
          <w:sz w:val="24"/>
          <w:szCs w:val="24"/>
        </w:rPr>
        <w:t>短信</w:t>
      </w:r>
      <w:bookmarkEnd w:id="3422"/>
      <w:r>
        <w:rPr>
          <w:rFonts w:ascii="黑体" w:eastAsia="黑体" w:hint="eastAsia"/>
          <w:sz w:val="24"/>
          <w:szCs w:val="24"/>
        </w:rPr>
        <w:t>申请</w:t>
      </w:r>
      <w:bookmarkEnd w:id="342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71828BD" w14:textId="77777777">
        <w:trPr>
          <w:trHeight w:val="225"/>
        </w:trPr>
        <w:tc>
          <w:tcPr>
            <w:tcW w:w="1985" w:type="dxa"/>
            <w:shd w:val="clear" w:color="auto" w:fill="D9D9D9"/>
          </w:tcPr>
          <w:p w14:paraId="5C6C77D6" w14:textId="77777777" w:rsidR="00DC1257" w:rsidRDefault="007579A1">
            <w:pPr>
              <w:spacing w:line="360" w:lineRule="atLeast"/>
              <w:rPr>
                <w:szCs w:val="21"/>
              </w:rPr>
            </w:pPr>
            <w:r>
              <w:rPr>
                <w:rFonts w:hint="eastAsia"/>
                <w:szCs w:val="21"/>
              </w:rPr>
              <w:t>功能描述</w:t>
            </w:r>
          </w:p>
        </w:tc>
        <w:tc>
          <w:tcPr>
            <w:tcW w:w="7087" w:type="dxa"/>
          </w:tcPr>
          <w:p w14:paraId="483E3F88" w14:textId="77777777" w:rsidR="00DC1257" w:rsidRDefault="007579A1">
            <w:pPr>
              <w:spacing w:line="360" w:lineRule="atLeast"/>
              <w:ind w:left="420" w:hangingChars="200" w:hanging="420"/>
              <w:rPr>
                <w:szCs w:val="21"/>
              </w:rPr>
            </w:pPr>
            <w:r>
              <w:rPr>
                <w:rFonts w:hint="eastAsia"/>
                <w:szCs w:val="21"/>
              </w:rPr>
              <w:t>催收员或主管在此页面进行短信申请，</w:t>
            </w:r>
            <w:r>
              <w:rPr>
                <w:rFonts w:hint="eastAsia"/>
                <w:color w:val="FF0000"/>
                <w:szCs w:val="21"/>
              </w:rPr>
              <w:t>目前短信无需审批，</w:t>
            </w:r>
            <w:proofErr w:type="gramStart"/>
            <w:r>
              <w:rPr>
                <w:rFonts w:hint="eastAsia"/>
                <w:color w:val="FF0000"/>
                <w:szCs w:val="21"/>
              </w:rPr>
              <w:t>故申请</w:t>
            </w:r>
            <w:proofErr w:type="gramEnd"/>
            <w:r>
              <w:rPr>
                <w:rFonts w:hint="eastAsia"/>
                <w:color w:val="FF0000"/>
                <w:szCs w:val="21"/>
              </w:rPr>
              <w:t>后直接实时发送给客户。支持账号集查询和批量发送。</w:t>
            </w:r>
          </w:p>
        </w:tc>
      </w:tr>
      <w:tr w:rsidR="00DC1257" w14:paraId="1AA4D03C" w14:textId="77777777">
        <w:trPr>
          <w:trHeight w:val="225"/>
        </w:trPr>
        <w:tc>
          <w:tcPr>
            <w:tcW w:w="1985" w:type="dxa"/>
            <w:shd w:val="clear" w:color="auto" w:fill="D9D9D9"/>
          </w:tcPr>
          <w:p w14:paraId="14DF9675" w14:textId="77777777" w:rsidR="00DC1257" w:rsidRDefault="007579A1">
            <w:pPr>
              <w:spacing w:line="360" w:lineRule="atLeast"/>
              <w:rPr>
                <w:szCs w:val="21"/>
              </w:rPr>
            </w:pPr>
            <w:r>
              <w:rPr>
                <w:rFonts w:hint="eastAsia"/>
                <w:szCs w:val="21"/>
              </w:rPr>
              <w:t>页面输入</w:t>
            </w:r>
          </w:p>
        </w:tc>
        <w:tc>
          <w:tcPr>
            <w:tcW w:w="7087" w:type="dxa"/>
          </w:tcPr>
          <w:p w14:paraId="609BB808" w14:textId="77777777" w:rsidR="00DC1257" w:rsidRDefault="007579A1">
            <w:pPr>
              <w:spacing w:line="360" w:lineRule="atLeast"/>
              <w:ind w:left="420" w:hangingChars="200" w:hanging="420"/>
            </w:pPr>
            <w:r>
              <w:rPr>
                <w:rFonts w:hint="eastAsia"/>
              </w:rPr>
              <w:t>查询条件：</w:t>
            </w:r>
          </w:p>
          <w:p w14:paraId="50EFE738" w14:textId="77777777" w:rsidR="00DC1257" w:rsidRDefault="007579A1">
            <w:pPr>
              <w:spacing w:line="360" w:lineRule="atLeast"/>
              <w:ind w:leftChars="200" w:left="420"/>
            </w:pPr>
            <w:r>
              <w:t>客户名</w:t>
            </w:r>
            <w:r>
              <w:rPr>
                <w:rFonts w:hint="eastAsia"/>
              </w:rPr>
              <w:t>[</w:t>
            </w:r>
            <w:r>
              <w:rPr>
                <w:rFonts w:hint="eastAsia"/>
              </w:rPr>
              <w:t>文本框</w:t>
            </w:r>
            <w:r>
              <w:rPr>
                <w:rFonts w:hint="eastAsia"/>
              </w:rPr>
              <w:t>]</w:t>
            </w:r>
            <w:r>
              <w:rPr>
                <w:rFonts w:hint="eastAsia"/>
              </w:rPr>
              <w:t>，账号</w:t>
            </w:r>
            <w:r>
              <w:rPr>
                <w:rFonts w:hint="eastAsia"/>
              </w:rPr>
              <w:t>[</w:t>
            </w:r>
            <w:r>
              <w:rPr>
                <w:rFonts w:hint="eastAsia"/>
              </w:rPr>
              <w:t>文本框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，账龄</w:t>
            </w:r>
            <w:r>
              <w:rPr>
                <w:rFonts w:hint="eastAsia"/>
              </w:rPr>
              <w:t>[</w:t>
            </w:r>
            <w:r>
              <w:rPr>
                <w:rFonts w:hint="eastAsia"/>
              </w:rPr>
              <w:t>文本框</w:t>
            </w:r>
            <w:r>
              <w:rPr>
                <w:rFonts w:hint="eastAsia"/>
              </w:rPr>
              <w:t>]</w:t>
            </w:r>
          </w:p>
          <w:p w14:paraId="1E8620CB" w14:textId="77777777" w:rsidR="00DC1257" w:rsidRDefault="007579A1">
            <w:pPr>
              <w:spacing w:line="360" w:lineRule="atLeast"/>
              <w:ind w:leftChars="200" w:left="420"/>
            </w:pPr>
            <w:r>
              <w:rPr>
                <w:rFonts w:hint="eastAsia"/>
                <w:color w:val="FF0000"/>
              </w:rPr>
              <w:t>账号集：搜索条件</w:t>
            </w:r>
            <w:r>
              <w:rPr>
                <w:rFonts w:hint="eastAsia"/>
                <w:color w:val="FF0000"/>
              </w:rPr>
              <w:t>[</w:t>
            </w:r>
            <w:r>
              <w:rPr>
                <w:rFonts w:hint="eastAsia"/>
                <w:color w:val="FF0000"/>
              </w:rPr>
              <w:t>下拉框</w:t>
            </w:r>
            <w:r>
              <w:rPr>
                <w:rFonts w:hint="eastAsia"/>
                <w:color w:val="FF0000"/>
              </w:rPr>
              <w:t>(</w:t>
            </w:r>
            <w:r>
              <w:rPr>
                <w:rFonts w:hint="eastAsia"/>
                <w:color w:val="FF0000"/>
              </w:rPr>
              <w:t>案件号、</w:t>
            </w:r>
            <w:r>
              <w:rPr>
                <w:rFonts w:hint="eastAsia"/>
                <w:color w:val="FF0000"/>
              </w:rPr>
              <w:t>APPID)] [</w:t>
            </w:r>
            <w:r>
              <w:rPr>
                <w:rFonts w:hint="eastAsia"/>
                <w:color w:val="FF0000"/>
              </w:rPr>
              <w:t>输入框</w:t>
            </w:r>
            <w:r>
              <w:rPr>
                <w:rFonts w:hint="eastAsia"/>
                <w:color w:val="FF0000"/>
              </w:rPr>
              <w:t>]</w:t>
            </w:r>
          </w:p>
        </w:tc>
      </w:tr>
      <w:tr w:rsidR="00DC1257" w14:paraId="66035411" w14:textId="77777777">
        <w:trPr>
          <w:trHeight w:val="225"/>
        </w:trPr>
        <w:tc>
          <w:tcPr>
            <w:tcW w:w="1985" w:type="dxa"/>
            <w:shd w:val="clear" w:color="auto" w:fill="D9D9D9"/>
          </w:tcPr>
          <w:p w14:paraId="3FD54206" w14:textId="77777777" w:rsidR="00DC1257" w:rsidRDefault="007579A1">
            <w:pPr>
              <w:spacing w:line="360" w:lineRule="atLeast"/>
              <w:rPr>
                <w:szCs w:val="21"/>
              </w:rPr>
            </w:pPr>
            <w:r>
              <w:rPr>
                <w:rFonts w:hint="eastAsia"/>
                <w:szCs w:val="21"/>
              </w:rPr>
              <w:t>页面输出</w:t>
            </w:r>
          </w:p>
        </w:tc>
        <w:tc>
          <w:tcPr>
            <w:tcW w:w="7087" w:type="dxa"/>
          </w:tcPr>
          <w:p w14:paraId="7352AACE" w14:textId="77777777" w:rsidR="00DC1257" w:rsidRDefault="007579A1">
            <w:pPr>
              <w:spacing w:line="360" w:lineRule="atLeast"/>
              <w:ind w:left="420" w:hangingChars="200" w:hanging="420"/>
            </w:pPr>
            <w:r>
              <w:rPr>
                <w:rFonts w:hint="eastAsia"/>
              </w:rPr>
              <w:t>列表输出：</w:t>
            </w:r>
          </w:p>
          <w:p w14:paraId="456F9DBE" w14:textId="77777777" w:rsidR="00DC1257" w:rsidRDefault="007579A1">
            <w:pPr>
              <w:spacing w:line="360" w:lineRule="atLeast"/>
              <w:ind w:leftChars="200" w:left="420"/>
            </w:pPr>
            <w:r>
              <w:rPr>
                <w:rFonts w:hint="eastAsia"/>
                <w:color w:val="FF0000"/>
              </w:rPr>
              <w:t>[</w:t>
            </w:r>
            <w:r>
              <w:rPr>
                <w:rFonts w:hint="eastAsia"/>
                <w:color w:val="FF0000"/>
              </w:rPr>
              <w:t>复选框</w:t>
            </w:r>
            <w:r>
              <w:rPr>
                <w:rFonts w:hint="eastAsia"/>
                <w:color w:val="FF0000"/>
              </w:rPr>
              <w:t>]</w:t>
            </w:r>
            <w:r>
              <w:rPr>
                <w:rFonts w:hint="eastAsia"/>
              </w:rPr>
              <w:t>，客户名，证件号码，账龄，分行，当前余额，最低还款额，逾期总额，操作</w:t>
            </w:r>
            <w:r>
              <w:rPr>
                <w:rFonts w:hint="eastAsia"/>
              </w:rPr>
              <w:t>[</w:t>
            </w:r>
            <w:r>
              <w:rPr>
                <w:rFonts w:hint="eastAsia"/>
              </w:rPr>
              <w:t>链接</w:t>
            </w:r>
            <w:r>
              <w:rPr>
                <w:rFonts w:hint="eastAsia"/>
              </w:rPr>
              <w:t>]</w:t>
            </w:r>
            <w:r>
              <w:rPr>
                <w:rFonts w:hint="eastAsia"/>
              </w:rPr>
              <w:t>，</w:t>
            </w:r>
            <w:r>
              <w:rPr>
                <w:rFonts w:hint="eastAsia"/>
                <w:color w:val="FF0000"/>
              </w:rPr>
              <w:t>批量申请</w:t>
            </w:r>
            <w:r>
              <w:rPr>
                <w:rFonts w:hint="eastAsia"/>
                <w:color w:val="FF0000"/>
              </w:rPr>
              <w:t>[</w:t>
            </w:r>
            <w:r>
              <w:rPr>
                <w:rFonts w:hint="eastAsia"/>
                <w:color w:val="FF0000"/>
              </w:rPr>
              <w:t>按钮</w:t>
            </w:r>
            <w:r>
              <w:rPr>
                <w:rFonts w:hint="eastAsia"/>
                <w:color w:val="FF0000"/>
              </w:rPr>
              <w:t>]</w:t>
            </w:r>
          </w:p>
        </w:tc>
      </w:tr>
      <w:tr w:rsidR="00DC1257" w14:paraId="78415624" w14:textId="77777777">
        <w:trPr>
          <w:trHeight w:val="225"/>
        </w:trPr>
        <w:tc>
          <w:tcPr>
            <w:tcW w:w="1985" w:type="dxa"/>
            <w:shd w:val="clear" w:color="auto" w:fill="D9D9D9"/>
          </w:tcPr>
          <w:p w14:paraId="28BD0C69" w14:textId="77777777" w:rsidR="00DC1257" w:rsidRDefault="007579A1">
            <w:pPr>
              <w:spacing w:line="360" w:lineRule="atLeast"/>
              <w:rPr>
                <w:szCs w:val="21"/>
              </w:rPr>
            </w:pPr>
            <w:r>
              <w:rPr>
                <w:rFonts w:hint="eastAsia"/>
                <w:szCs w:val="21"/>
              </w:rPr>
              <w:t>参考画面</w:t>
            </w:r>
          </w:p>
        </w:tc>
        <w:tc>
          <w:tcPr>
            <w:tcW w:w="7087" w:type="dxa"/>
          </w:tcPr>
          <w:p w14:paraId="7791D1C3"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1151036" wp14:editId="201B910E">
                  <wp:extent cx="4243070" cy="1162685"/>
                  <wp:effectExtent l="0" t="0" r="5080" b="1841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8" cstate="print"/>
                          <a:stretch>
                            <a:fillRect/>
                          </a:stretch>
                        </pic:blipFill>
                        <pic:spPr>
                          <a:xfrm>
                            <a:off x="0" y="0"/>
                            <a:ext cx="4243070" cy="1162685"/>
                          </a:xfrm>
                          <a:prstGeom prst="rect">
                            <a:avLst/>
                          </a:prstGeom>
                          <a:noFill/>
                          <a:ln w="9525">
                            <a:noFill/>
                            <a:miter/>
                          </a:ln>
                        </pic:spPr>
                      </pic:pic>
                    </a:graphicData>
                  </a:graphic>
                </wp:inline>
              </w:drawing>
            </w:r>
          </w:p>
          <w:p w14:paraId="302919D5"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5C988AB8" wp14:editId="630EA8DE">
                  <wp:extent cx="4299585" cy="1155700"/>
                  <wp:effectExtent l="0" t="0" r="5715" b="635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9" cstate="print"/>
                          <a:stretch>
                            <a:fillRect/>
                          </a:stretch>
                        </pic:blipFill>
                        <pic:spPr>
                          <a:xfrm>
                            <a:off x="0" y="0"/>
                            <a:ext cx="4299585" cy="1155700"/>
                          </a:xfrm>
                          <a:prstGeom prst="rect">
                            <a:avLst/>
                          </a:prstGeom>
                          <a:noFill/>
                          <a:ln w="9525">
                            <a:noFill/>
                            <a:miter/>
                          </a:ln>
                        </pic:spPr>
                      </pic:pic>
                    </a:graphicData>
                  </a:graphic>
                </wp:inline>
              </w:drawing>
            </w:r>
          </w:p>
          <w:p w14:paraId="33D0BAC0" w14:textId="77777777" w:rsidR="00DC1257" w:rsidRDefault="007579A1">
            <w:pPr>
              <w:widowControl/>
              <w:overflowPunct w:val="0"/>
              <w:autoSpaceDE w:val="0"/>
              <w:autoSpaceDN w:val="0"/>
              <w:adjustRightInd w:val="0"/>
              <w:spacing w:after="100" w:line="360" w:lineRule="atLeast"/>
              <w:textAlignment w:val="baseline"/>
            </w:pPr>
            <w:commentRangeStart w:id="3424"/>
            <w:r>
              <w:rPr>
                <w:rFonts w:hint="eastAsia"/>
              </w:rPr>
              <w:t>四种短信模板</w:t>
            </w:r>
            <w:commentRangeEnd w:id="3424"/>
            <w:r>
              <w:rPr>
                <w:rStyle w:val="af8"/>
              </w:rPr>
              <w:commentReference w:id="3424"/>
            </w:r>
            <w:r>
              <w:rPr>
                <w:rFonts w:hint="eastAsia"/>
              </w:rPr>
              <w:t>：</w:t>
            </w:r>
          </w:p>
          <w:p w14:paraId="69991E55"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4714416" wp14:editId="484DC800">
                  <wp:extent cx="4243705" cy="2110105"/>
                  <wp:effectExtent l="0" t="0" r="4445" b="444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60" cstate="print"/>
                          <a:stretch>
                            <a:fillRect/>
                          </a:stretch>
                        </pic:blipFill>
                        <pic:spPr>
                          <a:xfrm>
                            <a:off x="0" y="0"/>
                            <a:ext cx="4243705" cy="2110105"/>
                          </a:xfrm>
                          <a:prstGeom prst="rect">
                            <a:avLst/>
                          </a:prstGeom>
                          <a:noFill/>
                          <a:ln w="9525">
                            <a:noFill/>
                            <a:miter/>
                          </a:ln>
                        </pic:spPr>
                      </pic:pic>
                    </a:graphicData>
                  </a:graphic>
                </wp:inline>
              </w:drawing>
            </w:r>
          </w:p>
          <w:p w14:paraId="322D80C4"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6AFE70D4" wp14:editId="3E3B6422">
                  <wp:extent cx="4325620" cy="2096135"/>
                  <wp:effectExtent l="0" t="0" r="17780" b="1841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61" cstate="print"/>
                          <a:stretch>
                            <a:fillRect/>
                          </a:stretch>
                        </pic:blipFill>
                        <pic:spPr>
                          <a:xfrm>
                            <a:off x="0" y="0"/>
                            <a:ext cx="4325620" cy="2096135"/>
                          </a:xfrm>
                          <a:prstGeom prst="rect">
                            <a:avLst/>
                          </a:prstGeom>
                          <a:noFill/>
                          <a:ln w="9525">
                            <a:noFill/>
                            <a:miter/>
                          </a:ln>
                        </pic:spPr>
                      </pic:pic>
                    </a:graphicData>
                  </a:graphic>
                </wp:inline>
              </w:drawing>
            </w:r>
          </w:p>
          <w:p w14:paraId="16B1A989"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77D5495" wp14:editId="6E227EA4">
                  <wp:extent cx="4304665" cy="1361440"/>
                  <wp:effectExtent l="0" t="0" r="635" b="1016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62" cstate="print"/>
                          <a:stretch>
                            <a:fillRect/>
                          </a:stretch>
                        </pic:blipFill>
                        <pic:spPr>
                          <a:xfrm>
                            <a:off x="0" y="0"/>
                            <a:ext cx="4304665" cy="1361440"/>
                          </a:xfrm>
                          <a:prstGeom prst="rect">
                            <a:avLst/>
                          </a:prstGeom>
                          <a:noFill/>
                          <a:ln w="9525">
                            <a:noFill/>
                            <a:miter/>
                          </a:ln>
                        </pic:spPr>
                      </pic:pic>
                    </a:graphicData>
                  </a:graphic>
                </wp:inline>
              </w:drawing>
            </w:r>
          </w:p>
          <w:p w14:paraId="38C1A770"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3C61415B" wp14:editId="7A15098F">
                  <wp:extent cx="4250055" cy="1318260"/>
                  <wp:effectExtent l="0" t="0" r="1714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63" cstate="print"/>
                          <a:stretch>
                            <a:fillRect/>
                          </a:stretch>
                        </pic:blipFill>
                        <pic:spPr>
                          <a:xfrm>
                            <a:off x="0" y="0"/>
                            <a:ext cx="4250055" cy="1318260"/>
                          </a:xfrm>
                          <a:prstGeom prst="rect">
                            <a:avLst/>
                          </a:prstGeom>
                          <a:noFill/>
                          <a:ln w="9525">
                            <a:noFill/>
                            <a:miter/>
                          </a:ln>
                        </pic:spPr>
                      </pic:pic>
                    </a:graphicData>
                  </a:graphic>
                </wp:inline>
              </w:drawing>
            </w:r>
          </w:p>
        </w:tc>
      </w:tr>
      <w:tr w:rsidR="00DC1257" w14:paraId="4B164B1D" w14:textId="77777777">
        <w:trPr>
          <w:trHeight w:val="225"/>
        </w:trPr>
        <w:tc>
          <w:tcPr>
            <w:tcW w:w="1985" w:type="dxa"/>
            <w:shd w:val="clear" w:color="auto" w:fill="D9D9D9"/>
          </w:tcPr>
          <w:p w14:paraId="7D9296D7" w14:textId="77777777" w:rsidR="00DC1257" w:rsidRDefault="007579A1">
            <w:pPr>
              <w:spacing w:line="360" w:lineRule="atLeast"/>
              <w:rPr>
                <w:szCs w:val="21"/>
              </w:rPr>
            </w:pPr>
            <w:r>
              <w:rPr>
                <w:rFonts w:hint="eastAsia"/>
                <w:szCs w:val="21"/>
              </w:rPr>
              <w:lastRenderedPageBreak/>
              <w:t>业务规则</w:t>
            </w:r>
          </w:p>
        </w:tc>
        <w:tc>
          <w:tcPr>
            <w:tcW w:w="7087" w:type="dxa"/>
          </w:tcPr>
          <w:p w14:paraId="7BB1A85E" w14:textId="77777777" w:rsidR="00DC1257" w:rsidRDefault="007579A1">
            <w:pPr>
              <w:pStyle w:val="21"/>
              <w:numPr>
                <w:ilvl w:val="0"/>
                <w:numId w:val="111"/>
              </w:numPr>
              <w:spacing w:after="60" w:line="360" w:lineRule="atLeast"/>
              <w:ind w:leftChars="0"/>
              <w:rPr>
                <w:rFonts w:ascii="Times New Roman" w:hAnsi="Times New Roman"/>
                <w:szCs w:val="21"/>
              </w:rPr>
            </w:pP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，查出满足查询条件的案件，显示在结果列表中；点击重置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69951E80" w14:textId="77777777" w:rsidR="00DC1257" w:rsidRDefault="007579A1">
            <w:pPr>
              <w:pStyle w:val="21"/>
              <w:numPr>
                <w:ilvl w:val="0"/>
                <w:numId w:val="111"/>
              </w:numPr>
              <w:spacing w:after="60" w:line="360" w:lineRule="atLeast"/>
              <w:ind w:leftChars="0"/>
              <w:rPr>
                <w:rFonts w:ascii="Times New Roman" w:hAnsi="Times New Roman"/>
                <w:szCs w:val="21"/>
              </w:rPr>
            </w:pPr>
            <w:r>
              <w:rPr>
                <w:rFonts w:ascii="Times New Roman" w:hAnsi="Times New Roman" w:hint="eastAsia"/>
                <w:szCs w:val="21"/>
              </w:rPr>
              <w:t>查询范围是未处于审批中的案件。</w:t>
            </w:r>
            <w:r>
              <w:rPr>
                <w:rFonts w:ascii="Times New Roman" w:hAnsi="Times New Roman" w:hint="eastAsia"/>
                <w:color w:val="FF0000"/>
                <w:szCs w:val="21"/>
              </w:rPr>
              <w:t>员工只能查询本人名下的案件，主管可以查询自己所处机构以下所有员工的案件。</w:t>
            </w:r>
          </w:p>
          <w:p w14:paraId="18BFF430" w14:textId="77777777" w:rsidR="00DC1257" w:rsidRDefault="007579A1">
            <w:pPr>
              <w:pStyle w:val="21"/>
              <w:numPr>
                <w:ilvl w:val="0"/>
                <w:numId w:val="111"/>
              </w:numPr>
              <w:spacing w:after="60" w:line="360" w:lineRule="atLeast"/>
              <w:ind w:leftChars="0"/>
              <w:rPr>
                <w:rFonts w:ascii="Times New Roman" w:hAnsi="Times New Roman"/>
                <w:szCs w:val="21"/>
              </w:rPr>
            </w:pPr>
            <w:r>
              <w:rPr>
                <w:rFonts w:ascii="Times New Roman" w:hAnsi="Times New Roman" w:hint="eastAsia"/>
                <w:szCs w:val="21"/>
              </w:rPr>
              <w:t>点击操作栏的短信申请</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，在下方展示短信申请页面，双击电话簿中任</w:t>
            </w:r>
            <w:proofErr w:type="gramStart"/>
            <w:r>
              <w:rPr>
                <w:rFonts w:ascii="Times New Roman" w:hAnsi="Times New Roman" w:hint="eastAsia"/>
                <w:szCs w:val="21"/>
              </w:rPr>
              <w:t>一</w:t>
            </w:r>
            <w:proofErr w:type="gramEnd"/>
            <w:r>
              <w:rPr>
                <w:rFonts w:ascii="Times New Roman" w:hAnsi="Times New Roman" w:hint="eastAsia"/>
                <w:szCs w:val="21"/>
              </w:rPr>
              <w:t>电话，可以将电话号码带入，操作员填写申请内容，填写完毕后可点击内容预览</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，进行预览，确认后点击发送</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w:t>
            </w:r>
            <w:r>
              <w:rPr>
                <w:rFonts w:ascii="Times New Roman" w:hAnsi="Times New Roman" w:hint="eastAsia"/>
                <w:color w:val="FF0000"/>
                <w:szCs w:val="21"/>
              </w:rPr>
              <w:t>系统实时发送短信给客户，并记录发送短信的催收记录。</w:t>
            </w:r>
          </w:p>
          <w:p w14:paraId="17078731" w14:textId="77777777" w:rsidR="00DC1257" w:rsidRDefault="007579A1">
            <w:pPr>
              <w:pStyle w:val="21"/>
              <w:numPr>
                <w:ilvl w:val="0"/>
                <w:numId w:val="111"/>
              </w:numPr>
              <w:spacing w:after="60" w:line="360" w:lineRule="atLeast"/>
              <w:ind w:leftChars="0"/>
              <w:rPr>
                <w:rFonts w:ascii="Times New Roman" w:hAnsi="Times New Roman"/>
                <w:color w:val="FF0000"/>
                <w:szCs w:val="21"/>
              </w:rPr>
            </w:pPr>
            <w:r>
              <w:rPr>
                <w:rFonts w:ascii="Times New Roman" w:hAnsi="Times New Roman" w:hint="eastAsia"/>
                <w:color w:val="FF0000"/>
                <w:szCs w:val="21"/>
              </w:rPr>
              <w:t>在查询结果列表中勾选任</w:t>
            </w:r>
            <w:proofErr w:type="gramStart"/>
            <w:r>
              <w:rPr>
                <w:rFonts w:ascii="Times New Roman" w:hAnsi="Times New Roman" w:hint="eastAsia"/>
                <w:color w:val="FF0000"/>
                <w:szCs w:val="21"/>
              </w:rPr>
              <w:t>意条案件</w:t>
            </w:r>
            <w:proofErr w:type="gramEnd"/>
            <w:r>
              <w:rPr>
                <w:rFonts w:ascii="Times New Roman" w:hAnsi="Times New Roman" w:hint="eastAsia"/>
                <w:color w:val="FF0000"/>
                <w:szCs w:val="21"/>
              </w:rPr>
              <w:t>(</w:t>
            </w:r>
            <w:r>
              <w:rPr>
                <w:rFonts w:ascii="Times New Roman" w:hAnsi="Times New Roman" w:hint="eastAsia"/>
                <w:color w:val="FF0000"/>
                <w:szCs w:val="21"/>
              </w:rPr>
              <w:t>最大可支持数量待定，需与</w:t>
            </w:r>
            <w:del w:id="3425" w:author="peng" w:date="2018-01-20T16:57:00Z">
              <w:r w:rsidDel="00F5463E">
                <w:rPr>
                  <w:rFonts w:ascii="Times New Roman" w:hAnsi="Times New Roman" w:hint="eastAsia"/>
                  <w:color w:val="FF0000"/>
                  <w:szCs w:val="21"/>
                </w:rPr>
                <w:delText>秦苍</w:delText>
              </w:r>
            </w:del>
            <w:r>
              <w:rPr>
                <w:rFonts w:ascii="Times New Roman" w:hAnsi="Times New Roman" w:hint="eastAsia"/>
                <w:color w:val="FF0000"/>
                <w:szCs w:val="21"/>
              </w:rPr>
              <w:t>架构讨论</w:t>
            </w:r>
            <w:r>
              <w:rPr>
                <w:rFonts w:ascii="Times New Roman" w:hAnsi="Times New Roman" w:hint="eastAsia"/>
                <w:color w:val="FF0000"/>
                <w:szCs w:val="21"/>
              </w:rPr>
              <w:t>)</w:t>
            </w:r>
            <w:r>
              <w:rPr>
                <w:rFonts w:ascii="Times New Roman" w:hAnsi="Times New Roman" w:hint="eastAsia"/>
                <w:color w:val="FF0000"/>
                <w:szCs w:val="21"/>
              </w:rPr>
              <w:t>，点击批量申请</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，在下方展示批量短信申请页面，操作员填写申请内容后，选择一种短信模板，点击发送</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，系统将该短信模板实时发送给所有选中案件的客户对应的来源为批量、关系为本人的手机号码，并记录发送短信的催收记录。</w:t>
            </w:r>
          </w:p>
          <w:p w14:paraId="16DA2DA8" w14:textId="77777777" w:rsidR="00DC1257" w:rsidRDefault="007579A1">
            <w:pPr>
              <w:pStyle w:val="21"/>
              <w:numPr>
                <w:ilvl w:val="0"/>
                <w:numId w:val="111"/>
              </w:numPr>
              <w:spacing w:after="60" w:line="360" w:lineRule="atLeast"/>
              <w:ind w:leftChars="0"/>
              <w:rPr>
                <w:rFonts w:ascii="Times New Roman" w:hAnsi="Times New Roman"/>
                <w:szCs w:val="21"/>
              </w:rPr>
            </w:pPr>
            <w:r>
              <w:rPr>
                <w:rFonts w:ascii="Times New Roman" w:hAnsi="Times New Roman" w:hint="eastAsia"/>
                <w:szCs w:val="21"/>
              </w:rPr>
              <w:t>各字段长度控制详见数据库设计。</w:t>
            </w:r>
          </w:p>
        </w:tc>
      </w:tr>
      <w:tr w:rsidR="00DC1257" w14:paraId="2FBD8ACA" w14:textId="77777777">
        <w:trPr>
          <w:trHeight w:val="225"/>
        </w:trPr>
        <w:tc>
          <w:tcPr>
            <w:tcW w:w="1985" w:type="dxa"/>
            <w:shd w:val="clear" w:color="auto" w:fill="D9D9D9"/>
          </w:tcPr>
          <w:p w14:paraId="314C8382" w14:textId="77777777" w:rsidR="00DC1257" w:rsidRDefault="007579A1">
            <w:pPr>
              <w:spacing w:line="360" w:lineRule="atLeast"/>
              <w:rPr>
                <w:szCs w:val="21"/>
              </w:rPr>
            </w:pPr>
            <w:r>
              <w:rPr>
                <w:rFonts w:hint="eastAsia"/>
                <w:szCs w:val="21"/>
              </w:rPr>
              <w:t>备注</w:t>
            </w:r>
          </w:p>
        </w:tc>
        <w:tc>
          <w:tcPr>
            <w:tcW w:w="7087" w:type="dxa"/>
          </w:tcPr>
          <w:p w14:paraId="5F5DE240"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1582438C" w14:textId="77777777" w:rsidR="00DC1257" w:rsidRDefault="007579A1">
      <w:pPr>
        <w:pStyle w:val="3"/>
        <w:numPr>
          <w:ilvl w:val="2"/>
          <w:numId w:val="1"/>
        </w:numPr>
        <w:tabs>
          <w:tab w:val="left" w:pos="567"/>
        </w:tabs>
        <w:rPr>
          <w:rFonts w:ascii="黑体" w:eastAsia="黑体"/>
          <w:sz w:val="24"/>
          <w:szCs w:val="24"/>
        </w:rPr>
      </w:pPr>
      <w:bookmarkStart w:id="3426" w:name="_Toc389744653"/>
      <w:bookmarkStart w:id="3427" w:name="_Toc5753"/>
      <w:r>
        <w:rPr>
          <w:rFonts w:ascii="黑体" w:eastAsia="黑体" w:hint="eastAsia"/>
          <w:sz w:val="24"/>
          <w:szCs w:val="24"/>
        </w:rPr>
        <w:t>短信</w:t>
      </w:r>
      <w:bookmarkEnd w:id="3426"/>
      <w:r>
        <w:rPr>
          <w:rFonts w:ascii="黑体" w:eastAsia="黑体" w:hint="eastAsia"/>
          <w:sz w:val="24"/>
          <w:szCs w:val="24"/>
        </w:rPr>
        <w:t>审核</w:t>
      </w:r>
      <w:r>
        <w:rPr>
          <w:rFonts w:ascii="黑体" w:eastAsia="黑体" w:hint="eastAsia"/>
          <w:color w:val="FF0000"/>
          <w:sz w:val="24"/>
          <w:szCs w:val="24"/>
        </w:rPr>
        <w:t>（暂不使用）</w:t>
      </w:r>
      <w:bookmarkEnd w:id="342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8E5BFFF" w14:textId="77777777">
        <w:trPr>
          <w:trHeight w:val="225"/>
        </w:trPr>
        <w:tc>
          <w:tcPr>
            <w:tcW w:w="1985" w:type="dxa"/>
            <w:shd w:val="clear" w:color="auto" w:fill="D9D9D9"/>
          </w:tcPr>
          <w:p w14:paraId="4166155F" w14:textId="77777777" w:rsidR="00DC1257" w:rsidRDefault="007579A1">
            <w:pPr>
              <w:spacing w:line="360" w:lineRule="atLeast"/>
              <w:rPr>
                <w:szCs w:val="21"/>
              </w:rPr>
            </w:pPr>
            <w:r>
              <w:rPr>
                <w:rFonts w:hint="eastAsia"/>
                <w:szCs w:val="21"/>
              </w:rPr>
              <w:t>功能描述</w:t>
            </w:r>
          </w:p>
        </w:tc>
        <w:tc>
          <w:tcPr>
            <w:tcW w:w="7087" w:type="dxa"/>
          </w:tcPr>
          <w:p w14:paraId="044EAA3E" w14:textId="77777777" w:rsidR="00DC1257" w:rsidRDefault="007579A1">
            <w:pPr>
              <w:spacing w:line="360" w:lineRule="atLeast"/>
              <w:ind w:left="420" w:hangingChars="200" w:hanging="420"/>
            </w:pPr>
            <w:r>
              <w:rPr>
                <w:rFonts w:hint="eastAsia"/>
                <w:szCs w:val="21"/>
              </w:rPr>
              <w:t>对已申请短信的客户号进行查询与审核操作。</w:t>
            </w:r>
          </w:p>
        </w:tc>
      </w:tr>
      <w:tr w:rsidR="00DC1257" w14:paraId="50A9FB9A" w14:textId="77777777">
        <w:trPr>
          <w:trHeight w:val="225"/>
        </w:trPr>
        <w:tc>
          <w:tcPr>
            <w:tcW w:w="1985" w:type="dxa"/>
            <w:shd w:val="clear" w:color="auto" w:fill="D9D9D9"/>
          </w:tcPr>
          <w:p w14:paraId="010391AD" w14:textId="77777777" w:rsidR="00DC1257" w:rsidRDefault="007579A1">
            <w:pPr>
              <w:spacing w:line="360" w:lineRule="atLeast"/>
              <w:rPr>
                <w:szCs w:val="21"/>
              </w:rPr>
            </w:pPr>
            <w:r>
              <w:rPr>
                <w:rFonts w:hint="eastAsia"/>
                <w:szCs w:val="21"/>
              </w:rPr>
              <w:t>页面输入</w:t>
            </w:r>
          </w:p>
        </w:tc>
        <w:tc>
          <w:tcPr>
            <w:tcW w:w="7087" w:type="dxa"/>
          </w:tcPr>
          <w:p w14:paraId="00F84CE1"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620A3E19" w14:textId="77777777">
        <w:trPr>
          <w:trHeight w:val="225"/>
        </w:trPr>
        <w:tc>
          <w:tcPr>
            <w:tcW w:w="1985" w:type="dxa"/>
            <w:shd w:val="clear" w:color="auto" w:fill="D9D9D9"/>
          </w:tcPr>
          <w:p w14:paraId="24261A33" w14:textId="77777777" w:rsidR="00DC1257" w:rsidRDefault="007579A1">
            <w:pPr>
              <w:spacing w:line="360" w:lineRule="atLeast"/>
              <w:rPr>
                <w:szCs w:val="21"/>
              </w:rPr>
            </w:pPr>
            <w:r>
              <w:rPr>
                <w:rFonts w:hint="eastAsia"/>
                <w:szCs w:val="21"/>
              </w:rPr>
              <w:t>页面输出</w:t>
            </w:r>
          </w:p>
        </w:tc>
        <w:tc>
          <w:tcPr>
            <w:tcW w:w="7087" w:type="dxa"/>
          </w:tcPr>
          <w:p w14:paraId="64C7DA30" w14:textId="77777777" w:rsidR="00DC1257" w:rsidRDefault="007579A1">
            <w:pPr>
              <w:spacing w:line="360" w:lineRule="atLeast"/>
            </w:pPr>
            <w:r>
              <w:rPr>
                <w:rFonts w:hint="eastAsia"/>
              </w:rPr>
              <w:t>客户号，证件号码，手机号码，审批状态，</w:t>
            </w:r>
            <w:r>
              <w:rPr>
                <w:rFonts w:hint="eastAsia"/>
              </w:rPr>
              <w:t>SMS</w:t>
            </w:r>
            <w:r>
              <w:rPr>
                <w:rFonts w:hint="eastAsia"/>
              </w:rPr>
              <w:t>模板，审批人，审批日期，审批说明，操作</w:t>
            </w:r>
            <w:r>
              <w:rPr>
                <w:rFonts w:hint="eastAsia"/>
              </w:rPr>
              <w:t>[</w:t>
            </w:r>
            <w:r>
              <w:rPr>
                <w:rFonts w:hint="eastAsia"/>
              </w:rPr>
              <w:t>链接</w:t>
            </w:r>
            <w:r>
              <w:rPr>
                <w:rFonts w:hint="eastAsia"/>
              </w:rPr>
              <w:t>]</w:t>
            </w:r>
          </w:p>
        </w:tc>
      </w:tr>
      <w:tr w:rsidR="00DC1257" w14:paraId="06A127BA" w14:textId="77777777">
        <w:trPr>
          <w:trHeight w:val="225"/>
        </w:trPr>
        <w:tc>
          <w:tcPr>
            <w:tcW w:w="1985" w:type="dxa"/>
            <w:shd w:val="clear" w:color="auto" w:fill="D9D9D9"/>
          </w:tcPr>
          <w:p w14:paraId="3DFD3D0B" w14:textId="77777777" w:rsidR="00DC1257" w:rsidRDefault="007579A1">
            <w:pPr>
              <w:spacing w:line="360" w:lineRule="atLeast"/>
              <w:rPr>
                <w:szCs w:val="21"/>
              </w:rPr>
            </w:pPr>
            <w:r>
              <w:rPr>
                <w:rFonts w:hint="eastAsia"/>
                <w:szCs w:val="21"/>
              </w:rPr>
              <w:t>参考画面</w:t>
            </w:r>
          </w:p>
        </w:tc>
        <w:tc>
          <w:tcPr>
            <w:tcW w:w="7087" w:type="dxa"/>
          </w:tcPr>
          <w:p w14:paraId="371BA16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41CBA6C" wp14:editId="2D28844C">
                  <wp:extent cx="4275455" cy="1344295"/>
                  <wp:effectExtent l="0" t="0" r="10795" b="825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4" cstate="print"/>
                          <a:stretch>
                            <a:fillRect/>
                          </a:stretch>
                        </pic:blipFill>
                        <pic:spPr>
                          <a:xfrm>
                            <a:off x="0" y="0"/>
                            <a:ext cx="4275455" cy="1344295"/>
                          </a:xfrm>
                          <a:prstGeom prst="rect">
                            <a:avLst/>
                          </a:prstGeom>
                          <a:noFill/>
                          <a:ln w="9525">
                            <a:noFill/>
                            <a:miter/>
                          </a:ln>
                        </pic:spPr>
                      </pic:pic>
                    </a:graphicData>
                  </a:graphic>
                </wp:inline>
              </w:drawing>
            </w:r>
          </w:p>
          <w:p w14:paraId="3A0C5838"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066820E5" wp14:editId="63C29707">
                  <wp:extent cx="4243070" cy="1530985"/>
                  <wp:effectExtent l="0" t="0" r="5080" b="1206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65" cstate="print"/>
                          <a:stretch>
                            <a:fillRect/>
                          </a:stretch>
                        </pic:blipFill>
                        <pic:spPr>
                          <a:xfrm>
                            <a:off x="0" y="0"/>
                            <a:ext cx="4243070" cy="1530985"/>
                          </a:xfrm>
                          <a:prstGeom prst="rect">
                            <a:avLst/>
                          </a:prstGeom>
                          <a:noFill/>
                          <a:ln w="9525">
                            <a:noFill/>
                            <a:miter/>
                          </a:ln>
                        </pic:spPr>
                      </pic:pic>
                    </a:graphicData>
                  </a:graphic>
                </wp:inline>
              </w:drawing>
            </w:r>
          </w:p>
        </w:tc>
      </w:tr>
      <w:tr w:rsidR="00DC1257" w14:paraId="123F3194" w14:textId="77777777">
        <w:trPr>
          <w:trHeight w:val="225"/>
        </w:trPr>
        <w:tc>
          <w:tcPr>
            <w:tcW w:w="1985" w:type="dxa"/>
            <w:shd w:val="clear" w:color="auto" w:fill="D9D9D9"/>
          </w:tcPr>
          <w:p w14:paraId="6F7DB3B4" w14:textId="77777777" w:rsidR="00DC1257" w:rsidRDefault="007579A1">
            <w:pPr>
              <w:spacing w:line="360" w:lineRule="atLeast"/>
              <w:rPr>
                <w:szCs w:val="21"/>
              </w:rPr>
            </w:pPr>
            <w:r>
              <w:rPr>
                <w:rFonts w:hint="eastAsia"/>
                <w:szCs w:val="21"/>
              </w:rPr>
              <w:lastRenderedPageBreak/>
              <w:t>业务规则</w:t>
            </w:r>
          </w:p>
        </w:tc>
        <w:tc>
          <w:tcPr>
            <w:tcW w:w="7087" w:type="dxa"/>
          </w:tcPr>
          <w:p w14:paraId="4463F5E1"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49DC8B6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点击客户名前的勾选框选中客户进行核准或拒绝操作。</w:t>
            </w:r>
          </w:p>
          <w:p w14:paraId="2CDC15D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选中其中一位客户，点击操作栏的明细</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，显示该客户具体信息。</w:t>
            </w:r>
          </w:p>
        </w:tc>
      </w:tr>
      <w:tr w:rsidR="00DC1257" w14:paraId="48734100" w14:textId="77777777">
        <w:trPr>
          <w:trHeight w:val="225"/>
        </w:trPr>
        <w:tc>
          <w:tcPr>
            <w:tcW w:w="1985" w:type="dxa"/>
            <w:shd w:val="clear" w:color="auto" w:fill="D9D9D9"/>
          </w:tcPr>
          <w:p w14:paraId="1D5DA507" w14:textId="77777777" w:rsidR="00DC1257" w:rsidRDefault="007579A1">
            <w:pPr>
              <w:spacing w:line="360" w:lineRule="atLeast"/>
              <w:rPr>
                <w:szCs w:val="21"/>
              </w:rPr>
            </w:pPr>
            <w:r>
              <w:rPr>
                <w:rFonts w:hint="eastAsia"/>
                <w:szCs w:val="21"/>
              </w:rPr>
              <w:t>备注</w:t>
            </w:r>
          </w:p>
        </w:tc>
        <w:tc>
          <w:tcPr>
            <w:tcW w:w="7087" w:type="dxa"/>
          </w:tcPr>
          <w:p w14:paraId="2C90C21B"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被核准的客户不在短信审核页面中显示。</w:t>
            </w:r>
          </w:p>
        </w:tc>
      </w:tr>
    </w:tbl>
    <w:p w14:paraId="089189E0" w14:textId="77777777" w:rsidR="00DC1257" w:rsidRDefault="00DC1257"/>
    <w:p w14:paraId="526306EE" w14:textId="77777777" w:rsidR="00DC1257" w:rsidRDefault="007579A1">
      <w:pPr>
        <w:pStyle w:val="3"/>
        <w:numPr>
          <w:ilvl w:val="2"/>
          <w:numId w:val="1"/>
        </w:numPr>
        <w:tabs>
          <w:tab w:val="left" w:pos="567"/>
        </w:tabs>
        <w:rPr>
          <w:rFonts w:ascii="黑体" w:eastAsia="黑体"/>
          <w:sz w:val="24"/>
          <w:szCs w:val="24"/>
        </w:rPr>
      </w:pPr>
      <w:bookmarkStart w:id="3428" w:name="_Toc25803"/>
      <w:r>
        <w:rPr>
          <w:rFonts w:ascii="黑体" w:eastAsia="黑体" w:hint="eastAsia"/>
          <w:sz w:val="24"/>
          <w:szCs w:val="24"/>
        </w:rPr>
        <w:t>短信作业</w:t>
      </w:r>
      <w:r>
        <w:rPr>
          <w:rFonts w:ascii="黑体" w:eastAsia="黑体" w:hint="eastAsia"/>
          <w:color w:val="FF0000"/>
          <w:sz w:val="24"/>
          <w:szCs w:val="24"/>
        </w:rPr>
        <w:t>（暂不使用）</w:t>
      </w:r>
      <w:bookmarkEnd w:id="342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7DC84F4" w14:textId="77777777">
        <w:trPr>
          <w:trHeight w:val="225"/>
        </w:trPr>
        <w:tc>
          <w:tcPr>
            <w:tcW w:w="1985" w:type="dxa"/>
            <w:shd w:val="clear" w:color="auto" w:fill="D9D9D9"/>
          </w:tcPr>
          <w:p w14:paraId="3C0DA6E9" w14:textId="77777777" w:rsidR="00DC1257" w:rsidRDefault="007579A1">
            <w:pPr>
              <w:spacing w:line="360" w:lineRule="atLeast"/>
              <w:rPr>
                <w:szCs w:val="21"/>
              </w:rPr>
            </w:pPr>
            <w:r>
              <w:rPr>
                <w:rFonts w:hint="eastAsia"/>
                <w:szCs w:val="21"/>
              </w:rPr>
              <w:t>功能描述</w:t>
            </w:r>
          </w:p>
        </w:tc>
        <w:tc>
          <w:tcPr>
            <w:tcW w:w="7087" w:type="dxa"/>
          </w:tcPr>
          <w:p w14:paraId="72C9194D" w14:textId="77777777" w:rsidR="00DC1257" w:rsidRDefault="007579A1">
            <w:pPr>
              <w:spacing w:line="360" w:lineRule="atLeast"/>
              <w:ind w:left="420" w:hangingChars="200" w:hanging="420"/>
            </w:pPr>
            <w:r>
              <w:rPr>
                <w:rFonts w:hint="eastAsia"/>
                <w:szCs w:val="21"/>
              </w:rPr>
              <w:t>对已审核的客户进行在线发送。</w:t>
            </w:r>
          </w:p>
        </w:tc>
      </w:tr>
      <w:tr w:rsidR="00DC1257" w14:paraId="33DF4267" w14:textId="77777777">
        <w:trPr>
          <w:trHeight w:val="225"/>
        </w:trPr>
        <w:tc>
          <w:tcPr>
            <w:tcW w:w="1985" w:type="dxa"/>
            <w:shd w:val="clear" w:color="auto" w:fill="D9D9D9"/>
          </w:tcPr>
          <w:p w14:paraId="51E5405C" w14:textId="77777777" w:rsidR="00DC1257" w:rsidRDefault="007579A1">
            <w:pPr>
              <w:spacing w:line="360" w:lineRule="atLeast"/>
              <w:rPr>
                <w:szCs w:val="21"/>
              </w:rPr>
            </w:pPr>
            <w:r>
              <w:rPr>
                <w:rFonts w:hint="eastAsia"/>
                <w:szCs w:val="21"/>
              </w:rPr>
              <w:t>页面输入</w:t>
            </w:r>
          </w:p>
        </w:tc>
        <w:tc>
          <w:tcPr>
            <w:tcW w:w="7087" w:type="dxa"/>
          </w:tcPr>
          <w:p w14:paraId="62E2DA58"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，逾期阶段</w:t>
            </w:r>
            <w:r>
              <w:rPr>
                <w:rFonts w:hint="eastAsia"/>
              </w:rPr>
              <w:t>[</w:t>
            </w:r>
            <w:r>
              <w:rPr>
                <w:rFonts w:hint="eastAsia"/>
              </w:rPr>
              <w:t>下拉框</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，发送状态</w:t>
            </w:r>
            <w:r>
              <w:rPr>
                <w:rFonts w:hint="eastAsia"/>
              </w:rPr>
              <w:t>[</w:t>
            </w:r>
            <w:r>
              <w:rPr>
                <w:rFonts w:hint="eastAsia"/>
              </w:rPr>
              <w:t>下拉框</w:t>
            </w:r>
            <w:r>
              <w:rPr>
                <w:rFonts w:hint="eastAsia"/>
              </w:rPr>
              <w:t>]</w:t>
            </w:r>
            <w:r>
              <w:rPr>
                <w:rFonts w:hint="eastAsia"/>
              </w:rPr>
              <w:t>，发送类型</w:t>
            </w:r>
            <w:r>
              <w:rPr>
                <w:rFonts w:hint="eastAsia"/>
              </w:rPr>
              <w:t>[</w:t>
            </w:r>
            <w:r>
              <w:rPr>
                <w:rFonts w:hint="eastAsia"/>
              </w:rPr>
              <w:t>下拉框</w:t>
            </w:r>
            <w:r>
              <w:rPr>
                <w:rFonts w:hint="eastAsia"/>
              </w:rPr>
              <w:t>]</w:t>
            </w:r>
          </w:p>
        </w:tc>
      </w:tr>
      <w:tr w:rsidR="00DC1257" w14:paraId="621BB07C" w14:textId="77777777">
        <w:trPr>
          <w:trHeight w:val="225"/>
        </w:trPr>
        <w:tc>
          <w:tcPr>
            <w:tcW w:w="1985" w:type="dxa"/>
            <w:shd w:val="clear" w:color="auto" w:fill="D9D9D9"/>
          </w:tcPr>
          <w:p w14:paraId="17033A7E" w14:textId="77777777" w:rsidR="00DC1257" w:rsidRDefault="007579A1">
            <w:pPr>
              <w:spacing w:line="360" w:lineRule="atLeast"/>
              <w:rPr>
                <w:szCs w:val="21"/>
              </w:rPr>
            </w:pPr>
            <w:r>
              <w:rPr>
                <w:rFonts w:hint="eastAsia"/>
                <w:szCs w:val="21"/>
              </w:rPr>
              <w:t>页面输出</w:t>
            </w:r>
          </w:p>
        </w:tc>
        <w:tc>
          <w:tcPr>
            <w:tcW w:w="7087" w:type="dxa"/>
          </w:tcPr>
          <w:p w14:paraId="71E7BBC7" w14:textId="77777777" w:rsidR="00DC1257" w:rsidRDefault="007579A1">
            <w:pPr>
              <w:spacing w:line="360" w:lineRule="atLeast"/>
            </w:pPr>
            <w:r>
              <w:rPr>
                <w:rFonts w:hint="eastAsia"/>
              </w:rPr>
              <w:t>提示发送结果。</w:t>
            </w:r>
          </w:p>
        </w:tc>
      </w:tr>
      <w:tr w:rsidR="00DC1257" w14:paraId="72E51D0D" w14:textId="77777777">
        <w:trPr>
          <w:trHeight w:val="225"/>
        </w:trPr>
        <w:tc>
          <w:tcPr>
            <w:tcW w:w="1985" w:type="dxa"/>
            <w:shd w:val="clear" w:color="auto" w:fill="D9D9D9"/>
          </w:tcPr>
          <w:p w14:paraId="5B4E742A" w14:textId="77777777" w:rsidR="00DC1257" w:rsidRDefault="007579A1">
            <w:pPr>
              <w:spacing w:line="360" w:lineRule="atLeast"/>
              <w:rPr>
                <w:szCs w:val="21"/>
              </w:rPr>
            </w:pPr>
            <w:r>
              <w:rPr>
                <w:rFonts w:hint="eastAsia"/>
                <w:szCs w:val="21"/>
              </w:rPr>
              <w:t>参考画面</w:t>
            </w:r>
          </w:p>
        </w:tc>
        <w:tc>
          <w:tcPr>
            <w:tcW w:w="7087" w:type="dxa"/>
          </w:tcPr>
          <w:p w14:paraId="6BCB576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3B28DD55" wp14:editId="29BFCE09">
                  <wp:extent cx="4246880" cy="1078230"/>
                  <wp:effectExtent l="0" t="0" r="1270" b="762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66" cstate="print"/>
                          <a:stretch>
                            <a:fillRect/>
                          </a:stretch>
                        </pic:blipFill>
                        <pic:spPr>
                          <a:xfrm>
                            <a:off x="0" y="0"/>
                            <a:ext cx="4246880" cy="1078230"/>
                          </a:xfrm>
                          <a:prstGeom prst="rect">
                            <a:avLst/>
                          </a:prstGeom>
                          <a:noFill/>
                          <a:ln w="9525">
                            <a:noFill/>
                            <a:miter/>
                          </a:ln>
                        </pic:spPr>
                      </pic:pic>
                    </a:graphicData>
                  </a:graphic>
                </wp:inline>
              </w:drawing>
            </w:r>
          </w:p>
        </w:tc>
      </w:tr>
      <w:tr w:rsidR="00DC1257" w14:paraId="7019A25F" w14:textId="77777777">
        <w:trPr>
          <w:trHeight w:val="225"/>
        </w:trPr>
        <w:tc>
          <w:tcPr>
            <w:tcW w:w="1985" w:type="dxa"/>
            <w:shd w:val="clear" w:color="auto" w:fill="D9D9D9"/>
          </w:tcPr>
          <w:p w14:paraId="5A9867B1" w14:textId="77777777" w:rsidR="00DC1257" w:rsidRDefault="007579A1">
            <w:pPr>
              <w:spacing w:line="360" w:lineRule="atLeast"/>
              <w:rPr>
                <w:szCs w:val="21"/>
              </w:rPr>
            </w:pPr>
            <w:r>
              <w:rPr>
                <w:rFonts w:hint="eastAsia"/>
                <w:szCs w:val="21"/>
              </w:rPr>
              <w:t>业务规则</w:t>
            </w:r>
          </w:p>
        </w:tc>
        <w:tc>
          <w:tcPr>
            <w:tcW w:w="7087" w:type="dxa"/>
          </w:tcPr>
          <w:p w14:paraId="23CEE7C4" w14:textId="77777777" w:rsidR="00DC1257" w:rsidRDefault="007579A1">
            <w:pPr>
              <w:pStyle w:val="21"/>
              <w:numPr>
                <w:ilvl w:val="0"/>
                <w:numId w:val="112"/>
              </w:numPr>
              <w:spacing w:after="60" w:line="360" w:lineRule="atLeast"/>
              <w:ind w:leftChars="0"/>
              <w:rPr>
                <w:rFonts w:ascii="Times New Roman" w:hAnsi="Times New Roman"/>
                <w:szCs w:val="21"/>
              </w:rPr>
            </w:pP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539E0459" w14:textId="77777777" w:rsidR="00DC1257" w:rsidRDefault="007579A1">
            <w:pPr>
              <w:pStyle w:val="21"/>
              <w:numPr>
                <w:ilvl w:val="0"/>
                <w:numId w:val="112"/>
              </w:numPr>
              <w:spacing w:after="60" w:line="360" w:lineRule="atLeast"/>
              <w:ind w:leftChars="0"/>
              <w:rPr>
                <w:rFonts w:ascii="Times New Roman" w:hAnsi="Times New Roman"/>
                <w:szCs w:val="21"/>
              </w:rPr>
            </w:pPr>
            <w:r>
              <w:rPr>
                <w:rFonts w:ascii="Times New Roman" w:hAnsi="Times New Roman" w:hint="eastAsia"/>
                <w:szCs w:val="21"/>
              </w:rPr>
              <w:t>点击客户名前的勾选框选择已审批的客户进行在线发送。</w:t>
            </w:r>
          </w:p>
        </w:tc>
      </w:tr>
      <w:tr w:rsidR="00DC1257" w14:paraId="20120B56" w14:textId="77777777">
        <w:trPr>
          <w:trHeight w:val="225"/>
        </w:trPr>
        <w:tc>
          <w:tcPr>
            <w:tcW w:w="1985" w:type="dxa"/>
            <w:shd w:val="clear" w:color="auto" w:fill="D9D9D9"/>
          </w:tcPr>
          <w:p w14:paraId="227700C3" w14:textId="77777777" w:rsidR="00DC1257" w:rsidRDefault="007579A1">
            <w:pPr>
              <w:spacing w:line="360" w:lineRule="atLeast"/>
              <w:rPr>
                <w:szCs w:val="21"/>
              </w:rPr>
            </w:pPr>
            <w:r>
              <w:rPr>
                <w:rFonts w:hint="eastAsia"/>
                <w:szCs w:val="21"/>
              </w:rPr>
              <w:t>备注</w:t>
            </w:r>
          </w:p>
        </w:tc>
        <w:tc>
          <w:tcPr>
            <w:tcW w:w="7087" w:type="dxa"/>
          </w:tcPr>
          <w:p w14:paraId="4A650232" w14:textId="77777777" w:rsidR="00DC1257" w:rsidRDefault="007579A1">
            <w:pPr>
              <w:widowControl/>
              <w:overflowPunct w:val="0"/>
              <w:autoSpaceDE w:val="0"/>
              <w:autoSpaceDN w:val="0"/>
              <w:adjustRightInd w:val="0"/>
              <w:spacing w:after="100" w:line="360" w:lineRule="atLeast"/>
              <w:textAlignment w:val="baseline"/>
            </w:pPr>
            <w:r>
              <w:rPr>
                <w:rFonts w:hint="eastAsia"/>
              </w:rPr>
              <w:t>在线发送后的客户不在显示在短信作业中。</w:t>
            </w:r>
          </w:p>
        </w:tc>
      </w:tr>
    </w:tbl>
    <w:p w14:paraId="6F49AD8B" w14:textId="77777777" w:rsidR="00DC1257" w:rsidRDefault="007579A1">
      <w:pPr>
        <w:pStyle w:val="3"/>
        <w:numPr>
          <w:ilvl w:val="2"/>
          <w:numId w:val="1"/>
        </w:numPr>
        <w:tabs>
          <w:tab w:val="left" w:pos="567"/>
        </w:tabs>
        <w:rPr>
          <w:rFonts w:ascii="黑体" w:eastAsia="黑体"/>
          <w:sz w:val="24"/>
          <w:szCs w:val="24"/>
        </w:rPr>
      </w:pPr>
      <w:bookmarkStart w:id="3429" w:name="_Toc10369"/>
      <w:r>
        <w:rPr>
          <w:rFonts w:ascii="黑体" w:eastAsia="黑体" w:hint="eastAsia"/>
          <w:sz w:val="24"/>
          <w:szCs w:val="24"/>
        </w:rPr>
        <w:t>短信申请查询</w:t>
      </w:r>
      <w:bookmarkEnd w:id="342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F0888C0" w14:textId="77777777">
        <w:trPr>
          <w:trHeight w:val="225"/>
        </w:trPr>
        <w:tc>
          <w:tcPr>
            <w:tcW w:w="1985" w:type="dxa"/>
            <w:shd w:val="clear" w:color="auto" w:fill="D9D9D9"/>
          </w:tcPr>
          <w:p w14:paraId="78939C63" w14:textId="77777777" w:rsidR="00DC1257" w:rsidRDefault="007579A1">
            <w:pPr>
              <w:spacing w:line="360" w:lineRule="atLeast"/>
              <w:rPr>
                <w:szCs w:val="21"/>
              </w:rPr>
            </w:pPr>
            <w:r>
              <w:rPr>
                <w:rFonts w:hint="eastAsia"/>
                <w:szCs w:val="21"/>
              </w:rPr>
              <w:t>功能描述</w:t>
            </w:r>
          </w:p>
        </w:tc>
        <w:tc>
          <w:tcPr>
            <w:tcW w:w="7087" w:type="dxa"/>
          </w:tcPr>
          <w:p w14:paraId="51E37B93" w14:textId="77777777" w:rsidR="00DC1257" w:rsidRDefault="007579A1">
            <w:pPr>
              <w:spacing w:line="360" w:lineRule="atLeast"/>
              <w:ind w:left="420" w:hangingChars="200" w:hanging="420"/>
            </w:pPr>
            <w:r>
              <w:rPr>
                <w:rFonts w:hint="eastAsia"/>
                <w:szCs w:val="21"/>
              </w:rPr>
              <w:t>对在线发送后的客户进行流水查询功能。</w:t>
            </w:r>
          </w:p>
        </w:tc>
      </w:tr>
      <w:tr w:rsidR="00DC1257" w14:paraId="23532889" w14:textId="77777777">
        <w:trPr>
          <w:trHeight w:val="225"/>
        </w:trPr>
        <w:tc>
          <w:tcPr>
            <w:tcW w:w="1985" w:type="dxa"/>
            <w:shd w:val="clear" w:color="auto" w:fill="D9D9D9"/>
          </w:tcPr>
          <w:p w14:paraId="2572F921" w14:textId="77777777" w:rsidR="00DC1257" w:rsidRDefault="007579A1">
            <w:pPr>
              <w:spacing w:line="360" w:lineRule="atLeast"/>
              <w:rPr>
                <w:szCs w:val="21"/>
              </w:rPr>
            </w:pPr>
            <w:r>
              <w:rPr>
                <w:rFonts w:hint="eastAsia"/>
                <w:szCs w:val="21"/>
              </w:rPr>
              <w:t>页面输入</w:t>
            </w:r>
          </w:p>
        </w:tc>
        <w:tc>
          <w:tcPr>
            <w:tcW w:w="7087" w:type="dxa"/>
          </w:tcPr>
          <w:p w14:paraId="46CC367D"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，申请日期起</w:t>
            </w:r>
            <w:r>
              <w:rPr>
                <w:rFonts w:hint="eastAsia"/>
              </w:rPr>
              <w:t>[</w:t>
            </w:r>
            <w:r>
              <w:rPr>
                <w:rFonts w:hint="eastAsia"/>
              </w:rPr>
              <w:t>日期格式</w:t>
            </w:r>
            <w:r>
              <w:rPr>
                <w:rFonts w:hint="eastAsia"/>
              </w:rPr>
              <w:t>]</w:t>
            </w:r>
            <w:r>
              <w:rPr>
                <w:rFonts w:hint="eastAsia"/>
              </w:rPr>
              <w:t>，申请日期止</w:t>
            </w:r>
            <w:r>
              <w:rPr>
                <w:rFonts w:hint="eastAsia"/>
              </w:rPr>
              <w:t>[</w:t>
            </w:r>
            <w:r>
              <w:rPr>
                <w:rFonts w:hint="eastAsia"/>
              </w:rPr>
              <w:t>日期格式</w:t>
            </w:r>
            <w:r>
              <w:rPr>
                <w:rFonts w:hint="eastAsia"/>
              </w:rPr>
              <w:t>]</w:t>
            </w:r>
            <w:r>
              <w:rPr>
                <w:rFonts w:hint="eastAsia"/>
              </w:rPr>
              <w:t>，审批状态</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6CF66EDA" w14:textId="77777777">
        <w:trPr>
          <w:trHeight w:val="225"/>
        </w:trPr>
        <w:tc>
          <w:tcPr>
            <w:tcW w:w="1985" w:type="dxa"/>
            <w:shd w:val="clear" w:color="auto" w:fill="D9D9D9"/>
          </w:tcPr>
          <w:p w14:paraId="4846E26A" w14:textId="77777777" w:rsidR="00DC1257" w:rsidRDefault="007579A1">
            <w:pPr>
              <w:spacing w:line="360" w:lineRule="atLeast"/>
              <w:rPr>
                <w:szCs w:val="21"/>
              </w:rPr>
            </w:pPr>
            <w:r>
              <w:rPr>
                <w:rFonts w:hint="eastAsia"/>
                <w:szCs w:val="21"/>
              </w:rPr>
              <w:lastRenderedPageBreak/>
              <w:t>页面输出</w:t>
            </w:r>
          </w:p>
        </w:tc>
        <w:tc>
          <w:tcPr>
            <w:tcW w:w="7087" w:type="dxa"/>
          </w:tcPr>
          <w:p w14:paraId="6268E3C2" w14:textId="77777777" w:rsidR="00DC1257" w:rsidRDefault="007579A1">
            <w:pPr>
              <w:spacing w:line="360" w:lineRule="atLeast"/>
            </w:pPr>
            <w:r>
              <w:rPr>
                <w:rFonts w:hint="eastAsia"/>
              </w:rPr>
              <w:t>客户，证件号码，手机号码，审批状态，审批人，审批日期，审批说明，申请机构，申请人，申请日期，申请说明</w:t>
            </w:r>
          </w:p>
        </w:tc>
      </w:tr>
      <w:tr w:rsidR="00DC1257" w14:paraId="183FB369" w14:textId="77777777">
        <w:trPr>
          <w:trHeight w:val="225"/>
        </w:trPr>
        <w:tc>
          <w:tcPr>
            <w:tcW w:w="1985" w:type="dxa"/>
            <w:shd w:val="clear" w:color="auto" w:fill="D9D9D9"/>
          </w:tcPr>
          <w:p w14:paraId="4507982E" w14:textId="77777777" w:rsidR="00DC1257" w:rsidRDefault="007579A1">
            <w:pPr>
              <w:spacing w:line="360" w:lineRule="atLeast"/>
              <w:rPr>
                <w:szCs w:val="21"/>
              </w:rPr>
            </w:pPr>
            <w:r>
              <w:rPr>
                <w:rFonts w:hint="eastAsia"/>
                <w:szCs w:val="21"/>
              </w:rPr>
              <w:t>参考画面</w:t>
            </w:r>
          </w:p>
        </w:tc>
        <w:tc>
          <w:tcPr>
            <w:tcW w:w="7087" w:type="dxa"/>
          </w:tcPr>
          <w:p w14:paraId="4F6607A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3E500609" wp14:editId="1F046E26">
                  <wp:extent cx="4236720" cy="1077595"/>
                  <wp:effectExtent l="0" t="0" r="11430" b="8255"/>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67" cstate="print"/>
                          <a:stretch>
                            <a:fillRect/>
                          </a:stretch>
                        </pic:blipFill>
                        <pic:spPr>
                          <a:xfrm>
                            <a:off x="0" y="0"/>
                            <a:ext cx="4236720" cy="1077595"/>
                          </a:xfrm>
                          <a:prstGeom prst="rect">
                            <a:avLst/>
                          </a:prstGeom>
                          <a:noFill/>
                          <a:ln w="9525">
                            <a:noFill/>
                            <a:miter/>
                          </a:ln>
                        </pic:spPr>
                      </pic:pic>
                    </a:graphicData>
                  </a:graphic>
                </wp:inline>
              </w:drawing>
            </w:r>
          </w:p>
        </w:tc>
      </w:tr>
      <w:tr w:rsidR="00DC1257" w14:paraId="302522F2" w14:textId="77777777">
        <w:trPr>
          <w:trHeight w:val="225"/>
        </w:trPr>
        <w:tc>
          <w:tcPr>
            <w:tcW w:w="1985" w:type="dxa"/>
            <w:shd w:val="clear" w:color="auto" w:fill="D9D9D9"/>
          </w:tcPr>
          <w:p w14:paraId="5ED289A7" w14:textId="77777777" w:rsidR="00DC1257" w:rsidRDefault="007579A1">
            <w:pPr>
              <w:spacing w:line="360" w:lineRule="atLeast"/>
              <w:rPr>
                <w:szCs w:val="21"/>
              </w:rPr>
            </w:pPr>
            <w:r>
              <w:rPr>
                <w:rFonts w:hint="eastAsia"/>
                <w:szCs w:val="21"/>
              </w:rPr>
              <w:t>业务规则</w:t>
            </w:r>
          </w:p>
        </w:tc>
        <w:tc>
          <w:tcPr>
            <w:tcW w:w="7087" w:type="dxa"/>
          </w:tcPr>
          <w:p w14:paraId="4DF7A29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，查出满足查询条件的短信申请信息，显示在结果列表中；点击重置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tc>
      </w:tr>
      <w:tr w:rsidR="00DC1257" w14:paraId="09D8EC72" w14:textId="77777777">
        <w:trPr>
          <w:trHeight w:val="225"/>
        </w:trPr>
        <w:tc>
          <w:tcPr>
            <w:tcW w:w="1985" w:type="dxa"/>
            <w:shd w:val="clear" w:color="auto" w:fill="D9D9D9"/>
          </w:tcPr>
          <w:p w14:paraId="1BBA5836" w14:textId="77777777" w:rsidR="00DC1257" w:rsidRDefault="007579A1">
            <w:pPr>
              <w:spacing w:line="360" w:lineRule="atLeast"/>
              <w:rPr>
                <w:szCs w:val="21"/>
              </w:rPr>
            </w:pPr>
            <w:r>
              <w:rPr>
                <w:rFonts w:hint="eastAsia"/>
                <w:szCs w:val="21"/>
              </w:rPr>
              <w:t>备注</w:t>
            </w:r>
          </w:p>
        </w:tc>
        <w:tc>
          <w:tcPr>
            <w:tcW w:w="7087" w:type="dxa"/>
          </w:tcPr>
          <w:p w14:paraId="56D6CF3B"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61F37501" w14:textId="77777777" w:rsidR="00DC1257" w:rsidRDefault="00DC1257"/>
    <w:p w14:paraId="53DC8BEB" w14:textId="77777777" w:rsidR="00DC1257" w:rsidRDefault="007579A1">
      <w:pPr>
        <w:pStyle w:val="2"/>
      </w:pPr>
      <w:bookmarkStart w:id="3430" w:name="_Toc31116"/>
      <w:bookmarkStart w:id="3431" w:name="_Toc260061825"/>
      <w:bookmarkStart w:id="3432" w:name="_Toc259458978"/>
      <w:bookmarkStart w:id="3433" w:name="_Toc389744654"/>
      <w:r>
        <w:rPr>
          <w:rFonts w:hint="eastAsia"/>
        </w:rPr>
        <w:t>邮件管理</w:t>
      </w:r>
      <w:bookmarkEnd w:id="3430"/>
    </w:p>
    <w:p w14:paraId="4EF08711" w14:textId="77777777" w:rsidR="00DC1257" w:rsidRDefault="00DC1257"/>
    <w:p w14:paraId="7C7A8910" w14:textId="77777777" w:rsidR="00DC1257" w:rsidRDefault="007579A1">
      <w:pPr>
        <w:pStyle w:val="3"/>
        <w:numPr>
          <w:ilvl w:val="2"/>
          <w:numId w:val="1"/>
        </w:numPr>
        <w:rPr>
          <w:rFonts w:ascii="黑体" w:eastAsia="黑体" w:hAnsi="黑体"/>
          <w:sz w:val="24"/>
          <w:szCs w:val="24"/>
        </w:rPr>
      </w:pPr>
      <w:bookmarkStart w:id="3434" w:name="_Toc31066"/>
      <w:r>
        <w:rPr>
          <w:rFonts w:ascii="黑体" w:eastAsia="黑体" w:hAnsi="黑体" w:hint="eastAsia"/>
          <w:sz w:val="24"/>
          <w:szCs w:val="24"/>
        </w:rPr>
        <w:t>邮件申请</w:t>
      </w:r>
      <w:bookmarkEnd w:id="343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5DC01A3" w14:textId="77777777">
        <w:trPr>
          <w:trHeight w:val="225"/>
        </w:trPr>
        <w:tc>
          <w:tcPr>
            <w:tcW w:w="1985" w:type="dxa"/>
            <w:shd w:val="clear" w:color="auto" w:fill="D9D9D9"/>
          </w:tcPr>
          <w:p w14:paraId="03E92E9E" w14:textId="77777777" w:rsidR="00DC1257" w:rsidRDefault="007579A1">
            <w:pPr>
              <w:spacing w:line="360" w:lineRule="atLeast"/>
              <w:rPr>
                <w:szCs w:val="21"/>
              </w:rPr>
            </w:pPr>
            <w:r>
              <w:rPr>
                <w:rFonts w:hint="eastAsia"/>
                <w:szCs w:val="21"/>
              </w:rPr>
              <w:t>功能描述</w:t>
            </w:r>
          </w:p>
        </w:tc>
        <w:tc>
          <w:tcPr>
            <w:tcW w:w="7087" w:type="dxa"/>
          </w:tcPr>
          <w:p w14:paraId="23AE03FF" w14:textId="77777777" w:rsidR="00DC1257" w:rsidRDefault="007579A1">
            <w:pPr>
              <w:spacing w:line="360" w:lineRule="atLeast"/>
              <w:ind w:left="420" w:hangingChars="200" w:hanging="420"/>
            </w:pPr>
            <w:r>
              <w:rPr>
                <w:rFonts w:hint="eastAsia"/>
                <w:szCs w:val="21"/>
              </w:rPr>
              <w:t>催收员或主管在此页面进行邮件申请，</w:t>
            </w:r>
            <w:r>
              <w:rPr>
                <w:rFonts w:hint="eastAsia"/>
                <w:color w:val="FF0000"/>
                <w:szCs w:val="21"/>
              </w:rPr>
              <w:t>目前邮件无需审批，</w:t>
            </w:r>
            <w:proofErr w:type="gramStart"/>
            <w:r>
              <w:rPr>
                <w:rFonts w:hint="eastAsia"/>
                <w:color w:val="FF0000"/>
                <w:szCs w:val="21"/>
              </w:rPr>
              <w:t>故申请</w:t>
            </w:r>
            <w:proofErr w:type="gramEnd"/>
            <w:r>
              <w:rPr>
                <w:rFonts w:hint="eastAsia"/>
                <w:color w:val="FF0000"/>
                <w:szCs w:val="21"/>
              </w:rPr>
              <w:t>后直接发送给客户。支持账号集查询和批量发送。</w:t>
            </w:r>
          </w:p>
        </w:tc>
      </w:tr>
      <w:tr w:rsidR="00DC1257" w14:paraId="65E9C5F4" w14:textId="77777777">
        <w:trPr>
          <w:trHeight w:val="225"/>
        </w:trPr>
        <w:tc>
          <w:tcPr>
            <w:tcW w:w="1985" w:type="dxa"/>
            <w:shd w:val="clear" w:color="auto" w:fill="D9D9D9"/>
          </w:tcPr>
          <w:p w14:paraId="4437A64D" w14:textId="77777777" w:rsidR="00DC1257" w:rsidRDefault="007579A1">
            <w:pPr>
              <w:spacing w:line="360" w:lineRule="atLeast"/>
              <w:rPr>
                <w:szCs w:val="21"/>
              </w:rPr>
            </w:pPr>
            <w:r>
              <w:rPr>
                <w:rFonts w:hint="eastAsia"/>
                <w:szCs w:val="21"/>
              </w:rPr>
              <w:t>页面输入</w:t>
            </w:r>
          </w:p>
        </w:tc>
        <w:tc>
          <w:tcPr>
            <w:tcW w:w="7087" w:type="dxa"/>
          </w:tcPr>
          <w:p w14:paraId="25F3BAE1" w14:textId="77777777" w:rsidR="00DC1257" w:rsidRDefault="007579A1">
            <w:pPr>
              <w:spacing w:line="360" w:lineRule="atLeast"/>
            </w:pPr>
            <w:r>
              <w:rPr>
                <w:rFonts w:hint="eastAsia"/>
              </w:rPr>
              <w:t>客户号</w:t>
            </w:r>
            <w:r>
              <w:rPr>
                <w:rFonts w:hint="eastAsia"/>
              </w:rPr>
              <w:t>[</w:t>
            </w:r>
            <w:r>
              <w:rPr>
                <w:rFonts w:hint="eastAsia"/>
              </w:rPr>
              <w:t>文本框</w:t>
            </w:r>
            <w:r>
              <w:rPr>
                <w:rFonts w:hint="eastAsia"/>
              </w:rPr>
              <w:t>]</w:t>
            </w:r>
            <w:r>
              <w:rPr>
                <w:rFonts w:hint="eastAsia"/>
              </w:rPr>
              <w:t>，账号</w:t>
            </w:r>
            <w:r>
              <w:rPr>
                <w:rFonts w:hint="eastAsia"/>
              </w:rPr>
              <w:t>[</w:t>
            </w:r>
            <w:r>
              <w:rPr>
                <w:rFonts w:hint="eastAsia"/>
              </w:rPr>
              <w:t>文本框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，账龄</w:t>
            </w:r>
            <w:r>
              <w:rPr>
                <w:rFonts w:hint="eastAsia"/>
              </w:rPr>
              <w:t>[</w:t>
            </w:r>
            <w:r>
              <w:rPr>
                <w:rFonts w:hint="eastAsia"/>
              </w:rPr>
              <w:t>文本框</w:t>
            </w:r>
            <w:r>
              <w:rPr>
                <w:rFonts w:hint="eastAsia"/>
              </w:rPr>
              <w:t>]</w:t>
            </w:r>
          </w:p>
          <w:p w14:paraId="12551A97" w14:textId="77777777" w:rsidR="00DC1257" w:rsidRDefault="007579A1">
            <w:pPr>
              <w:spacing w:line="360" w:lineRule="atLeast"/>
            </w:pPr>
            <w:r>
              <w:rPr>
                <w:rFonts w:hint="eastAsia"/>
                <w:color w:val="FF0000"/>
              </w:rPr>
              <w:t>账号集：搜索条件</w:t>
            </w:r>
            <w:r>
              <w:rPr>
                <w:rFonts w:hint="eastAsia"/>
                <w:color w:val="FF0000"/>
              </w:rPr>
              <w:t>[</w:t>
            </w:r>
            <w:r>
              <w:rPr>
                <w:rFonts w:hint="eastAsia"/>
                <w:color w:val="FF0000"/>
              </w:rPr>
              <w:t>下拉框</w:t>
            </w:r>
            <w:r>
              <w:rPr>
                <w:rFonts w:hint="eastAsia"/>
                <w:color w:val="FF0000"/>
              </w:rPr>
              <w:t>(</w:t>
            </w:r>
            <w:r>
              <w:rPr>
                <w:rFonts w:hint="eastAsia"/>
                <w:color w:val="FF0000"/>
              </w:rPr>
              <w:t>案件号、</w:t>
            </w:r>
            <w:r>
              <w:rPr>
                <w:rFonts w:hint="eastAsia"/>
                <w:color w:val="FF0000"/>
              </w:rPr>
              <w:t>APPID)] [</w:t>
            </w:r>
            <w:r>
              <w:rPr>
                <w:rFonts w:hint="eastAsia"/>
                <w:color w:val="FF0000"/>
              </w:rPr>
              <w:t>输入框</w:t>
            </w:r>
            <w:r>
              <w:rPr>
                <w:rFonts w:hint="eastAsia"/>
                <w:color w:val="FF0000"/>
              </w:rPr>
              <w:t>]</w:t>
            </w:r>
          </w:p>
        </w:tc>
      </w:tr>
      <w:tr w:rsidR="00DC1257" w14:paraId="5A41F23F" w14:textId="77777777">
        <w:trPr>
          <w:trHeight w:val="225"/>
        </w:trPr>
        <w:tc>
          <w:tcPr>
            <w:tcW w:w="1985" w:type="dxa"/>
            <w:shd w:val="clear" w:color="auto" w:fill="D9D9D9"/>
          </w:tcPr>
          <w:p w14:paraId="545C1D32" w14:textId="77777777" w:rsidR="00DC1257" w:rsidRDefault="007579A1">
            <w:pPr>
              <w:spacing w:line="360" w:lineRule="atLeast"/>
              <w:rPr>
                <w:szCs w:val="21"/>
              </w:rPr>
            </w:pPr>
            <w:r>
              <w:rPr>
                <w:rFonts w:hint="eastAsia"/>
                <w:szCs w:val="21"/>
              </w:rPr>
              <w:t>页面输出</w:t>
            </w:r>
          </w:p>
        </w:tc>
        <w:tc>
          <w:tcPr>
            <w:tcW w:w="7087" w:type="dxa"/>
          </w:tcPr>
          <w:p w14:paraId="6CD8F528" w14:textId="77777777" w:rsidR="00DC1257" w:rsidRDefault="007579A1">
            <w:pPr>
              <w:spacing w:line="360" w:lineRule="atLeast"/>
            </w:pPr>
            <w:r>
              <w:rPr>
                <w:rFonts w:hint="eastAsia"/>
                <w:color w:val="FF0000"/>
              </w:rPr>
              <w:t>[</w:t>
            </w:r>
            <w:r>
              <w:rPr>
                <w:rFonts w:hint="eastAsia"/>
                <w:color w:val="FF0000"/>
              </w:rPr>
              <w:t>复选框</w:t>
            </w:r>
            <w:r>
              <w:rPr>
                <w:rFonts w:hint="eastAsia"/>
                <w:color w:val="FF0000"/>
              </w:rPr>
              <w:t>]</w:t>
            </w:r>
            <w:r>
              <w:rPr>
                <w:rFonts w:hint="eastAsia"/>
              </w:rPr>
              <w:t>，客户名，证件号码，账龄，分行，当前余额，最低还款额，逾期总额，操作</w:t>
            </w:r>
            <w:r>
              <w:rPr>
                <w:rFonts w:hint="eastAsia"/>
              </w:rPr>
              <w:t>[</w:t>
            </w:r>
            <w:r>
              <w:rPr>
                <w:rFonts w:hint="eastAsia"/>
              </w:rPr>
              <w:t>链接</w:t>
            </w:r>
            <w:r>
              <w:rPr>
                <w:rFonts w:hint="eastAsia"/>
              </w:rPr>
              <w:t>]</w:t>
            </w:r>
            <w:r>
              <w:rPr>
                <w:rFonts w:hint="eastAsia"/>
              </w:rPr>
              <w:t>，</w:t>
            </w:r>
            <w:r>
              <w:rPr>
                <w:rFonts w:hint="eastAsia"/>
                <w:color w:val="FF0000"/>
              </w:rPr>
              <w:t>批量申请</w:t>
            </w:r>
            <w:r>
              <w:rPr>
                <w:rFonts w:hint="eastAsia"/>
                <w:color w:val="FF0000"/>
              </w:rPr>
              <w:t>[</w:t>
            </w:r>
            <w:r>
              <w:rPr>
                <w:rFonts w:hint="eastAsia"/>
                <w:color w:val="FF0000"/>
              </w:rPr>
              <w:t>按钮</w:t>
            </w:r>
            <w:r>
              <w:rPr>
                <w:rFonts w:hint="eastAsia"/>
                <w:color w:val="FF0000"/>
              </w:rPr>
              <w:t>]</w:t>
            </w:r>
          </w:p>
        </w:tc>
      </w:tr>
      <w:tr w:rsidR="00DC1257" w14:paraId="376D52F9" w14:textId="77777777">
        <w:trPr>
          <w:trHeight w:val="225"/>
        </w:trPr>
        <w:tc>
          <w:tcPr>
            <w:tcW w:w="1985" w:type="dxa"/>
            <w:shd w:val="clear" w:color="auto" w:fill="D9D9D9"/>
          </w:tcPr>
          <w:p w14:paraId="2EF73853" w14:textId="77777777" w:rsidR="00DC1257" w:rsidRDefault="007579A1">
            <w:pPr>
              <w:spacing w:line="360" w:lineRule="atLeast"/>
              <w:rPr>
                <w:szCs w:val="21"/>
              </w:rPr>
            </w:pPr>
            <w:r>
              <w:rPr>
                <w:rFonts w:hint="eastAsia"/>
                <w:szCs w:val="21"/>
              </w:rPr>
              <w:t>参考画面</w:t>
            </w:r>
          </w:p>
        </w:tc>
        <w:tc>
          <w:tcPr>
            <w:tcW w:w="7087" w:type="dxa"/>
          </w:tcPr>
          <w:p w14:paraId="5D388F08"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8026A58" wp14:editId="5FB670D5">
                  <wp:extent cx="4302125" cy="1235075"/>
                  <wp:effectExtent l="0" t="0" r="3175" b="3175"/>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68" cstate="print"/>
                          <a:stretch>
                            <a:fillRect/>
                          </a:stretch>
                        </pic:blipFill>
                        <pic:spPr>
                          <a:xfrm>
                            <a:off x="0" y="0"/>
                            <a:ext cx="4302125" cy="1235075"/>
                          </a:xfrm>
                          <a:prstGeom prst="rect">
                            <a:avLst/>
                          </a:prstGeom>
                          <a:noFill/>
                          <a:ln w="9525">
                            <a:noFill/>
                            <a:miter/>
                          </a:ln>
                        </pic:spPr>
                      </pic:pic>
                    </a:graphicData>
                  </a:graphic>
                </wp:inline>
              </w:drawing>
            </w:r>
          </w:p>
          <w:p w14:paraId="5DD41FAA"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513846D" wp14:editId="08CC3CC4">
                  <wp:extent cx="4324350" cy="1319530"/>
                  <wp:effectExtent l="0" t="0" r="0" b="1397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69" cstate="print"/>
                          <a:stretch>
                            <a:fillRect/>
                          </a:stretch>
                        </pic:blipFill>
                        <pic:spPr>
                          <a:xfrm>
                            <a:off x="0" y="0"/>
                            <a:ext cx="4324350" cy="1319530"/>
                          </a:xfrm>
                          <a:prstGeom prst="rect">
                            <a:avLst/>
                          </a:prstGeom>
                          <a:noFill/>
                          <a:ln w="9525">
                            <a:noFill/>
                            <a:miter/>
                          </a:ln>
                        </pic:spPr>
                      </pic:pic>
                    </a:graphicData>
                  </a:graphic>
                </wp:inline>
              </w:drawing>
            </w:r>
          </w:p>
          <w:p w14:paraId="2DCF9CF8" w14:textId="77777777" w:rsidR="00DC1257" w:rsidRDefault="007579A1">
            <w:pPr>
              <w:widowControl/>
              <w:overflowPunct w:val="0"/>
              <w:autoSpaceDE w:val="0"/>
              <w:autoSpaceDN w:val="0"/>
              <w:adjustRightInd w:val="0"/>
              <w:spacing w:after="100" w:line="360" w:lineRule="atLeast"/>
              <w:textAlignment w:val="baseline"/>
            </w:pPr>
            <w:commentRangeStart w:id="3435"/>
            <w:r>
              <w:rPr>
                <w:rFonts w:hint="eastAsia"/>
              </w:rPr>
              <w:t>三种邮件模板</w:t>
            </w:r>
            <w:commentRangeEnd w:id="3435"/>
            <w:r>
              <w:rPr>
                <w:rStyle w:val="af8"/>
              </w:rPr>
              <w:commentReference w:id="3435"/>
            </w:r>
            <w:r>
              <w:rPr>
                <w:rFonts w:hint="eastAsia"/>
              </w:rPr>
              <w:t>：</w:t>
            </w:r>
          </w:p>
          <w:p w14:paraId="10C59244"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1E43E5B9" wp14:editId="2DD0BEBA">
                  <wp:extent cx="4253865" cy="1854835"/>
                  <wp:effectExtent l="0" t="0" r="13335" b="1206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70" cstate="print"/>
                          <a:stretch>
                            <a:fillRect/>
                          </a:stretch>
                        </pic:blipFill>
                        <pic:spPr>
                          <a:xfrm>
                            <a:off x="0" y="0"/>
                            <a:ext cx="4253865" cy="1854835"/>
                          </a:xfrm>
                          <a:prstGeom prst="rect">
                            <a:avLst/>
                          </a:prstGeom>
                          <a:noFill/>
                          <a:ln w="9525">
                            <a:noFill/>
                            <a:miter/>
                          </a:ln>
                        </pic:spPr>
                      </pic:pic>
                    </a:graphicData>
                  </a:graphic>
                </wp:inline>
              </w:drawing>
            </w:r>
          </w:p>
          <w:p w14:paraId="0688E8B7"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C31BB37" wp14:editId="5AE7F80F">
                  <wp:extent cx="4164965" cy="1623695"/>
                  <wp:effectExtent l="0" t="0" r="6985" b="1460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71" cstate="print"/>
                          <a:stretch>
                            <a:fillRect/>
                          </a:stretch>
                        </pic:blipFill>
                        <pic:spPr>
                          <a:xfrm>
                            <a:off x="0" y="0"/>
                            <a:ext cx="4164965" cy="1623695"/>
                          </a:xfrm>
                          <a:prstGeom prst="rect">
                            <a:avLst/>
                          </a:prstGeom>
                          <a:noFill/>
                          <a:ln w="9525">
                            <a:noFill/>
                            <a:miter/>
                          </a:ln>
                        </pic:spPr>
                      </pic:pic>
                    </a:graphicData>
                  </a:graphic>
                </wp:inline>
              </w:drawing>
            </w:r>
          </w:p>
          <w:p w14:paraId="4D5455D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10243171" wp14:editId="5789754B">
                  <wp:extent cx="4275455" cy="1557020"/>
                  <wp:effectExtent l="0" t="0" r="10795" b="508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72" cstate="print"/>
                          <a:stretch>
                            <a:fillRect/>
                          </a:stretch>
                        </pic:blipFill>
                        <pic:spPr>
                          <a:xfrm>
                            <a:off x="0" y="0"/>
                            <a:ext cx="4275455" cy="1557020"/>
                          </a:xfrm>
                          <a:prstGeom prst="rect">
                            <a:avLst/>
                          </a:prstGeom>
                          <a:noFill/>
                          <a:ln w="9525">
                            <a:noFill/>
                            <a:miter/>
                          </a:ln>
                        </pic:spPr>
                      </pic:pic>
                    </a:graphicData>
                  </a:graphic>
                </wp:inline>
              </w:drawing>
            </w:r>
          </w:p>
        </w:tc>
      </w:tr>
      <w:tr w:rsidR="00DC1257" w14:paraId="07387886" w14:textId="77777777">
        <w:trPr>
          <w:trHeight w:val="225"/>
        </w:trPr>
        <w:tc>
          <w:tcPr>
            <w:tcW w:w="1985" w:type="dxa"/>
            <w:shd w:val="clear" w:color="auto" w:fill="D9D9D9"/>
          </w:tcPr>
          <w:p w14:paraId="7814F3B2" w14:textId="77777777" w:rsidR="00DC1257" w:rsidRDefault="007579A1">
            <w:pPr>
              <w:spacing w:line="360" w:lineRule="atLeast"/>
              <w:rPr>
                <w:szCs w:val="21"/>
              </w:rPr>
            </w:pPr>
            <w:r>
              <w:rPr>
                <w:rFonts w:hint="eastAsia"/>
                <w:szCs w:val="21"/>
              </w:rPr>
              <w:lastRenderedPageBreak/>
              <w:t>业务规则</w:t>
            </w:r>
          </w:p>
        </w:tc>
        <w:tc>
          <w:tcPr>
            <w:tcW w:w="7087" w:type="dxa"/>
          </w:tcPr>
          <w:p w14:paraId="56D5DA51" w14:textId="77777777" w:rsidR="00DC1257" w:rsidRDefault="007579A1">
            <w:pPr>
              <w:pStyle w:val="21"/>
              <w:numPr>
                <w:ilvl w:val="0"/>
                <w:numId w:val="113"/>
              </w:numPr>
              <w:spacing w:after="60" w:line="360" w:lineRule="atLeast"/>
              <w:ind w:leftChars="0"/>
              <w:rPr>
                <w:rFonts w:ascii="Times New Roman" w:hAnsi="Times New Roman"/>
                <w:szCs w:val="21"/>
              </w:rPr>
            </w:pP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，查出满足查询条件的案件，显示在结果列表中；点击重置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65252991" w14:textId="77777777" w:rsidR="00DC1257" w:rsidRDefault="007579A1">
            <w:pPr>
              <w:pStyle w:val="21"/>
              <w:numPr>
                <w:ilvl w:val="0"/>
                <w:numId w:val="113"/>
              </w:numPr>
              <w:spacing w:after="60" w:line="360" w:lineRule="atLeast"/>
              <w:ind w:leftChars="0"/>
              <w:rPr>
                <w:rFonts w:ascii="Times New Roman" w:hAnsi="Times New Roman"/>
                <w:szCs w:val="21"/>
              </w:rPr>
            </w:pPr>
            <w:r>
              <w:rPr>
                <w:rFonts w:ascii="Times New Roman" w:hAnsi="Times New Roman" w:hint="eastAsia"/>
                <w:szCs w:val="21"/>
              </w:rPr>
              <w:t>查询范围是未处于审批中的案件。</w:t>
            </w:r>
            <w:r>
              <w:rPr>
                <w:rFonts w:ascii="Times New Roman" w:hAnsi="Times New Roman" w:hint="eastAsia"/>
                <w:color w:val="FF0000"/>
                <w:szCs w:val="21"/>
              </w:rPr>
              <w:t>员工只能查询本人名下的案件，主管可以查询自己所处机构以下所有员工的案件。</w:t>
            </w:r>
          </w:p>
          <w:p w14:paraId="5DB89F34" w14:textId="77777777" w:rsidR="00DC1257" w:rsidRDefault="007579A1">
            <w:pPr>
              <w:pStyle w:val="21"/>
              <w:numPr>
                <w:ilvl w:val="0"/>
                <w:numId w:val="113"/>
              </w:numPr>
              <w:spacing w:after="60" w:line="360" w:lineRule="atLeast"/>
              <w:ind w:leftChars="0"/>
              <w:rPr>
                <w:rFonts w:ascii="Times New Roman" w:hAnsi="Times New Roman"/>
                <w:szCs w:val="21"/>
              </w:rPr>
            </w:pPr>
            <w:r>
              <w:rPr>
                <w:rFonts w:ascii="Times New Roman" w:hAnsi="Times New Roman" w:hint="eastAsia"/>
                <w:szCs w:val="21"/>
              </w:rPr>
              <w:t>点击操作栏的邮件申请</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，在下方展示邮件申请页面，双击邮件列表中任</w:t>
            </w:r>
            <w:proofErr w:type="gramStart"/>
            <w:r>
              <w:rPr>
                <w:rFonts w:ascii="Times New Roman" w:hAnsi="Times New Roman" w:hint="eastAsia"/>
                <w:szCs w:val="21"/>
              </w:rPr>
              <w:t>一</w:t>
            </w:r>
            <w:proofErr w:type="gramEnd"/>
            <w:r>
              <w:rPr>
                <w:rFonts w:ascii="Times New Roman" w:hAnsi="Times New Roman" w:hint="eastAsia"/>
                <w:szCs w:val="21"/>
              </w:rPr>
              <w:t>邮件，可以将邮箱带入，操作员填写申请内容，填写完毕后可点击内容预览</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，进行预览，确认后点击发送</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w:t>
            </w:r>
            <w:r>
              <w:rPr>
                <w:rFonts w:ascii="Times New Roman" w:hAnsi="Times New Roman" w:hint="eastAsia"/>
                <w:color w:val="FF0000"/>
                <w:szCs w:val="21"/>
              </w:rPr>
              <w:t>系统实时发送邮件给客户，并记录发送邮件的催收记录</w:t>
            </w:r>
            <w:r>
              <w:rPr>
                <w:rFonts w:ascii="Times New Roman" w:hAnsi="Times New Roman" w:hint="eastAsia"/>
                <w:szCs w:val="21"/>
              </w:rPr>
              <w:t>，若要重新填写可选择重置按钮。</w:t>
            </w:r>
          </w:p>
          <w:p w14:paraId="0EC06D94" w14:textId="77777777" w:rsidR="00DC1257" w:rsidRDefault="007579A1">
            <w:pPr>
              <w:pStyle w:val="21"/>
              <w:numPr>
                <w:ilvl w:val="0"/>
                <w:numId w:val="113"/>
              </w:numPr>
              <w:spacing w:after="60" w:line="360" w:lineRule="atLeast"/>
              <w:ind w:leftChars="0"/>
              <w:rPr>
                <w:rFonts w:ascii="Times New Roman" w:hAnsi="Times New Roman"/>
                <w:szCs w:val="21"/>
              </w:rPr>
            </w:pPr>
            <w:r>
              <w:rPr>
                <w:rFonts w:ascii="Times New Roman" w:hAnsi="Times New Roman" w:hint="eastAsia"/>
                <w:color w:val="FF0000"/>
                <w:szCs w:val="21"/>
              </w:rPr>
              <w:t>在查询结果列表中勾选任</w:t>
            </w:r>
            <w:proofErr w:type="gramStart"/>
            <w:r>
              <w:rPr>
                <w:rFonts w:ascii="Times New Roman" w:hAnsi="Times New Roman" w:hint="eastAsia"/>
                <w:color w:val="FF0000"/>
                <w:szCs w:val="21"/>
              </w:rPr>
              <w:t>意条案件</w:t>
            </w:r>
            <w:proofErr w:type="gramEnd"/>
            <w:r>
              <w:rPr>
                <w:rFonts w:ascii="Times New Roman" w:hAnsi="Times New Roman" w:hint="eastAsia"/>
                <w:color w:val="FF0000"/>
                <w:szCs w:val="21"/>
              </w:rPr>
              <w:t>(</w:t>
            </w:r>
            <w:r>
              <w:rPr>
                <w:rFonts w:ascii="Times New Roman" w:hAnsi="Times New Roman" w:hint="eastAsia"/>
                <w:color w:val="FF0000"/>
                <w:szCs w:val="21"/>
              </w:rPr>
              <w:t>最大可支持数量待定，需与</w:t>
            </w:r>
            <w:del w:id="3436" w:author="peng" w:date="2018-01-20T16:57:00Z">
              <w:r w:rsidDel="00F5463E">
                <w:rPr>
                  <w:rFonts w:ascii="Times New Roman" w:hAnsi="Times New Roman" w:hint="eastAsia"/>
                  <w:color w:val="FF0000"/>
                  <w:szCs w:val="21"/>
                </w:rPr>
                <w:delText>秦苍</w:delText>
              </w:r>
            </w:del>
            <w:r>
              <w:rPr>
                <w:rFonts w:ascii="Times New Roman" w:hAnsi="Times New Roman" w:hint="eastAsia"/>
                <w:color w:val="FF0000"/>
                <w:szCs w:val="21"/>
              </w:rPr>
              <w:t>架构讨论</w:t>
            </w:r>
            <w:r>
              <w:rPr>
                <w:rFonts w:ascii="Times New Roman" w:hAnsi="Times New Roman" w:hint="eastAsia"/>
                <w:color w:val="FF0000"/>
                <w:szCs w:val="21"/>
              </w:rPr>
              <w:t>)</w:t>
            </w:r>
            <w:r>
              <w:rPr>
                <w:rFonts w:ascii="Times New Roman" w:hAnsi="Times New Roman" w:hint="eastAsia"/>
                <w:color w:val="FF0000"/>
                <w:szCs w:val="21"/>
              </w:rPr>
              <w:t>，点击批量申请</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，在下方展示批量邮件申请页面，操作员填写申请内容后，选择一种邮件模板，点击发送</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，系统将该邮件模板发送给所有选中案件的客户对应来源为批量、关系为本人的邮箱，并记录发送邮件的催收记录。</w:t>
            </w:r>
          </w:p>
        </w:tc>
      </w:tr>
      <w:tr w:rsidR="00DC1257" w14:paraId="7706DA25" w14:textId="77777777">
        <w:trPr>
          <w:trHeight w:val="225"/>
        </w:trPr>
        <w:tc>
          <w:tcPr>
            <w:tcW w:w="1985" w:type="dxa"/>
          </w:tcPr>
          <w:p w14:paraId="1C74512C" w14:textId="77777777" w:rsidR="00DC1257" w:rsidRDefault="007579A1">
            <w:pPr>
              <w:spacing w:line="360" w:lineRule="atLeast"/>
              <w:rPr>
                <w:szCs w:val="21"/>
              </w:rPr>
            </w:pPr>
            <w:r>
              <w:rPr>
                <w:rFonts w:hint="eastAsia"/>
                <w:szCs w:val="21"/>
              </w:rPr>
              <w:lastRenderedPageBreak/>
              <w:t>备注</w:t>
            </w:r>
          </w:p>
        </w:tc>
        <w:tc>
          <w:tcPr>
            <w:tcW w:w="7087" w:type="dxa"/>
          </w:tcPr>
          <w:p w14:paraId="355ACA12"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5CEBB3D4" w14:textId="77777777" w:rsidR="00DC1257" w:rsidRDefault="00DC1257"/>
    <w:p w14:paraId="595EA58E" w14:textId="77777777" w:rsidR="00DC1257" w:rsidRDefault="00DC1257"/>
    <w:p w14:paraId="1F0214C0" w14:textId="77777777" w:rsidR="00DC1257" w:rsidRDefault="007579A1">
      <w:pPr>
        <w:pStyle w:val="3"/>
        <w:numPr>
          <w:ilvl w:val="2"/>
          <w:numId w:val="1"/>
        </w:numPr>
        <w:tabs>
          <w:tab w:val="left" w:pos="567"/>
        </w:tabs>
        <w:rPr>
          <w:rFonts w:ascii="黑体" w:eastAsia="黑体"/>
          <w:sz w:val="24"/>
          <w:szCs w:val="24"/>
        </w:rPr>
      </w:pPr>
      <w:bookmarkStart w:id="3437" w:name="_Toc2770"/>
      <w:r>
        <w:rPr>
          <w:rFonts w:ascii="黑体" w:eastAsia="黑体" w:hint="eastAsia"/>
          <w:sz w:val="24"/>
          <w:szCs w:val="24"/>
        </w:rPr>
        <w:t>邮件审核</w:t>
      </w:r>
      <w:r>
        <w:rPr>
          <w:rFonts w:ascii="黑体" w:eastAsia="黑体" w:hint="eastAsia"/>
          <w:color w:val="FF0000"/>
          <w:sz w:val="24"/>
          <w:szCs w:val="24"/>
        </w:rPr>
        <w:t>（暂不使用）</w:t>
      </w:r>
      <w:bookmarkEnd w:id="343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1B17604" w14:textId="77777777">
        <w:trPr>
          <w:trHeight w:val="225"/>
        </w:trPr>
        <w:tc>
          <w:tcPr>
            <w:tcW w:w="1985" w:type="dxa"/>
            <w:shd w:val="clear" w:color="auto" w:fill="D9D9D9"/>
          </w:tcPr>
          <w:p w14:paraId="2DE2CD43" w14:textId="77777777" w:rsidR="00DC1257" w:rsidRDefault="007579A1">
            <w:pPr>
              <w:spacing w:line="360" w:lineRule="atLeast"/>
              <w:rPr>
                <w:szCs w:val="21"/>
              </w:rPr>
            </w:pPr>
            <w:r>
              <w:rPr>
                <w:rFonts w:hint="eastAsia"/>
                <w:szCs w:val="21"/>
              </w:rPr>
              <w:t>功能描述</w:t>
            </w:r>
          </w:p>
        </w:tc>
        <w:tc>
          <w:tcPr>
            <w:tcW w:w="7087" w:type="dxa"/>
          </w:tcPr>
          <w:p w14:paraId="70E95010" w14:textId="77777777" w:rsidR="00DC1257" w:rsidRDefault="007579A1">
            <w:pPr>
              <w:spacing w:line="360" w:lineRule="atLeast"/>
              <w:ind w:left="420" w:hangingChars="200" w:hanging="420"/>
            </w:pPr>
            <w:r>
              <w:rPr>
                <w:rFonts w:hint="eastAsia"/>
                <w:szCs w:val="21"/>
              </w:rPr>
              <w:t>对已申请邮件的客户号进行查询与审核操作。</w:t>
            </w:r>
          </w:p>
        </w:tc>
      </w:tr>
      <w:tr w:rsidR="00DC1257" w14:paraId="266A1392" w14:textId="77777777">
        <w:trPr>
          <w:trHeight w:val="225"/>
        </w:trPr>
        <w:tc>
          <w:tcPr>
            <w:tcW w:w="1985" w:type="dxa"/>
            <w:shd w:val="clear" w:color="auto" w:fill="D9D9D9"/>
          </w:tcPr>
          <w:p w14:paraId="50094933" w14:textId="77777777" w:rsidR="00DC1257" w:rsidRDefault="007579A1">
            <w:pPr>
              <w:spacing w:line="360" w:lineRule="atLeast"/>
              <w:rPr>
                <w:szCs w:val="21"/>
              </w:rPr>
            </w:pPr>
            <w:r>
              <w:rPr>
                <w:rFonts w:hint="eastAsia"/>
                <w:szCs w:val="21"/>
              </w:rPr>
              <w:t>页面输入</w:t>
            </w:r>
          </w:p>
        </w:tc>
        <w:tc>
          <w:tcPr>
            <w:tcW w:w="7087" w:type="dxa"/>
          </w:tcPr>
          <w:p w14:paraId="0F4A09E3"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0E85118C" w14:textId="77777777">
        <w:trPr>
          <w:trHeight w:val="225"/>
        </w:trPr>
        <w:tc>
          <w:tcPr>
            <w:tcW w:w="1985" w:type="dxa"/>
            <w:shd w:val="clear" w:color="auto" w:fill="D9D9D9"/>
          </w:tcPr>
          <w:p w14:paraId="4E7D942A" w14:textId="77777777" w:rsidR="00DC1257" w:rsidRDefault="007579A1">
            <w:pPr>
              <w:spacing w:line="360" w:lineRule="atLeast"/>
              <w:rPr>
                <w:szCs w:val="21"/>
              </w:rPr>
            </w:pPr>
            <w:r>
              <w:rPr>
                <w:rFonts w:hint="eastAsia"/>
                <w:szCs w:val="21"/>
              </w:rPr>
              <w:t>页面输出</w:t>
            </w:r>
          </w:p>
        </w:tc>
        <w:tc>
          <w:tcPr>
            <w:tcW w:w="7087" w:type="dxa"/>
          </w:tcPr>
          <w:p w14:paraId="42A9FE14" w14:textId="77777777" w:rsidR="00DC1257" w:rsidRDefault="007579A1">
            <w:pPr>
              <w:spacing w:line="360" w:lineRule="atLeast"/>
            </w:pPr>
            <w:r>
              <w:rPr>
                <w:rFonts w:hint="eastAsia"/>
              </w:rPr>
              <w:t>客户名，证件号码，审批状态，审批人，审批说明，审批日期，申请机构，申请人，申请日期，申请原因，邮件格式，邮件主题，收件人，逾期总额，操作</w:t>
            </w:r>
          </w:p>
        </w:tc>
      </w:tr>
      <w:tr w:rsidR="00DC1257" w14:paraId="31603A6E" w14:textId="77777777">
        <w:trPr>
          <w:trHeight w:val="225"/>
        </w:trPr>
        <w:tc>
          <w:tcPr>
            <w:tcW w:w="1985" w:type="dxa"/>
            <w:shd w:val="clear" w:color="auto" w:fill="D9D9D9"/>
          </w:tcPr>
          <w:p w14:paraId="21FED7E4" w14:textId="77777777" w:rsidR="00DC1257" w:rsidRDefault="007579A1">
            <w:pPr>
              <w:spacing w:line="360" w:lineRule="atLeast"/>
              <w:rPr>
                <w:szCs w:val="21"/>
              </w:rPr>
            </w:pPr>
            <w:r>
              <w:rPr>
                <w:rFonts w:hint="eastAsia"/>
                <w:szCs w:val="21"/>
              </w:rPr>
              <w:t>参考画面</w:t>
            </w:r>
          </w:p>
        </w:tc>
        <w:tc>
          <w:tcPr>
            <w:tcW w:w="7087" w:type="dxa"/>
          </w:tcPr>
          <w:p w14:paraId="48AD09D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F65B5C2" wp14:editId="0BFAA274">
                  <wp:extent cx="4288790" cy="1252220"/>
                  <wp:effectExtent l="0" t="0" r="16510" b="508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73" cstate="print"/>
                          <a:stretch>
                            <a:fillRect/>
                          </a:stretch>
                        </pic:blipFill>
                        <pic:spPr>
                          <a:xfrm>
                            <a:off x="0" y="0"/>
                            <a:ext cx="4288790" cy="1252220"/>
                          </a:xfrm>
                          <a:prstGeom prst="rect">
                            <a:avLst/>
                          </a:prstGeom>
                          <a:noFill/>
                          <a:ln w="9525">
                            <a:noFill/>
                            <a:miter/>
                          </a:ln>
                        </pic:spPr>
                      </pic:pic>
                    </a:graphicData>
                  </a:graphic>
                </wp:inline>
              </w:drawing>
            </w:r>
          </w:p>
        </w:tc>
      </w:tr>
      <w:tr w:rsidR="00DC1257" w14:paraId="3DB6A300" w14:textId="77777777">
        <w:trPr>
          <w:trHeight w:val="225"/>
        </w:trPr>
        <w:tc>
          <w:tcPr>
            <w:tcW w:w="1985" w:type="dxa"/>
            <w:shd w:val="clear" w:color="auto" w:fill="D9D9D9"/>
          </w:tcPr>
          <w:p w14:paraId="53AE4AF4" w14:textId="77777777" w:rsidR="00DC1257" w:rsidRDefault="007579A1">
            <w:pPr>
              <w:spacing w:line="360" w:lineRule="atLeast"/>
              <w:rPr>
                <w:szCs w:val="21"/>
              </w:rPr>
            </w:pPr>
            <w:r>
              <w:rPr>
                <w:rFonts w:hint="eastAsia"/>
                <w:szCs w:val="21"/>
              </w:rPr>
              <w:t>业务规则</w:t>
            </w:r>
          </w:p>
        </w:tc>
        <w:tc>
          <w:tcPr>
            <w:tcW w:w="7087" w:type="dxa"/>
          </w:tcPr>
          <w:p w14:paraId="607E46E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677425EC"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点击客户名前的勾选框选中客户进行核准或拒绝操作。</w:t>
            </w:r>
          </w:p>
          <w:p w14:paraId="6DDFCC8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选中其中一位客户，点击操作栏的明细</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，显示该客户具体信息。</w:t>
            </w:r>
          </w:p>
        </w:tc>
      </w:tr>
      <w:tr w:rsidR="00DC1257" w14:paraId="3EC0B89C" w14:textId="77777777">
        <w:trPr>
          <w:trHeight w:val="225"/>
        </w:trPr>
        <w:tc>
          <w:tcPr>
            <w:tcW w:w="1985" w:type="dxa"/>
            <w:shd w:val="clear" w:color="auto" w:fill="D9D9D9"/>
          </w:tcPr>
          <w:p w14:paraId="2297FAF6" w14:textId="77777777" w:rsidR="00DC1257" w:rsidRDefault="007579A1">
            <w:pPr>
              <w:spacing w:line="360" w:lineRule="atLeast"/>
              <w:rPr>
                <w:szCs w:val="21"/>
              </w:rPr>
            </w:pPr>
            <w:r>
              <w:rPr>
                <w:rFonts w:hint="eastAsia"/>
                <w:szCs w:val="21"/>
              </w:rPr>
              <w:t>备注</w:t>
            </w:r>
          </w:p>
        </w:tc>
        <w:tc>
          <w:tcPr>
            <w:tcW w:w="7087" w:type="dxa"/>
          </w:tcPr>
          <w:p w14:paraId="3B837F8B"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被核准的客户不在邮件审核页面中显示。</w:t>
            </w:r>
          </w:p>
        </w:tc>
      </w:tr>
    </w:tbl>
    <w:p w14:paraId="02770C98" w14:textId="77777777" w:rsidR="00DC1257" w:rsidRDefault="00DC1257"/>
    <w:p w14:paraId="2C2AE77B" w14:textId="77777777" w:rsidR="00DC1257" w:rsidRDefault="007579A1">
      <w:pPr>
        <w:pStyle w:val="3"/>
        <w:numPr>
          <w:ilvl w:val="2"/>
          <w:numId w:val="1"/>
        </w:numPr>
        <w:tabs>
          <w:tab w:val="left" w:pos="567"/>
        </w:tabs>
        <w:rPr>
          <w:rFonts w:ascii="黑体" w:eastAsia="黑体"/>
          <w:sz w:val="24"/>
          <w:szCs w:val="24"/>
        </w:rPr>
      </w:pPr>
      <w:bookmarkStart w:id="3438" w:name="_Toc9902"/>
      <w:r>
        <w:rPr>
          <w:rFonts w:ascii="黑体" w:eastAsia="黑体" w:hint="eastAsia"/>
          <w:sz w:val="24"/>
          <w:szCs w:val="24"/>
        </w:rPr>
        <w:t>邮件作业</w:t>
      </w:r>
      <w:r>
        <w:rPr>
          <w:rFonts w:ascii="黑体" w:eastAsia="黑体" w:hint="eastAsia"/>
          <w:color w:val="FF0000"/>
          <w:sz w:val="24"/>
          <w:szCs w:val="24"/>
        </w:rPr>
        <w:t>（暂不使用）</w:t>
      </w:r>
      <w:bookmarkEnd w:id="343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DAD22CB" w14:textId="77777777">
        <w:trPr>
          <w:trHeight w:val="225"/>
        </w:trPr>
        <w:tc>
          <w:tcPr>
            <w:tcW w:w="1985" w:type="dxa"/>
            <w:shd w:val="clear" w:color="auto" w:fill="D9D9D9"/>
          </w:tcPr>
          <w:p w14:paraId="04FF1F60" w14:textId="77777777" w:rsidR="00DC1257" w:rsidRDefault="007579A1">
            <w:pPr>
              <w:spacing w:line="360" w:lineRule="atLeast"/>
              <w:rPr>
                <w:szCs w:val="21"/>
              </w:rPr>
            </w:pPr>
            <w:r>
              <w:rPr>
                <w:rFonts w:hint="eastAsia"/>
                <w:szCs w:val="21"/>
              </w:rPr>
              <w:t>功能描述</w:t>
            </w:r>
          </w:p>
        </w:tc>
        <w:tc>
          <w:tcPr>
            <w:tcW w:w="7087" w:type="dxa"/>
          </w:tcPr>
          <w:p w14:paraId="4A634725" w14:textId="77777777" w:rsidR="00DC1257" w:rsidRDefault="007579A1">
            <w:pPr>
              <w:spacing w:line="360" w:lineRule="atLeast"/>
              <w:ind w:left="420" w:hangingChars="200" w:hanging="420"/>
            </w:pPr>
            <w:r>
              <w:rPr>
                <w:rFonts w:hint="eastAsia"/>
                <w:szCs w:val="21"/>
              </w:rPr>
              <w:t>对已审核的客户进行在线发送。</w:t>
            </w:r>
          </w:p>
        </w:tc>
      </w:tr>
      <w:tr w:rsidR="00DC1257" w14:paraId="51F70882" w14:textId="77777777">
        <w:trPr>
          <w:trHeight w:val="225"/>
        </w:trPr>
        <w:tc>
          <w:tcPr>
            <w:tcW w:w="1985" w:type="dxa"/>
            <w:shd w:val="clear" w:color="auto" w:fill="D9D9D9"/>
          </w:tcPr>
          <w:p w14:paraId="561CA31B" w14:textId="77777777" w:rsidR="00DC1257" w:rsidRDefault="007579A1">
            <w:pPr>
              <w:spacing w:line="360" w:lineRule="atLeast"/>
              <w:rPr>
                <w:szCs w:val="21"/>
              </w:rPr>
            </w:pPr>
            <w:r>
              <w:rPr>
                <w:rFonts w:hint="eastAsia"/>
                <w:szCs w:val="21"/>
              </w:rPr>
              <w:t>页面输入</w:t>
            </w:r>
          </w:p>
        </w:tc>
        <w:tc>
          <w:tcPr>
            <w:tcW w:w="7087" w:type="dxa"/>
          </w:tcPr>
          <w:p w14:paraId="23AA2916"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，逾期阶段</w:t>
            </w:r>
            <w:r>
              <w:rPr>
                <w:rFonts w:hint="eastAsia"/>
              </w:rPr>
              <w:t>[</w:t>
            </w:r>
            <w:r>
              <w:rPr>
                <w:rFonts w:hint="eastAsia"/>
              </w:rPr>
              <w:t>下拉框</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，发送状态</w:t>
            </w:r>
            <w:r>
              <w:rPr>
                <w:rFonts w:hint="eastAsia"/>
              </w:rPr>
              <w:t>[</w:t>
            </w:r>
            <w:r>
              <w:rPr>
                <w:rFonts w:hint="eastAsia"/>
              </w:rPr>
              <w:t>下拉框</w:t>
            </w:r>
            <w:r>
              <w:rPr>
                <w:rFonts w:hint="eastAsia"/>
              </w:rPr>
              <w:t>]</w:t>
            </w:r>
            <w:r>
              <w:rPr>
                <w:rFonts w:hint="eastAsia"/>
              </w:rPr>
              <w:t>，发送类型</w:t>
            </w:r>
            <w:r>
              <w:rPr>
                <w:rFonts w:hint="eastAsia"/>
              </w:rPr>
              <w:t>[</w:t>
            </w:r>
            <w:r>
              <w:rPr>
                <w:rFonts w:hint="eastAsia"/>
              </w:rPr>
              <w:t>下拉框</w:t>
            </w:r>
            <w:r>
              <w:rPr>
                <w:rFonts w:hint="eastAsia"/>
              </w:rPr>
              <w:t>]</w:t>
            </w:r>
          </w:p>
        </w:tc>
      </w:tr>
      <w:tr w:rsidR="00DC1257" w14:paraId="73C82379" w14:textId="77777777">
        <w:trPr>
          <w:trHeight w:val="225"/>
        </w:trPr>
        <w:tc>
          <w:tcPr>
            <w:tcW w:w="1985" w:type="dxa"/>
            <w:shd w:val="clear" w:color="auto" w:fill="D9D9D9"/>
          </w:tcPr>
          <w:p w14:paraId="0D0E4310" w14:textId="77777777" w:rsidR="00DC1257" w:rsidRDefault="007579A1">
            <w:pPr>
              <w:spacing w:line="360" w:lineRule="atLeast"/>
              <w:rPr>
                <w:szCs w:val="21"/>
              </w:rPr>
            </w:pPr>
            <w:r>
              <w:rPr>
                <w:rFonts w:hint="eastAsia"/>
                <w:szCs w:val="21"/>
              </w:rPr>
              <w:t>页面输出</w:t>
            </w:r>
          </w:p>
        </w:tc>
        <w:tc>
          <w:tcPr>
            <w:tcW w:w="7087" w:type="dxa"/>
          </w:tcPr>
          <w:p w14:paraId="772F7C80" w14:textId="77777777" w:rsidR="00DC1257" w:rsidRDefault="007579A1">
            <w:pPr>
              <w:spacing w:line="360" w:lineRule="atLeast"/>
            </w:pPr>
            <w:r>
              <w:rPr>
                <w:rFonts w:hint="eastAsia"/>
              </w:rPr>
              <w:t>提示发送结果。</w:t>
            </w:r>
          </w:p>
        </w:tc>
      </w:tr>
      <w:tr w:rsidR="00DC1257" w14:paraId="492F2C05" w14:textId="77777777">
        <w:trPr>
          <w:trHeight w:val="225"/>
        </w:trPr>
        <w:tc>
          <w:tcPr>
            <w:tcW w:w="1985" w:type="dxa"/>
            <w:shd w:val="clear" w:color="auto" w:fill="D9D9D9"/>
          </w:tcPr>
          <w:p w14:paraId="6005C53A" w14:textId="77777777" w:rsidR="00DC1257" w:rsidRDefault="007579A1">
            <w:pPr>
              <w:spacing w:line="360" w:lineRule="atLeast"/>
              <w:rPr>
                <w:szCs w:val="21"/>
              </w:rPr>
            </w:pPr>
            <w:r>
              <w:rPr>
                <w:rFonts w:hint="eastAsia"/>
                <w:szCs w:val="21"/>
              </w:rPr>
              <w:lastRenderedPageBreak/>
              <w:t>参考画面</w:t>
            </w:r>
          </w:p>
        </w:tc>
        <w:tc>
          <w:tcPr>
            <w:tcW w:w="7087" w:type="dxa"/>
          </w:tcPr>
          <w:p w14:paraId="586C2E0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293700DA" wp14:editId="3E287453">
                  <wp:extent cx="4246880" cy="1236345"/>
                  <wp:effectExtent l="0" t="0" r="1270" b="190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74" cstate="print"/>
                          <a:stretch>
                            <a:fillRect/>
                          </a:stretch>
                        </pic:blipFill>
                        <pic:spPr>
                          <a:xfrm>
                            <a:off x="0" y="0"/>
                            <a:ext cx="4246880" cy="1236345"/>
                          </a:xfrm>
                          <a:prstGeom prst="rect">
                            <a:avLst/>
                          </a:prstGeom>
                          <a:noFill/>
                          <a:ln w="9525">
                            <a:noFill/>
                            <a:miter/>
                          </a:ln>
                        </pic:spPr>
                      </pic:pic>
                    </a:graphicData>
                  </a:graphic>
                </wp:inline>
              </w:drawing>
            </w:r>
          </w:p>
        </w:tc>
      </w:tr>
      <w:tr w:rsidR="00DC1257" w14:paraId="2AB9B761" w14:textId="77777777">
        <w:trPr>
          <w:trHeight w:val="225"/>
        </w:trPr>
        <w:tc>
          <w:tcPr>
            <w:tcW w:w="1985" w:type="dxa"/>
            <w:shd w:val="clear" w:color="auto" w:fill="D9D9D9"/>
          </w:tcPr>
          <w:p w14:paraId="31B8955B" w14:textId="77777777" w:rsidR="00DC1257" w:rsidRDefault="007579A1">
            <w:pPr>
              <w:spacing w:line="360" w:lineRule="atLeast"/>
              <w:rPr>
                <w:szCs w:val="21"/>
              </w:rPr>
            </w:pPr>
            <w:r>
              <w:rPr>
                <w:rFonts w:hint="eastAsia"/>
                <w:szCs w:val="21"/>
              </w:rPr>
              <w:t>业务规则</w:t>
            </w:r>
          </w:p>
        </w:tc>
        <w:tc>
          <w:tcPr>
            <w:tcW w:w="7087" w:type="dxa"/>
          </w:tcPr>
          <w:p w14:paraId="1146A03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5D7D6E3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点击客户名前的勾选框选中客户进行核准或拒绝操作。</w:t>
            </w:r>
          </w:p>
          <w:p w14:paraId="2FFA271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选中其中一位客户，点击操作栏的明细</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，显示该客户具体信息。</w:t>
            </w:r>
          </w:p>
        </w:tc>
      </w:tr>
      <w:tr w:rsidR="00DC1257" w14:paraId="7404987E" w14:textId="77777777">
        <w:trPr>
          <w:trHeight w:val="225"/>
        </w:trPr>
        <w:tc>
          <w:tcPr>
            <w:tcW w:w="1985" w:type="dxa"/>
            <w:shd w:val="clear" w:color="auto" w:fill="D9D9D9"/>
          </w:tcPr>
          <w:p w14:paraId="31BCD5E9" w14:textId="77777777" w:rsidR="00DC1257" w:rsidRDefault="007579A1">
            <w:pPr>
              <w:spacing w:line="360" w:lineRule="atLeast"/>
              <w:rPr>
                <w:szCs w:val="21"/>
              </w:rPr>
            </w:pPr>
            <w:r>
              <w:rPr>
                <w:rFonts w:hint="eastAsia"/>
                <w:szCs w:val="21"/>
              </w:rPr>
              <w:t>备注</w:t>
            </w:r>
          </w:p>
        </w:tc>
        <w:tc>
          <w:tcPr>
            <w:tcW w:w="7087" w:type="dxa"/>
          </w:tcPr>
          <w:p w14:paraId="34672509"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被核准的客户不在邮件审核页面中显示。</w:t>
            </w:r>
          </w:p>
        </w:tc>
      </w:tr>
    </w:tbl>
    <w:p w14:paraId="6F5B0BE3" w14:textId="77777777" w:rsidR="00DC1257" w:rsidRDefault="00DC1257"/>
    <w:p w14:paraId="12E3F5E2" w14:textId="77777777" w:rsidR="00DC1257" w:rsidRDefault="007579A1">
      <w:pPr>
        <w:pStyle w:val="3"/>
        <w:numPr>
          <w:ilvl w:val="2"/>
          <w:numId w:val="1"/>
        </w:numPr>
        <w:tabs>
          <w:tab w:val="left" w:pos="567"/>
        </w:tabs>
        <w:rPr>
          <w:rFonts w:ascii="黑体" w:eastAsia="黑体"/>
          <w:sz w:val="24"/>
          <w:szCs w:val="24"/>
        </w:rPr>
      </w:pPr>
      <w:bookmarkStart w:id="3439" w:name="_Toc6528"/>
      <w:r>
        <w:rPr>
          <w:rFonts w:ascii="黑体" w:eastAsia="黑体" w:hint="eastAsia"/>
          <w:sz w:val="24"/>
          <w:szCs w:val="24"/>
        </w:rPr>
        <w:t>邮件申请查询</w:t>
      </w:r>
      <w:bookmarkEnd w:id="343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0DCAA85" w14:textId="77777777">
        <w:trPr>
          <w:trHeight w:val="225"/>
        </w:trPr>
        <w:tc>
          <w:tcPr>
            <w:tcW w:w="1985" w:type="dxa"/>
            <w:shd w:val="clear" w:color="auto" w:fill="D9D9D9"/>
          </w:tcPr>
          <w:p w14:paraId="4E5CA0AA" w14:textId="77777777" w:rsidR="00DC1257" w:rsidRDefault="007579A1">
            <w:pPr>
              <w:spacing w:line="360" w:lineRule="atLeast"/>
              <w:rPr>
                <w:szCs w:val="21"/>
              </w:rPr>
            </w:pPr>
            <w:r>
              <w:rPr>
                <w:rFonts w:hint="eastAsia"/>
                <w:szCs w:val="21"/>
              </w:rPr>
              <w:t>功能描述</w:t>
            </w:r>
          </w:p>
        </w:tc>
        <w:tc>
          <w:tcPr>
            <w:tcW w:w="7087" w:type="dxa"/>
          </w:tcPr>
          <w:p w14:paraId="528C7120" w14:textId="77777777" w:rsidR="00DC1257" w:rsidRDefault="007579A1">
            <w:pPr>
              <w:spacing w:line="360" w:lineRule="atLeast"/>
              <w:ind w:left="420" w:hangingChars="200" w:hanging="420"/>
            </w:pPr>
            <w:r>
              <w:rPr>
                <w:rFonts w:hint="eastAsia"/>
                <w:szCs w:val="21"/>
              </w:rPr>
              <w:t>对在线发送后的客户进行流水查询功能。</w:t>
            </w:r>
          </w:p>
        </w:tc>
      </w:tr>
      <w:tr w:rsidR="00DC1257" w14:paraId="44657A6E" w14:textId="77777777">
        <w:trPr>
          <w:trHeight w:val="225"/>
        </w:trPr>
        <w:tc>
          <w:tcPr>
            <w:tcW w:w="1985" w:type="dxa"/>
            <w:shd w:val="clear" w:color="auto" w:fill="D9D9D9"/>
          </w:tcPr>
          <w:p w14:paraId="5C869E9C" w14:textId="77777777" w:rsidR="00DC1257" w:rsidRDefault="007579A1">
            <w:pPr>
              <w:spacing w:line="360" w:lineRule="atLeast"/>
              <w:rPr>
                <w:szCs w:val="21"/>
              </w:rPr>
            </w:pPr>
            <w:r>
              <w:rPr>
                <w:rFonts w:hint="eastAsia"/>
                <w:szCs w:val="21"/>
              </w:rPr>
              <w:t>页面输入</w:t>
            </w:r>
          </w:p>
        </w:tc>
        <w:tc>
          <w:tcPr>
            <w:tcW w:w="7087" w:type="dxa"/>
          </w:tcPr>
          <w:p w14:paraId="337FAEE6"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，审批状态</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179C957F" w14:textId="77777777">
        <w:trPr>
          <w:trHeight w:val="225"/>
        </w:trPr>
        <w:tc>
          <w:tcPr>
            <w:tcW w:w="1985" w:type="dxa"/>
            <w:shd w:val="clear" w:color="auto" w:fill="D9D9D9"/>
          </w:tcPr>
          <w:p w14:paraId="0416B5BE" w14:textId="77777777" w:rsidR="00DC1257" w:rsidRDefault="007579A1">
            <w:pPr>
              <w:spacing w:line="360" w:lineRule="atLeast"/>
              <w:rPr>
                <w:szCs w:val="21"/>
              </w:rPr>
            </w:pPr>
            <w:r>
              <w:rPr>
                <w:rFonts w:hint="eastAsia"/>
                <w:szCs w:val="21"/>
              </w:rPr>
              <w:t>页面输出</w:t>
            </w:r>
          </w:p>
        </w:tc>
        <w:tc>
          <w:tcPr>
            <w:tcW w:w="7087" w:type="dxa"/>
          </w:tcPr>
          <w:p w14:paraId="7646DD16" w14:textId="77777777" w:rsidR="00DC1257" w:rsidRDefault="007579A1">
            <w:pPr>
              <w:spacing w:line="360" w:lineRule="atLeast"/>
            </w:pPr>
            <w:r>
              <w:rPr>
                <w:rFonts w:hint="eastAsia"/>
              </w:rPr>
              <w:t>客户号，证件号码，邮箱地址，审批状态，审批人，审批日期，审批说明，申请机构，申请人，申请日期，申请原因</w:t>
            </w:r>
          </w:p>
        </w:tc>
      </w:tr>
      <w:tr w:rsidR="00DC1257" w14:paraId="6C78E06D" w14:textId="77777777">
        <w:trPr>
          <w:trHeight w:val="225"/>
        </w:trPr>
        <w:tc>
          <w:tcPr>
            <w:tcW w:w="1985" w:type="dxa"/>
            <w:shd w:val="clear" w:color="auto" w:fill="D9D9D9"/>
          </w:tcPr>
          <w:p w14:paraId="6D1FF064" w14:textId="77777777" w:rsidR="00DC1257" w:rsidRDefault="007579A1">
            <w:pPr>
              <w:spacing w:line="360" w:lineRule="atLeast"/>
              <w:rPr>
                <w:szCs w:val="21"/>
              </w:rPr>
            </w:pPr>
            <w:r>
              <w:rPr>
                <w:rFonts w:hint="eastAsia"/>
                <w:szCs w:val="21"/>
              </w:rPr>
              <w:t>参考画面</w:t>
            </w:r>
          </w:p>
        </w:tc>
        <w:tc>
          <w:tcPr>
            <w:tcW w:w="7087" w:type="dxa"/>
          </w:tcPr>
          <w:p w14:paraId="7D56229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310378C8" wp14:editId="6D3D6852">
                  <wp:extent cx="4363085" cy="972185"/>
                  <wp:effectExtent l="0" t="0" r="18415" b="1841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5" cstate="print"/>
                          <a:stretch>
                            <a:fillRect/>
                          </a:stretch>
                        </pic:blipFill>
                        <pic:spPr>
                          <a:xfrm>
                            <a:off x="0" y="0"/>
                            <a:ext cx="4363085" cy="972185"/>
                          </a:xfrm>
                          <a:prstGeom prst="rect">
                            <a:avLst/>
                          </a:prstGeom>
                          <a:noFill/>
                          <a:ln w="9525">
                            <a:noFill/>
                            <a:miter/>
                          </a:ln>
                        </pic:spPr>
                      </pic:pic>
                    </a:graphicData>
                  </a:graphic>
                </wp:inline>
              </w:drawing>
            </w:r>
          </w:p>
        </w:tc>
      </w:tr>
      <w:tr w:rsidR="00DC1257" w14:paraId="37EB67E5" w14:textId="77777777">
        <w:trPr>
          <w:trHeight w:val="225"/>
        </w:trPr>
        <w:tc>
          <w:tcPr>
            <w:tcW w:w="1985" w:type="dxa"/>
            <w:shd w:val="clear" w:color="auto" w:fill="D9D9D9"/>
          </w:tcPr>
          <w:p w14:paraId="7446A803" w14:textId="77777777" w:rsidR="00DC1257" w:rsidRDefault="007579A1">
            <w:pPr>
              <w:spacing w:line="360" w:lineRule="atLeast"/>
              <w:rPr>
                <w:szCs w:val="21"/>
              </w:rPr>
            </w:pPr>
            <w:r>
              <w:rPr>
                <w:rFonts w:hint="eastAsia"/>
                <w:szCs w:val="21"/>
              </w:rPr>
              <w:t>业务规则</w:t>
            </w:r>
          </w:p>
        </w:tc>
        <w:tc>
          <w:tcPr>
            <w:tcW w:w="7087" w:type="dxa"/>
          </w:tcPr>
          <w:p w14:paraId="55A86304"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，查出满足查询条件的邮件申请信息，显示在结果列表中；点击重置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tc>
      </w:tr>
      <w:tr w:rsidR="00DC1257" w14:paraId="0F17E094" w14:textId="77777777">
        <w:trPr>
          <w:trHeight w:val="225"/>
        </w:trPr>
        <w:tc>
          <w:tcPr>
            <w:tcW w:w="1985" w:type="dxa"/>
            <w:shd w:val="clear" w:color="auto" w:fill="D9D9D9"/>
          </w:tcPr>
          <w:p w14:paraId="5CFD950E" w14:textId="77777777" w:rsidR="00DC1257" w:rsidRDefault="007579A1">
            <w:pPr>
              <w:spacing w:line="360" w:lineRule="atLeast"/>
              <w:rPr>
                <w:szCs w:val="21"/>
              </w:rPr>
            </w:pPr>
            <w:r>
              <w:rPr>
                <w:rFonts w:hint="eastAsia"/>
                <w:szCs w:val="21"/>
              </w:rPr>
              <w:t>备注</w:t>
            </w:r>
          </w:p>
        </w:tc>
        <w:tc>
          <w:tcPr>
            <w:tcW w:w="7087" w:type="dxa"/>
          </w:tcPr>
          <w:p w14:paraId="074C2443"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220F571F" w14:textId="77777777" w:rsidR="00DC1257" w:rsidRDefault="00DC1257"/>
    <w:p w14:paraId="418E136F" w14:textId="77777777" w:rsidR="00DC1257" w:rsidRDefault="007579A1">
      <w:pPr>
        <w:pStyle w:val="2"/>
      </w:pPr>
      <w:bookmarkStart w:id="3440" w:name="_Toc2125"/>
      <w:bookmarkStart w:id="3441" w:name="_Toc389744655"/>
      <w:bookmarkEnd w:id="3431"/>
      <w:bookmarkEnd w:id="3432"/>
      <w:bookmarkEnd w:id="3433"/>
      <w:r>
        <w:rPr>
          <w:rFonts w:hint="eastAsia"/>
        </w:rPr>
        <w:t>信函管理</w:t>
      </w:r>
      <w:bookmarkEnd w:id="3440"/>
    </w:p>
    <w:p w14:paraId="028C54A2" w14:textId="77777777" w:rsidR="00DC1257" w:rsidRDefault="007579A1">
      <w:pPr>
        <w:pStyle w:val="3"/>
        <w:numPr>
          <w:ilvl w:val="2"/>
          <w:numId w:val="1"/>
        </w:numPr>
        <w:rPr>
          <w:b w:val="0"/>
          <w:sz w:val="21"/>
          <w:szCs w:val="21"/>
        </w:rPr>
      </w:pPr>
      <w:bookmarkStart w:id="3442" w:name="_Toc22216"/>
      <w:r>
        <w:rPr>
          <w:rFonts w:ascii="黑体" w:eastAsia="黑体" w:hint="eastAsia"/>
          <w:sz w:val="24"/>
          <w:szCs w:val="24"/>
        </w:rPr>
        <w:t>信函</w:t>
      </w:r>
      <w:bookmarkEnd w:id="3441"/>
      <w:r>
        <w:rPr>
          <w:rFonts w:ascii="黑体" w:eastAsia="黑体" w:hint="eastAsia"/>
          <w:sz w:val="24"/>
          <w:szCs w:val="24"/>
        </w:rPr>
        <w:t>申请</w:t>
      </w:r>
      <w:bookmarkEnd w:id="344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42D4B16" w14:textId="77777777">
        <w:trPr>
          <w:trHeight w:val="225"/>
        </w:trPr>
        <w:tc>
          <w:tcPr>
            <w:tcW w:w="1985" w:type="dxa"/>
            <w:shd w:val="clear" w:color="auto" w:fill="D9D9D9"/>
          </w:tcPr>
          <w:p w14:paraId="5C976D04" w14:textId="77777777" w:rsidR="00DC1257" w:rsidRDefault="007579A1">
            <w:pPr>
              <w:spacing w:line="360" w:lineRule="atLeast"/>
              <w:rPr>
                <w:szCs w:val="21"/>
              </w:rPr>
            </w:pPr>
            <w:r>
              <w:rPr>
                <w:rFonts w:hint="eastAsia"/>
                <w:szCs w:val="21"/>
              </w:rPr>
              <w:t>功能描述</w:t>
            </w:r>
          </w:p>
        </w:tc>
        <w:tc>
          <w:tcPr>
            <w:tcW w:w="7087" w:type="dxa"/>
          </w:tcPr>
          <w:p w14:paraId="383E2C11" w14:textId="77777777" w:rsidR="00DC1257" w:rsidRDefault="007579A1">
            <w:pPr>
              <w:pStyle w:val="ISO"/>
              <w:spacing w:beforeLines="0" w:line="360" w:lineRule="atLeast"/>
              <w:ind w:firstLine="0"/>
              <w:rPr>
                <w:rFonts w:ascii="宋体" w:eastAsia="宋体" w:hAnsi="宋体"/>
                <w:sz w:val="21"/>
                <w:szCs w:val="21"/>
              </w:rPr>
            </w:pPr>
            <w:r>
              <w:rPr>
                <w:rFonts w:ascii="宋体" w:eastAsia="宋体" w:hAnsi="宋体" w:hint="eastAsia"/>
                <w:sz w:val="21"/>
                <w:szCs w:val="21"/>
              </w:rPr>
              <w:t>催收员或主管在此页面进行信函申请，</w:t>
            </w:r>
            <w:r>
              <w:rPr>
                <w:rFonts w:ascii="宋体" w:eastAsia="宋体" w:hAnsi="宋体" w:hint="eastAsia"/>
                <w:color w:val="FF0000"/>
                <w:sz w:val="21"/>
                <w:szCs w:val="21"/>
              </w:rPr>
              <w:t>目前信函无需审批，申请后系统直接记录，夜间生成信函文件</w:t>
            </w:r>
            <w:commentRangeStart w:id="3443"/>
            <w:r>
              <w:rPr>
                <w:rFonts w:ascii="宋体" w:eastAsia="宋体" w:hAnsi="宋体" w:hint="eastAsia"/>
                <w:color w:val="FF0000"/>
                <w:sz w:val="21"/>
                <w:szCs w:val="21"/>
              </w:rPr>
              <w:t>发给</w:t>
            </w:r>
            <w:del w:id="3444" w:author="peng" w:date="2018-01-20T16:57:00Z">
              <w:r w:rsidDel="00F5463E">
                <w:rPr>
                  <w:rFonts w:ascii="宋体" w:eastAsia="宋体" w:hAnsi="宋体" w:hint="eastAsia"/>
                  <w:color w:val="FF0000"/>
                  <w:sz w:val="21"/>
                  <w:szCs w:val="21"/>
                </w:rPr>
                <w:delText>秦苍</w:delText>
              </w:r>
            </w:del>
            <w:commentRangeEnd w:id="3443"/>
            <w:r>
              <w:rPr>
                <w:rStyle w:val="af8"/>
                <w:rFonts w:ascii="Times New Roman" w:eastAsia="宋体"/>
                <w:color w:val="FF0000"/>
              </w:rPr>
              <w:commentReference w:id="3443"/>
            </w:r>
            <w:r>
              <w:rPr>
                <w:rFonts w:ascii="宋体" w:eastAsia="宋体" w:hAnsi="宋体" w:hint="eastAsia"/>
                <w:color w:val="FF0000"/>
                <w:sz w:val="21"/>
                <w:szCs w:val="21"/>
              </w:rPr>
              <w:t>。支持账号集查询和批量发送。</w:t>
            </w:r>
          </w:p>
        </w:tc>
      </w:tr>
      <w:tr w:rsidR="00DC1257" w14:paraId="420F810D" w14:textId="77777777">
        <w:trPr>
          <w:trHeight w:val="225"/>
        </w:trPr>
        <w:tc>
          <w:tcPr>
            <w:tcW w:w="1985" w:type="dxa"/>
            <w:shd w:val="clear" w:color="auto" w:fill="D9D9D9"/>
          </w:tcPr>
          <w:p w14:paraId="18A66CB4" w14:textId="77777777" w:rsidR="00DC1257" w:rsidRDefault="007579A1">
            <w:pPr>
              <w:spacing w:line="360" w:lineRule="atLeast"/>
              <w:rPr>
                <w:szCs w:val="21"/>
              </w:rPr>
            </w:pPr>
            <w:r>
              <w:rPr>
                <w:rFonts w:hint="eastAsia"/>
                <w:szCs w:val="21"/>
              </w:rPr>
              <w:lastRenderedPageBreak/>
              <w:t>页面输入</w:t>
            </w:r>
          </w:p>
        </w:tc>
        <w:tc>
          <w:tcPr>
            <w:tcW w:w="7087" w:type="dxa"/>
          </w:tcPr>
          <w:p w14:paraId="43A4E379" w14:textId="77777777" w:rsidR="00DC1257" w:rsidRDefault="007579A1">
            <w:pPr>
              <w:spacing w:line="360" w:lineRule="atLeast"/>
            </w:pPr>
            <w:r>
              <w:rPr>
                <w:rFonts w:hint="eastAsia"/>
              </w:rPr>
              <w:t>客户号</w:t>
            </w:r>
            <w:r>
              <w:rPr>
                <w:rFonts w:hint="eastAsia"/>
              </w:rPr>
              <w:t>[</w:t>
            </w:r>
            <w:r>
              <w:rPr>
                <w:rFonts w:hint="eastAsia"/>
              </w:rPr>
              <w:t>文本框</w:t>
            </w:r>
            <w:r>
              <w:rPr>
                <w:rFonts w:hint="eastAsia"/>
              </w:rPr>
              <w:t>]</w:t>
            </w:r>
            <w:r>
              <w:rPr>
                <w:rFonts w:hint="eastAsia"/>
              </w:rPr>
              <w:t>，账号</w:t>
            </w:r>
            <w:r>
              <w:rPr>
                <w:rFonts w:hint="eastAsia"/>
              </w:rPr>
              <w:t>[</w:t>
            </w:r>
            <w:r>
              <w:rPr>
                <w:rFonts w:hint="eastAsia"/>
              </w:rPr>
              <w:t>文本框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，账龄</w:t>
            </w:r>
            <w:r>
              <w:rPr>
                <w:rFonts w:hint="eastAsia"/>
              </w:rPr>
              <w:t>[</w:t>
            </w:r>
            <w:r>
              <w:rPr>
                <w:rFonts w:hint="eastAsia"/>
              </w:rPr>
              <w:t>文本框</w:t>
            </w:r>
            <w:r>
              <w:rPr>
                <w:rFonts w:hint="eastAsia"/>
              </w:rPr>
              <w:t>]</w:t>
            </w:r>
          </w:p>
          <w:p w14:paraId="27B767A2" w14:textId="77777777" w:rsidR="00DC1257" w:rsidRDefault="007579A1">
            <w:pPr>
              <w:spacing w:line="360" w:lineRule="atLeast"/>
            </w:pPr>
            <w:r>
              <w:rPr>
                <w:rFonts w:hint="eastAsia"/>
                <w:color w:val="FF0000"/>
              </w:rPr>
              <w:t>账号集：搜索条件</w:t>
            </w:r>
            <w:r>
              <w:rPr>
                <w:rFonts w:hint="eastAsia"/>
                <w:color w:val="FF0000"/>
              </w:rPr>
              <w:t>[</w:t>
            </w:r>
            <w:r>
              <w:rPr>
                <w:rFonts w:hint="eastAsia"/>
                <w:color w:val="FF0000"/>
              </w:rPr>
              <w:t>下拉框</w:t>
            </w:r>
            <w:r>
              <w:rPr>
                <w:rFonts w:hint="eastAsia"/>
                <w:color w:val="FF0000"/>
              </w:rPr>
              <w:t>(</w:t>
            </w:r>
            <w:r>
              <w:rPr>
                <w:rFonts w:hint="eastAsia"/>
                <w:color w:val="FF0000"/>
              </w:rPr>
              <w:t>案件号、</w:t>
            </w:r>
            <w:r>
              <w:rPr>
                <w:rFonts w:hint="eastAsia"/>
                <w:color w:val="FF0000"/>
              </w:rPr>
              <w:t>APPID)] [</w:t>
            </w:r>
            <w:r>
              <w:rPr>
                <w:rFonts w:hint="eastAsia"/>
                <w:color w:val="FF0000"/>
              </w:rPr>
              <w:t>输入框</w:t>
            </w:r>
            <w:r>
              <w:rPr>
                <w:rFonts w:hint="eastAsia"/>
                <w:color w:val="FF0000"/>
              </w:rPr>
              <w:t>]</w:t>
            </w:r>
          </w:p>
        </w:tc>
      </w:tr>
      <w:tr w:rsidR="00DC1257" w14:paraId="602BC143" w14:textId="77777777">
        <w:trPr>
          <w:trHeight w:val="225"/>
        </w:trPr>
        <w:tc>
          <w:tcPr>
            <w:tcW w:w="1985" w:type="dxa"/>
            <w:shd w:val="clear" w:color="auto" w:fill="D9D9D9"/>
          </w:tcPr>
          <w:p w14:paraId="67D6A956" w14:textId="77777777" w:rsidR="00DC1257" w:rsidRDefault="007579A1">
            <w:pPr>
              <w:spacing w:line="360" w:lineRule="atLeast"/>
              <w:rPr>
                <w:szCs w:val="21"/>
              </w:rPr>
            </w:pPr>
            <w:r>
              <w:rPr>
                <w:rFonts w:hint="eastAsia"/>
                <w:szCs w:val="21"/>
              </w:rPr>
              <w:t>页面输出</w:t>
            </w:r>
          </w:p>
        </w:tc>
        <w:tc>
          <w:tcPr>
            <w:tcW w:w="7087" w:type="dxa"/>
          </w:tcPr>
          <w:p w14:paraId="312B2B60" w14:textId="77777777" w:rsidR="00DC1257" w:rsidRDefault="007579A1">
            <w:pPr>
              <w:spacing w:line="360" w:lineRule="atLeast"/>
              <w:rPr>
                <w:color w:val="FF0000"/>
              </w:rPr>
            </w:pPr>
            <w:r>
              <w:rPr>
                <w:rFonts w:hint="eastAsia"/>
                <w:color w:val="FF0000"/>
              </w:rPr>
              <w:t>[</w:t>
            </w:r>
            <w:r>
              <w:rPr>
                <w:rFonts w:hint="eastAsia"/>
                <w:color w:val="FF0000"/>
              </w:rPr>
              <w:t>复选框</w:t>
            </w:r>
            <w:r>
              <w:rPr>
                <w:rFonts w:hint="eastAsia"/>
                <w:color w:val="FF0000"/>
              </w:rPr>
              <w:t>]</w:t>
            </w:r>
            <w:r>
              <w:rPr>
                <w:rFonts w:hint="eastAsia"/>
                <w:color w:val="FF0000"/>
              </w:rPr>
              <w:t>，</w:t>
            </w:r>
            <w:r>
              <w:rPr>
                <w:rFonts w:hint="eastAsia"/>
              </w:rPr>
              <w:t>客户名，证件号码，账龄，当前余额，逾期总额，操作</w:t>
            </w:r>
            <w:r>
              <w:rPr>
                <w:rFonts w:hint="eastAsia"/>
              </w:rPr>
              <w:t>[</w:t>
            </w:r>
            <w:r>
              <w:rPr>
                <w:rFonts w:hint="eastAsia"/>
              </w:rPr>
              <w:t>链接</w:t>
            </w:r>
            <w:r>
              <w:rPr>
                <w:rFonts w:hint="eastAsia"/>
              </w:rPr>
              <w:t>]</w:t>
            </w:r>
            <w:r>
              <w:rPr>
                <w:rFonts w:hint="eastAsia"/>
              </w:rPr>
              <w:t>，</w:t>
            </w:r>
            <w:r>
              <w:rPr>
                <w:rFonts w:hint="eastAsia"/>
                <w:color w:val="FF0000"/>
              </w:rPr>
              <w:t>批量申请</w:t>
            </w:r>
            <w:r>
              <w:rPr>
                <w:rFonts w:hint="eastAsia"/>
                <w:color w:val="FF0000"/>
              </w:rPr>
              <w:t>[</w:t>
            </w:r>
            <w:r>
              <w:rPr>
                <w:rFonts w:hint="eastAsia"/>
                <w:color w:val="FF0000"/>
              </w:rPr>
              <w:t>按钮</w:t>
            </w:r>
            <w:r>
              <w:rPr>
                <w:rFonts w:hint="eastAsia"/>
                <w:color w:val="FF0000"/>
              </w:rPr>
              <w:t>]</w:t>
            </w:r>
          </w:p>
        </w:tc>
      </w:tr>
      <w:tr w:rsidR="00DC1257" w14:paraId="70393A8F" w14:textId="77777777">
        <w:trPr>
          <w:trHeight w:val="225"/>
        </w:trPr>
        <w:tc>
          <w:tcPr>
            <w:tcW w:w="1985" w:type="dxa"/>
            <w:shd w:val="clear" w:color="auto" w:fill="D9D9D9"/>
          </w:tcPr>
          <w:p w14:paraId="09A21ACF" w14:textId="77777777" w:rsidR="00DC1257" w:rsidRDefault="007579A1">
            <w:pPr>
              <w:spacing w:line="360" w:lineRule="atLeast"/>
              <w:rPr>
                <w:szCs w:val="21"/>
              </w:rPr>
            </w:pPr>
            <w:r>
              <w:rPr>
                <w:rFonts w:hint="eastAsia"/>
                <w:szCs w:val="21"/>
              </w:rPr>
              <w:t>参考画面</w:t>
            </w:r>
          </w:p>
        </w:tc>
        <w:tc>
          <w:tcPr>
            <w:tcW w:w="7087" w:type="dxa"/>
          </w:tcPr>
          <w:p w14:paraId="2AEB2728"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67D7FF8F" wp14:editId="6473EED5">
                  <wp:extent cx="4343400" cy="1224915"/>
                  <wp:effectExtent l="0" t="0" r="0" b="1333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76" cstate="print"/>
                          <a:stretch>
                            <a:fillRect/>
                          </a:stretch>
                        </pic:blipFill>
                        <pic:spPr>
                          <a:xfrm>
                            <a:off x="0" y="0"/>
                            <a:ext cx="4343400" cy="1224915"/>
                          </a:xfrm>
                          <a:prstGeom prst="rect">
                            <a:avLst/>
                          </a:prstGeom>
                          <a:noFill/>
                          <a:ln w="9525">
                            <a:noFill/>
                            <a:miter/>
                          </a:ln>
                        </pic:spPr>
                      </pic:pic>
                    </a:graphicData>
                  </a:graphic>
                </wp:inline>
              </w:drawing>
            </w:r>
          </w:p>
          <w:p w14:paraId="1A49E69A"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E9E5212" wp14:editId="2ABF5D93">
                  <wp:extent cx="4333875" cy="1219835"/>
                  <wp:effectExtent l="0" t="0" r="9525" b="18415"/>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77" cstate="print"/>
                          <a:stretch>
                            <a:fillRect/>
                          </a:stretch>
                        </pic:blipFill>
                        <pic:spPr>
                          <a:xfrm>
                            <a:off x="0" y="0"/>
                            <a:ext cx="4333875" cy="1219835"/>
                          </a:xfrm>
                          <a:prstGeom prst="rect">
                            <a:avLst/>
                          </a:prstGeom>
                          <a:noFill/>
                          <a:ln w="9525">
                            <a:noFill/>
                            <a:miter/>
                          </a:ln>
                        </pic:spPr>
                      </pic:pic>
                    </a:graphicData>
                  </a:graphic>
                </wp:inline>
              </w:drawing>
            </w:r>
          </w:p>
          <w:p w14:paraId="202056D9" w14:textId="77777777" w:rsidR="00DC1257" w:rsidRDefault="007579A1">
            <w:pPr>
              <w:widowControl/>
              <w:overflowPunct w:val="0"/>
              <w:autoSpaceDE w:val="0"/>
              <w:autoSpaceDN w:val="0"/>
              <w:adjustRightInd w:val="0"/>
              <w:spacing w:after="100" w:line="360" w:lineRule="atLeast"/>
              <w:textAlignment w:val="baseline"/>
            </w:pPr>
            <w:commentRangeStart w:id="3445"/>
            <w:r>
              <w:rPr>
                <w:rFonts w:hint="eastAsia"/>
              </w:rPr>
              <w:t>两种信函模板格式</w:t>
            </w:r>
            <w:commentRangeEnd w:id="3445"/>
            <w:r>
              <w:rPr>
                <w:rStyle w:val="af8"/>
              </w:rPr>
              <w:commentReference w:id="3445"/>
            </w:r>
            <w:r>
              <w:rPr>
                <w:rFonts w:hint="eastAsia"/>
              </w:rPr>
              <w:t>：</w:t>
            </w:r>
          </w:p>
          <w:p w14:paraId="13B07F74"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A758C80" wp14:editId="5A9BB189">
                  <wp:extent cx="4207510" cy="3082290"/>
                  <wp:effectExtent l="0" t="0" r="2540" b="381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78" cstate="print"/>
                          <a:stretch>
                            <a:fillRect/>
                          </a:stretch>
                        </pic:blipFill>
                        <pic:spPr>
                          <a:xfrm>
                            <a:off x="0" y="0"/>
                            <a:ext cx="4207510" cy="3082290"/>
                          </a:xfrm>
                          <a:prstGeom prst="rect">
                            <a:avLst/>
                          </a:prstGeom>
                          <a:noFill/>
                          <a:ln w="9525">
                            <a:noFill/>
                            <a:miter/>
                          </a:ln>
                        </pic:spPr>
                      </pic:pic>
                    </a:graphicData>
                  </a:graphic>
                </wp:inline>
              </w:drawing>
            </w:r>
          </w:p>
          <w:p w14:paraId="7516369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21F6C6F6" wp14:editId="133B9E51">
                  <wp:extent cx="4305935" cy="3032125"/>
                  <wp:effectExtent l="0" t="0" r="18415" b="1587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79" cstate="print"/>
                          <a:stretch>
                            <a:fillRect/>
                          </a:stretch>
                        </pic:blipFill>
                        <pic:spPr>
                          <a:xfrm>
                            <a:off x="0" y="0"/>
                            <a:ext cx="4305935" cy="3032125"/>
                          </a:xfrm>
                          <a:prstGeom prst="rect">
                            <a:avLst/>
                          </a:prstGeom>
                          <a:noFill/>
                          <a:ln w="9525">
                            <a:noFill/>
                            <a:miter/>
                          </a:ln>
                        </pic:spPr>
                      </pic:pic>
                    </a:graphicData>
                  </a:graphic>
                </wp:inline>
              </w:drawing>
            </w:r>
          </w:p>
        </w:tc>
      </w:tr>
      <w:tr w:rsidR="00DC1257" w14:paraId="519B71B8" w14:textId="77777777">
        <w:trPr>
          <w:trHeight w:val="225"/>
        </w:trPr>
        <w:tc>
          <w:tcPr>
            <w:tcW w:w="1985" w:type="dxa"/>
            <w:shd w:val="clear" w:color="auto" w:fill="D9D9D9"/>
          </w:tcPr>
          <w:p w14:paraId="5E887BF4" w14:textId="77777777" w:rsidR="00DC1257" w:rsidRDefault="007579A1">
            <w:pPr>
              <w:spacing w:line="360" w:lineRule="atLeast"/>
              <w:rPr>
                <w:szCs w:val="21"/>
              </w:rPr>
            </w:pPr>
            <w:r>
              <w:rPr>
                <w:rFonts w:hint="eastAsia"/>
                <w:szCs w:val="21"/>
              </w:rPr>
              <w:lastRenderedPageBreak/>
              <w:t>业务规则</w:t>
            </w:r>
          </w:p>
        </w:tc>
        <w:tc>
          <w:tcPr>
            <w:tcW w:w="7087" w:type="dxa"/>
          </w:tcPr>
          <w:p w14:paraId="35083128" w14:textId="77777777" w:rsidR="00DC1257" w:rsidRDefault="007579A1">
            <w:pPr>
              <w:pStyle w:val="21"/>
              <w:numPr>
                <w:ilvl w:val="0"/>
                <w:numId w:val="114"/>
              </w:numPr>
              <w:spacing w:after="60" w:line="360" w:lineRule="atLeast"/>
              <w:ind w:leftChars="0"/>
              <w:rPr>
                <w:rFonts w:ascii="Times New Roman" w:hAnsi="Times New Roman"/>
                <w:szCs w:val="21"/>
              </w:rPr>
            </w:pP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，查出满足查询条件的案件，显示在结果列表中；点击重置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1652AC7E" w14:textId="77777777" w:rsidR="00DC1257" w:rsidRDefault="007579A1">
            <w:pPr>
              <w:pStyle w:val="21"/>
              <w:numPr>
                <w:ilvl w:val="0"/>
                <w:numId w:val="114"/>
              </w:numPr>
              <w:spacing w:after="60" w:line="360" w:lineRule="atLeast"/>
              <w:ind w:leftChars="0"/>
              <w:rPr>
                <w:rFonts w:ascii="Times New Roman" w:hAnsi="Times New Roman"/>
                <w:szCs w:val="21"/>
              </w:rPr>
            </w:pPr>
            <w:r>
              <w:rPr>
                <w:rFonts w:ascii="Times New Roman" w:hAnsi="Times New Roman" w:hint="eastAsia"/>
                <w:szCs w:val="21"/>
              </w:rPr>
              <w:t>查询范围是未处于审批中的案件。</w:t>
            </w:r>
            <w:r>
              <w:rPr>
                <w:rFonts w:ascii="Times New Roman" w:hAnsi="Times New Roman" w:hint="eastAsia"/>
                <w:color w:val="FF0000"/>
                <w:szCs w:val="21"/>
              </w:rPr>
              <w:t>员工只能查询本人名下的案件，主管可以查询自己所处机构以下所有员工的案件。</w:t>
            </w:r>
          </w:p>
          <w:p w14:paraId="7CB012E5" w14:textId="77777777" w:rsidR="00DC1257" w:rsidRDefault="007579A1">
            <w:pPr>
              <w:pStyle w:val="21"/>
              <w:numPr>
                <w:ilvl w:val="0"/>
                <w:numId w:val="114"/>
              </w:numPr>
              <w:spacing w:after="60" w:line="360" w:lineRule="atLeast"/>
              <w:ind w:leftChars="0"/>
              <w:rPr>
                <w:rFonts w:ascii="Times New Roman" w:hAnsi="Times New Roman"/>
                <w:szCs w:val="21"/>
              </w:rPr>
            </w:pPr>
            <w:r>
              <w:rPr>
                <w:rFonts w:ascii="Times New Roman" w:hAnsi="Times New Roman" w:hint="eastAsia"/>
                <w:szCs w:val="21"/>
              </w:rPr>
              <w:t>点击操作栏的信函申请</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，在下方展示信函申请页面，双击地址列表中任</w:t>
            </w:r>
            <w:proofErr w:type="gramStart"/>
            <w:r>
              <w:rPr>
                <w:rFonts w:ascii="Times New Roman" w:hAnsi="Times New Roman" w:hint="eastAsia"/>
                <w:szCs w:val="21"/>
              </w:rPr>
              <w:t>一</w:t>
            </w:r>
            <w:proofErr w:type="gramEnd"/>
            <w:r>
              <w:rPr>
                <w:rFonts w:ascii="Times New Roman" w:hAnsi="Times New Roman" w:hint="eastAsia"/>
                <w:szCs w:val="21"/>
              </w:rPr>
              <w:t>地址，可以将地址带入，操作员填写申请内容，填写完毕后可点击内容预览</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，进行预览，确认后点击发送</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，系统记录信函申请，并记录发送信函的催收记录，若要重新填写可选择重置按钮。</w:t>
            </w:r>
          </w:p>
          <w:p w14:paraId="09D1D315" w14:textId="77777777" w:rsidR="00DC1257" w:rsidRDefault="007579A1">
            <w:pPr>
              <w:pStyle w:val="21"/>
              <w:numPr>
                <w:ilvl w:val="0"/>
                <w:numId w:val="114"/>
              </w:numPr>
              <w:spacing w:after="60" w:line="360" w:lineRule="atLeast"/>
              <w:ind w:leftChars="0"/>
              <w:rPr>
                <w:rFonts w:ascii="Times New Roman" w:hAnsi="Times New Roman"/>
                <w:szCs w:val="21"/>
              </w:rPr>
            </w:pPr>
            <w:r>
              <w:rPr>
                <w:rFonts w:ascii="Times New Roman" w:hAnsi="Times New Roman" w:hint="eastAsia"/>
                <w:color w:val="FF0000"/>
                <w:szCs w:val="21"/>
              </w:rPr>
              <w:t>在查询结果列表中勾选任</w:t>
            </w:r>
            <w:proofErr w:type="gramStart"/>
            <w:r>
              <w:rPr>
                <w:rFonts w:ascii="Times New Roman" w:hAnsi="Times New Roman" w:hint="eastAsia"/>
                <w:color w:val="FF0000"/>
                <w:szCs w:val="21"/>
              </w:rPr>
              <w:t>意条案件</w:t>
            </w:r>
            <w:proofErr w:type="gramEnd"/>
            <w:r>
              <w:rPr>
                <w:rFonts w:ascii="Times New Roman" w:hAnsi="Times New Roman" w:hint="eastAsia"/>
                <w:color w:val="FF0000"/>
                <w:szCs w:val="21"/>
              </w:rPr>
              <w:t>(</w:t>
            </w:r>
            <w:r>
              <w:rPr>
                <w:rFonts w:ascii="Times New Roman" w:hAnsi="Times New Roman" w:hint="eastAsia"/>
                <w:color w:val="FF0000"/>
                <w:szCs w:val="21"/>
              </w:rPr>
              <w:t>最大可支持数量待定，需与</w:t>
            </w:r>
            <w:del w:id="3446" w:author="peng" w:date="2018-01-20T16:57:00Z">
              <w:r w:rsidDel="00F5463E">
                <w:rPr>
                  <w:rFonts w:ascii="Times New Roman" w:hAnsi="Times New Roman" w:hint="eastAsia"/>
                  <w:color w:val="FF0000"/>
                  <w:szCs w:val="21"/>
                </w:rPr>
                <w:delText>秦苍</w:delText>
              </w:r>
            </w:del>
            <w:r>
              <w:rPr>
                <w:rFonts w:ascii="Times New Roman" w:hAnsi="Times New Roman" w:hint="eastAsia"/>
                <w:color w:val="FF0000"/>
                <w:szCs w:val="21"/>
              </w:rPr>
              <w:t>架构讨论</w:t>
            </w:r>
            <w:r>
              <w:rPr>
                <w:rFonts w:ascii="Times New Roman" w:hAnsi="Times New Roman" w:hint="eastAsia"/>
                <w:color w:val="FF0000"/>
                <w:szCs w:val="21"/>
              </w:rPr>
              <w:t>)</w:t>
            </w:r>
            <w:r>
              <w:rPr>
                <w:rFonts w:ascii="Times New Roman" w:hAnsi="Times New Roman" w:hint="eastAsia"/>
                <w:color w:val="FF0000"/>
                <w:szCs w:val="21"/>
              </w:rPr>
              <w:t>，点击批量申请</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，在下方展示批量信函申请页面，操作员填写申请内容后，选择一种信函模板，点击发送</w:t>
            </w:r>
            <w:r>
              <w:rPr>
                <w:rFonts w:ascii="Times New Roman" w:hAnsi="Times New Roman" w:hint="eastAsia"/>
                <w:color w:val="FF0000"/>
                <w:szCs w:val="21"/>
              </w:rPr>
              <w:t>[</w:t>
            </w:r>
            <w:r>
              <w:rPr>
                <w:rFonts w:ascii="Times New Roman" w:hAnsi="Times New Roman" w:hint="eastAsia"/>
                <w:color w:val="FF0000"/>
                <w:szCs w:val="21"/>
              </w:rPr>
              <w:t>按钮</w:t>
            </w:r>
            <w:r>
              <w:rPr>
                <w:rFonts w:ascii="Times New Roman" w:hAnsi="Times New Roman" w:hint="eastAsia"/>
                <w:color w:val="FF0000"/>
                <w:szCs w:val="21"/>
              </w:rPr>
              <w:t>]</w:t>
            </w:r>
            <w:r>
              <w:rPr>
                <w:rFonts w:ascii="Times New Roman" w:hAnsi="Times New Roman" w:hint="eastAsia"/>
                <w:color w:val="FF0000"/>
                <w:szCs w:val="21"/>
              </w:rPr>
              <w:t>，系统记录申请，发送给来源为批量、关系为本人的家庭地址，并记录发送邮件的催收记录。</w:t>
            </w:r>
          </w:p>
        </w:tc>
      </w:tr>
      <w:tr w:rsidR="00DC1257" w14:paraId="4B50AD32" w14:textId="77777777">
        <w:trPr>
          <w:trHeight w:val="225"/>
        </w:trPr>
        <w:tc>
          <w:tcPr>
            <w:tcW w:w="1985" w:type="dxa"/>
            <w:shd w:val="clear" w:color="auto" w:fill="D9D9D9"/>
          </w:tcPr>
          <w:p w14:paraId="5366764F" w14:textId="77777777" w:rsidR="00DC1257" w:rsidRDefault="007579A1">
            <w:pPr>
              <w:spacing w:line="360" w:lineRule="atLeast"/>
              <w:rPr>
                <w:szCs w:val="21"/>
              </w:rPr>
            </w:pPr>
            <w:r>
              <w:rPr>
                <w:rFonts w:hint="eastAsia"/>
                <w:szCs w:val="21"/>
              </w:rPr>
              <w:t>备注</w:t>
            </w:r>
          </w:p>
        </w:tc>
        <w:tc>
          <w:tcPr>
            <w:tcW w:w="7087" w:type="dxa"/>
          </w:tcPr>
          <w:p w14:paraId="1CD5A611"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1113AE4" w14:textId="77777777" w:rsidR="00DC1257" w:rsidRDefault="00DC1257"/>
    <w:p w14:paraId="3D0D33F7" w14:textId="77777777" w:rsidR="00DC1257" w:rsidRDefault="007579A1">
      <w:pPr>
        <w:pStyle w:val="3"/>
        <w:numPr>
          <w:ilvl w:val="2"/>
          <w:numId w:val="1"/>
        </w:numPr>
        <w:rPr>
          <w:rFonts w:ascii="黑体" w:eastAsia="黑体" w:hAnsi="黑体"/>
          <w:sz w:val="24"/>
          <w:szCs w:val="24"/>
        </w:rPr>
      </w:pPr>
      <w:bookmarkStart w:id="3447" w:name="_Toc2209"/>
      <w:bookmarkStart w:id="3448" w:name="_Toc389744656"/>
      <w:r>
        <w:rPr>
          <w:rFonts w:ascii="黑体" w:eastAsia="黑体" w:hAnsi="黑体" w:hint="eastAsia"/>
          <w:sz w:val="24"/>
          <w:szCs w:val="24"/>
        </w:rPr>
        <w:t>信函审核</w:t>
      </w:r>
      <w:r>
        <w:rPr>
          <w:rFonts w:ascii="黑体" w:eastAsia="黑体" w:hAnsi="黑体" w:hint="eastAsia"/>
          <w:color w:val="FF0000"/>
          <w:sz w:val="24"/>
          <w:szCs w:val="24"/>
        </w:rPr>
        <w:t>（暂不使用）</w:t>
      </w:r>
      <w:bookmarkEnd w:id="344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A309800" w14:textId="77777777">
        <w:trPr>
          <w:trHeight w:val="225"/>
        </w:trPr>
        <w:tc>
          <w:tcPr>
            <w:tcW w:w="1985" w:type="dxa"/>
            <w:shd w:val="clear" w:color="auto" w:fill="D9D9D9"/>
          </w:tcPr>
          <w:p w14:paraId="3E8F5D60" w14:textId="77777777" w:rsidR="00DC1257" w:rsidRDefault="007579A1">
            <w:pPr>
              <w:spacing w:line="360" w:lineRule="atLeast"/>
              <w:rPr>
                <w:szCs w:val="21"/>
              </w:rPr>
            </w:pPr>
            <w:r>
              <w:rPr>
                <w:rFonts w:hint="eastAsia"/>
                <w:szCs w:val="21"/>
              </w:rPr>
              <w:t>功能描述</w:t>
            </w:r>
          </w:p>
        </w:tc>
        <w:tc>
          <w:tcPr>
            <w:tcW w:w="7087" w:type="dxa"/>
          </w:tcPr>
          <w:p w14:paraId="1CFE1321" w14:textId="77777777" w:rsidR="00DC1257" w:rsidRDefault="007579A1">
            <w:pPr>
              <w:spacing w:line="360" w:lineRule="atLeast"/>
              <w:ind w:left="420" w:hangingChars="200" w:hanging="420"/>
            </w:pPr>
            <w:r>
              <w:rPr>
                <w:rFonts w:hint="eastAsia"/>
                <w:szCs w:val="21"/>
              </w:rPr>
              <w:t>对已申请信函的客户号进行查询与审核操作。</w:t>
            </w:r>
          </w:p>
        </w:tc>
      </w:tr>
      <w:tr w:rsidR="00DC1257" w14:paraId="5CDA3126" w14:textId="77777777">
        <w:trPr>
          <w:trHeight w:val="225"/>
        </w:trPr>
        <w:tc>
          <w:tcPr>
            <w:tcW w:w="1985" w:type="dxa"/>
            <w:shd w:val="clear" w:color="auto" w:fill="D9D9D9"/>
          </w:tcPr>
          <w:p w14:paraId="15442EFD" w14:textId="77777777" w:rsidR="00DC1257" w:rsidRDefault="007579A1">
            <w:pPr>
              <w:spacing w:line="360" w:lineRule="atLeast"/>
              <w:rPr>
                <w:szCs w:val="21"/>
              </w:rPr>
            </w:pPr>
            <w:r>
              <w:rPr>
                <w:rFonts w:hint="eastAsia"/>
                <w:szCs w:val="21"/>
              </w:rPr>
              <w:t>页面输入</w:t>
            </w:r>
          </w:p>
        </w:tc>
        <w:tc>
          <w:tcPr>
            <w:tcW w:w="7087" w:type="dxa"/>
          </w:tcPr>
          <w:p w14:paraId="73CB6477"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218CDB70" w14:textId="77777777">
        <w:trPr>
          <w:trHeight w:val="225"/>
        </w:trPr>
        <w:tc>
          <w:tcPr>
            <w:tcW w:w="1985" w:type="dxa"/>
            <w:shd w:val="clear" w:color="auto" w:fill="D9D9D9"/>
          </w:tcPr>
          <w:p w14:paraId="399C6BD3" w14:textId="77777777" w:rsidR="00DC1257" w:rsidRDefault="007579A1">
            <w:pPr>
              <w:spacing w:line="360" w:lineRule="atLeast"/>
              <w:rPr>
                <w:szCs w:val="21"/>
              </w:rPr>
            </w:pPr>
            <w:r>
              <w:rPr>
                <w:rFonts w:hint="eastAsia"/>
                <w:szCs w:val="21"/>
              </w:rPr>
              <w:t>页面输出</w:t>
            </w:r>
          </w:p>
        </w:tc>
        <w:tc>
          <w:tcPr>
            <w:tcW w:w="7087" w:type="dxa"/>
          </w:tcPr>
          <w:p w14:paraId="40E16282" w14:textId="77777777" w:rsidR="00DC1257" w:rsidRDefault="007579A1">
            <w:pPr>
              <w:spacing w:line="360" w:lineRule="atLeast"/>
            </w:pPr>
            <w:r>
              <w:rPr>
                <w:rFonts w:hint="eastAsia"/>
              </w:rPr>
              <w:t>收件人，证件号码，审批状态，审批人，审批说明，申请机构，申请人，申请日期，申请原因，信函格式，地址，逾期总额，操作</w:t>
            </w:r>
            <w:r>
              <w:rPr>
                <w:rFonts w:hint="eastAsia"/>
              </w:rPr>
              <w:t>[</w:t>
            </w:r>
            <w:r>
              <w:rPr>
                <w:rFonts w:hint="eastAsia"/>
              </w:rPr>
              <w:t>链接</w:t>
            </w:r>
            <w:r>
              <w:rPr>
                <w:rFonts w:hint="eastAsia"/>
              </w:rPr>
              <w:t>]</w:t>
            </w:r>
          </w:p>
        </w:tc>
      </w:tr>
      <w:tr w:rsidR="00DC1257" w14:paraId="7296E7E6" w14:textId="77777777">
        <w:trPr>
          <w:trHeight w:val="225"/>
        </w:trPr>
        <w:tc>
          <w:tcPr>
            <w:tcW w:w="1985" w:type="dxa"/>
            <w:shd w:val="clear" w:color="auto" w:fill="D9D9D9"/>
          </w:tcPr>
          <w:p w14:paraId="33CB12BB" w14:textId="77777777" w:rsidR="00DC1257" w:rsidRDefault="007579A1">
            <w:pPr>
              <w:spacing w:line="360" w:lineRule="atLeast"/>
              <w:rPr>
                <w:szCs w:val="21"/>
              </w:rPr>
            </w:pPr>
            <w:r>
              <w:rPr>
                <w:rFonts w:hint="eastAsia"/>
                <w:szCs w:val="21"/>
              </w:rPr>
              <w:lastRenderedPageBreak/>
              <w:t>参考画面</w:t>
            </w:r>
          </w:p>
        </w:tc>
        <w:tc>
          <w:tcPr>
            <w:tcW w:w="7087" w:type="dxa"/>
          </w:tcPr>
          <w:p w14:paraId="109A6EDF"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1353FD2" wp14:editId="22DE568C">
                  <wp:extent cx="4330700" cy="1632585"/>
                  <wp:effectExtent l="0" t="0" r="12700" b="571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80" cstate="print"/>
                          <a:stretch>
                            <a:fillRect/>
                          </a:stretch>
                        </pic:blipFill>
                        <pic:spPr>
                          <a:xfrm>
                            <a:off x="0" y="0"/>
                            <a:ext cx="4330700" cy="1632585"/>
                          </a:xfrm>
                          <a:prstGeom prst="rect">
                            <a:avLst/>
                          </a:prstGeom>
                          <a:noFill/>
                          <a:ln w="9525">
                            <a:noFill/>
                            <a:miter/>
                          </a:ln>
                        </pic:spPr>
                      </pic:pic>
                    </a:graphicData>
                  </a:graphic>
                </wp:inline>
              </w:drawing>
            </w:r>
          </w:p>
          <w:p w14:paraId="0F9C19D0"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6AB0B0E" wp14:editId="2AD3FBE4">
                  <wp:extent cx="4298950" cy="1583055"/>
                  <wp:effectExtent l="0" t="0" r="6350" b="17145"/>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1" cstate="print"/>
                          <a:stretch>
                            <a:fillRect/>
                          </a:stretch>
                        </pic:blipFill>
                        <pic:spPr>
                          <a:xfrm>
                            <a:off x="0" y="0"/>
                            <a:ext cx="4298950" cy="1583055"/>
                          </a:xfrm>
                          <a:prstGeom prst="rect">
                            <a:avLst/>
                          </a:prstGeom>
                          <a:noFill/>
                          <a:ln w="9525">
                            <a:noFill/>
                            <a:miter/>
                          </a:ln>
                        </pic:spPr>
                      </pic:pic>
                    </a:graphicData>
                  </a:graphic>
                </wp:inline>
              </w:drawing>
            </w:r>
          </w:p>
        </w:tc>
      </w:tr>
      <w:tr w:rsidR="00DC1257" w14:paraId="6668E36B" w14:textId="77777777">
        <w:trPr>
          <w:trHeight w:val="225"/>
        </w:trPr>
        <w:tc>
          <w:tcPr>
            <w:tcW w:w="1985" w:type="dxa"/>
            <w:shd w:val="clear" w:color="auto" w:fill="D9D9D9"/>
          </w:tcPr>
          <w:p w14:paraId="224B4A42" w14:textId="77777777" w:rsidR="00DC1257" w:rsidRDefault="007579A1">
            <w:pPr>
              <w:spacing w:line="360" w:lineRule="atLeast"/>
              <w:rPr>
                <w:szCs w:val="21"/>
              </w:rPr>
            </w:pPr>
            <w:r>
              <w:rPr>
                <w:rFonts w:hint="eastAsia"/>
                <w:szCs w:val="21"/>
              </w:rPr>
              <w:t>业务规则</w:t>
            </w:r>
          </w:p>
        </w:tc>
        <w:tc>
          <w:tcPr>
            <w:tcW w:w="7087" w:type="dxa"/>
          </w:tcPr>
          <w:p w14:paraId="3D6C887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07BB0EF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点击客户名前的勾选框选中客户进行核准或拒绝操作。</w:t>
            </w:r>
          </w:p>
          <w:p w14:paraId="2E39471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选中其中一位客户，点击操作栏的明细</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，显示该客户具体信息。</w:t>
            </w:r>
          </w:p>
        </w:tc>
      </w:tr>
      <w:tr w:rsidR="00DC1257" w14:paraId="7F934376" w14:textId="77777777">
        <w:trPr>
          <w:trHeight w:val="225"/>
        </w:trPr>
        <w:tc>
          <w:tcPr>
            <w:tcW w:w="1985" w:type="dxa"/>
            <w:shd w:val="clear" w:color="auto" w:fill="D9D9D9"/>
          </w:tcPr>
          <w:p w14:paraId="60E96433" w14:textId="77777777" w:rsidR="00DC1257" w:rsidRDefault="007579A1">
            <w:pPr>
              <w:spacing w:line="360" w:lineRule="atLeast"/>
              <w:rPr>
                <w:szCs w:val="21"/>
              </w:rPr>
            </w:pPr>
            <w:r>
              <w:rPr>
                <w:rFonts w:hint="eastAsia"/>
                <w:szCs w:val="21"/>
              </w:rPr>
              <w:t>备注</w:t>
            </w:r>
          </w:p>
        </w:tc>
        <w:tc>
          <w:tcPr>
            <w:tcW w:w="7087" w:type="dxa"/>
          </w:tcPr>
          <w:p w14:paraId="74B5DAAE"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被核准的客户不在信函审核页面中显示。</w:t>
            </w:r>
          </w:p>
        </w:tc>
      </w:tr>
    </w:tbl>
    <w:p w14:paraId="4F90089E" w14:textId="77777777" w:rsidR="00DC1257" w:rsidRDefault="00DC1257"/>
    <w:p w14:paraId="63A76DE3" w14:textId="77777777" w:rsidR="00DC1257" w:rsidRDefault="007579A1">
      <w:pPr>
        <w:pStyle w:val="3"/>
        <w:numPr>
          <w:ilvl w:val="2"/>
          <w:numId w:val="1"/>
        </w:numPr>
        <w:rPr>
          <w:b w:val="0"/>
          <w:sz w:val="21"/>
          <w:szCs w:val="21"/>
        </w:rPr>
      </w:pPr>
      <w:bookmarkStart w:id="3449" w:name="_Toc4462"/>
      <w:r>
        <w:rPr>
          <w:rFonts w:ascii="黑体" w:eastAsia="黑体" w:hint="eastAsia"/>
          <w:sz w:val="24"/>
          <w:szCs w:val="24"/>
        </w:rPr>
        <w:t>信函作业</w:t>
      </w:r>
      <w:bookmarkEnd w:id="3448"/>
      <w:r>
        <w:rPr>
          <w:rFonts w:ascii="黑体" w:eastAsia="黑体" w:hint="eastAsia"/>
          <w:color w:val="FF0000"/>
          <w:sz w:val="24"/>
          <w:szCs w:val="24"/>
        </w:rPr>
        <w:t>（暂不使用）</w:t>
      </w:r>
      <w:bookmarkEnd w:id="344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7436C24" w14:textId="77777777">
        <w:trPr>
          <w:trHeight w:val="225"/>
        </w:trPr>
        <w:tc>
          <w:tcPr>
            <w:tcW w:w="1985" w:type="dxa"/>
            <w:shd w:val="clear" w:color="auto" w:fill="D9D9D9"/>
          </w:tcPr>
          <w:p w14:paraId="292F8B29" w14:textId="77777777" w:rsidR="00DC1257" w:rsidRDefault="007579A1">
            <w:pPr>
              <w:spacing w:line="360" w:lineRule="atLeast"/>
              <w:rPr>
                <w:szCs w:val="21"/>
              </w:rPr>
            </w:pPr>
            <w:r>
              <w:rPr>
                <w:rFonts w:hint="eastAsia"/>
                <w:szCs w:val="21"/>
              </w:rPr>
              <w:t>功能描述</w:t>
            </w:r>
          </w:p>
        </w:tc>
        <w:tc>
          <w:tcPr>
            <w:tcW w:w="7087" w:type="dxa"/>
          </w:tcPr>
          <w:p w14:paraId="1FFA7ABD"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在线打印信函</w:t>
            </w:r>
          </w:p>
        </w:tc>
      </w:tr>
      <w:tr w:rsidR="00DC1257" w14:paraId="30C9F26C" w14:textId="77777777">
        <w:trPr>
          <w:trHeight w:val="225"/>
        </w:trPr>
        <w:tc>
          <w:tcPr>
            <w:tcW w:w="1985" w:type="dxa"/>
            <w:shd w:val="clear" w:color="auto" w:fill="D9D9D9"/>
          </w:tcPr>
          <w:p w14:paraId="209885DC" w14:textId="77777777" w:rsidR="00DC1257" w:rsidRDefault="007579A1">
            <w:pPr>
              <w:spacing w:line="360" w:lineRule="atLeast"/>
              <w:rPr>
                <w:szCs w:val="21"/>
              </w:rPr>
            </w:pPr>
            <w:r>
              <w:rPr>
                <w:rFonts w:hint="eastAsia"/>
                <w:szCs w:val="21"/>
              </w:rPr>
              <w:t>页面输入</w:t>
            </w:r>
          </w:p>
        </w:tc>
        <w:tc>
          <w:tcPr>
            <w:tcW w:w="7087" w:type="dxa"/>
          </w:tcPr>
          <w:p w14:paraId="1654082A"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，信函编号</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，案件分类</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，打印日期</w:t>
            </w:r>
            <w:r>
              <w:rPr>
                <w:rFonts w:hint="eastAsia"/>
              </w:rPr>
              <w:t>[</w:t>
            </w:r>
            <w:r>
              <w:rPr>
                <w:rFonts w:hint="eastAsia"/>
              </w:rPr>
              <w:t>日期格式</w:t>
            </w:r>
            <w:r>
              <w:rPr>
                <w:rFonts w:hint="eastAsia"/>
              </w:rPr>
              <w:t>]</w:t>
            </w:r>
            <w:r>
              <w:rPr>
                <w:rFonts w:hint="eastAsia"/>
              </w:rPr>
              <w:t>，案件状态</w:t>
            </w:r>
            <w:r>
              <w:rPr>
                <w:rFonts w:hint="eastAsia"/>
              </w:rPr>
              <w:t>[</w:t>
            </w:r>
            <w:r>
              <w:rPr>
                <w:rFonts w:hint="eastAsia"/>
              </w:rPr>
              <w:t>下拉框</w:t>
            </w:r>
            <w:r>
              <w:rPr>
                <w:rFonts w:hint="eastAsia"/>
              </w:rPr>
              <w:t>]</w:t>
            </w:r>
            <w:r>
              <w:rPr>
                <w:rFonts w:hint="eastAsia"/>
              </w:rPr>
              <w:t>，打印状态</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05D67CE8" w14:textId="77777777">
        <w:trPr>
          <w:trHeight w:val="225"/>
        </w:trPr>
        <w:tc>
          <w:tcPr>
            <w:tcW w:w="1985" w:type="dxa"/>
            <w:shd w:val="clear" w:color="auto" w:fill="D9D9D9"/>
          </w:tcPr>
          <w:p w14:paraId="4E65F7CB" w14:textId="77777777" w:rsidR="00DC1257" w:rsidRDefault="007579A1">
            <w:pPr>
              <w:spacing w:line="360" w:lineRule="atLeast"/>
              <w:rPr>
                <w:szCs w:val="21"/>
              </w:rPr>
            </w:pPr>
            <w:r>
              <w:rPr>
                <w:rFonts w:hint="eastAsia"/>
                <w:szCs w:val="21"/>
              </w:rPr>
              <w:t>页面输出</w:t>
            </w:r>
          </w:p>
        </w:tc>
        <w:tc>
          <w:tcPr>
            <w:tcW w:w="7087" w:type="dxa"/>
          </w:tcPr>
          <w:p w14:paraId="38E0096D" w14:textId="77777777" w:rsidR="00DC1257" w:rsidRDefault="007579A1">
            <w:pPr>
              <w:spacing w:line="360" w:lineRule="atLeast"/>
              <w:rPr>
                <w:szCs w:val="21"/>
              </w:rPr>
            </w:pPr>
            <w:r>
              <w:rPr>
                <w:rFonts w:hint="eastAsia"/>
                <w:szCs w:val="21"/>
              </w:rPr>
              <w:t>提示打印结果</w:t>
            </w:r>
          </w:p>
        </w:tc>
      </w:tr>
      <w:tr w:rsidR="00DC1257" w14:paraId="2B5468B4" w14:textId="77777777">
        <w:trPr>
          <w:trHeight w:val="225"/>
        </w:trPr>
        <w:tc>
          <w:tcPr>
            <w:tcW w:w="1985" w:type="dxa"/>
            <w:shd w:val="clear" w:color="auto" w:fill="D9D9D9"/>
          </w:tcPr>
          <w:p w14:paraId="10828FC0" w14:textId="77777777" w:rsidR="00DC1257" w:rsidRDefault="007579A1">
            <w:pPr>
              <w:spacing w:line="360" w:lineRule="atLeast"/>
              <w:rPr>
                <w:szCs w:val="21"/>
              </w:rPr>
            </w:pPr>
            <w:r>
              <w:rPr>
                <w:rFonts w:hint="eastAsia"/>
                <w:szCs w:val="21"/>
              </w:rPr>
              <w:t>参考画面</w:t>
            </w:r>
          </w:p>
        </w:tc>
        <w:tc>
          <w:tcPr>
            <w:tcW w:w="7087" w:type="dxa"/>
          </w:tcPr>
          <w:p w14:paraId="7BD1667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21733192" wp14:editId="5B417C6A">
                  <wp:extent cx="4361815" cy="1168400"/>
                  <wp:effectExtent l="0" t="0" r="635" b="12700"/>
                  <wp:docPr id="1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8"/>
                          <pic:cNvPicPr>
                            <a:picLocks noChangeAspect="1"/>
                          </pic:cNvPicPr>
                        </pic:nvPicPr>
                        <pic:blipFill>
                          <a:blip r:embed="rId182" cstate="print"/>
                          <a:stretch>
                            <a:fillRect/>
                          </a:stretch>
                        </pic:blipFill>
                        <pic:spPr>
                          <a:xfrm>
                            <a:off x="0" y="0"/>
                            <a:ext cx="4361815" cy="1168400"/>
                          </a:xfrm>
                          <a:prstGeom prst="rect">
                            <a:avLst/>
                          </a:prstGeom>
                          <a:noFill/>
                          <a:ln w="9525">
                            <a:noFill/>
                            <a:miter/>
                          </a:ln>
                        </pic:spPr>
                      </pic:pic>
                    </a:graphicData>
                  </a:graphic>
                </wp:inline>
              </w:drawing>
            </w:r>
          </w:p>
        </w:tc>
      </w:tr>
      <w:tr w:rsidR="00DC1257" w14:paraId="4FADEF1B" w14:textId="77777777">
        <w:trPr>
          <w:trHeight w:val="225"/>
        </w:trPr>
        <w:tc>
          <w:tcPr>
            <w:tcW w:w="1985" w:type="dxa"/>
            <w:shd w:val="clear" w:color="auto" w:fill="D9D9D9"/>
          </w:tcPr>
          <w:p w14:paraId="60417EE8" w14:textId="77777777" w:rsidR="00DC1257" w:rsidRDefault="007579A1">
            <w:pPr>
              <w:spacing w:line="360" w:lineRule="atLeast"/>
              <w:rPr>
                <w:szCs w:val="21"/>
              </w:rPr>
            </w:pPr>
            <w:r>
              <w:rPr>
                <w:rFonts w:hint="eastAsia"/>
                <w:szCs w:val="21"/>
              </w:rPr>
              <w:t>业务规则</w:t>
            </w:r>
          </w:p>
        </w:tc>
        <w:tc>
          <w:tcPr>
            <w:tcW w:w="7087" w:type="dxa"/>
          </w:tcPr>
          <w:p w14:paraId="4BAE68FD" w14:textId="77777777" w:rsidR="00DC1257" w:rsidRDefault="007579A1">
            <w:pPr>
              <w:pStyle w:val="21"/>
              <w:numPr>
                <w:ilvl w:val="0"/>
                <w:numId w:val="115"/>
              </w:numPr>
              <w:spacing w:after="60" w:line="360" w:lineRule="atLeast"/>
              <w:ind w:leftChars="0"/>
              <w:rPr>
                <w:rFonts w:ascii="Times New Roman" w:hAnsi="Times New Roman"/>
                <w:szCs w:val="21"/>
              </w:rPr>
            </w:pPr>
            <w:r>
              <w:rPr>
                <w:rFonts w:ascii="Times New Roman" w:hAnsi="Times New Roman" w:hint="eastAsia"/>
                <w:szCs w:val="21"/>
              </w:rPr>
              <w:t>勾选案件提交后台后，弹出下载框，即时执行打印信函操作。</w:t>
            </w:r>
          </w:p>
          <w:p w14:paraId="7CFEA286" w14:textId="77777777" w:rsidR="00DC1257" w:rsidRDefault="007579A1">
            <w:pPr>
              <w:pStyle w:val="21"/>
              <w:numPr>
                <w:ilvl w:val="0"/>
                <w:numId w:val="115"/>
              </w:numPr>
              <w:spacing w:after="60" w:line="360" w:lineRule="atLeast"/>
              <w:ind w:leftChars="0"/>
              <w:rPr>
                <w:rFonts w:ascii="Times New Roman" w:hAnsi="Times New Roman"/>
                <w:szCs w:val="21"/>
              </w:rPr>
            </w:pPr>
            <w:r>
              <w:rPr>
                <w:rFonts w:ascii="Times New Roman" w:hAnsi="Times New Roman" w:hint="eastAsia"/>
                <w:szCs w:val="21"/>
              </w:rPr>
              <w:lastRenderedPageBreak/>
              <w:t>若信件无人取被退回，点击</w:t>
            </w:r>
            <w:proofErr w:type="gramStart"/>
            <w:r>
              <w:rPr>
                <w:rFonts w:ascii="Times New Roman" w:hAnsi="Times New Roman"/>
                <w:szCs w:val="21"/>
              </w:rPr>
              <w:t>”</w:t>
            </w:r>
            <w:proofErr w:type="gramEnd"/>
            <w:r>
              <w:rPr>
                <w:rFonts w:ascii="Times New Roman" w:hAnsi="Times New Roman" w:hint="eastAsia"/>
                <w:szCs w:val="21"/>
              </w:rPr>
              <w:t>信件退回</w:t>
            </w:r>
            <w:r>
              <w:rPr>
                <w:rFonts w:ascii="Times New Roman" w:hAnsi="Times New Roman"/>
                <w:szCs w:val="21"/>
              </w:rPr>
              <w:t>”</w:t>
            </w:r>
            <w:r>
              <w:rPr>
                <w:rFonts w:ascii="Times New Roman" w:hAnsi="Times New Roman" w:hint="eastAsia"/>
                <w:szCs w:val="21"/>
              </w:rPr>
              <w:t>按钮记录信件退回情况</w:t>
            </w:r>
          </w:p>
        </w:tc>
      </w:tr>
      <w:tr w:rsidR="00DC1257" w14:paraId="29EB3A68" w14:textId="77777777">
        <w:trPr>
          <w:trHeight w:val="225"/>
        </w:trPr>
        <w:tc>
          <w:tcPr>
            <w:tcW w:w="1985" w:type="dxa"/>
            <w:shd w:val="clear" w:color="auto" w:fill="D9D9D9"/>
          </w:tcPr>
          <w:p w14:paraId="5EBAC589" w14:textId="77777777" w:rsidR="00DC1257" w:rsidRDefault="007579A1">
            <w:pPr>
              <w:spacing w:line="360" w:lineRule="atLeast"/>
              <w:rPr>
                <w:szCs w:val="21"/>
              </w:rPr>
            </w:pPr>
            <w:r>
              <w:rPr>
                <w:rFonts w:hint="eastAsia"/>
                <w:szCs w:val="21"/>
              </w:rPr>
              <w:lastRenderedPageBreak/>
              <w:t>备注</w:t>
            </w:r>
          </w:p>
        </w:tc>
        <w:tc>
          <w:tcPr>
            <w:tcW w:w="7087" w:type="dxa"/>
          </w:tcPr>
          <w:p w14:paraId="3E38F3BC"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02C69B8" w14:textId="77777777" w:rsidR="00DC1257" w:rsidRDefault="00DC1257">
      <w:pPr>
        <w:spacing w:line="360" w:lineRule="atLeast"/>
      </w:pPr>
      <w:bookmarkStart w:id="3450" w:name="_法务作业"/>
      <w:bookmarkEnd w:id="3450"/>
    </w:p>
    <w:p w14:paraId="02E08BB1" w14:textId="77777777" w:rsidR="00DC1257" w:rsidRDefault="007579A1">
      <w:pPr>
        <w:pStyle w:val="3"/>
        <w:numPr>
          <w:ilvl w:val="2"/>
          <w:numId w:val="1"/>
        </w:numPr>
        <w:rPr>
          <w:rFonts w:ascii="黑体" w:eastAsia="黑体" w:hAnsi="黑体"/>
          <w:sz w:val="24"/>
          <w:szCs w:val="24"/>
        </w:rPr>
      </w:pPr>
      <w:bookmarkStart w:id="3451" w:name="_Toc31085"/>
      <w:bookmarkStart w:id="3452" w:name="_Toc389744657"/>
      <w:r>
        <w:rPr>
          <w:rFonts w:ascii="黑体" w:eastAsia="黑体" w:hAnsi="黑体" w:hint="eastAsia"/>
          <w:sz w:val="24"/>
          <w:szCs w:val="24"/>
        </w:rPr>
        <w:t>信函申请查询</w:t>
      </w:r>
      <w:bookmarkEnd w:id="345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5C4D2CD" w14:textId="77777777">
        <w:trPr>
          <w:trHeight w:val="225"/>
        </w:trPr>
        <w:tc>
          <w:tcPr>
            <w:tcW w:w="1985" w:type="dxa"/>
            <w:shd w:val="clear" w:color="auto" w:fill="D9D9D9"/>
          </w:tcPr>
          <w:p w14:paraId="7B5BC297" w14:textId="77777777" w:rsidR="00DC1257" w:rsidRDefault="007579A1">
            <w:pPr>
              <w:spacing w:line="360" w:lineRule="atLeast"/>
              <w:rPr>
                <w:szCs w:val="21"/>
              </w:rPr>
            </w:pPr>
            <w:r>
              <w:rPr>
                <w:rFonts w:hint="eastAsia"/>
                <w:szCs w:val="21"/>
              </w:rPr>
              <w:t>功能描述</w:t>
            </w:r>
          </w:p>
        </w:tc>
        <w:tc>
          <w:tcPr>
            <w:tcW w:w="7087" w:type="dxa"/>
          </w:tcPr>
          <w:p w14:paraId="0A450B07" w14:textId="77777777" w:rsidR="00DC1257" w:rsidRDefault="007579A1">
            <w:pPr>
              <w:spacing w:line="360" w:lineRule="atLeast"/>
              <w:ind w:left="420" w:hangingChars="200" w:hanging="420"/>
            </w:pPr>
            <w:r>
              <w:rPr>
                <w:rFonts w:hint="eastAsia"/>
                <w:szCs w:val="21"/>
              </w:rPr>
              <w:t>对已审批的客户进行申请查询功能。</w:t>
            </w:r>
          </w:p>
        </w:tc>
      </w:tr>
      <w:tr w:rsidR="00DC1257" w14:paraId="0C12943B" w14:textId="77777777">
        <w:trPr>
          <w:trHeight w:val="225"/>
        </w:trPr>
        <w:tc>
          <w:tcPr>
            <w:tcW w:w="1985" w:type="dxa"/>
            <w:shd w:val="clear" w:color="auto" w:fill="D9D9D9"/>
          </w:tcPr>
          <w:p w14:paraId="3AD7D259" w14:textId="77777777" w:rsidR="00DC1257" w:rsidRDefault="007579A1">
            <w:pPr>
              <w:spacing w:line="360" w:lineRule="atLeast"/>
              <w:rPr>
                <w:szCs w:val="21"/>
              </w:rPr>
            </w:pPr>
            <w:r>
              <w:rPr>
                <w:rFonts w:hint="eastAsia"/>
                <w:szCs w:val="21"/>
              </w:rPr>
              <w:t>页面输入</w:t>
            </w:r>
          </w:p>
        </w:tc>
        <w:tc>
          <w:tcPr>
            <w:tcW w:w="7087" w:type="dxa"/>
          </w:tcPr>
          <w:p w14:paraId="04AD6BF0"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，申请日期起</w:t>
            </w:r>
            <w:r>
              <w:rPr>
                <w:rFonts w:hint="eastAsia"/>
              </w:rPr>
              <w:t>[</w:t>
            </w:r>
            <w:r>
              <w:rPr>
                <w:rFonts w:hint="eastAsia"/>
              </w:rPr>
              <w:t>日期格式</w:t>
            </w:r>
            <w:r>
              <w:rPr>
                <w:rFonts w:hint="eastAsia"/>
              </w:rPr>
              <w:t>]</w:t>
            </w:r>
            <w:r>
              <w:rPr>
                <w:rFonts w:hint="eastAsia"/>
              </w:rPr>
              <w:t>，申请日期止</w:t>
            </w:r>
            <w:r>
              <w:rPr>
                <w:rFonts w:hint="eastAsia"/>
              </w:rPr>
              <w:t>[</w:t>
            </w:r>
            <w:r>
              <w:rPr>
                <w:rFonts w:hint="eastAsia"/>
              </w:rPr>
              <w:t>日期格式</w:t>
            </w:r>
            <w:r>
              <w:rPr>
                <w:rFonts w:hint="eastAsia"/>
              </w:rPr>
              <w:t>]</w:t>
            </w:r>
            <w:r>
              <w:rPr>
                <w:rFonts w:hint="eastAsia"/>
              </w:rPr>
              <w:t>，审批状态</w:t>
            </w:r>
            <w:r>
              <w:rPr>
                <w:rFonts w:hint="eastAsia"/>
              </w:rPr>
              <w:t>[</w:t>
            </w:r>
            <w:r>
              <w:rPr>
                <w:rFonts w:hint="eastAsia"/>
              </w:rPr>
              <w:t>下拉框</w:t>
            </w:r>
            <w:r>
              <w:rPr>
                <w:rFonts w:hint="eastAsia"/>
              </w:rPr>
              <w:t>]</w:t>
            </w:r>
          </w:p>
        </w:tc>
      </w:tr>
      <w:tr w:rsidR="00DC1257" w14:paraId="4E3CE883" w14:textId="77777777">
        <w:trPr>
          <w:trHeight w:val="225"/>
        </w:trPr>
        <w:tc>
          <w:tcPr>
            <w:tcW w:w="1985" w:type="dxa"/>
            <w:shd w:val="clear" w:color="auto" w:fill="D9D9D9"/>
          </w:tcPr>
          <w:p w14:paraId="3FCD5E32" w14:textId="77777777" w:rsidR="00DC1257" w:rsidRDefault="007579A1">
            <w:pPr>
              <w:spacing w:line="360" w:lineRule="atLeast"/>
              <w:rPr>
                <w:szCs w:val="21"/>
              </w:rPr>
            </w:pPr>
            <w:r>
              <w:rPr>
                <w:rFonts w:hint="eastAsia"/>
                <w:szCs w:val="21"/>
              </w:rPr>
              <w:t>页面输出</w:t>
            </w:r>
          </w:p>
        </w:tc>
        <w:tc>
          <w:tcPr>
            <w:tcW w:w="7087" w:type="dxa"/>
          </w:tcPr>
          <w:p w14:paraId="44A377EF" w14:textId="77777777" w:rsidR="00DC1257" w:rsidRDefault="007579A1">
            <w:pPr>
              <w:spacing w:line="360" w:lineRule="atLeast"/>
            </w:pPr>
            <w:r>
              <w:rPr>
                <w:rFonts w:hint="eastAsia"/>
              </w:rPr>
              <w:t>客户，证件号码，审批状态，审批人，审批日期，审批说明，申请机构，申请人，申请日期，申请说明</w:t>
            </w:r>
          </w:p>
        </w:tc>
      </w:tr>
      <w:tr w:rsidR="00DC1257" w14:paraId="313C6FA0" w14:textId="77777777">
        <w:trPr>
          <w:trHeight w:val="225"/>
        </w:trPr>
        <w:tc>
          <w:tcPr>
            <w:tcW w:w="1985" w:type="dxa"/>
            <w:shd w:val="clear" w:color="auto" w:fill="D9D9D9"/>
          </w:tcPr>
          <w:p w14:paraId="11B0B785" w14:textId="77777777" w:rsidR="00DC1257" w:rsidRDefault="007579A1">
            <w:pPr>
              <w:spacing w:line="360" w:lineRule="atLeast"/>
              <w:rPr>
                <w:szCs w:val="21"/>
              </w:rPr>
            </w:pPr>
            <w:r>
              <w:rPr>
                <w:rFonts w:hint="eastAsia"/>
                <w:szCs w:val="21"/>
              </w:rPr>
              <w:t>参考画面</w:t>
            </w:r>
          </w:p>
        </w:tc>
        <w:tc>
          <w:tcPr>
            <w:tcW w:w="7087" w:type="dxa"/>
          </w:tcPr>
          <w:p w14:paraId="437D193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7A4EC832" wp14:editId="3B631043">
                  <wp:extent cx="4252595" cy="1000125"/>
                  <wp:effectExtent l="0" t="0" r="14605" b="952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183" cstate="print"/>
                          <a:stretch>
                            <a:fillRect/>
                          </a:stretch>
                        </pic:blipFill>
                        <pic:spPr>
                          <a:xfrm>
                            <a:off x="0" y="0"/>
                            <a:ext cx="4252595" cy="1000125"/>
                          </a:xfrm>
                          <a:prstGeom prst="rect">
                            <a:avLst/>
                          </a:prstGeom>
                          <a:noFill/>
                          <a:ln w="9525">
                            <a:noFill/>
                            <a:miter/>
                          </a:ln>
                        </pic:spPr>
                      </pic:pic>
                    </a:graphicData>
                  </a:graphic>
                </wp:inline>
              </w:drawing>
            </w:r>
          </w:p>
        </w:tc>
      </w:tr>
      <w:tr w:rsidR="00DC1257" w14:paraId="58C61BB7" w14:textId="77777777">
        <w:trPr>
          <w:trHeight w:val="225"/>
        </w:trPr>
        <w:tc>
          <w:tcPr>
            <w:tcW w:w="1985" w:type="dxa"/>
            <w:shd w:val="clear" w:color="auto" w:fill="D9D9D9"/>
          </w:tcPr>
          <w:p w14:paraId="76932C81" w14:textId="77777777" w:rsidR="00DC1257" w:rsidRDefault="007579A1">
            <w:pPr>
              <w:spacing w:line="360" w:lineRule="atLeast"/>
              <w:rPr>
                <w:szCs w:val="21"/>
              </w:rPr>
            </w:pPr>
            <w:r>
              <w:rPr>
                <w:rFonts w:hint="eastAsia"/>
                <w:szCs w:val="21"/>
              </w:rPr>
              <w:t>业务规则</w:t>
            </w:r>
          </w:p>
        </w:tc>
        <w:tc>
          <w:tcPr>
            <w:tcW w:w="7087" w:type="dxa"/>
          </w:tcPr>
          <w:p w14:paraId="071F59D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，查出满足查询条件的信函申请信息，显示在结果列表中；点击重置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tc>
      </w:tr>
      <w:tr w:rsidR="00DC1257" w14:paraId="54A5C2C0" w14:textId="77777777">
        <w:trPr>
          <w:trHeight w:val="225"/>
        </w:trPr>
        <w:tc>
          <w:tcPr>
            <w:tcW w:w="1985" w:type="dxa"/>
            <w:shd w:val="clear" w:color="auto" w:fill="D9D9D9"/>
          </w:tcPr>
          <w:p w14:paraId="4322256E" w14:textId="77777777" w:rsidR="00DC1257" w:rsidRDefault="007579A1">
            <w:pPr>
              <w:spacing w:line="360" w:lineRule="atLeast"/>
              <w:rPr>
                <w:szCs w:val="21"/>
              </w:rPr>
            </w:pPr>
            <w:r>
              <w:rPr>
                <w:rFonts w:hint="eastAsia"/>
                <w:szCs w:val="21"/>
              </w:rPr>
              <w:t>备注</w:t>
            </w:r>
          </w:p>
        </w:tc>
        <w:tc>
          <w:tcPr>
            <w:tcW w:w="7087" w:type="dxa"/>
          </w:tcPr>
          <w:p w14:paraId="1002C0A9"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62D11CB" w14:textId="77777777" w:rsidR="00DC1257" w:rsidRDefault="00DC1257"/>
    <w:p w14:paraId="3A1094FA" w14:textId="77777777" w:rsidR="00DC1257" w:rsidRDefault="00DC1257">
      <w:bookmarkStart w:id="3453" w:name="_Toc389744666"/>
      <w:bookmarkEnd w:id="3452"/>
    </w:p>
    <w:p w14:paraId="29301AF4" w14:textId="77777777" w:rsidR="00DC1257" w:rsidRDefault="007579A1">
      <w:pPr>
        <w:pStyle w:val="2"/>
      </w:pPr>
      <w:bookmarkStart w:id="3454" w:name="_Toc25070"/>
      <w:r>
        <w:rPr>
          <w:rFonts w:hint="eastAsia"/>
        </w:rPr>
        <w:t>法</w:t>
      </w:r>
      <w:proofErr w:type="gramStart"/>
      <w:r>
        <w:rPr>
          <w:rFonts w:hint="eastAsia"/>
        </w:rPr>
        <w:t>务</w:t>
      </w:r>
      <w:bookmarkEnd w:id="3453"/>
      <w:proofErr w:type="gramEnd"/>
      <w:r>
        <w:rPr>
          <w:rFonts w:hint="eastAsia"/>
        </w:rPr>
        <w:t>管理</w:t>
      </w:r>
      <w:bookmarkEnd w:id="3454"/>
    </w:p>
    <w:p w14:paraId="3586DE34" w14:textId="77777777" w:rsidR="00DC1257" w:rsidRDefault="007579A1">
      <w:pPr>
        <w:pStyle w:val="3"/>
        <w:numPr>
          <w:ilvl w:val="2"/>
          <w:numId w:val="1"/>
        </w:numPr>
        <w:rPr>
          <w:b w:val="0"/>
          <w:sz w:val="21"/>
          <w:szCs w:val="21"/>
        </w:rPr>
      </w:pPr>
      <w:bookmarkStart w:id="3455" w:name="_Toc4065"/>
      <w:r>
        <w:rPr>
          <w:rFonts w:ascii="黑体" w:eastAsia="黑体" w:hint="eastAsia"/>
          <w:sz w:val="24"/>
          <w:szCs w:val="24"/>
        </w:rPr>
        <w:t>法</w:t>
      </w:r>
      <w:proofErr w:type="gramStart"/>
      <w:r>
        <w:rPr>
          <w:rFonts w:ascii="黑体" w:eastAsia="黑体" w:hint="eastAsia"/>
          <w:sz w:val="24"/>
          <w:szCs w:val="24"/>
        </w:rPr>
        <w:t>务</w:t>
      </w:r>
      <w:proofErr w:type="gramEnd"/>
      <w:r>
        <w:rPr>
          <w:rFonts w:ascii="黑体" w:eastAsia="黑体" w:hint="eastAsia"/>
          <w:sz w:val="24"/>
          <w:szCs w:val="24"/>
        </w:rPr>
        <w:t>申请</w:t>
      </w:r>
      <w:bookmarkEnd w:id="345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74BD6AB" w14:textId="77777777">
        <w:trPr>
          <w:trHeight w:val="225"/>
        </w:trPr>
        <w:tc>
          <w:tcPr>
            <w:tcW w:w="1985" w:type="dxa"/>
            <w:shd w:val="clear" w:color="auto" w:fill="D9D9D9"/>
          </w:tcPr>
          <w:p w14:paraId="12074962" w14:textId="77777777" w:rsidR="00DC1257" w:rsidRDefault="007579A1">
            <w:pPr>
              <w:spacing w:line="360" w:lineRule="atLeast"/>
              <w:rPr>
                <w:szCs w:val="21"/>
              </w:rPr>
            </w:pPr>
            <w:r>
              <w:rPr>
                <w:rFonts w:hint="eastAsia"/>
                <w:szCs w:val="21"/>
              </w:rPr>
              <w:t>功能描述</w:t>
            </w:r>
          </w:p>
        </w:tc>
        <w:tc>
          <w:tcPr>
            <w:tcW w:w="7087" w:type="dxa"/>
          </w:tcPr>
          <w:p w14:paraId="3C96FBEF" w14:textId="77777777" w:rsidR="00DC1257" w:rsidRDefault="007579A1">
            <w:pPr>
              <w:pStyle w:val="ISO"/>
              <w:spacing w:beforeLines="0" w:line="360" w:lineRule="atLeast"/>
              <w:ind w:firstLine="0"/>
              <w:rPr>
                <w:szCs w:val="24"/>
              </w:rPr>
            </w:pPr>
            <w:r>
              <w:rPr>
                <w:rFonts w:ascii="宋体" w:eastAsia="宋体" w:hAnsi="宋体" w:hint="eastAsia"/>
                <w:sz w:val="21"/>
                <w:szCs w:val="21"/>
              </w:rPr>
              <w:t>查询通过审核的法</w:t>
            </w:r>
            <w:proofErr w:type="gramStart"/>
            <w:r>
              <w:rPr>
                <w:rFonts w:ascii="宋体" w:eastAsia="宋体" w:hAnsi="宋体" w:hint="eastAsia"/>
                <w:sz w:val="21"/>
                <w:szCs w:val="21"/>
              </w:rPr>
              <w:t>务</w:t>
            </w:r>
            <w:proofErr w:type="gramEnd"/>
            <w:r>
              <w:rPr>
                <w:rFonts w:ascii="宋体" w:eastAsia="宋体" w:hAnsi="宋体" w:hint="eastAsia"/>
                <w:sz w:val="21"/>
                <w:szCs w:val="21"/>
              </w:rPr>
              <w:t>申请，进行法务作业信息的记录。</w:t>
            </w:r>
          </w:p>
        </w:tc>
      </w:tr>
      <w:tr w:rsidR="00DC1257" w14:paraId="17E6C3D0" w14:textId="77777777">
        <w:trPr>
          <w:trHeight w:val="225"/>
        </w:trPr>
        <w:tc>
          <w:tcPr>
            <w:tcW w:w="1985" w:type="dxa"/>
            <w:shd w:val="clear" w:color="auto" w:fill="D9D9D9"/>
          </w:tcPr>
          <w:p w14:paraId="0377259B" w14:textId="77777777" w:rsidR="00DC1257" w:rsidRDefault="007579A1">
            <w:pPr>
              <w:spacing w:line="360" w:lineRule="atLeast"/>
              <w:rPr>
                <w:szCs w:val="21"/>
              </w:rPr>
            </w:pPr>
            <w:r>
              <w:rPr>
                <w:rFonts w:hint="eastAsia"/>
                <w:szCs w:val="21"/>
              </w:rPr>
              <w:t>页面输入</w:t>
            </w:r>
          </w:p>
        </w:tc>
        <w:tc>
          <w:tcPr>
            <w:tcW w:w="7087" w:type="dxa"/>
          </w:tcPr>
          <w:p w14:paraId="0CEA69BA" w14:textId="77777777" w:rsidR="00DC1257" w:rsidRDefault="007579A1">
            <w:pPr>
              <w:spacing w:line="360" w:lineRule="atLeast"/>
            </w:pPr>
            <w:r>
              <w:rPr>
                <w:rFonts w:hint="eastAsia"/>
              </w:rPr>
              <w:t>客户名</w:t>
            </w:r>
            <w:r>
              <w:rPr>
                <w:rFonts w:hint="eastAsia"/>
              </w:rPr>
              <w:t>[</w:t>
            </w:r>
            <w:r>
              <w:rPr>
                <w:rFonts w:hint="eastAsia"/>
              </w:rPr>
              <w:t>文本框</w:t>
            </w:r>
            <w:r>
              <w:rPr>
                <w:rFonts w:hint="eastAsia"/>
              </w:rPr>
              <w:t>]</w:t>
            </w:r>
            <w:r>
              <w:rPr>
                <w:rFonts w:hint="eastAsia"/>
              </w:rPr>
              <w:t>，账号</w:t>
            </w:r>
            <w:r>
              <w:rPr>
                <w:rFonts w:hint="eastAsia"/>
              </w:rPr>
              <w:t>[</w:t>
            </w:r>
            <w:r>
              <w:rPr>
                <w:rFonts w:hint="eastAsia"/>
              </w:rPr>
              <w:t>文本框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，账龄</w:t>
            </w:r>
            <w:r>
              <w:rPr>
                <w:rFonts w:hint="eastAsia"/>
              </w:rPr>
              <w:t>[</w:t>
            </w:r>
            <w:r>
              <w:rPr>
                <w:rFonts w:hint="eastAsia"/>
              </w:rPr>
              <w:t>文本框</w:t>
            </w:r>
            <w:r>
              <w:rPr>
                <w:rFonts w:hint="eastAsia"/>
              </w:rPr>
              <w:t>]</w:t>
            </w:r>
          </w:p>
        </w:tc>
      </w:tr>
      <w:tr w:rsidR="00DC1257" w14:paraId="552963AB" w14:textId="77777777">
        <w:trPr>
          <w:trHeight w:val="225"/>
        </w:trPr>
        <w:tc>
          <w:tcPr>
            <w:tcW w:w="1985" w:type="dxa"/>
            <w:shd w:val="clear" w:color="auto" w:fill="D9D9D9"/>
          </w:tcPr>
          <w:p w14:paraId="0AF2C1BB" w14:textId="77777777" w:rsidR="00DC1257" w:rsidRDefault="007579A1">
            <w:pPr>
              <w:spacing w:line="360" w:lineRule="atLeast"/>
              <w:rPr>
                <w:szCs w:val="21"/>
              </w:rPr>
            </w:pPr>
            <w:r>
              <w:rPr>
                <w:rFonts w:hint="eastAsia"/>
                <w:szCs w:val="21"/>
              </w:rPr>
              <w:t>页面输出</w:t>
            </w:r>
          </w:p>
        </w:tc>
        <w:tc>
          <w:tcPr>
            <w:tcW w:w="7087" w:type="dxa"/>
          </w:tcPr>
          <w:p w14:paraId="1DFEDB22" w14:textId="77777777" w:rsidR="00DC1257" w:rsidRDefault="007579A1">
            <w:pPr>
              <w:spacing w:line="360" w:lineRule="atLeast"/>
              <w:rPr>
                <w:color w:val="FF0000"/>
              </w:rPr>
            </w:pPr>
            <w:r>
              <w:rPr>
                <w:rFonts w:hint="eastAsia"/>
              </w:rPr>
              <w:t>客户名，证件号码，</w:t>
            </w:r>
            <w:r>
              <w:rPr>
                <w:rFonts w:hint="eastAsia"/>
              </w:rPr>
              <w:t xml:space="preserve"> </w:t>
            </w:r>
            <w:r>
              <w:rPr>
                <w:rFonts w:hint="eastAsia"/>
              </w:rPr>
              <w:t>账龄，分行，当前余额，最低还款额，逾期总额，操作</w:t>
            </w:r>
            <w:r>
              <w:rPr>
                <w:rFonts w:hint="eastAsia"/>
              </w:rPr>
              <w:t>[</w:t>
            </w:r>
            <w:r>
              <w:rPr>
                <w:rFonts w:hint="eastAsia"/>
              </w:rPr>
              <w:t>链接</w:t>
            </w:r>
            <w:r>
              <w:rPr>
                <w:rFonts w:hint="eastAsia"/>
              </w:rPr>
              <w:t>]</w:t>
            </w:r>
          </w:p>
        </w:tc>
      </w:tr>
      <w:tr w:rsidR="00DC1257" w14:paraId="7D460777" w14:textId="77777777">
        <w:trPr>
          <w:trHeight w:val="225"/>
        </w:trPr>
        <w:tc>
          <w:tcPr>
            <w:tcW w:w="1985" w:type="dxa"/>
            <w:shd w:val="clear" w:color="auto" w:fill="D9D9D9"/>
          </w:tcPr>
          <w:p w14:paraId="2FE1796E" w14:textId="77777777" w:rsidR="00DC1257" w:rsidRDefault="007579A1">
            <w:pPr>
              <w:spacing w:line="360" w:lineRule="atLeast"/>
              <w:rPr>
                <w:szCs w:val="21"/>
              </w:rPr>
            </w:pPr>
            <w:r>
              <w:rPr>
                <w:rFonts w:hint="eastAsia"/>
                <w:szCs w:val="21"/>
              </w:rPr>
              <w:t>参考画面</w:t>
            </w:r>
          </w:p>
        </w:tc>
        <w:tc>
          <w:tcPr>
            <w:tcW w:w="7087" w:type="dxa"/>
          </w:tcPr>
          <w:p w14:paraId="77FC306C"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6273BBF8" wp14:editId="0CFF0CF0">
                  <wp:extent cx="4249420" cy="1490345"/>
                  <wp:effectExtent l="0" t="0" r="17780" b="1460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84" cstate="print"/>
                          <a:stretch>
                            <a:fillRect/>
                          </a:stretch>
                        </pic:blipFill>
                        <pic:spPr>
                          <a:xfrm>
                            <a:off x="0" y="0"/>
                            <a:ext cx="4249420" cy="1490345"/>
                          </a:xfrm>
                          <a:prstGeom prst="rect">
                            <a:avLst/>
                          </a:prstGeom>
                          <a:noFill/>
                          <a:ln w="9525">
                            <a:noFill/>
                            <a:miter/>
                          </a:ln>
                        </pic:spPr>
                      </pic:pic>
                    </a:graphicData>
                  </a:graphic>
                </wp:inline>
              </w:drawing>
            </w:r>
          </w:p>
          <w:p w14:paraId="20DA99A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2F9FFF9F" wp14:editId="281E4597">
                  <wp:extent cx="4210685" cy="1498600"/>
                  <wp:effectExtent l="0" t="0" r="18415" b="635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85" cstate="print"/>
                          <a:stretch>
                            <a:fillRect/>
                          </a:stretch>
                        </pic:blipFill>
                        <pic:spPr>
                          <a:xfrm>
                            <a:off x="0" y="0"/>
                            <a:ext cx="4210685" cy="1498600"/>
                          </a:xfrm>
                          <a:prstGeom prst="rect">
                            <a:avLst/>
                          </a:prstGeom>
                          <a:noFill/>
                          <a:ln w="9525">
                            <a:noFill/>
                            <a:miter/>
                          </a:ln>
                        </pic:spPr>
                      </pic:pic>
                    </a:graphicData>
                  </a:graphic>
                </wp:inline>
              </w:drawing>
            </w:r>
          </w:p>
        </w:tc>
      </w:tr>
      <w:tr w:rsidR="00DC1257" w14:paraId="7C2D695F" w14:textId="77777777">
        <w:trPr>
          <w:trHeight w:val="225"/>
        </w:trPr>
        <w:tc>
          <w:tcPr>
            <w:tcW w:w="1985" w:type="dxa"/>
            <w:shd w:val="clear" w:color="auto" w:fill="D9D9D9"/>
          </w:tcPr>
          <w:p w14:paraId="029951FA" w14:textId="77777777" w:rsidR="00DC1257" w:rsidRDefault="007579A1">
            <w:pPr>
              <w:spacing w:line="360" w:lineRule="atLeast"/>
              <w:rPr>
                <w:szCs w:val="21"/>
              </w:rPr>
            </w:pPr>
            <w:r>
              <w:rPr>
                <w:rFonts w:hint="eastAsia"/>
                <w:szCs w:val="21"/>
              </w:rPr>
              <w:lastRenderedPageBreak/>
              <w:t>业务规则</w:t>
            </w:r>
          </w:p>
        </w:tc>
        <w:tc>
          <w:tcPr>
            <w:tcW w:w="7087" w:type="dxa"/>
          </w:tcPr>
          <w:p w14:paraId="4EEA8D1B" w14:textId="77777777" w:rsidR="00DC1257" w:rsidRDefault="007579A1">
            <w:pPr>
              <w:pStyle w:val="21"/>
              <w:numPr>
                <w:ilvl w:val="0"/>
                <w:numId w:val="116"/>
              </w:numPr>
              <w:spacing w:after="60" w:line="360" w:lineRule="atLeast"/>
              <w:ind w:leftChars="0"/>
              <w:rPr>
                <w:rFonts w:ascii="Times New Roman" w:hAnsi="Times New Roman"/>
                <w:szCs w:val="21"/>
              </w:rPr>
            </w:pPr>
            <w:r>
              <w:rPr>
                <w:rFonts w:ascii="Times New Roman" w:hAnsi="Times New Roman" w:hint="eastAsia"/>
                <w:szCs w:val="21"/>
              </w:rPr>
              <w:t>催收员可查询本人的法</w:t>
            </w:r>
            <w:proofErr w:type="gramStart"/>
            <w:r>
              <w:rPr>
                <w:rFonts w:ascii="Times New Roman" w:hAnsi="Times New Roman" w:hint="eastAsia"/>
                <w:szCs w:val="21"/>
              </w:rPr>
              <w:t>务</w:t>
            </w:r>
            <w:proofErr w:type="gramEnd"/>
            <w:r>
              <w:rPr>
                <w:rFonts w:ascii="Times New Roman" w:hAnsi="Times New Roman" w:hint="eastAsia"/>
                <w:szCs w:val="21"/>
              </w:rPr>
              <w:t>作业和其下级的所有法务作业。</w:t>
            </w:r>
          </w:p>
          <w:p w14:paraId="173421E0" w14:textId="77777777" w:rsidR="00DC1257" w:rsidRDefault="007579A1">
            <w:pPr>
              <w:widowControl/>
              <w:overflowPunct w:val="0"/>
              <w:autoSpaceDE w:val="0"/>
              <w:autoSpaceDN w:val="0"/>
              <w:adjustRightInd w:val="0"/>
              <w:spacing w:after="100" w:line="360" w:lineRule="atLeast"/>
              <w:ind w:left="210" w:hangingChars="100" w:hanging="210"/>
              <w:textAlignment w:val="baseline"/>
            </w:pPr>
            <w:r>
              <w:rPr>
                <w:rFonts w:hint="eastAsia"/>
              </w:rPr>
              <w:t>2</w:t>
            </w:r>
            <w:r>
              <w:rPr>
                <w:rFonts w:hint="eastAsia"/>
              </w:rPr>
              <w:t>、</w:t>
            </w:r>
            <w:r>
              <w:rPr>
                <w:rFonts w:hint="eastAsia"/>
                <w:szCs w:val="21"/>
              </w:rPr>
              <w:t>给出查询条件点击查询</w:t>
            </w:r>
            <w:r>
              <w:rPr>
                <w:rFonts w:hint="eastAsia"/>
                <w:szCs w:val="21"/>
              </w:rPr>
              <w:t>[</w:t>
            </w:r>
            <w:r>
              <w:rPr>
                <w:rFonts w:hint="eastAsia"/>
                <w:szCs w:val="21"/>
              </w:rPr>
              <w:t>按钮</w:t>
            </w:r>
            <w:r>
              <w:rPr>
                <w:rFonts w:hint="eastAsia"/>
                <w:szCs w:val="21"/>
              </w:rPr>
              <w:t>]</w:t>
            </w:r>
            <w:r>
              <w:rPr>
                <w:rFonts w:hint="eastAsia"/>
                <w:szCs w:val="21"/>
              </w:rPr>
              <w:t>，查出满足查询条件的核销申请信息，显示在结果列表中；点击重置</w:t>
            </w:r>
            <w:r>
              <w:rPr>
                <w:rFonts w:hint="eastAsia"/>
                <w:szCs w:val="21"/>
              </w:rPr>
              <w:t>[</w:t>
            </w:r>
            <w:r>
              <w:rPr>
                <w:rFonts w:hint="eastAsia"/>
                <w:szCs w:val="21"/>
              </w:rPr>
              <w:t>按钮</w:t>
            </w:r>
            <w:r>
              <w:rPr>
                <w:rFonts w:hint="eastAsia"/>
                <w:szCs w:val="21"/>
              </w:rPr>
              <w:t>]</w:t>
            </w:r>
            <w:r>
              <w:rPr>
                <w:rFonts w:hint="eastAsia"/>
                <w:szCs w:val="21"/>
              </w:rPr>
              <w:t>，清空查询条件输入信息。</w:t>
            </w:r>
          </w:p>
          <w:p w14:paraId="4604496B"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3</w:t>
            </w:r>
            <w:r>
              <w:rPr>
                <w:rFonts w:hint="eastAsia"/>
                <w:szCs w:val="21"/>
              </w:rPr>
              <w:t>、点击重置</w:t>
            </w:r>
            <w:r>
              <w:rPr>
                <w:rFonts w:hint="eastAsia"/>
                <w:szCs w:val="21"/>
              </w:rPr>
              <w:t>[</w:t>
            </w:r>
            <w:r>
              <w:rPr>
                <w:rFonts w:hint="eastAsia"/>
                <w:szCs w:val="21"/>
              </w:rPr>
              <w:t>按钮</w:t>
            </w:r>
            <w:r>
              <w:rPr>
                <w:rFonts w:hint="eastAsia"/>
                <w:szCs w:val="21"/>
              </w:rPr>
              <w:t>]</w:t>
            </w:r>
            <w:r>
              <w:rPr>
                <w:rFonts w:hint="eastAsia"/>
                <w:szCs w:val="21"/>
              </w:rPr>
              <w:t>，清空查询条件输入信息。</w:t>
            </w:r>
          </w:p>
          <w:p w14:paraId="2D816CCF"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4</w:t>
            </w:r>
            <w:r>
              <w:rPr>
                <w:rFonts w:hint="eastAsia"/>
                <w:szCs w:val="21"/>
              </w:rPr>
              <w:t>、点击操作</w:t>
            </w:r>
            <w:r>
              <w:rPr>
                <w:rFonts w:hint="eastAsia"/>
                <w:szCs w:val="21"/>
              </w:rPr>
              <w:t>[</w:t>
            </w:r>
            <w:r>
              <w:rPr>
                <w:rFonts w:hint="eastAsia"/>
                <w:szCs w:val="21"/>
              </w:rPr>
              <w:t>链接</w:t>
            </w:r>
            <w:r>
              <w:rPr>
                <w:rFonts w:hint="eastAsia"/>
                <w:szCs w:val="21"/>
              </w:rPr>
              <w:t>]</w:t>
            </w:r>
            <w:r>
              <w:rPr>
                <w:rFonts w:hint="eastAsia"/>
                <w:szCs w:val="21"/>
              </w:rPr>
              <w:t>，跳转法</w:t>
            </w:r>
            <w:proofErr w:type="gramStart"/>
            <w:r>
              <w:rPr>
                <w:rFonts w:hint="eastAsia"/>
                <w:szCs w:val="21"/>
              </w:rPr>
              <w:t>务</w:t>
            </w:r>
            <w:proofErr w:type="gramEnd"/>
            <w:r>
              <w:rPr>
                <w:rFonts w:hint="eastAsia"/>
                <w:szCs w:val="21"/>
              </w:rPr>
              <w:t>申请页面。</w:t>
            </w:r>
          </w:p>
          <w:p w14:paraId="5937F9FE"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5</w:t>
            </w:r>
            <w:r>
              <w:rPr>
                <w:rFonts w:hint="eastAsia"/>
                <w:szCs w:val="21"/>
              </w:rPr>
              <w:t>、案件作业查询范围是已审批案件。</w:t>
            </w:r>
          </w:p>
          <w:p w14:paraId="537E7956" w14:textId="77777777" w:rsidR="00DC1257" w:rsidRDefault="007579A1">
            <w:pPr>
              <w:pStyle w:val="21"/>
              <w:spacing w:after="60" w:line="360" w:lineRule="atLeast"/>
              <w:ind w:leftChars="0" w:left="200" w:hangingChars="100" w:hanging="200"/>
              <w:rPr>
                <w:szCs w:val="21"/>
              </w:rPr>
            </w:pPr>
            <w:r>
              <w:rPr>
                <w:rFonts w:hint="eastAsia"/>
                <w:szCs w:val="21"/>
              </w:rPr>
              <w:t>6.</w:t>
            </w:r>
            <w:r>
              <w:rPr>
                <w:rFonts w:ascii="Times New Roman" w:hAnsi="Times New Roman" w:hint="eastAsia"/>
                <w:szCs w:val="21"/>
              </w:rPr>
              <w:t xml:space="preserve"> </w:t>
            </w:r>
            <w:r>
              <w:rPr>
                <w:rFonts w:ascii="Times New Roman" w:hAnsi="Times New Roman" w:hint="eastAsia"/>
                <w:szCs w:val="21"/>
              </w:rPr>
              <w:t>删除对象</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：可选择删除某对象。</w:t>
            </w:r>
          </w:p>
          <w:p w14:paraId="3601BFF2" w14:textId="77777777" w:rsidR="00DC1257" w:rsidRDefault="007579A1">
            <w:pPr>
              <w:pStyle w:val="21"/>
              <w:spacing w:after="60" w:line="360" w:lineRule="atLeast"/>
              <w:ind w:leftChars="0" w:left="0"/>
              <w:rPr>
                <w:rFonts w:ascii="Times New Roman" w:hAnsi="Times New Roman"/>
                <w:szCs w:val="21"/>
              </w:rPr>
            </w:pPr>
            <w:r>
              <w:rPr>
                <w:rFonts w:hint="eastAsia"/>
                <w:szCs w:val="21"/>
              </w:rPr>
              <w:t>7.</w:t>
            </w:r>
            <w:r>
              <w:rPr>
                <w:rFonts w:hint="eastAsia"/>
                <w:szCs w:val="21"/>
              </w:rPr>
              <w:t>各字段长度控制详见数据库设计。</w:t>
            </w:r>
          </w:p>
        </w:tc>
      </w:tr>
      <w:tr w:rsidR="00DC1257" w14:paraId="75BE87EB" w14:textId="77777777">
        <w:trPr>
          <w:trHeight w:val="225"/>
        </w:trPr>
        <w:tc>
          <w:tcPr>
            <w:tcW w:w="1985" w:type="dxa"/>
            <w:shd w:val="clear" w:color="auto" w:fill="D9D9D9"/>
          </w:tcPr>
          <w:p w14:paraId="75306622" w14:textId="77777777" w:rsidR="00DC1257" w:rsidRDefault="007579A1">
            <w:pPr>
              <w:spacing w:line="360" w:lineRule="atLeast"/>
              <w:rPr>
                <w:szCs w:val="21"/>
              </w:rPr>
            </w:pPr>
            <w:r>
              <w:rPr>
                <w:rFonts w:hint="eastAsia"/>
                <w:szCs w:val="21"/>
              </w:rPr>
              <w:t>备注</w:t>
            </w:r>
          </w:p>
        </w:tc>
        <w:tc>
          <w:tcPr>
            <w:tcW w:w="7087" w:type="dxa"/>
          </w:tcPr>
          <w:p w14:paraId="5CCB13AC"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29714BCB" w14:textId="77777777" w:rsidR="00DC1257" w:rsidRDefault="007579A1">
      <w:pPr>
        <w:pStyle w:val="3"/>
        <w:numPr>
          <w:ilvl w:val="2"/>
          <w:numId w:val="1"/>
        </w:numPr>
        <w:rPr>
          <w:rFonts w:ascii="黑体" w:eastAsia="黑体"/>
          <w:sz w:val="24"/>
          <w:szCs w:val="24"/>
        </w:rPr>
      </w:pPr>
      <w:bookmarkStart w:id="3456" w:name="_Toc389744668"/>
      <w:bookmarkStart w:id="3457" w:name="_Toc13521"/>
      <w:r>
        <w:rPr>
          <w:rFonts w:ascii="黑体" w:eastAsia="黑体" w:hint="eastAsia"/>
          <w:sz w:val="24"/>
          <w:szCs w:val="24"/>
        </w:rPr>
        <w:t>法</w:t>
      </w:r>
      <w:proofErr w:type="gramStart"/>
      <w:r>
        <w:rPr>
          <w:rFonts w:ascii="黑体" w:eastAsia="黑体" w:hint="eastAsia"/>
          <w:sz w:val="24"/>
          <w:szCs w:val="24"/>
        </w:rPr>
        <w:t>务</w:t>
      </w:r>
      <w:bookmarkEnd w:id="3456"/>
      <w:proofErr w:type="gramEnd"/>
      <w:r>
        <w:rPr>
          <w:rFonts w:ascii="黑体" w:eastAsia="黑体" w:hint="eastAsia"/>
          <w:sz w:val="24"/>
          <w:szCs w:val="24"/>
        </w:rPr>
        <w:t>审核</w:t>
      </w:r>
      <w:bookmarkEnd w:id="345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6C6BD57" w14:textId="77777777">
        <w:trPr>
          <w:trHeight w:val="225"/>
        </w:trPr>
        <w:tc>
          <w:tcPr>
            <w:tcW w:w="1985" w:type="dxa"/>
            <w:shd w:val="clear" w:color="auto" w:fill="D9D9D9"/>
          </w:tcPr>
          <w:p w14:paraId="7A756350" w14:textId="77777777" w:rsidR="00DC1257" w:rsidRDefault="007579A1">
            <w:pPr>
              <w:spacing w:line="360" w:lineRule="atLeast"/>
              <w:rPr>
                <w:szCs w:val="21"/>
              </w:rPr>
            </w:pPr>
            <w:r>
              <w:rPr>
                <w:rFonts w:hint="eastAsia"/>
                <w:szCs w:val="21"/>
              </w:rPr>
              <w:t>功能描述</w:t>
            </w:r>
          </w:p>
        </w:tc>
        <w:tc>
          <w:tcPr>
            <w:tcW w:w="7087" w:type="dxa"/>
          </w:tcPr>
          <w:p w14:paraId="046FF997" w14:textId="77777777" w:rsidR="00DC1257" w:rsidRDefault="007579A1">
            <w:pPr>
              <w:spacing w:line="360" w:lineRule="atLeast"/>
              <w:ind w:left="420" w:hangingChars="200" w:hanging="420"/>
            </w:pPr>
            <w:r>
              <w:rPr>
                <w:rFonts w:hint="eastAsia"/>
                <w:szCs w:val="21"/>
              </w:rPr>
              <w:t>对已申请的法</w:t>
            </w:r>
            <w:proofErr w:type="gramStart"/>
            <w:r>
              <w:rPr>
                <w:rFonts w:hint="eastAsia"/>
                <w:szCs w:val="21"/>
              </w:rPr>
              <w:t>务</w:t>
            </w:r>
            <w:proofErr w:type="gramEnd"/>
            <w:r>
              <w:rPr>
                <w:rFonts w:hint="eastAsia"/>
                <w:szCs w:val="21"/>
              </w:rPr>
              <w:t>对象进行查询与审核操作。</w:t>
            </w:r>
          </w:p>
        </w:tc>
      </w:tr>
      <w:tr w:rsidR="00DC1257" w14:paraId="32B671D2" w14:textId="77777777">
        <w:trPr>
          <w:trHeight w:val="225"/>
        </w:trPr>
        <w:tc>
          <w:tcPr>
            <w:tcW w:w="1985" w:type="dxa"/>
            <w:shd w:val="clear" w:color="auto" w:fill="D9D9D9"/>
          </w:tcPr>
          <w:p w14:paraId="215AA83F" w14:textId="77777777" w:rsidR="00DC1257" w:rsidRDefault="007579A1">
            <w:pPr>
              <w:spacing w:line="360" w:lineRule="atLeast"/>
              <w:rPr>
                <w:szCs w:val="21"/>
              </w:rPr>
            </w:pPr>
            <w:r>
              <w:rPr>
                <w:rFonts w:hint="eastAsia"/>
                <w:szCs w:val="21"/>
              </w:rPr>
              <w:t>页面输入</w:t>
            </w:r>
          </w:p>
        </w:tc>
        <w:tc>
          <w:tcPr>
            <w:tcW w:w="7087" w:type="dxa"/>
          </w:tcPr>
          <w:p w14:paraId="2DF5331C"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，逾期阶段</w:t>
            </w:r>
            <w:r>
              <w:rPr>
                <w:rFonts w:hint="eastAsia"/>
              </w:rPr>
              <w:t>[</w:t>
            </w:r>
            <w:r>
              <w:rPr>
                <w:rFonts w:hint="eastAsia"/>
              </w:rPr>
              <w:t>下拉框</w:t>
            </w:r>
            <w:r>
              <w:rPr>
                <w:rFonts w:hint="eastAsia"/>
              </w:rPr>
              <w:t>]</w:t>
            </w:r>
            <w:r>
              <w:rPr>
                <w:rFonts w:hint="eastAsia"/>
              </w:rPr>
              <w:t>，申请日期</w:t>
            </w:r>
            <w:r>
              <w:rPr>
                <w:rFonts w:hint="eastAsia"/>
              </w:rPr>
              <w:t>[</w:t>
            </w:r>
            <w:r>
              <w:rPr>
                <w:rFonts w:hint="eastAsia"/>
              </w:rPr>
              <w:t>日期格式</w:t>
            </w:r>
            <w:r>
              <w:rPr>
                <w:rFonts w:hint="eastAsia"/>
              </w:rPr>
              <w:t>]</w:t>
            </w:r>
            <w:r>
              <w:rPr>
                <w:rFonts w:hint="eastAsia"/>
              </w:rPr>
              <w:t>，案件分类</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1102A8D6" w14:textId="77777777">
        <w:trPr>
          <w:trHeight w:val="225"/>
        </w:trPr>
        <w:tc>
          <w:tcPr>
            <w:tcW w:w="1985" w:type="dxa"/>
            <w:shd w:val="clear" w:color="auto" w:fill="D9D9D9"/>
          </w:tcPr>
          <w:p w14:paraId="1C39450E" w14:textId="77777777" w:rsidR="00DC1257" w:rsidRDefault="007579A1">
            <w:pPr>
              <w:spacing w:line="360" w:lineRule="atLeast"/>
              <w:rPr>
                <w:szCs w:val="21"/>
              </w:rPr>
            </w:pPr>
            <w:r>
              <w:rPr>
                <w:rFonts w:hint="eastAsia"/>
                <w:szCs w:val="21"/>
              </w:rPr>
              <w:t>页面输出</w:t>
            </w:r>
          </w:p>
        </w:tc>
        <w:tc>
          <w:tcPr>
            <w:tcW w:w="7087" w:type="dxa"/>
          </w:tcPr>
          <w:p w14:paraId="5C1AF3AA" w14:textId="77777777" w:rsidR="00DC1257" w:rsidRDefault="007579A1">
            <w:pPr>
              <w:spacing w:line="360" w:lineRule="atLeast"/>
            </w:pPr>
            <w:r>
              <w:rPr>
                <w:rFonts w:hint="eastAsia"/>
              </w:rPr>
              <w:t>客户姓名，证件号码，审批状态，法</w:t>
            </w:r>
            <w:proofErr w:type="gramStart"/>
            <w:r>
              <w:rPr>
                <w:rFonts w:hint="eastAsia"/>
              </w:rPr>
              <w:t>务</w:t>
            </w:r>
            <w:proofErr w:type="gramEnd"/>
            <w:r>
              <w:rPr>
                <w:rFonts w:hint="eastAsia"/>
              </w:rPr>
              <w:t>类型，审批人，审批说明，审批日期，申请人，申请机构，申请日期，法务金额，操作</w:t>
            </w:r>
            <w:r>
              <w:rPr>
                <w:rFonts w:hint="eastAsia"/>
              </w:rPr>
              <w:t>[</w:t>
            </w:r>
            <w:r>
              <w:rPr>
                <w:rFonts w:hint="eastAsia"/>
              </w:rPr>
              <w:t>链接</w:t>
            </w:r>
            <w:r>
              <w:rPr>
                <w:rFonts w:hint="eastAsia"/>
              </w:rPr>
              <w:t>]</w:t>
            </w:r>
          </w:p>
        </w:tc>
      </w:tr>
      <w:tr w:rsidR="00DC1257" w14:paraId="3EC04F1D" w14:textId="77777777">
        <w:trPr>
          <w:trHeight w:val="225"/>
        </w:trPr>
        <w:tc>
          <w:tcPr>
            <w:tcW w:w="1985" w:type="dxa"/>
            <w:shd w:val="clear" w:color="auto" w:fill="D9D9D9"/>
          </w:tcPr>
          <w:p w14:paraId="2E13D8AF" w14:textId="77777777" w:rsidR="00DC1257" w:rsidRDefault="007579A1">
            <w:pPr>
              <w:spacing w:line="360" w:lineRule="atLeast"/>
              <w:rPr>
                <w:szCs w:val="21"/>
              </w:rPr>
            </w:pPr>
            <w:r>
              <w:rPr>
                <w:rFonts w:hint="eastAsia"/>
                <w:szCs w:val="21"/>
              </w:rPr>
              <w:t>参考画面</w:t>
            </w:r>
          </w:p>
        </w:tc>
        <w:tc>
          <w:tcPr>
            <w:tcW w:w="7087" w:type="dxa"/>
          </w:tcPr>
          <w:p w14:paraId="4A6C7B3A"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2C6068A1" wp14:editId="099AB9DD">
                  <wp:extent cx="4253865" cy="1236345"/>
                  <wp:effectExtent l="0" t="0" r="13335" b="1905"/>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186" cstate="print"/>
                          <a:stretch>
                            <a:fillRect/>
                          </a:stretch>
                        </pic:blipFill>
                        <pic:spPr>
                          <a:xfrm>
                            <a:off x="0" y="0"/>
                            <a:ext cx="4253865" cy="1236345"/>
                          </a:xfrm>
                          <a:prstGeom prst="rect">
                            <a:avLst/>
                          </a:prstGeom>
                          <a:noFill/>
                          <a:ln w="9525">
                            <a:noFill/>
                            <a:miter/>
                          </a:ln>
                        </pic:spPr>
                      </pic:pic>
                    </a:graphicData>
                  </a:graphic>
                </wp:inline>
              </w:drawing>
            </w:r>
          </w:p>
        </w:tc>
      </w:tr>
      <w:tr w:rsidR="00DC1257" w14:paraId="0FFE6A59" w14:textId="77777777">
        <w:trPr>
          <w:trHeight w:val="225"/>
        </w:trPr>
        <w:tc>
          <w:tcPr>
            <w:tcW w:w="1985" w:type="dxa"/>
            <w:shd w:val="clear" w:color="auto" w:fill="D9D9D9"/>
          </w:tcPr>
          <w:p w14:paraId="72A7ECB7" w14:textId="77777777" w:rsidR="00DC1257" w:rsidRDefault="007579A1">
            <w:pPr>
              <w:spacing w:line="360" w:lineRule="atLeast"/>
              <w:rPr>
                <w:szCs w:val="21"/>
              </w:rPr>
            </w:pPr>
            <w:r>
              <w:rPr>
                <w:rFonts w:hint="eastAsia"/>
                <w:szCs w:val="21"/>
              </w:rPr>
              <w:t>业务规则</w:t>
            </w:r>
          </w:p>
        </w:tc>
        <w:tc>
          <w:tcPr>
            <w:tcW w:w="7087" w:type="dxa"/>
          </w:tcPr>
          <w:p w14:paraId="2F3118E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09940E8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点击客户名前的勾选框选中客户进行核准或拒绝操作。</w:t>
            </w:r>
          </w:p>
        </w:tc>
      </w:tr>
      <w:tr w:rsidR="00DC1257" w14:paraId="1167FDC3" w14:textId="77777777">
        <w:trPr>
          <w:trHeight w:val="225"/>
        </w:trPr>
        <w:tc>
          <w:tcPr>
            <w:tcW w:w="1985" w:type="dxa"/>
            <w:shd w:val="clear" w:color="auto" w:fill="D9D9D9"/>
          </w:tcPr>
          <w:p w14:paraId="2E42A43C" w14:textId="77777777" w:rsidR="00DC1257" w:rsidRDefault="007579A1">
            <w:pPr>
              <w:spacing w:line="360" w:lineRule="atLeast"/>
              <w:rPr>
                <w:szCs w:val="21"/>
              </w:rPr>
            </w:pPr>
            <w:r>
              <w:rPr>
                <w:rFonts w:hint="eastAsia"/>
                <w:szCs w:val="21"/>
              </w:rPr>
              <w:t>备注</w:t>
            </w:r>
          </w:p>
        </w:tc>
        <w:tc>
          <w:tcPr>
            <w:tcW w:w="7087" w:type="dxa"/>
          </w:tcPr>
          <w:p w14:paraId="4DA36BB6"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被核准的客户不在法</w:t>
            </w:r>
            <w:proofErr w:type="gramStart"/>
            <w:r>
              <w:rPr>
                <w:rFonts w:hint="eastAsia"/>
                <w:szCs w:val="21"/>
              </w:rPr>
              <w:t>务</w:t>
            </w:r>
            <w:proofErr w:type="gramEnd"/>
            <w:r>
              <w:rPr>
                <w:rFonts w:hint="eastAsia"/>
                <w:szCs w:val="21"/>
              </w:rPr>
              <w:t>审核页面中显示。</w:t>
            </w:r>
          </w:p>
        </w:tc>
      </w:tr>
    </w:tbl>
    <w:p w14:paraId="5D7ED0BE" w14:textId="77777777" w:rsidR="00DC1257" w:rsidRDefault="00DC1257"/>
    <w:p w14:paraId="651AFDFC" w14:textId="77777777" w:rsidR="00DC1257" w:rsidRDefault="007579A1">
      <w:pPr>
        <w:pStyle w:val="3"/>
        <w:numPr>
          <w:ilvl w:val="2"/>
          <w:numId w:val="1"/>
        </w:numPr>
        <w:rPr>
          <w:rFonts w:ascii="黑体" w:eastAsia="黑体" w:hAnsi="黑体"/>
          <w:sz w:val="24"/>
          <w:szCs w:val="24"/>
        </w:rPr>
      </w:pPr>
      <w:bookmarkStart w:id="3458" w:name="_Toc18965"/>
      <w:bookmarkStart w:id="3459" w:name="_Toc389744669"/>
      <w:r>
        <w:rPr>
          <w:rFonts w:ascii="黑体" w:eastAsia="黑体" w:hAnsi="黑体" w:hint="eastAsia"/>
          <w:sz w:val="24"/>
          <w:szCs w:val="24"/>
        </w:rPr>
        <w:t>法</w:t>
      </w:r>
      <w:proofErr w:type="gramStart"/>
      <w:r>
        <w:rPr>
          <w:rFonts w:ascii="黑体" w:eastAsia="黑体" w:hAnsi="黑体" w:hint="eastAsia"/>
          <w:sz w:val="24"/>
          <w:szCs w:val="24"/>
        </w:rPr>
        <w:t>务</w:t>
      </w:r>
      <w:proofErr w:type="gramEnd"/>
      <w:r>
        <w:rPr>
          <w:rFonts w:ascii="黑体" w:eastAsia="黑体" w:hAnsi="黑体" w:hint="eastAsia"/>
          <w:sz w:val="24"/>
          <w:szCs w:val="24"/>
        </w:rPr>
        <w:t>作业</w:t>
      </w:r>
      <w:bookmarkEnd w:id="345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300BB51" w14:textId="77777777">
        <w:trPr>
          <w:trHeight w:val="225"/>
        </w:trPr>
        <w:tc>
          <w:tcPr>
            <w:tcW w:w="1985" w:type="dxa"/>
            <w:shd w:val="clear" w:color="auto" w:fill="D9D9D9"/>
          </w:tcPr>
          <w:p w14:paraId="578E9B24" w14:textId="77777777" w:rsidR="00DC1257" w:rsidRDefault="007579A1">
            <w:pPr>
              <w:spacing w:line="360" w:lineRule="atLeast"/>
              <w:rPr>
                <w:szCs w:val="21"/>
              </w:rPr>
            </w:pPr>
            <w:r>
              <w:rPr>
                <w:rFonts w:hint="eastAsia"/>
                <w:szCs w:val="21"/>
              </w:rPr>
              <w:t>功能描述</w:t>
            </w:r>
          </w:p>
        </w:tc>
        <w:tc>
          <w:tcPr>
            <w:tcW w:w="7087" w:type="dxa"/>
          </w:tcPr>
          <w:p w14:paraId="14E291D1" w14:textId="77777777" w:rsidR="00DC1257" w:rsidRDefault="007579A1">
            <w:pPr>
              <w:spacing w:line="360" w:lineRule="atLeast"/>
              <w:ind w:left="420" w:hangingChars="200" w:hanging="420"/>
            </w:pPr>
            <w:r>
              <w:rPr>
                <w:rFonts w:hint="eastAsia"/>
              </w:rPr>
              <w:t>对已审批</w:t>
            </w:r>
            <w:proofErr w:type="gramStart"/>
            <w:r>
              <w:rPr>
                <w:rFonts w:hint="eastAsia"/>
              </w:rPr>
              <w:t>的案调申请</w:t>
            </w:r>
            <w:proofErr w:type="gramEnd"/>
            <w:r>
              <w:rPr>
                <w:rFonts w:hint="eastAsia"/>
              </w:rPr>
              <w:t>进行相关法务作业操作。</w:t>
            </w:r>
          </w:p>
        </w:tc>
      </w:tr>
      <w:tr w:rsidR="00DC1257" w14:paraId="67EF77BD" w14:textId="77777777">
        <w:trPr>
          <w:trHeight w:val="225"/>
        </w:trPr>
        <w:tc>
          <w:tcPr>
            <w:tcW w:w="1985" w:type="dxa"/>
            <w:shd w:val="clear" w:color="auto" w:fill="D9D9D9"/>
          </w:tcPr>
          <w:p w14:paraId="5E1EFBB3" w14:textId="77777777" w:rsidR="00DC1257" w:rsidRDefault="007579A1">
            <w:pPr>
              <w:spacing w:line="360" w:lineRule="atLeast"/>
              <w:rPr>
                <w:szCs w:val="21"/>
              </w:rPr>
            </w:pPr>
            <w:r>
              <w:rPr>
                <w:rFonts w:hint="eastAsia"/>
                <w:szCs w:val="21"/>
              </w:rPr>
              <w:t>页面输入</w:t>
            </w:r>
          </w:p>
        </w:tc>
        <w:tc>
          <w:tcPr>
            <w:tcW w:w="7087" w:type="dxa"/>
          </w:tcPr>
          <w:p w14:paraId="65AAE3BB"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，法</w:t>
            </w:r>
            <w:proofErr w:type="gramStart"/>
            <w:r>
              <w:rPr>
                <w:rFonts w:hint="eastAsia"/>
              </w:rPr>
              <w:t>务</w:t>
            </w:r>
            <w:proofErr w:type="gramEnd"/>
            <w:r>
              <w:rPr>
                <w:rFonts w:hint="eastAsia"/>
              </w:rPr>
              <w:t>进度</w:t>
            </w:r>
            <w:r>
              <w:rPr>
                <w:rFonts w:hint="eastAsia"/>
              </w:rPr>
              <w:t>[</w:t>
            </w:r>
            <w:r>
              <w:rPr>
                <w:rFonts w:hint="eastAsia"/>
              </w:rPr>
              <w:t>下拉框</w:t>
            </w:r>
            <w:r>
              <w:rPr>
                <w:rFonts w:hint="eastAsia"/>
              </w:rPr>
              <w:t>]</w:t>
            </w:r>
            <w:r>
              <w:rPr>
                <w:rFonts w:hint="eastAsia"/>
              </w:rPr>
              <w:t>，是否完成</w:t>
            </w:r>
            <w:r>
              <w:rPr>
                <w:rFonts w:hint="eastAsia"/>
              </w:rPr>
              <w:t>[</w:t>
            </w:r>
            <w:r>
              <w:rPr>
                <w:rFonts w:hint="eastAsia"/>
              </w:rPr>
              <w:t>下拉框</w:t>
            </w:r>
            <w:r>
              <w:rPr>
                <w:rFonts w:hint="eastAsia"/>
              </w:rPr>
              <w:t>]</w:t>
            </w:r>
          </w:p>
        </w:tc>
      </w:tr>
      <w:tr w:rsidR="00DC1257" w14:paraId="520076AF" w14:textId="77777777">
        <w:trPr>
          <w:trHeight w:val="225"/>
        </w:trPr>
        <w:tc>
          <w:tcPr>
            <w:tcW w:w="1985" w:type="dxa"/>
            <w:shd w:val="clear" w:color="auto" w:fill="D9D9D9"/>
          </w:tcPr>
          <w:p w14:paraId="68D182B2" w14:textId="77777777" w:rsidR="00DC1257" w:rsidRDefault="007579A1">
            <w:pPr>
              <w:spacing w:line="360" w:lineRule="atLeast"/>
              <w:rPr>
                <w:szCs w:val="21"/>
              </w:rPr>
            </w:pPr>
            <w:r>
              <w:rPr>
                <w:rFonts w:hint="eastAsia"/>
                <w:szCs w:val="21"/>
              </w:rPr>
              <w:t>页面输出</w:t>
            </w:r>
          </w:p>
        </w:tc>
        <w:tc>
          <w:tcPr>
            <w:tcW w:w="7087" w:type="dxa"/>
          </w:tcPr>
          <w:p w14:paraId="488FDC3A" w14:textId="77777777" w:rsidR="00DC1257" w:rsidRDefault="007579A1">
            <w:pPr>
              <w:spacing w:line="360" w:lineRule="atLeast"/>
            </w:pPr>
            <w:r>
              <w:rPr>
                <w:rFonts w:hint="eastAsia"/>
              </w:rPr>
              <w:t>客户名，证件号码，申请人，申请机构，申请日期，审批人，审批日期，审批状态，法</w:t>
            </w:r>
            <w:proofErr w:type="gramStart"/>
            <w:r>
              <w:rPr>
                <w:rFonts w:hint="eastAsia"/>
              </w:rPr>
              <w:t>务</w:t>
            </w:r>
            <w:proofErr w:type="gramEnd"/>
            <w:r>
              <w:rPr>
                <w:rFonts w:hint="eastAsia"/>
              </w:rPr>
              <w:t>进度，进度日期，操作</w:t>
            </w:r>
            <w:r>
              <w:rPr>
                <w:rFonts w:hint="eastAsia"/>
              </w:rPr>
              <w:t>[</w:t>
            </w:r>
            <w:r>
              <w:rPr>
                <w:rFonts w:hint="eastAsia"/>
              </w:rPr>
              <w:t>链接</w:t>
            </w:r>
            <w:r>
              <w:rPr>
                <w:rFonts w:hint="eastAsia"/>
              </w:rPr>
              <w:t>]</w:t>
            </w:r>
          </w:p>
        </w:tc>
      </w:tr>
      <w:tr w:rsidR="00DC1257" w14:paraId="16E354F2" w14:textId="77777777">
        <w:trPr>
          <w:trHeight w:val="225"/>
        </w:trPr>
        <w:tc>
          <w:tcPr>
            <w:tcW w:w="1985" w:type="dxa"/>
            <w:shd w:val="clear" w:color="auto" w:fill="D9D9D9"/>
          </w:tcPr>
          <w:p w14:paraId="76D5FAB4" w14:textId="77777777" w:rsidR="00DC1257" w:rsidRDefault="007579A1">
            <w:pPr>
              <w:spacing w:line="360" w:lineRule="atLeast"/>
              <w:rPr>
                <w:szCs w:val="21"/>
              </w:rPr>
            </w:pPr>
            <w:r>
              <w:rPr>
                <w:rFonts w:hint="eastAsia"/>
                <w:szCs w:val="21"/>
              </w:rPr>
              <w:t>参考画面</w:t>
            </w:r>
          </w:p>
        </w:tc>
        <w:tc>
          <w:tcPr>
            <w:tcW w:w="7087" w:type="dxa"/>
          </w:tcPr>
          <w:p w14:paraId="09FFB126"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FD910CE" wp14:editId="1566672F">
                  <wp:extent cx="4243070" cy="953135"/>
                  <wp:effectExtent l="0" t="0" r="5080" b="18415"/>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87" cstate="print"/>
                          <a:stretch>
                            <a:fillRect/>
                          </a:stretch>
                        </pic:blipFill>
                        <pic:spPr>
                          <a:xfrm>
                            <a:off x="0" y="0"/>
                            <a:ext cx="4243070" cy="953135"/>
                          </a:xfrm>
                          <a:prstGeom prst="rect">
                            <a:avLst/>
                          </a:prstGeom>
                          <a:noFill/>
                          <a:ln w="9525">
                            <a:noFill/>
                            <a:miter/>
                          </a:ln>
                        </pic:spPr>
                      </pic:pic>
                    </a:graphicData>
                  </a:graphic>
                </wp:inline>
              </w:drawing>
            </w:r>
          </w:p>
          <w:p w14:paraId="313BA5B2"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4914055" wp14:editId="235DB095">
                  <wp:extent cx="4250055" cy="701040"/>
                  <wp:effectExtent l="0" t="0" r="17145" b="381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
                          <pic:cNvPicPr>
                            <a:picLocks noChangeAspect="1"/>
                          </pic:cNvPicPr>
                        </pic:nvPicPr>
                        <pic:blipFill>
                          <a:blip r:embed="rId188" cstate="print"/>
                          <a:stretch>
                            <a:fillRect/>
                          </a:stretch>
                        </pic:blipFill>
                        <pic:spPr>
                          <a:xfrm>
                            <a:off x="0" y="0"/>
                            <a:ext cx="4250055" cy="701040"/>
                          </a:xfrm>
                          <a:prstGeom prst="rect">
                            <a:avLst/>
                          </a:prstGeom>
                          <a:noFill/>
                          <a:ln w="9525">
                            <a:noFill/>
                            <a:miter/>
                          </a:ln>
                        </pic:spPr>
                      </pic:pic>
                    </a:graphicData>
                  </a:graphic>
                </wp:inline>
              </w:drawing>
            </w:r>
          </w:p>
          <w:p w14:paraId="58505B8E"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C4C0457" wp14:editId="6B4F70FE">
                  <wp:extent cx="4177030" cy="1475105"/>
                  <wp:effectExtent l="0" t="0" r="13970" b="10795"/>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
                          <pic:cNvPicPr>
                            <a:picLocks noChangeAspect="1"/>
                          </pic:cNvPicPr>
                        </pic:nvPicPr>
                        <pic:blipFill>
                          <a:blip r:embed="rId189" cstate="print"/>
                          <a:stretch>
                            <a:fillRect/>
                          </a:stretch>
                        </pic:blipFill>
                        <pic:spPr>
                          <a:xfrm>
                            <a:off x="0" y="0"/>
                            <a:ext cx="4177030" cy="1475105"/>
                          </a:xfrm>
                          <a:prstGeom prst="rect">
                            <a:avLst/>
                          </a:prstGeom>
                          <a:noFill/>
                          <a:ln w="9525">
                            <a:noFill/>
                            <a:miter/>
                          </a:ln>
                        </pic:spPr>
                      </pic:pic>
                    </a:graphicData>
                  </a:graphic>
                </wp:inline>
              </w:drawing>
            </w:r>
          </w:p>
          <w:p w14:paraId="1DD531C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61AEB5FC" wp14:editId="06886C2D">
                  <wp:extent cx="4175760" cy="2306955"/>
                  <wp:effectExtent l="0" t="0" r="15240" b="1714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90" cstate="print"/>
                          <a:stretch>
                            <a:fillRect/>
                          </a:stretch>
                        </pic:blipFill>
                        <pic:spPr>
                          <a:xfrm>
                            <a:off x="0" y="0"/>
                            <a:ext cx="4175760" cy="2306955"/>
                          </a:xfrm>
                          <a:prstGeom prst="rect">
                            <a:avLst/>
                          </a:prstGeom>
                          <a:noFill/>
                          <a:ln w="9525">
                            <a:noFill/>
                            <a:miter/>
                          </a:ln>
                        </pic:spPr>
                      </pic:pic>
                    </a:graphicData>
                  </a:graphic>
                </wp:inline>
              </w:drawing>
            </w:r>
          </w:p>
        </w:tc>
      </w:tr>
      <w:tr w:rsidR="00DC1257" w14:paraId="5167597C" w14:textId="77777777">
        <w:trPr>
          <w:trHeight w:val="225"/>
        </w:trPr>
        <w:tc>
          <w:tcPr>
            <w:tcW w:w="1985" w:type="dxa"/>
            <w:shd w:val="clear" w:color="auto" w:fill="D9D9D9"/>
          </w:tcPr>
          <w:p w14:paraId="2A3E7D7D" w14:textId="77777777" w:rsidR="00DC1257" w:rsidRDefault="007579A1">
            <w:pPr>
              <w:spacing w:line="360" w:lineRule="atLeast"/>
              <w:rPr>
                <w:szCs w:val="21"/>
              </w:rPr>
            </w:pPr>
            <w:r>
              <w:rPr>
                <w:rFonts w:hint="eastAsia"/>
                <w:szCs w:val="21"/>
              </w:rPr>
              <w:t>业务规则</w:t>
            </w:r>
          </w:p>
        </w:tc>
        <w:tc>
          <w:tcPr>
            <w:tcW w:w="7087" w:type="dxa"/>
          </w:tcPr>
          <w:p w14:paraId="3A60F961" w14:textId="77777777" w:rsidR="00DC1257" w:rsidRDefault="007579A1">
            <w:pPr>
              <w:pStyle w:val="21"/>
              <w:spacing w:after="60" w:line="360" w:lineRule="atLeast"/>
              <w:ind w:leftChars="0" w:left="100" w:hangingChars="50" w:hanging="10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354BD754"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点击作业</w:t>
            </w:r>
            <w:r>
              <w:rPr>
                <w:rFonts w:ascii="Times New Roman" w:hAnsi="Times New Roman" w:hint="eastAsia"/>
                <w:szCs w:val="21"/>
              </w:rPr>
              <w:t>[</w:t>
            </w:r>
            <w:r>
              <w:rPr>
                <w:rFonts w:ascii="Times New Roman" w:hAnsi="Times New Roman" w:hint="eastAsia"/>
                <w:szCs w:val="21"/>
              </w:rPr>
              <w:t>超链接</w:t>
            </w:r>
            <w:r>
              <w:rPr>
                <w:rFonts w:ascii="Times New Roman" w:hAnsi="Times New Roman" w:hint="eastAsia"/>
                <w:szCs w:val="21"/>
              </w:rPr>
              <w:t>]</w:t>
            </w:r>
            <w:r>
              <w:rPr>
                <w:rFonts w:ascii="Times New Roman" w:hAnsi="Times New Roman" w:hint="eastAsia"/>
                <w:szCs w:val="21"/>
              </w:rPr>
              <w:t>：可查询法</w:t>
            </w:r>
            <w:proofErr w:type="gramStart"/>
            <w:r>
              <w:rPr>
                <w:rFonts w:ascii="Times New Roman" w:hAnsi="Times New Roman" w:hint="eastAsia"/>
                <w:szCs w:val="21"/>
              </w:rPr>
              <w:t>务</w:t>
            </w:r>
            <w:proofErr w:type="gramEnd"/>
            <w:r>
              <w:rPr>
                <w:rFonts w:ascii="Times New Roman" w:hAnsi="Times New Roman" w:hint="eastAsia"/>
                <w:szCs w:val="21"/>
              </w:rPr>
              <w:t>进度信息。</w:t>
            </w:r>
          </w:p>
          <w:p w14:paraId="39908A3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lastRenderedPageBreak/>
              <w:t>3.</w:t>
            </w:r>
            <w:r>
              <w:rPr>
                <w:rFonts w:ascii="Times New Roman" w:hAnsi="Times New Roman" w:hint="eastAsia"/>
                <w:szCs w:val="21"/>
              </w:rPr>
              <w:t>点击增加法</w:t>
            </w:r>
            <w:proofErr w:type="gramStart"/>
            <w:r>
              <w:rPr>
                <w:rFonts w:ascii="Times New Roman" w:hAnsi="Times New Roman" w:hint="eastAsia"/>
                <w:szCs w:val="21"/>
              </w:rPr>
              <w:t>务</w:t>
            </w:r>
            <w:proofErr w:type="gramEnd"/>
            <w:r>
              <w:rPr>
                <w:rFonts w:ascii="Times New Roman" w:hAnsi="Times New Roman" w:hint="eastAsia"/>
                <w:szCs w:val="21"/>
              </w:rPr>
              <w:t>进度</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：可增加法</w:t>
            </w:r>
            <w:proofErr w:type="gramStart"/>
            <w:r>
              <w:rPr>
                <w:rFonts w:ascii="Times New Roman" w:hAnsi="Times New Roman" w:hint="eastAsia"/>
                <w:szCs w:val="21"/>
              </w:rPr>
              <w:t>务</w:t>
            </w:r>
            <w:proofErr w:type="gramEnd"/>
            <w:r>
              <w:rPr>
                <w:rFonts w:ascii="Times New Roman" w:hAnsi="Times New Roman" w:hint="eastAsia"/>
                <w:szCs w:val="21"/>
              </w:rPr>
              <w:t>进度项目。</w:t>
            </w:r>
            <w:r>
              <w:rPr>
                <w:rFonts w:ascii="Times New Roman" w:hAnsi="Times New Roman" w:hint="eastAsia"/>
                <w:szCs w:val="21"/>
              </w:rPr>
              <w:t xml:space="preserve"> </w:t>
            </w:r>
          </w:p>
          <w:p w14:paraId="7913D5AB" w14:textId="77777777" w:rsidR="00DC1257" w:rsidRDefault="007579A1">
            <w:pPr>
              <w:pStyle w:val="21"/>
              <w:spacing w:after="60" w:line="360" w:lineRule="atLeast"/>
              <w:ind w:leftChars="0" w:left="100" w:hangingChars="50" w:hanging="100"/>
              <w:rPr>
                <w:rFonts w:ascii="Times New Roman" w:hAnsi="Times New Roman"/>
                <w:szCs w:val="21"/>
              </w:rPr>
            </w:pPr>
            <w:r>
              <w:rPr>
                <w:rFonts w:ascii="Times New Roman" w:hAnsi="Times New Roman" w:hint="eastAsia"/>
                <w:szCs w:val="21"/>
              </w:rPr>
              <w:t>4.</w:t>
            </w:r>
            <w:r>
              <w:rPr>
                <w:rFonts w:ascii="Times New Roman" w:hAnsi="Times New Roman" w:hint="eastAsia"/>
                <w:szCs w:val="21"/>
              </w:rPr>
              <w:t>点击增加法</w:t>
            </w:r>
            <w:proofErr w:type="gramStart"/>
            <w:r>
              <w:rPr>
                <w:rFonts w:ascii="Times New Roman" w:hAnsi="Times New Roman" w:hint="eastAsia"/>
                <w:szCs w:val="21"/>
              </w:rPr>
              <w:t>务</w:t>
            </w:r>
            <w:proofErr w:type="gramEnd"/>
            <w:r>
              <w:rPr>
                <w:rFonts w:ascii="Times New Roman" w:hAnsi="Times New Roman" w:hint="eastAsia"/>
                <w:szCs w:val="21"/>
              </w:rPr>
              <w:t>费用管理</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：可对新增的法</w:t>
            </w:r>
            <w:proofErr w:type="gramStart"/>
            <w:r>
              <w:rPr>
                <w:rFonts w:ascii="Times New Roman" w:hAnsi="Times New Roman" w:hint="eastAsia"/>
                <w:szCs w:val="21"/>
              </w:rPr>
              <w:t>务</w:t>
            </w:r>
            <w:proofErr w:type="gramEnd"/>
            <w:r>
              <w:rPr>
                <w:rFonts w:ascii="Times New Roman" w:hAnsi="Times New Roman" w:hint="eastAsia"/>
                <w:szCs w:val="21"/>
              </w:rPr>
              <w:t>进度进行费用明细管理及说明。</w:t>
            </w:r>
          </w:p>
          <w:p w14:paraId="08F8F1F8" w14:textId="77777777" w:rsidR="00DC1257" w:rsidRDefault="007579A1">
            <w:pPr>
              <w:pStyle w:val="21"/>
              <w:spacing w:after="60" w:line="360" w:lineRule="atLeast"/>
              <w:ind w:leftChars="0" w:left="100" w:hangingChars="50" w:hanging="100"/>
              <w:rPr>
                <w:rFonts w:ascii="Times New Roman" w:hAnsi="Times New Roman"/>
                <w:szCs w:val="21"/>
              </w:rPr>
            </w:pPr>
            <w:r>
              <w:rPr>
                <w:rFonts w:ascii="Times New Roman" w:hAnsi="Times New Roman" w:hint="eastAsia"/>
                <w:szCs w:val="21"/>
              </w:rPr>
              <w:t>5.</w:t>
            </w:r>
            <w:r>
              <w:rPr>
                <w:rFonts w:ascii="Times New Roman" w:hAnsi="Times New Roman" w:hint="eastAsia"/>
                <w:szCs w:val="21"/>
              </w:rPr>
              <w:t>返回</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：返回上一级页面。</w:t>
            </w:r>
          </w:p>
        </w:tc>
      </w:tr>
      <w:tr w:rsidR="00DC1257" w14:paraId="76D2F238" w14:textId="77777777">
        <w:trPr>
          <w:trHeight w:val="225"/>
        </w:trPr>
        <w:tc>
          <w:tcPr>
            <w:tcW w:w="1985" w:type="dxa"/>
            <w:shd w:val="clear" w:color="auto" w:fill="D9D9D9"/>
          </w:tcPr>
          <w:p w14:paraId="04E0D233" w14:textId="77777777" w:rsidR="00DC1257" w:rsidRDefault="007579A1">
            <w:pPr>
              <w:spacing w:line="360" w:lineRule="atLeast"/>
              <w:rPr>
                <w:szCs w:val="21"/>
              </w:rPr>
            </w:pPr>
            <w:r>
              <w:rPr>
                <w:rFonts w:hint="eastAsia"/>
                <w:szCs w:val="21"/>
              </w:rPr>
              <w:lastRenderedPageBreak/>
              <w:t>备注</w:t>
            </w:r>
          </w:p>
        </w:tc>
        <w:tc>
          <w:tcPr>
            <w:tcW w:w="7087" w:type="dxa"/>
          </w:tcPr>
          <w:p w14:paraId="3FECB470" w14:textId="77777777" w:rsidR="00DC1257" w:rsidRDefault="007579A1">
            <w:pPr>
              <w:widowControl/>
              <w:overflowPunct w:val="0"/>
              <w:autoSpaceDE w:val="0"/>
              <w:autoSpaceDN w:val="0"/>
              <w:adjustRightInd w:val="0"/>
              <w:spacing w:after="100" w:line="360" w:lineRule="atLeast"/>
              <w:textAlignment w:val="baseline"/>
            </w:pPr>
            <w:r>
              <w:rPr>
                <w:rFonts w:hint="eastAsia"/>
              </w:rPr>
              <w:t>上传附件最大不能超过</w:t>
            </w:r>
            <w:r>
              <w:rPr>
                <w:rFonts w:hint="eastAsia"/>
              </w:rPr>
              <w:t>5M</w:t>
            </w:r>
            <w:r>
              <w:rPr>
                <w:rFonts w:hint="eastAsia"/>
              </w:rPr>
              <w:t>。</w:t>
            </w:r>
          </w:p>
        </w:tc>
      </w:tr>
    </w:tbl>
    <w:p w14:paraId="15A33DC4" w14:textId="77777777" w:rsidR="00DC1257" w:rsidRDefault="00DC1257"/>
    <w:p w14:paraId="32853F94" w14:textId="77777777" w:rsidR="00DC1257" w:rsidRDefault="007579A1">
      <w:pPr>
        <w:pStyle w:val="3"/>
        <w:numPr>
          <w:ilvl w:val="2"/>
          <w:numId w:val="1"/>
        </w:numPr>
        <w:rPr>
          <w:rFonts w:ascii="黑体" w:eastAsia="黑体" w:hAnsi="黑体"/>
          <w:sz w:val="24"/>
          <w:szCs w:val="24"/>
        </w:rPr>
      </w:pPr>
      <w:bookmarkStart w:id="3460" w:name="_Toc3263"/>
      <w:r>
        <w:rPr>
          <w:rFonts w:ascii="黑体" w:eastAsia="黑体" w:hAnsi="黑体" w:hint="eastAsia"/>
          <w:sz w:val="24"/>
          <w:szCs w:val="24"/>
        </w:rPr>
        <w:t>法</w:t>
      </w:r>
      <w:proofErr w:type="gramStart"/>
      <w:r>
        <w:rPr>
          <w:rFonts w:ascii="黑体" w:eastAsia="黑体" w:hAnsi="黑体" w:hint="eastAsia"/>
          <w:sz w:val="24"/>
          <w:szCs w:val="24"/>
        </w:rPr>
        <w:t>务</w:t>
      </w:r>
      <w:proofErr w:type="gramEnd"/>
      <w:r>
        <w:rPr>
          <w:rFonts w:ascii="黑体" w:eastAsia="黑体" w:hAnsi="黑体" w:hint="eastAsia"/>
          <w:sz w:val="24"/>
          <w:szCs w:val="24"/>
        </w:rPr>
        <w:t>申请查询</w:t>
      </w:r>
      <w:bookmarkEnd w:id="346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D51A08A" w14:textId="77777777">
        <w:trPr>
          <w:trHeight w:val="225"/>
        </w:trPr>
        <w:tc>
          <w:tcPr>
            <w:tcW w:w="1985" w:type="dxa"/>
            <w:shd w:val="clear" w:color="auto" w:fill="D9D9D9"/>
          </w:tcPr>
          <w:p w14:paraId="3CE4CD29" w14:textId="77777777" w:rsidR="00DC1257" w:rsidRDefault="007579A1">
            <w:pPr>
              <w:spacing w:line="360" w:lineRule="atLeast"/>
              <w:rPr>
                <w:szCs w:val="21"/>
              </w:rPr>
            </w:pPr>
            <w:r>
              <w:rPr>
                <w:rFonts w:hint="eastAsia"/>
                <w:szCs w:val="21"/>
              </w:rPr>
              <w:t>功能描述</w:t>
            </w:r>
          </w:p>
        </w:tc>
        <w:tc>
          <w:tcPr>
            <w:tcW w:w="7087" w:type="dxa"/>
          </w:tcPr>
          <w:p w14:paraId="309F60CF" w14:textId="77777777" w:rsidR="00DC1257" w:rsidRDefault="007579A1">
            <w:pPr>
              <w:spacing w:line="360" w:lineRule="atLeast"/>
              <w:ind w:left="420" w:hangingChars="200" w:hanging="420"/>
            </w:pPr>
            <w:r>
              <w:rPr>
                <w:rFonts w:hint="eastAsia"/>
                <w:szCs w:val="21"/>
              </w:rPr>
              <w:t>对已审批客户进行申请查询功能。</w:t>
            </w:r>
          </w:p>
        </w:tc>
      </w:tr>
      <w:tr w:rsidR="00DC1257" w14:paraId="04F32438" w14:textId="77777777">
        <w:trPr>
          <w:trHeight w:val="225"/>
        </w:trPr>
        <w:tc>
          <w:tcPr>
            <w:tcW w:w="1985" w:type="dxa"/>
            <w:shd w:val="clear" w:color="auto" w:fill="D9D9D9"/>
          </w:tcPr>
          <w:p w14:paraId="6F88C8F0" w14:textId="77777777" w:rsidR="00DC1257" w:rsidRDefault="007579A1">
            <w:pPr>
              <w:spacing w:line="360" w:lineRule="atLeast"/>
              <w:rPr>
                <w:szCs w:val="21"/>
              </w:rPr>
            </w:pPr>
            <w:r>
              <w:rPr>
                <w:rFonts w:hint="eastAsia"/>
                <w:szCs w:val="21"/>
              </w:rPr>
              <w:t>页面输入</w:t>
            </w:r>
          </w:p>
        </w:tc>
        <w:tc>
          <w:tcPr>
            <w:tcW w:w="7087" w:type="dxa"/>
          </w:tcPr>
          <w:p w14:paraId="6D91944C" w14:textId="77777777" w:rsidR="00DC1257" w:rsidRDefault="007579A1">
            <w:pPr>
              <w:spacing w:line="360" w:lineRule="atLeast"/>
            </w:pPr>
            <w:r>
              <w:rPr>
                <w:rFonts w:hint="eastAsia"/>
              </w:rPr>
              <w:t>申请机构</w:t>
            </w:r>
            <w:r>
              <w:rPr>
                <w:rFonts w:hint="eastAsia"/>
              </w:rPr>
              <w:t>[</w:t>
            </w:r>
            <w:r>
              <w:rPr>
                <w:rFonts w:hint="eastAsia"/>
              </w:rPr>
              <w:t>下拉框</w:t>
            </w:r>
            <w:r>
              <w:rPr>
                <w:rFonts w:hint="eastAsia"/>
              </w:rPr>
              <w:t>]</w:t>
            </w:r>
            <w:r>
              <w:rPr>
                <w:rFonts w:hint="eastAsia"/>
              </w:rPr>
              <w:t>，申请人</w:t>
            </w:r>
            <w:r>
              <w:rPr>
                <w:rFonts w:hint="eastAsia"/>
              </w:rPr>
              <w:t>[</w:t>
            </w:r>
            <w:r>
              <w:rPr>
                <w:rFonts w:hint="eastAsia"/>
              </w:rPr>
              <w:t>下拉框</w:t>
            </w:r>
            <w:r>
              <w:rPr>
                <w:rFonts w:hint="eastAsia"/>
              </w:rPr>
              <w:t>]</w:t>
            </w:r>
            <w:r>
              <w:rPr>
                <w:rFonts w:hint="eastAsia"/>
              </w:rPr>
              <w:t>，申请日期起</w:t>
            </w:r>
            <w:r>
              <w:rPr>
                <w:rFonts w:hint="eastAsia"/>
              </w:rPr>
              <w:t>[</w:t>
            </w:r>
            <w:r>
              <w:rPr>
                <w:rFonts w:hint="eastAsia"/>
              </w:rPr>
              <w:t>日期格式</w:t>
            </w:r>
            <w:r>
              <w:rPr>
                <w:rFonts w:hint="eastAsia"/>
              </w:rPr>
              <w:t>]</w:t>
            </w:r>
            <w:r>
              <w:rPr>
                <w:rFonts w:hint="eastAsia"/>
              </w:rPr>
              <w:t>，申请日期止</w:t>
            </w:r>
            <w:r>
              <w:rPr>
                <w:rFonts w:hint="eastAsia"/>
              </w:rPr>
              <w:t>[</w:t>
            </w:r>
            <w:r>
              <w:rPr>
                <w:rFonts w:hint="eastAsia"/>
              </w:rPr>
              <w:t>日期格式</w:t>
            </w:r>
            <w:r>
              <w:rPr>
                <w:rFonts w:hint="eastAsia"/>
              </w:rPr>
              <w:t>]</w:t>
            </w:r>
            <w:r>
              <w:rPr>
                <w:rFonts w:hint="eastAsia"/>
              </w:rPr>
              <w:t>，审批状态</w:t>
            </w:r>
            <w:r>
              <w:rPr>
                <w:rFonts w:hint="eastAsia"/>
              </w:rPr>
              <w:t>[</w:t>
            </w:r>
            <w:r>
              <w:rPr>
                <w:rFonts w:hint="eastAsia"/>
              </w:rPr>
              <w:t>下拉框</w:t>
            </w:r>
            <w:r>
              <w:rPr>
                <w:rFonts w:hint="eastAsia"/>
              </w:rPr>
              <w:t>]</w:t>
            </w:r>
            <w:r>
              <w:rPr>
                <w:rFonts w:hint="eastAsia"/>
              </w:rPr>
              <w:t>，证件号码</w:t>
            </w:r>
            <w:r>
              <w:rPr>
                <w:rFonts w:hint="eastAsia"/>
              </w:rPr>
              <w:t>[</w:t>
            </w:r>
            <w:r>
              <w:rPr>
                <w:rFonts w:hint="eastAsia"/>
              </w:rPr>
              <w:t>文本框</w:t>
            </w:r>
            <w:r>
              <w:rPr>
                <w:rFonts w:hint="eastAsia"/>
              </w:rPr>
              <w:t>]</w:t>
            </w:r>
          </w:p>
        </w:tc>
      </w:tr>
      <w:tr w:rsidR="00DC1257" w14:paraId="466EE2F8" w14:textId="77777777">
        <w:trPr>
          <w:trHeight w:val="225"/>
        </w:trPr>
        <w:tc>
          <w:tcPr>
            <w:tcW w:w="1985" w:type="dxa"/>
            <w:shd w:val="clear" w:color="auto" w:fill="D9D9D9"/>
          </w:tcPr>
          <w:p w14:paraId="7EC12E83" w14:textId="77777777" w:rsidR="00DC1257" w:rsidRDefault="007579A1">
            <w:pPr>
              <w:spacing w:line="360" w:lineRule="atLeast"/>
              <w:rPr>
                <w:szCs w:val="21"/>
              </w:rPr>
            </w:pPr>
            <w:r>
              <w:rPr>
                <w:rFonts w:hint="eastAsia"/>
                <w:szCs w:val="21"/>
              </w:rPr>
              <w:t>页面输出</w:t>
            </w:r>
          </w:p>
        </w:tc>
        <w:tc>
          <w:tcPr>
            <w:tcW w:w="7087" w:type="dxa"/>
          </w:tcPr>
          <w:p w14:paraId="5422644E" w14:textId="77777777" w:rsidR="00DC1257" w:rsidRDefault="007579A1">
            <w:pPr>
              <w:spacing w:line="360" w:lineRule="atLeast"/>
            </w:pPr>
            <w:r>
              <w:rPr>
                <w:rFonts w:hint="eastAsia"/>
              </w:rPr>
              <w:t>客户，证件号码，审批状态，审批人，审批日期，审批说明，申请机构，申请人，申请日期，申请说明</w:t>
            </w:r>
          </w:p>
        </w:tc>
      </w:tr>
      <w:tr w:rsidR="00DC1257" w14:paraId="6215C774" w14:textId="77777777">
        <w:trPr>
          <w:trHeight w:val="225"/>
        </w:trPr>
        <w:tc>
          <w:tcPr>
            <w:tcW w:w="1985" w:type="dxa"/>
            <w:shd w:val="clear" w:color="auto" w:fill="D9D9D9"/>
          </w:tcPr>
          <w:p w14:paraId="27062DBF" w14:textId="77777777" w:rsidR="00DC1257" w:rsidRDefault="007579A1">
            <w:pPr>
              <w:spacing w:line="360" w:lineRule="atLeast"/>
              <w:rPr>
                <w:szCs w:val="21"/>
              </w:rPr>
            </w:pPr>
            <w:r>
              <w:rPr>
                <w:rFonts w:hint="eastAsia"/>
                <w:szCs w:val="21"/>
              </w:rPr>
              <w:t>参考画面</w:t>
            </w:r>
          </w:p>
        </w:tc>
        <w:tc>
          <w:tcPr>
            <w:tcW w:w="7087" w:type="dxa"/>
          </w:tcPr>
          <w:p w14:paraId="3315B036"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3AAAB5D7" wp14:editId="420EDB7D">
                  <wp:extent cx="4257040" cy="908050"/>
                  <wp:effectExtent l="0" t="0" r="10160" b="635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191" cstate="print"/>
                          <a:stretch>
                            <a:fillRect/>
                          </a:stretch>
                        </pic:blipFill>
                        <pic:spPr>
                          <a:xfrm>
                            <a:off x="0" y="0"/>
                            <a:ext cx="4257040" cy="908050"/>
                          </a:xfrm>
                          <a:prstGeom prst="rect">
                            <a:avLst/>
                          </a:prstGeom>
                          <a:noFill/>
                          <a:ln w="9525">
                            <a:noFill/>
                            <a:miter/>
                          </a:ln>
                        </pic:spPr>
                      </pic:pic>
                    </a:graphicData>
                  </a:graphic>
                </wp:inline>
              </w:drawing>
            </w:r>
          </w:p>
        </w:tc>
      </w:tr>
      <w:tr w:rsidR="00DC1257" w14:paraId="2FBC54AD" w14:textId="77777777">
        <w:trPr>
          <w:trHeight w:val="225"/>
        </w:trPr>
        <w:tc>
          <w:tcPr>
            <w:tcW w:w="1985" w:type="dxa"/>
            <w:shd w:val="clear" w:color="auto" w:fill="D9D9D9"/>
          </w:tcPr>
          <w:p w14:paraId="7891A40C" w14:textId="77777777" w:rsidR="00DC1257" w:rsidRDefault="007579A1">
            <w:pPr>
              <w:spacing w:line="360" w:lineRule="atLeast"/>
              <w:rPr>
                <w:szCs w:val="21"/>
              </w:rPr>
            </w:pPr>
            <w:r>
              <w:rPr>
                <w:rFonts w:hint="eastAsia"/>
                <w:szCs w:val="21"/>
              </w:rPr>
              <w:t>业务规则</w:t>
            </w:r>
          </w:p>
        </w:tc>
        <w:tc>
          <w:tcPr>
            <w:tcW w:w="7087" w:type="dxa"/>
          </w:tcPr>
          <w:p w14:paraId="064F6AA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，查出满足查询条件的核销申请信息，显示在结果列表中；点击重置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tc>
      </w:tr>
      <w:tr w:rsidR="00DC1257" w14:paraId="1666477C" w14:textId="77777777">
        <w:trPr>
          <w:trHeight w:val="225"/>
        </w:trPr>
        <w:tc>
          <w:tcPr>
            <w:tcW w:w="1985" w:type="dxa"/>
            <w:shd w:val="clear" w:color="auto" w:fill="D9D9D9"/>
          </w:tcPr>
          <w:p w14:paraId="670944EA" w14:textId="77777777" w:rsidR="00DC1257" w:rsidRDefault="007579A1">
            <w:pPr>
              <w:spacing w:line="360" w:lineRule="atLeast"/>
              <w:rPr>
                <w:szCs w:val="21"/>
              </w:rPr>
            </w:pPr>
            <w:r>
              <w:rPr>
                <w:rFonts w:hint="eastAsia"/>
                <w:szCs w:val="21"/>
              </w:rPr>
              <w:t>备注</w:t>
            </w:r>
          </w:p>
        </w:tc>
        <w:tc>
          <w:tcPr>
            <w:tcW w:w="7087" w:type="dxa"/>
          </w:tcPr>
          <w:p w14:paraId="69A5BD91"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6CD1116C" w14:textId="77777777" w:rsidR="00DC1257" w:rsidRDefault="00DC1257"/>
    <w:bookmarkEnd w:id="3459"/>
    <w:p w14:paraId="2B9650F9" w14:textId="77777777" w:rsidR="00DC1257" w:rsidRDefault="00DC1257"/>
    <w:p w14:paraId="40AD3A4C" w14:textId="77777777" w:rsidR="00DC1257" w:rsidRDefault="007579A1">
      <w:pPr>
        <w:pStyle w:val="1"/>
      </w:pPr>
      <w:bookmarkStart w:id="3461" w:name="_Toc20819"/>
      <w:r>
        <w:rPr>
          <w:rFonts w:hint="eastAsia"/>
        </w:rPr>
        <w:t>外包作业</w:t>
      </w:r>
      <w:bookmarkEnd w:id="3461"/>
    </w:p>
    <w:p w14:paraId="50A24748" w14:textId="77777777" w:rsidR="00DC1257" w:rsidRDefault="007579A1">
      <w:pPr>
        <w:pStyle w:val="2"/>
      </w:pPr>
      <w:bookmarkStart w:id="3462" w:name="_Toc25102"/>
      <w:r>
        <w:rPr>
          <w:rFonts w:hint="eastAsia"/>
        </w:rPr>
        <w:t>外包申请</w:t>
      </w:r>
      <w:bookmarkEnd w:id="346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FB57ABF" w14:textId="77777777">
        <w:trPr>
          <w:trHeight w:val="225"/>
        </w:trPr>
        <w:tc>
          <w:tcPr>
            <w:tcW w:w="1985" w:type="dxa"/>
            <w:shd w:val="clear" w:color="auto" w:fill="D9D9D9"/>
          </w:tcPr>
          <w:p w14:paraId="7C956E8B" w14:textId="77777777" w:rsidR="00DC1257" w:rsidRDefault="007579A1">
            <w:pPr>
              <w:spacing w:line="360" w:lineRule="atLeast"/>
              <w:rPr>
                <w:szCs w:val="21"/>
              </w:rPr>
            </w:pPr>
            <w:r>
              <w:rPr>
                <w:rFonts w:hint="eastAsia"/>
                <w:szCs w:val="21"/>
              </w:rPr>
              <w:t>功能描述</w:t>
            </w:r>
          </w:p>
        </w:tc>
        <w:tc>
          <w:tcPr>
            <w:tcW w:w="7087" w:type="dxa"/>
            <w:tcBorders>
              <w:top w:val="single" w:sz="12" w:space="0" w:color="auto"/>
              <w:bottom w:val="single" w:sz="6" w:space="0" w:color="auto"/>
            </w:tcBorders>
          </w:tcPr>
          <w:p w14:paraId="0BBEBF17" w14:textId="77777777" w:rsidR="00DC1257" w:rsidRDefault="007579A1">
            <w:pPr>
              <w:spacing w:line="360" w:lineRule="atLeast"/>
              <w:rPr>
                <w:szCs w:val="21"/>
              </w:rPr>
            </w:pPr>
            <w:r>
              <w:rPr>
                <w:rFonts w:hint="eastAsia"/>
                <w:szCs w:val="21"/>
              </w:rPr>
              <w:t>申请外包</w:t>
            </w:r>
          </w:p>
        </w:tc>
      </w:tr>
      <w:tr w:rsidR="00DC1257" w14:paraId="4394EBDC" w14:textId="77777777">
        <w:trPr>
          <w:trHeight w:val="225"/>
        </w:trPr>
        <w:tc>
          <w:tcPr>
            <w:tcW w:w="1985" w:type="dxa"/>
            <w:shd w:val="clear" w:color="auto" w:fill="D9D9D9"/>
          </w:tcPr>
          <w:p w14:paraId="6032BD5D" w14:textId="77777777" w:rsidR="00DC1257" w:rsidRDefault="007579A1">
            <w:pPr>
              <w:spacing w:line="360" w:lineRule="atLeast"/>
              <w:rPr>
                <w:szCs w:val="21"/>
              </w:rPr>
            </w:pPr>
            <w:r>
              <w:rPr>
                <w:rFonts w:hint="eastAsia"/>
                <w:szCs w:val="21"/>
              </w:rPr>
              <w:t>页面输入</w:t>
            </w:r>
          </w:p>
        </w:tc>
        <w:tc>
          <w:tcPr>
            <w:tcW w:w="7087" w:type="dxa"/>
            <w:tcBorders>
              <w:top w:val="single" w:sz="6" w:space="0" w:color="auto"/>
              <w:bottom w:val="single" w:sz="6" w:space="0" w:color="auto"/>
            </w:tcBorders>
          </w:tcPr>
          <w:p w14:paraId="159779AC" w14:textId="77777777" w:rsidR="00DC1257" w:rsidRDefault="007579A1">
            <w:pPr>
              <w:spacing w:line="360" w:lineRule="atLeast"/>
              <w:ind w:left="420" w:hangingChars="200" w:hanging="420"/>
              <w:rPr>
                <w:szCs w:val="21"/>
              </w:rPr>
            </w:pPr>
            <w:r>
              <w:rPr>
                <w:rFonts w:hint="eastAsia"/>
                <w:szCs w:val="21"/>
              </w:rPr>
              <w:t>查询条件：</w:t>
            </w:r>
          </w:p>
          <w:p w14:paraId="6F2369A3" w14:textId="77777777" w:rsidR="00DC1257" w:rsidRDefault="007579A1">
            <w:pPr>
              <w:spacing w:line="360" w:lineRule="atLeast"/>
              <w:ind w:leftChars="200" w:left="420"/>
              <w:rPr>
                <w:szCs w:val="21"/>
              </w:rPr>
            </w:pPr>
            <w:r>
              <w:rPr>
                <w:rFonts w:hint="eastAsia"/>
                <w:szCs w:val="21"/>
              </w:rPr>
              <w:t>证件号码</w:t>
            </w:r>
            <w:r>
              <w:rPr>
                <w:rFonts w:hint="eastAsia"/>
                <w:szCs w:val="21"/>
              </w:rPr>
              <w:t>[</w:t>
            </w:r>
            <w:r>
              <w:rPr>
                <w:rFonts w:hint="eastAsia"/>
                <w:szCs w:val="21"/>
              </w:rPr>
              <w:t>输入框</w:t>
            </w:r>
            <w:r>
              <w:rPr>
                <w:rFonts w:hint="eastAsia"/>
                <w:szCs w:val="21"/>
              </w:rPr>
              <w:t>]</w:t>
            </w:r>
            <w:r>
              <w:rPr>
                <w:rFonts w:hint="eastAsia"/>
                <w:szCs w:val="21"/>
              </w:rPr>
              <w:t>、客户名</w:t>
            </w:r>
            <w:r>
              <w:rPr>
                <w:rFonts w:hint="eastAsia"/>
                <w:szCs w:val="21"/>
              </w:rPr>
              <w:t>[</w:t>
            </w:r>
            <w:r>
              <w:rPr>
                <w:rFonts w:hint="eastAsia"/>
                <w:szCs w:val="21"/>
              </w:rPr>
              <w:t>输入框</w:t>
            </w:r>
            <w:r>
              <w:rPr>
                <w:rFonts w:hint="eastAsia"/>
                <w:szCs w:val="21"/>
              </w:rPr>
              <w:t>]</w:t>
            </w:r>
            <w:r>
              <w:rPr>
                <w:rFonts w:hint="eastAsia"/>
                <w:szCs w:val="21"/>
              </w:rPr>
              <w:t>、账号</w:t>
            </w:r>
            <w:r>
              <w:rPr>
                <w:rFonts w:hint="eastAsia"/>
                <w:szCs w:val="21"/>
              </w:rPr>
              <w:t>[</w:t>
            </w:r>
            <w:r>
              <w:rPr>
                <w:rFonts w:hint="eastAsia"/>
                <w:szCs w:val="21"/>
              </w:rPr>
              <w:t>输入框</w:t>
            </w:r>
            <w:r>
              <w:rPr>
                <w:rFonts w:hint="eastAsia"/>
                <w:szCs w:val="21"/>
              </w:rPr>
              <w:t>]</w:t>
            </w:r>
            <w:r>
              <w:rPr>
                <w:rFonts w:hint="eastAsia"/>
                <w:szCs w:val="21"/>
              </w:rPr>
              <w:t>、分行</w:t>
            </w:r>
            <w:r>
              <w:rPr>
                <w:rFonts w:hint="eastAsia"/>
                <w:szCs w:val="21"/>
              </w:rPr>
              <w:t>[</w:t>
            </w:r>
            <w:r>
              <w:rPr>
                <w:rFonts w:hint="eastAsia"/>
                <w:szCs w:val="21"/>
              </w:rPr>
              <w:t>下拉框</w:t>
            </w:r>
            <w:r>
              <w:rPr>
                <w:rFonts w:hint="eastAsia"/>
                <w:szCs w:val="21"/>
              </w:rPr>
              <w:t>]</w:t>
            </w:r>
            <w:r>
              <w:rPr>
                <w:rFonts w:hint="eastAsia"/>
                <w:szCs w:val="21"/>
              </w:rPr>
              <w:t>、起始账龄</w:t>
            </w:r>
            <w:r>
              <w:rPr>
                <w:rFonts w:hint="eastAsia"/>
                <w:szCs w:val="21"/>
              </w:rPr>
              <w:t>[</w:t>
            </w:r>
            <w:r>
              <w:rPr>
                <w:rFonts w:hint="eastAsia"/>
                <w:szCs w:val="21"/>
              </w:rPr>
              <w:t>输入框</w:t>
            </w:r>
            <w:r>
              <w:rPr>
                <w:rFonts w:hint="eastAsia"/>
                <w:szCs w:val="21"/>
              </w:rPr>
              <w:t>]</w:t>
            </w:r>
            <w:r>
              <w:rPr>
                <w:rFonts w:hint="eastAsia"/>
                <w:szCs w:val="21"/>
              </w:rPr>
              <w:t>，截止账龄</w:t>
            </w:r>
            <w:r>
              <w:rPr>
                <w:rFonts w:hint="eastAsia"/>
                <w:szCs w:val="21"/>
              </w:rPr>
              <w:t>[</w:t>
            </w:r>
            <w:r>
              <w:rPr>
                <w:rFonts w:hint="eastAsia"/>
                <w:szCs w:val="21"/>
              </w:rPr>
              <w:t>输入框</w:t>
            </w:r>
            <w:r>
              <w:rPr>
                <w:rFonts w:hint="eastAsia"/>
                <w:szCs w:val="21"/>
              </w:rPr>
              <w:t>]</w:t>
            </w:r>
          </w:p>
          <w:p w14:paraId="3C988E39" w14:textId="77777777" w:rsidR="00DC1257" w:rsidRDefault="007579A1">
            <w:pPr>
              <w:spacing w:line="360" w:lineRule="atLeast"/>
              <w:rPr>
                <w:szCs w:val="21"/>
              </w:rPr>
            </w:pPr>
            <w:r>
              <w:rPr>
                <w:rFonts w:hint="eastAsia"/>
                <w:szCs w:val="21"/>
              </w:rPr>
              <w:t>查询</w:t>
            </w:r>
            <w:r>
              <w:rPr>
                <w:rFonts w:hint="eastAsia"/>
                <w:szCs w:val="21"/>
              </w:rPr>
              <w:t>[</w:t>
            </w:r>
            <w:r>
              <w:rPr>
                <w:rFonts w:hint="eastAsia"/>
                <w:szCs w:val="21"/>
              </w:rPr>
              <w:t>按钮</w:t>
            </w:r>
            <w:r>
              <w:rPr>
                <w:rFonts w:hint="eastAsia"/>
                <w:szCs w:val="21"/>
              </w:rPr>
              <w:t>]</w:t>
            </w:r>
            <w:r>
              <w:rPr>
                <w:rFonts w:hint="eastAsia"/>
                <w:szCs w:val="21"/>
              </w:rPr>
              <w:t>、重置</w:t>
            </w:r>
            <w:r>
              <w:rPr>
                <w:rFonts w:hint="eastAsia"/>
                <w:szCs w:val="21"/>
              </w:rPr>
              <w:t>[</w:t>
            </w:r>
            <w:r>
              <w:rPr>
                <w:rFonts w:hint="eastAsia"/>
                <w:szCs w:val="21"/>
              </w:rPr>
              <w:t>按钮</w:t>
            </w:r>
            <w:r>
              <w:rPr>
                <w:rFonts w:hint="eastAsia"/>
                <w:szCs w:val="21"/>
              </w:rPr>
              <w:t>]</w:t>
            </w:r>
          </w:p>
        </w:tc>
      </w:tr>
      <w:tr w:rsidR="00DC1257" w14:paraId="621E4AAB" w14:textId="77777777">
        <w:trPr>
          <w:trHeight w:val="225"/>
        </w:trPr>
        <w:tc>
          <w:tcPr>
            <w:tcW w:w="1985" w:type="dxa"/>
            <w:shd w:val="clear" w:color="auto" w:fill="D9D9D9"/>
          </w:tcPr>
          <w:p w14:paraId="432937E1" w14:textId="77777777" w:rsidR="00DC1257" w:rsidRDefault="007579A1">
            <w:pPr>
              <w:spacing w:line="360" w:lineRule="atLeast"/>
              <w:rPr>
                <w:szCs w:val="21"/>
              </w:rPr>
            </w:pPr>
            <w:r>
              <w:rPr>
                <w:rFonts w:hint="eastAsia"/>
                <w:szCs w:val="21"/>
              </w:rPr>
              <w:t>页面输出</w:t>
            </w:r>
          </w:p>
        </w:tc>
        <w:tc>
          <w:tcPr>
            <w:tcW w:w="7087" w:type="dxa"/>
            <w:tcBorders>
              <w:top w:val="single" w:sz="6" w:space="0" w:color="auto"/>
              <w:bottom w:val="single" w:sz="6" w:space="0" w:color="auto"/>
            </w:tcBorders>
          </w:tcPr>
          <w:p w14:paraId="1F518E3A" w14:textId="77777777" w:rsidR="00DC1257" w:rsidRDefault="007579A1">
            <w:pPr>
              <w:spacing w:line="360" w:lineRule="atLeast"/>
              <w:rPr>
                <w:szCs w:val="21"/>
              </w:rPr>
            </w:pPr>
            <w:r>
              <w:rPr>
                <w:rFonts w:hint="eastAsia"/>
                <w:szCs w:val="21"/>
              </w:rPr>
              <w:t>列表输出：</w:t>
            </w:r>
          </w:p>
          <w:p w14:paraId="16CA1898" w14:textId="77777777" w:rsidR="00DC1257" w:rsidRDefault="007579A1">
            <w:pPr>
              <w:spacing w:line="360" w:lineRule="atLeast"/>
              <w:ind w:leftChars="200" w:left="420"/>
              <w:rPr>
                <w:szCs w:val="21"/>
              </w:rPr>
            </w:pPr>
            <w:r>
              <w:rPr>
                <w:rFonts w:hint="eastAsia"/>
                <w:color w:val="FF0000"/>
                <w:szCs w:val="21"/>
              </w:rPr>
              <w:t>[</w:t>
            </w:r>
            <w:r>
              <w:rPr>
                <w:rFonts w:hint="eastAsia"/>
                <w:color w:val="FF0000"/>
                <w:szCs w:val="21"/>
              </w:rPr>
              <w:t>复选框</w:t>
            </w:r>
            <w:r>
              <w:rPr>
                <w:rFonts w:hint="eastAsia"/>
                <w:color w:val="FF0000"/>
                <w:szCs w:val="21"/>
              </w:rPr>
              <w:t>]</w:t>
            </w:r>
            <w:r>
              <w:rPr>
                <w:rFonts w:hint="eastAsia"/>
                <w:szCs w:val="21"/>
              </w:rPr>
              <w:t>、证件号码，客户名，分行，账龄，当前余额，逾期总额、最低还款额、操作：外包申请</w:t>
            </w:r>
            <w:r>
              <w:rPr>
                <w:rFonts w:hint="eastAsia"/>
                <w:szCs w:val="21"/>
              </w:rPr>
              <w:t>[</w:t>
            </w:r>
            <w:r>
              <w:rPr>
                <w:rFonts w:hint="eastAsia"/>
                <w:szCs w:val="21"/>
              </w:rPr>
              <w:t>超链接</w:t>
            </w:r>
            <w:r>
              <w:rPr>
                <w:rFonts w:hint="eastAsia"/>
                <w:szCs w:val="21"/>
              </w:rPr>
              <w:t>]</w:t>
            </w:r>
            <w:r>
              <w:rPr>
                <w:rFonts w:hint="eastAsia"/>
                <w:szCs w:val="21"/>
              </w:rPr>
              <w:t>，</w:t>
            </w:r>
            <w:r>
              <w:rPr>
                <w:rFonts w:hint="eastAsia"/>
                <w:color w:val="FF0000"/>
                <w:szCs w:val="21"/>
              </w:rPr>
              <w:t>批量申请</w:t>
            </w:r>
            <w:r>
              <w:rPr>
                <w:rFonts w:hint="eastAsia"/>
                <w:color w:val="FF0000"/>
                <w:szCs w:val="21"/>
              </w:rPr>
              <w:t>[</w:t>
            </w:r>
            <w:r>
              <w:rPr>
                <w:rFonts w:hint="eastAsia"/>
                <w:color w:val="FF0000"/>
                <w:szCs w:val="21"/>
              </w:rPr>
              <w:t>按钮</w:t>
            </w:r>
            <w:r>
              <w:rPr>
                <w:rFonts w:hint="eastAsia"/>
                <w:color w:val="FF0000"/>
                <w:szCs w:val="21"/>
              </w:rPr>
              <w:t>]</w:t>
            </w:r>
          </w:p>
        </w:tc>
      </w:tr>
      <w:tr w:rsidR="00DC1257" w14:paraId="5260CD0E" w14:textId="77777777">
        <w:trPr>
          <w:trHeight w:val="225"/>
        </w:trPr>
        <w:tc>
          <w:tcPr>
            <w:tcW w:w="1985" w:type="dxa"/>
            <w:shd w:val="clear" w:color="auto" w:fill="D9D9D9"/>
          </w:tcPr>
          <w:p w14:paraId="3F237EF4" w14:textId="77777777" w:rsidR="00DC1257" w:rsidRDefault="007579A1">
            <w:pPr>
              <w:spacing w:line="360" w:lineRule="atLeast"/>
              <w:rPr>
                <w:szCs w:val="21"/>
              </w:rPr>
            </w:pPr>
            <w:r>
              <w:rPr>
                <w:rFonts w:hint="eastAsia"/>
                <w:szCs w:val="21"/>
              </w:rPr>
              <w:t>参考画面</w:t>
            </w:r>
          </w:p>
        </w:tc>
        <w:tc>
          <w:tcPr>
            <w:tcW w:w="7087" w:type="dxa"/>
            <w:tcBorders>
              <w:top w:val="single" w:sz="6" w:space="0" w:color="auto"/>
              <w:bottom w:val="single" w:sz="6" w:space="0" w:color="auto"/>
            </w:tcBorders>
          </w:tcPr>
          <w:p w14:paraId="4FCA21A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外包申请页面：</w:t>
            </w:r>
          </w:p>
          <w:p w14:paraId="187989F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lastRenderedPageBreak/>
              <w:drawing>
                <wp:inline distT="0" distB="0" distL="114300" distR="114300" wp14:anchorId="4F0710D8" wp14:editId="5D1DFE6A">
                  <wp:extent cx="4358640" cy="1756410"/>
                  <wp:effectExtent l="0" t="0" r="3810" b="15240"/>
                  <wp:docPr id="21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5"/>
                          <pic:cNvPicPr>
                            <a:picLocks noChangeAspect="1"/>
                          </pic:cNvPicPr>
                        </pic:nvPicPr>
                        <pic:blipFill>
                          <a:blip r:embed="rId192" cstate="print"/>
                          <a:stretch>
                            <a:fillRect/>
                          </a:stretch>
                        </pic:blipFill>
                        <pic:spPr>
                          <a:xfrm>
                            <a:off x="0" y="0"/>
                            <a:ext cx="4358640" cy="1756410"/>
                          </a:xfrm>
                          <a:prstGeom prst="rect">
                            <a:avLst/>
                          </a:prstGeom>
                          <a:noFill/>
                          <a:ln w="9525">
                            <a:noFill/>
                            <a:miter/>
                          </a:ln>
                        </pic:spPr>
                      </pic:pic>
                    </a:graphicData>
                  </a:graphic>
                </wp:inline>
              </w:drawing>
            </w:r>
          </w:p>
          <w:p w14:paraId="09AE861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外包申请弹出页面：</w:t>
            </w:r>
          </w:p>
          <w:p w14:paraId="075B3DD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2B62171" wp14:editId="002DCC56">
                  <wp:extent cx="4352925" cy="1202690"/>
                  <wp:effectExtent l="0" t="0" r="9525" b="16510"/>
                  <wp:docPr id="21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4"/>
                          <pic:cNvPicPr>
                            <a:picLocks noChangeAspect="1"/>
                          </pic:cNvPicPr>
                        </pic:nvPicPr>
                        <pic:blipFill>
                          <a:blip r:embed="rId193" cstate="print"/>
                          <a:stretch>
                            <a:fillRect/>
                          </a:stretch>
                        </pic:blipFill>
                        <pic:spPr>
                          <a:xfrm>
                            <a:off x="0" y="0"/>
                            <a:ext cx="4352925" cy="1202690"/>
                          </a:xfrm>
                          <a:prstGeom prst="rect">
                            <a:avLst/>
                          </a:prstGeom>
                          <a:noFill/>
                          <a:ln w="9525">
                            <a:noFill/>
                            <a:miter/>
                          </a:ln>
                        </pic:spPr>
                      </pic:pic>
                    </a:graphicData>
                  </a:graphic>
                </wp:inline>
              </w:drawing>
            </w:r>
          </w:p>
        </w:tc>
      </w:tr>
      <w:tr w:rsidR="00DC1257" w14:paraId="14DF2813" w14:textId="77777777">
        <w:trPr>
          <w:trHeight w:val="225"/>
        </w:trPr>
        <w:tc>
          <w:tcPr>
            <w:tcW w:w="1985" w:type="dxa"/>
            <w:shd w:val="clear" w:color="auto" w:fill="D9D9D9"/>
          </w:tcPr>
          <w:p w14:paraId="66A76B66" w14:textId="77777777" w:rsidR="00DC1257" w:rsidRDefault="007579A1">
            <w:pPr>
              <w:spacing w:line="360" w:lineRule="atLeast"/>
              <w:rPr>
                <w:szCs w:val="21"/>
              </w:rPr>
            </w:pPr>
            <w:r>
              <w:rPr>
                <w:rFonts w:hint="eastAsia"/>
                <w:szCs w:val="21"/>
              </w:rPr>
              <w:lastRenderedPageBreak/>
              <w:t>业务规则</w:t>
            </w:r>
          </w:p>
        </w:tc>
        <w:tc>
          <w:tcPr>
            <w:tcW w:w="7087" w:type="dxa"/>
            <w:tcBorders>
              <w:top w:val="single" w:sz="6" w:space="0" w:color="auto"/>
              <w:bottom w:val="single" w:sz="6" w:space="0" w:color="auto"/>
            </w:tcBorders>
          </w:tcPr>
          <w:p w14:paraId="3FD015AD" w14:textId="77777777" w:rsidR="00DC1257" w:rsidRDefault="007579A1">
            <w:pPr>
              <w:widowControl/>
              <w:overflowPunct w:val="0"/>
              <w:autoSpaceDE w:val="0"/>
              <w:autoSpaceDN w:val="0"/>
              <w:adjustRightInd w:val="0"/>
              <w:spacing w:after="100" w:line="360" w:lineRule="atLeast"/>
              <w:textAlignment w:val="baseline"/>
            </w:pPr>
            <w:r>
              <w:rPr>
                <w:rFonts w:hint="eastAsia"/>
              </w:rPr>
              <w:t>（</w:t>
            </w:r>
            <w:r>
              <w:rPr>
                <w:rFonts w:hint="eastAsia"/>
              </w:rPr>
              <w:t>1</w:t>
            </w:r>
            <w:r>
              <w:rPr>
                <w:rFonts w:hint="eastAsia"/>
              </w:rPr>
              <w:t>）查询条件</w:t>
            </w:r>
            <w:r>
              <w:rPr>
                <w:rFonts w:hint="eastAsia"/>
              </w:rPr>
              <w:t>[</w:t>
            </w:r>
            <w:r>
              <w:rPr>
                <w:rFonts w:hint="eastAsia"/>
              </w:rPr>
              <w:t>账龄</w:t>
            </w:r>
            <w:r>
              <w:rPr>
                <w:rFonts w:hint="eastAsia"/>
              </w:rPr>
              <w:t>]</w:t>
            </w:r>
            <w:r>
              <w:rPr>
                <w:rFonts w:hint="eastAsia"/>
              </w:rPr>
              <w:t>：</w:t>
            </w:r>
            <w:proofErr w:type="gramStart"/>
            <w:r>
              <w:rPr>
                <w:rFonts w:hint="eastAsia"/>
                <w:szCs w:val="21"/>
              </w:rPr>
              <w:t>起始值</w:t>
            </w:r>
            <w:proofErr w:type="gramEnd"/>
            <w:r>
              <w:rPr>
                <w:rFonts w:hint="eastAsia"/>
                <w:szCs w:val="21"/>
              </w:rPr>
              <w:t>小于</w:t>
            </w:r>
            <w:r>
              <w:rPr>
                <w:rFonts w:hAnsi="宋体" w:hint="eastAsia"/>
                <w:szCs w:val="21"/>
              </w:rPr>
              <w:t>等于</w:t>
            </w:r>
            <w:r>
              <w:rPr>
                <w:rFonts w:hint="eastAsia"/>
                <w:szCs w:val="21"/>
              </w:rPr>
              <w:t>截止值；账龄为自然数。</w:t>
            </w:r>
          </w:p>
          <w:p w14:paraId="2CDC5DB9" w14:textId="77777777" w:rsidR="00DC1257" w:rsidRDefault="007579A1">
            <w:pPr>
              <w:pStyle w:val="21"/>
              <w:spacing w:after="60" w:line="360" w:lineRule="atLeast"/>
              <w:ind w:leftChars="0" w:left="0"/>
              <w:rPr>
                <w:szCs w:val="24"/>
              </w:rPr>
            </w:pPr>
            <w:r>
              <w:rPr>
                <w:rFonts w:hint="eastAsia"/>
                <w:szCs w:val="24"/>
              </w:rPr>
              <w:t>（</w:t>
            </w:r>
            <w:r>
              <w:rPr>
                <w:rFonts w:ascii="Times New Roman" w:eastAsia="Arial Unicode MS" w:hAnsi="Times New Roman"/>
                <w:szCs w:val="24"/>
              </w:rPr>
              <w:t>2</w:t>
            </w:r>
            <w:r>
              <w:rPr>
                <w:rFonts w:hint="eastAsia"/>
                <w:szCs w:val="24"/>
              </w:rPr>
              <w:t>）各字段长度控制详见数据库设计。</w:t>
            </w:r>
          </w:p>
          <w:p w14:paraId="1D044DD0" w14:textId="77777777" w:rsidR="00DC1257" w:rsidRDefault="007579A1">
            <w:pPr>
              <w:pStyle w:val="21"/>
              <w:spacing w:after="60" w:line="360" w:lineRule="atLeast"/>
              <w:ind w:leftChars="0" w:left="0"/>
              <w:rPr>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w:t>
            </w:r>
            <w:proofErr w:type="gramStart"/>
            <w:r>
              <w:rPr>
                <w:rFonts w:ascii="Times New Roman" w:hAnsi="Times New Roman" w:hint="eastAsia"/>
                <w:szCs w:val="21"/>
              </w:rPr>
              <w:t>点击某</w:t>
            </w:r>
            <w:proofErr w:type="gramEnd"/>
            <w:r>
              <w:rPr>
                <w:rFonts w:ascii="Times New Roman" w:hAnsi="Times New Roman" w:hint="eastAsia"/>
                <w:szCs w:val="21"/>
              </w:rPr>
              <w:t>一个案件的外包</w:t>
            </w:r>
            <w:r>
              <w:rPr>
                <w:rFonts w:hint="eastAsia"/>
                <w:szCs w:val="21"/>
                <w:u w:val="single"/>
              </w:rPr>
              <w:t>申请</w:t>
            </w:r>
            <w:r>
              <w:rPr>
                <w:rFonts w:hint="eastAsia"/>
                <w:szCs w:val="21"/>
              </w:rPr>
              <w:t>[</w:t>
            </w:r>
            <w:r>
              <w:rPr>
                <w:rFonts w:hint="eastAsia"/>
                <w:szCs w:val="21"/>
              </w:rPr>
              <w:t>超链接</w:t>
            </w:r>
            <w:r>
              <w:rPr>
                <w:rFonts w:hint="eastAsia"/>
                <w:szCs w:val="21"/>
              </w:rPr>
              <w:t>]</w:t>
            </w:r>
            <w:proofErr w:type="gramStart"/>
            <w:r>
              <w:rPr>
                <w:rFonts w:hint="eastAsia"/>
                <w:color w:val="FF0000"/>
                <w:szCs w:val="21"/>
              </w:rPr>
              <w:t>或勾选多</w:t>
            </w:r>
            <w:proofErr w:type="gramEnd"/>
            <w:r>
              <w:rPr>
                <w:rFonts w:hint="eastAsia"/>
                <w:color w:val="FF0000"/>
                <w:szCs w:val="21"/>
              </w:rPr>
              <w:t>条案件后点击【批量申请】时</w:t>
            </w:r>
            <w:r>
              <w:rPr>
                <w:rFonts w:hint="eastAsia"/>
                <w:szCs w:val="21"/>
              </w:rPr>
              <w:t>，弹出外包申请模态窗口，进行外包申请：</w:t>
            </w:r>
          </w:p>
          <w:p w14:paraId="4929E29A" w14:textId="77777777" w:rsidR="00DC1257" w:rsidRDefault="007579A1">
            <w:pPr>
              <w:pStyle w:val="12"/>
              <w:ind w:leftChars="200" w:left="840" w:hangingChars="200" w:hanging="420"/>
            </w:pPr>
            <w:r>
              <w:rPr>
                <w:szCs w:val="21"/>
              </w:rPr>
              <w:t xml:space="preserve">a.  </w:t>
            </w:r>
            <w:r>
              <w:rPr>
                <w:rFonts w:hint="eastAsia"/>
              </w:rPr>
              <w:t>填写申请原因，点击【保存】按钮，页面提示保存成功，外包申请成功，提交申请的案件消失。在外包审核中查询进行审核。</w:t>
            </w:r>
          </w:p>
          <w:p w14:paraId="66E71711" w14:textId="77777777" w:rsidR="00DC1257" w:rsidRDefault="007579A1">
            <w:pPr>
              <w:pStyle w:val="12"/>
              <w:ind w:leftChars="200" w:left="840" w:hangingChars="200" w:hanging="420"/>
            </w:pPr>
            <w:r>
              <w:rPr>
                <w:rFonts w:hint="eastAsia"/>
              </w:rPr>
              <w:t>b</w:t>
            </w:r>
            <w:r>
              <w:t xml:space="preserve">.  </w:t>
            </w:r>
            <w:r>
              <w:rPr>
                <w:rFonts w:hint="eastAsia"/>
              </w:rPr>
              <w:t>输入申请原因后，点击【重置】按钮，输入内容清空，点击【返回】按钮，返回至外包申请主页面。</w:t>
            </w:r>
          </w:p>
          <w:p w14:paraId="4A6CE14F" w14:textId="77777777" w:rsidR="00DC1257" w:rsidRDefault="007579A1">
            <w:pPr>
              <w:pStyle w:val="21"/>
              <w:spacing w:after="60" w:line="360" w:lineRule="atLeast"/>
              <w:ind w:leftChars="0" w:left="0"/>
              <w:rPr>
                <w:szCs w:val="21"/>
              </w:rPr>
            </w:pPr>
            <w:r>
              <w:rPr>
                <w:rFonts w:hint="eastAsia"/>
                <w:szCs w:val="21"/>
              </w:rPr>
              <w:t>（</w:t>
            </w:r>
            <w:r>
              <w:rPr>
                <w:rFonts w:hint="eastAsia"/>
                <w:szCs w:val="21"/>
              </w:rPr>
              <w:t>4</w:t>
            </w:r>
            <w:r>
              <w:rPr>
                <w:rFonts w:hint="eastAsia"/>
                <w:szCs w:val="21"/>
              </w:rPr>
              <w:t>）点击页面底部刷新按钮，可刷新页面。</w:t>
            </w:r>
          </w:p>
          <w:p w14:paraId="4E0C7063" w14:textId="77777777" w:rsidR="00DC1257" w:rsidRDefault="007579A1">
            <w:pPr>
              <w:pStyle w:val="21"/>
              <w:spacing w:after="60" w:line="360" w:lineRule="atLeast"/>
              <w:ind w:leftChars="0" w:left="600" w:hangingChars="300" w:hanging="600"/>
              <w:rPr>
                <w:szCs w:val="21"/>
              </w:rPr>
            </w:pPr>
            <w:r>
              <w:rPr>
                <w:rFonts w:hint="eastAsia"/>
                <w:szCs w:val="21"/>
              </w:rPr>
              <w:t>（</w:t>
            </w:r>
            <w:r>
              <w:rPr>
                <w:rFonts w:hint="eastAsia"/>
                <w:szCs w:val="21"/>
              </w:rPr>
              <w:t>5</w:t>
            </w:r>
            <w:r>
              <w:rPr>
                <w:rFonts w:hint="eastAsia"/>
                <w:szCs w:val="21"/>
              </w:rPr>
              <w:t>）点击页面底部上一页、下一页、首页、末页按钮，可正确跳转到相应页面，且可选择每页显示的记录条数，有</w:t>
            </w:r>
            <w:r>
              <w:rPr>
                <w:rFonts w:hint="eastAsia"/>
                <w:szCs w:val="21"/>
              </w:rPr>
              <w:t>10</w:t>
            </w:r>
            <w:r>
              <w:rPr>
                <w:rFonts w:hint="eastAsia"/>
                <w:szCs w:val="21"/>
              </w:rPr>
              <w:t>、</w:t>
            </w:r>
            <w:r>
              <w:rPr>
                <w:rFonts w:hint="eastAsia"/>
                <w:szCs w:val="21"/>
              </w:rPr>
              <w:t>20</w:t>
            </w:r>
            <w:r>
              <w:rPr>
                <w:rFonts w:hint="eastAsia"/>
                <w:szCs w:val="21"/>
              </w:rPr>
              <w:t>、</w:t>
            </w:r>
            <w:r>
              <w:rPr>
                <w:rFonts w:hint="eastAsia"/>
                <w:szCs w:val="21"/>
              </w:rPr>
              <w:t>30</w:t>
            </w:r>
            <w:r>
              <w:rPr>
                <w:rFonts w:hint="eastAsia"/>
                <w:szCs w:val="21"/>
              </w:rPr>
              <w:t>、</w:t>
            </w:r>
            <w:r>
              <w:rPr>
                <w:rFonts w:hint="eastAsia"/>
                <w:szCs w:val="21"/>
              </w:rPr>
              <w:t>40</w:t>
            </w:r>
            <w:r>
              <w:rPr>
                <w:rFonts w:hint="eastAsia"/>
                <w:szCs w:val="21"/>
              </w:rPr>
              <w:t>、</w:t>
            </w:r>
            <w:r>
              <w:rPr>
                <w:rFonts w:hint="eastAsia"/>
                <w:szCs w:val="21"/>
              </w:rPr>
              <w:t>50</w:t>
            </w:r>
            <w:r>
              <w:rPr>
                <w:rFonts w:hint="eastAsia"/>
                <w:szCs w:val="21"/>
              </w:rPr>
              <w:t>可选择。</w:t>
            </w:r>
          </w:p>
          <w:p w14:paraId="4E4053E4" w14:textId="77777777" w:rsidR="00DC1257" w:rsidRDefault="007579A1">
            <w:pPr>
              <w:pStyle w:val="21"/>
              <w:spacing w:after="60" w:line="360" w:lineRule="atLeast"/>
              <w:ind w:leftChars="0" w:left="0"/>
              <w:rPr>
                <w:rFonts w:ascii="Times New Roman" w:hAnsi="Times New Roman"/>
                <w:szCs w:val="21"/>
              </w:rPr>
            </w:pPr>
            <w:r>
              <w:rPr>
                <w:rFonts w:hint="eastAsia"/>
                <w:szCs w:val="21"/>
              </w:rPr>
              <w:t>（</w:t>
            </w:r>
            <w:r>
              <w:rPr>
                <w:szCs w:val="21"/>
              </w:rPr>
              <w:t>6</w:t>
            </w:r>
            <w:r>
              <w:rPr>
                <w:rFonts w:hint="eastAsia"/>
                <w:szCs w:val="21"/>
              </w:rPr>
              <w:t>）</w:t>
            </w:r>
            <w:r>
              <w:rPr>
                <w:rFonts w:hint="eastAsia"/>
                <w:szCs w:val="24"/>
              </w:rPr>
              <w:t>外包不能重复申请（拒绝</w:t>
            </w:r>
            <w:proofErr w:type="gramStart"/>
            <w:r>
              <w:rPr>
                <w:rFonts w:hint="eastAsia"/>
                <w:szCs w:val="24"/>
              </w:rPr>
              <w:t>或退件后</w:t>
            </w:r>
            <w:proofErr w:type="gramEnd"/>
            <w:r>
              <w:rPr>
                <w:rFonts w:hint="eastAsia"/>
                <w:szCs w:val="24"/>
              </w:rPr>
              <w:t>可以再次申请，一个案子只能申请一次）</w:t>
            </w:r>
          </w:p>
        </w:tc>
      </w:tr>
      <w:tr w:rsidR="00DC1257" w14:paraId="7C48A434" w14:textId="77777777">
        <w:trPr>
          <w:trHeight w:val="225"/>
        </w:trPr>
        <w:tc>
          <w:tcPr>
            <w:tcW w:w="1985" w:type="dxa"/>
            <w:shd w:val="clear" w:color="auto" w:fill="D9D9D9"/>
          </w:tcPr>
          <w:p w14:paraId="50111700" w14:textId="77777777" w:rsidR="00DC1257" w:rsidRDefault="007579A1">
            <w:pPr>
              <w:spacing w:line="360" w:lineRule="atLeast"/>
              <w:rPr>
                <w:szCs w:val="21"/>
              </w:rPr>
            </w:pPr>
            <w:r>
              <w:rPr>
                <w:rFonts w:hint="eastAsia"/>
                <w:szCs w:val="21"/>
              </w:rPr>
              <w:t>备注</w:t>
            </w:r>
          </w:p>
        </w:tc>
        <w:tc>
          <w:tcPr>
            <w:tcW w:w="7087" w:type="dxa"/>
            <w:tcBorders>
              <w:top w:val="single" w:sz="6" w:space="0" w:color="auto"/>
              <w:bottom w:val="single" w:sz="12" w:space="0" w:color="auto"/>
            </w:tcBorders>
          </w:tcPr>
          <w:p w14:paraId="3AAC3A62" w14:textId="77777777" w:rsidR="00DC1257" w:rsidRDefault="00DC1257">
            <w:pPr>
              <w:widowControl/>
              <w:overflowPunct w:val="0"/>
              <w:autoSpaceDE w:val="0"/>
              <w:autoSpaceDN w:val="0"/>
              <w:adjustRightInd w:val="0"/>
              <w:spacing w:after="100" w:line="360" w:lineRule="atLeast"/>
              <w:textAlignment w:val="baseline"/>
              <w:rPr>
                <w:szCs w:val="21"/>
              </w:rPr>
            </w:pPr>
          </w:p>
        </w:tc>
      </w:tr>
    </w:tbl>
    <w:p w14:paraId="09D06098" w14:textId="77777777" w:rsidR="00DC1257" w:rsidRDefault="00DC1257"/>
    <w:p w14:paraId="1A166AE2" w14:textId="77777777" w:rsidR="00DC1257" w:rsidRDefault="007579A1">
      <w:pPr>
        <w:pStyle w:val="2"/>
        <w:tabs>
          <w:tab w:val="clear" w:pos="1116"/>
        </w:tabs>
      </w:pPr>
      <w:bookmarkStart w:id="3463" w:name="_Toc18410"/>
      <w:r>
        <w:rPr>
          <w:rFonts w:hint="eastAsia"/>
        </w:rPr>
        <w:t>外包审核</w:t>
      </w:r>
      <w:bookmarkEnd w:id="3463"/>
    </w:p>
    <w:p w14:paraId="690F1466" w14:textId="77777777" w:rsidR="00DC1257" w:rsidRDefault="00DC1257">
      <w:pPr>
        <w:rPr>
          <w:bCs/>
        </w:rPr>
      </w:pP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207AFB9" w14:textId="77777777">
        <w:trPr>
          <w:trHeight w:val="225"/>
        </w:trPr>
        <w:tc>
          <w:tcPr>
            <w:tcW w:w="1985" w:type="dxa"/>
            <w:shd w:val="clear" w:color="auto" w:fill="D9D9D9"/>
          </w:tcPr>
          <w:p w14:paraId="028E8505" w14:textId="77777777" w:rsidR="00DC1257" w:rsidRDefault="007579A1">
            <w:pPr>
              <w:spacing w:line="360" w:lineRule="atLeast"/>
              <w:rPr>
                <w:szCs w:val="21"/>
              </w:rPr>
            </w:pPr>
            <w:r>
              <w:rPr>
                <w:rFonts w:hint="eastAsia"/>
                <w:szCs w:val="21"/>
              </w:rPr>
              <w:t>功能说明</w:t>
            </w:r>
          </w:p>
        </w:tc>
        <w:tc>
          <w:tcPr>
            <w:tcW w:w="7087" w:type="dxa"/>
          </w:tcPr>
          <w:p w14:paraId="3091BCE0" w14:textId="77777777" w:rsidR="00DC1257" w:rsidRDefault="007579A1">
            <w:pPr>
              <w:spacing w:line="360" w:lineRule="atLeast"/>
              <w:ind w:left="420" w:hangingChars="200" w:hanging="420"/>
            </w:pPr>
            <w:r>
              <w:rPr>
                <w:rFonts w:hint="eastAsia"/>
                <w:szCs w:val="21"/>
              </w:rPr>
              <w:t>查询外包申请记录，进行外包审核操作。</w:t>
            </w:r>
          </w:p>
        </w:tc>
      </w:tr>
      <w:tr w:rsidR="00DC1257" w14:paraId="4B6810F3" w14:textId="77777777">
        <w:trPr>
          <w:trHeight w:val="225"/>
        </w:trPr>
        <w:tc>
          <w:tcPr>
            <w:tcW w:w="1985" w:type="dxa"/>
            <w:shd w:val="clear" w:color="auto" w:fill="D9D9D9"/>
          </w:tcPr>
          <w:p w14:paraId="5BED2E96" w14:textId="77777777" w:rsidR="00DC1257" w:rsidRDefault="007579A1">
            <w:pPr>
              <w:spacing w:line="360" w:lineRule="atLeast"/>
              <w:rPr>
                <w:szCs w:val="21"/>
              </w:rPr>
            </w:pPr>
            <w:r>
              <w:rPr>
                <w:rFonts w:hint="eastAsia"/>
                <w:szCs w:val="21"/>
              </w:rPr>
              <w:t>页面输入</w:t>
            </w:r>
          </w:p>
        </w:tc>
        <w:tc>
          <w:tcPr>
            <w:tcW w:w="7087" w:type="dxa"/>
          </w:tcPr>
          <w:p w14:paraId="35211D4A" w14:textId="77777777" w:rsidR="00DC1257" w:rsidRDefault="007579A1">
            <w:pPr>
              <w:spacing w:line="360" w:lineRule="atLeast"/>
              <w:ind w:left="420" w:hangingChars="200" w:hanging="420"/>
            </w:pPr>
            <w:r>
              <w:rPr>
                <w:rFonts w:hint="eastAsia"/>
              </w:rPr>
              <w:t>查询条件：</w:t>
            </w:r>
          </w:p>
          <w:p w14:paraId="526D6FD5" w14:textId="77777777" w:rsidR="00DC1257" w:rsidRDefault="007579A1">
            <w:pPr>
              <w:spacing w:line="360" w:lineRule="atLeast"/>
              <w:ind w:leftChars="200" w:left="420"/>
            </w:pPr>
            <w:r>
              <w:rPr>
                <w:rFonts w:hint="eastAsia"/>
              </w:rPr>
              <w:t>催收组</w:t>
            </w:r>
            <w:r>
              <w:rPr>
                <w:rFonts w:hint="eastAsia"/>
              </w:rPr>
              <w:t>[</w:t>
            </w:r>
            <w:r>
              <w:rPr>
                <w:rFonts w:hint="eastAsia"/>
              </w:rPr>
              <w:t>下拉框</w:t>
            </w:r>
            <w:r>
              <w:rPr>
                <w:rFonts w:hint="eastAsia"/>
              </w:rPr>
              <w:t>]</w:t>
            </w:r>
            <w:r>
              <w:rPr>
                <w:rFonts w:hint="eastAsia"/>
              </w:rPr>
              <w:t>，催收员</w:t>
            </w:r>
            <w:r>
              <w:rPr>
                <w:rFonts w:hint="eastAsia"/>
              </w:rPr>
              <w:t>[</w:t>
            </w:r>
            <w:r>
              <w:rPr>
                <w:rFonts w:hint="eastAsia"/>
              </w:rPr>
              <w:t>下拉框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，案件分类</w:t>
            </w:r>
            <w:r>
              <w:rPr>
                <w:rFonts w:hint="eastAsia"/>
              </w:rPr>
              <w:t>[</w:t>
            </w:r>
            <w:r>
              <w:rPr>
                <w:rFonts w:hint="eastAsia"/>
              </w:rPr>
              <w:t>下拉框</w:t>
            </w:r>
            <w:r>
              <w:rPr>
                <w:rFonts w:hint="eastAsia"/>
              </w:rPr>
              <w:t>]</w:t>
            </w:r>
            <w:r>
              <w:rPr>
                <w:rFonts w:hint="eastAsia"/>
              </w:rPr>
              <w:t>，起始账龄</w:t>
            </w:r>
            <w:r>
              <w:rPr>
                <w:rFonts w:hint="eastAsia"/>
              </w:rPr>
              <w:t>[</w:t>
            </w:r>
            <w:r>
              <w:rPr>
                <w:rFonts w:hint="eastAsia"/>
              </w:rPr>
              <w:t>输入框</w:t>
            </w:r>
            <w:r>
              <w:rPr>
                <w:rFonts w:hint="eastAsia"/>
              </w:rPr>
              <w:t>]</w:t>
            </w:r>
            <w:r>
              <w:rPr>
                <w:rFonts w:hint="eastAsia"/>
              </w:rPr>
              <w:t>、截止账龄</w:t>
            </w:r>
            <w:r>
              <w:rPr>
                <w:rFonts w:hint="eastAsia"/>
              </w:rPr>
              <w:t>[</w:t>
            </w:r>
            <w:r>
              <w:rPr>
                <w:rFonts w:hint="eastAsia"/>
              </w:rPr>
              <w:t>输入框</w:t>
            </w:r>
            <w:r>
              <w:rPr>
                <w:rFonts w:hint="eastAsia"/>
              </w:rPr>
              <w:t>]</w:t>
            </w:r>
            <w:r>
              <w:rPr>
                <w:rFonts w:hint="eastAsia"/>
              </w:rPr>
              <w:t>，风险等级</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r>
              <w:rPr>
                <w:rFonts w:hint="eastAsia"/>
              </w:rPr>
              <w:t>，分行</w:t>
            </w:r>
            <w:r>
              <w:rPr>
                <w:rFonts w:hint="eastAsia"/>
              </w:rPr>
              <w:t>[</w:t>
            </w:r>
            <w:r>
              <w:rPr>
                <w:rFonts w:hint="eastAsia"/>
              </w:rPr>
              <w:t>下拉框</w:t>
            </w:r>
            <w:r>
              <w:rPr>
                <w:rFonts w:hint="eastAsia"/>
              </w:rPr>
              <w:t>]</w:t>
            </w:r>
            <w:r>
              <w:rPr>
                <w:rFonts w:hint="eastAsia"/>
              </w:rPr>
              <w:t>，催收强度</w:t>
            </w:r>
            <w:r>
              <w:rPr>
                <w:rFonts w:hint="eastAsia"/>
              </w:rPr>
              <w:t>[</w:t>
            </w:r>
            <w:r>
              <w:rPr>
                <w:rFonts w:hint="eastAsia"/>
              </w:rPr>
              <w:t>下拉框</w:t>
            </w:r>
            <w:r>
              <w:rPr>
                <w:rFonts w:hint="eastAsia"/>
              </w:rPr>
              <w:t>]</w:t>
            </w:r>
            <w:r>
              <w:rPr>
                <w:rFonts w:hint="eastAsia"/>
              </w:rPr>
              <w:t>，起始申请日期</w:t>
            </w:r>
            <w:r>
              <w:rPr>
                <w:rFonts w:hint="eastAsia"/>
              </w:rPr>
              <w:t>[</w:t>
            </w:r>
            <w:r>
              <w:rPr>
                <w:rFonts w:hint="eastAsia"/>
              </w:rPr>
              <w:t>日历</w:t>
            </w:r>
            <w:r>
              <w:rPr>
                <w:rFonts w:hint="eastAsia"/>
              </w:rPr>
              <w:lastRenderedPageBreak/>
              <w:t>框</w:t>
            </w:r>
            <w:r>
              <w:rPr>
                <w:rFonts w:hint="eastAsia"/>
              </w:rPr>
              <w:t>]</w:t>
            </w:r>
            <w:r>
              <w:rPr>
                <w:rFonts w:hint="eastAsia"/>
              </w:rPr>
              <w:t>、截止申请日期</w:t>
            </w:r>
            <w:r>
              <w:rPr>
                <w:rFonts w:hint="eastAsia"/>
              </w:rPr>
              <w:t>[</w:t>
            </w:r>
            <w:r>
              <w:rPr>
                <w:rFonts w:hint="eastAsia"/>
              </w:rPr>
              <w:t>日历框</w:t>
            </w:r>
            <w:r>
              <w:rPr>
                <w:rFonts w:hint="eastAsia"/>
              </w:rPr>
              <w:t>]</w:t>
            </w:r>
            <w:r>
              <w:rPr>
                <w:rFonts w:hint="eastAsia"/>
              </w:rPr>
              <w:t>。</w:t>
            </w:r>
          </w:p>
        </w:tc>
      </w:tr>
      <w:tr w:rsidR="00DC1257" w14:paraId="5DD42712" w14:textId="77777777">
        <w:trPr>
          <w:trHeight w:val="225"/>
        </w:trPr>
        <w:tc>
          <w:tcPr>
            <w:tcW w:w="1985" w:type="dxa"/>
            <w:shd w:val="clear" w:color="auto" w:fill="D9D9D9"/>
          </w:tcPr>
          <w:p w14:paraId="725F1A8F" w14:textId="77777777" w:rsidR="00DC1257" w:rsidRDefault="007579A1">
            <w:pPr>
              <w:spacing w:line="360" w:lineRule="atLeast"/>
              <w:rPr>
                <w:szCs w:val="21"/>
              </w:rPr>
            </w:pPr>
            <w:r>
              <w:rPr>
                <w:rFonts w:hint="eastAsia"/>
                <w:szCs w:val="21"/>
              </w:rPr>
              <w:lastRenderedPageBreak/>
              <w:t>页面输出</w:t>
            </w:r>
          </w:p>
        </w:tc>
        <w:tc>
          <w:tcPr>
            <w:tcW w:w="7087" w:type="dxa"/>
          </w:tcPr>
          <w:p w14:paraId="458AC973" w14:textId="77777777" w:rsidR="00DC1257" w:rsidRDefault="007579A1">
            <w:pPr>
              <w:spacing w:line="360" w:lineRule="atLeast"/>
            </w:pPr>
            <w:r>
              <w:rPr>
                <w:rFonts w:hint="eastAsia"/>
              </w:rPr>
              <w:t>列表输出：</w:t>
            </w:r>
          </w:p>
          <w:p w14:paraId="785F1106" w14:textId="77777777" w:rsidR="00DC1257" w:rsidRDefault="007579A1">
            <w:pPr>
              <w:spacing w:line="360" w:lineRule="atLeast"/>
              <w:ind w:leftChars="200" w:left="420"/>
            </w:pPr>
            <w:r>
              <w:rPr>
                <w:rFonts w:hint="eastAsia"/>
              </w:rPr>
              <w:t>客户名，证件号码，地区，账龄，当前余额，催收强度，催收组，申请人，</w:t>
            </w:r>
            <w:r>
              <w:rPr>
                <w:rFonts w:hint="eastAsia"/>
              </w:rPr>
              <w:t xml:space="preserve"> </w:t>
            </w:r>
            <w:r>
              <w:rPr>
                <w:rFonts w:hint="eastAsia"/>
              </w:rPr>
              <w:t>申请日期，申请说明，审批状态。</w:t>
            </w:r>
          </w:p>
          <w:p w14:paraId="721D019F" w14:textId="77777777" w:rsidR="00DC1257" w:rsidRDefault="007579A1">
            <w:pPr>
              <w:spacing w:line="360" w:lineRule="atLeast"/>
              <w:ind w:firstLineChars="200" w:firstLine="420"/>
            </w:pPr>
            <w:r>
              <w:rPr>
                <w:rFonts w:hint="eastAsia"/>
              </w:rPr>
              <w:t>操作：查看明细</w:t>
            </w:r>
            <w:r>
              <w:rPr>
                <w:rFonts w:hint="eastAsia"/>
              </w:rPr>
              <w:t>[</w:t>
            </w:r>
            <w:r>
              <w:rPr>
                <w:rFonts w:hint="eastAsia"/>
              </w:rPr>
              <w:t>超链接</w:t>
            </w:r>
            <w:r>
              <w:rPr>
                <w:rFonts w:hint="eastAsia"/>
              </w:rPr>
              <w:t>]</w:t>
            </w:r>
          </w:p>
        </w:tc>
      </w:tr>
      <w:tr w:rsidR="00DC1257" w14:paraId="3F8B0564" w14:textId="77777777">
        <w:trPr>
          <w:trHeight w:val="225"/>
        </w:trPr>
        <w:tc>
          <w:tcPr>
            <w:tcW w:w="1985" w:type="dxa"/>
            <w:shd w:val="clear" w:color="auto" w:fill="D9D9D9"/>
          </w:tcPr>
          <w:p w14:paraId="2EEBD68D" w14:textId="77777777" w:rsidR="00DC1257" w:rsidRDefault="007579A1">
            <w:pPr>
              <w:spacing w:line="360" w:lineRule="atLeast"/>
              <w:rPr>
                <w:szCs w:val="21"/>
              </w:rPr>
            </w:pPr>
            <w:r>
              <w:rPr>
                <w:rFonts w:hint="eastAsia"/>
                <w:szCs w:val="21"/>
              </w:rPr>
              <w:t>参考画面</w:t>
            </w:r>
          </w:p>
        </w:tc>
        <w:tc>
          <w:tcPr>
            <w:tcW w:w="7087" w:type="dxa"/>
          </w:tcPr>
          <w:p w14:paraId="2892A01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804C260" wp14:editId="69A1D37C">
                  <wp:extent cx="4362450" cy="2490470"/>
                  <wp:effectExtent l="0" t="0" r="0" b="5080"/>
                  <wp:docPr id="2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3"/>
                          <pic:cNvPicPr>
                            <a:picLocks noChangeAspect="1"/>
                          </pic:cNvPicPr>
                        </pic:nvPicPr>
                        <pic:blipFill>
                          <a:blip r:embed="rId194" cstate="print"/>
                          <a:stretch>
                            <a:fillRect/>
                          </a:stretch>
                        </pic:blipFill>
                        <pic:spPr>
                          <a:xfrm>
                            <a:off x="0" y="0"/>
                            <a:ext cx="4362450" cy="2490470"/>
                          </a:xfrm>
                          <a:prstGeom prst="rect">
                            <a:avLst/>
                          </a:prstGeom>
                          <a:noFill/>
                          <a:ln w="9525">
                            <a:noFill/>
                            <a:miter/>
                          </a:ln>
                        </pic:spPr>
                      </pic:pic>
                    </a:graphicData>
                  </a:graphic>
                </wp:inline>
              </w:drawing>
            </w:r>
          </w:p>
          <w:p w14:paraId="1C15378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查看明细：</w:t>
            </w:r>
          </w:p>
          <w:p w14:paraId="7500ECD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03B38F5" wp14:editId="7B04BA9C">
                  <wp:extent cx="4356100" cy="2244090"/>
                  <wp:effectExtent l="0" t="0" r="6350" b="3810"/>
                  <wp:docPr id="2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2"/>
                          <pic:cNvPicPr>
                            <a:picLocks noChangeAspect="1"/>
                          </pic:cNvPicPr>
                        </pic:nvPicPr>
                        <pic:blipFill>
                          <a:blip r:embed="rId195" cstate="print"/>
                          <a:stretch>
                            <a:fillRect/>
                          </a:stretch>
                        </pic:blipFill>
                        <pic:spPr>
                          <a:xfrm>
                            <a:off x="0" y="0"/>
                            <a:ext cx="4356100" cy="2244090"/>
                          </a:xfrm>
                          <a:prstGeom prst="rect">
                            <a:avLst/>
                          </a:prstGeom>
                          <a:noFill/>
                          <a:ln w="9525">
                            <a:noFill/>
                            <a:miter/>
                          </a:ln>
                        </pic:spPr>
                      </pic:pic>
                    </a:graphicData>
                  </a:graphic>
                </wp:inline>
              </w:drawing>
            </w:r>
          </w:p>
        </w:tc>
      </w:tr>
      <w:tr w:rsidR="00DC1257" w14:paraId="6EA8657B" w14:textId="77777777">
        <w:trPr>
          <w:trHeight w:val="225"/>
        </w:trPr>
        <w:tc>
          <w:tcPr>
            <w:tcW w:w="1985" w:type="dxa"/>
            <w:shd w:val="clear" w:color="auto" w:fill="D9D9D9"/>
          </w:tcPr>
          <w:p w14:paraId="535AAEF5" w14:textId="77777777" w:rsidR="00DC1257" w:rsidRDefault="007579A1">
            <w:pPr>
              <w:spacing w:line="360" w:lineRule="atLeast"/>
              <w:rPr>
                <w:szCs w:val="21"/>
              </w:rPr>
            </w:pPr>
            <w:r>
              <w:rPr>
                <w:rFonts w:hint="eastAsia"/>
                <w:szCs w:val="21"/>
              </w:rPr>
              <w:t>业务规则</w:t>
            </w:r>
          </w:p>
        </w:tc>
        <w:tc>
          <w:tcPr>
            <w:tcW w:w="7087" w:type="dxa"/>
          </w:tcPr>
          <w:p w14:paraId="58F6E0D8"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rPr>
              <w:t>（</w:t>
            </w:r>
            <w:r>
              <w:rPr>
                <w:rFonts w:hint="eastAsia"/>
              </w:rPr>
              <w:t>1</w:t>
            </w:r>
            <w:r>
              <w:rPr>
                <w:rFonts w:hint="eastAsia"/>
              </w:rPr>
              <w:t>）查询</w:t>
            </w:r>
            <w:proofErr w:type="gramStart"/>
            <w:r>
              <w:rPr>
                <w:rFonts w:hint="eastAsia"/>
              </w:rPr>
              <w:t>条件—账龄</w:t>
            </w:r>
            <w:proofErr w:type="gramEnd"/>
            <w:r>
              <w:rPr>
                <w:rFonts w:hint="eastAsia"/>
              </w:rPr>
              <w:t>&amp;</w:t>
            </w:r>
            <w:r>
              <w:rPr>
                <w:rFonts w:hint="eastAsia"/>
              </w:rPr>
              <w:t>申请日期：</w:t>
            </w:r>
            <w:proofErr w:type="gramStart"/>
            <w:r>
              <w:rPr>
                <w:rFonts w:hint="eastAsia"/>
                <w:szCs w:val="21"/>
              </w:rPr>
              <w:t>起始值</w:t>
            </w:r>
            <w:proofErr w:type="gramEnd"/>
            <w:r>
              <w:rPr>
                <w:rFonts w:hint="eastAsia"/>
                <w:szCs w:val="21"/>
              </w:rPr>
              <w:t>小于</w:t>
            </w:r>
            <w:r>
              <w:rPr>
                <w:rFonts w:hAnsi="宋体" w:hint="eastAsia"/>
                <w:szCs w:val="21"/>
              </w:rPr>
              <w:t>等于</w:t>
            </w:r>
            <w:r>
              <w:rPr>
                <w:rFonts w:hint="eastAsia"/>
                <w:szCs w:val="21"/>
              </w:rPr>
              <w:t>截止值；账龄为自然数，逾期金额≥</w:t>
            </w:r>
            <w:r>
              <w:rPr>
                <w:rFonts w:hint="eastAsia"/>
                <w:szCs w:val="21"/>
              </w:rPr>
              <w:t>0</w:t>
            </w:r>
            <w:r>
              <w:rPr>
                <w:rFonts w:hint="eastAsia"/>
                <w:szCs w:val="21"/>
              </w:rPr>
              <w:t>，四舍五入精确小数点后</w:t>
            </w:r>
            <w:r>
              <w:rPr>
                <w:rFonts w:hint="eastAsia"/>
                <w:szCs w:val="21"/>
              </w:rPr>
              <w:t>2</w:t>
            </w:r>
            <w:r>
              <w:rPr>
                <w:rFonts w:hint="eastAsia"/>
                <w:szCs w:val="21"/>
              </w:rPr>
              <w:t>位。</w:t>
            </w:r>
          </w:p>
          <w:p w14:paraId="121C9145" w14:textId="77777777" w:rsidR="00DC1257" w:rsidRDefault="007579A1">
            <w:pPr>
              <w:pStyle w:val="12"/>
              <w:ind w:firstLineChars="0" w:firstLine="0"/>
            </w:pPr>
            <w:r>
              <w:rPr>
                <w:rFonts w:hint="eastAsia"/>
              </w:rPr>
              <w:t>（</w:t>
            </w:r>
            <w:r>
              <w:rPr>
                <w:rFonts w:hint="eastAsia"/>
              </w:rPr>
              <w:t>2</w:t>
            </w:r>
            <w:r>
              <w:rPr>
                <w:rFonts w:hint="eastAsia"/>
              </w:rPr>
              <w:t>）输入查询条件后，点击【重置】按钮，清空各输入框内容。</w:t>
            </w:r>
          </w:p>
          <w:p w14:paraId="6CFDAC86" w14:textId="77777777" w:rsidR="00DC1257" w:rsidRDefault="007579A1">
            <w:pPr>
              <w:pStyle w:val="21"/>
              <w:spacing w:after="60" w:line="360" w:lineRule="atLeast"/>
              <w:ind w:leftChars="0" w:left="0"/>
              <w:rPr>
                <w:szCs w:val="24"/>
              </w:rPr>
            </w:pPr>
            <w:r>
              <w:rPr>
                <w:rFonts w:hint="eastAsia"/>
                <w:szCs w:val="24"/>
              </w:rPr>
              <w:t>（</w:t>
            </w:r>
            <w:r>
              <w:rPr>
                <w:rFonts w:ascii="Times New Roman" w:hAnsi="Times New Roman"/>
                <w:szCs w:val="24"/>
              </w:rPr>
              <w:t>3</w:t>
            </w:r>
            <w:r>
              <w:rPr>
                <w:rFonts w:hint="eastAsia"/>
                <w:szCs w:val="24"/>
              </w:rPr>
              <w:t>）各字段长度控制详见数据库设计</w:t>
            </w:r>
          </w:p>
          <w:p w14:paraId="5AD0942D" w14:textId="77777777" w:rsidR="00DC1257" w:rsidRDefault="007579A1">
            <w:pPr>
              <w:pStyle w:val="21"/>
              <w:spacing w:after="60" w:line="360" w:lineRule="atLeast"/>
              <w:ind w:leftChars="0" w:left="0"/>
              <w:rPr>
                <w:rFonts w:ascii="Times New Roman" w:hAnsi="Times New Roman"/>
                <w:szCs w:val="21"/>
              </w:rPr>
            </w:pPr>
            <w:r>
              <w:rPr>
                <w:rFonts w:hint="eastAsia"/>
                <w:szCs w:val="24"/>
              </w:rPr>
              <w:t>（</w:t>
            </w:r>
            <w:r>
              <w:rPr>
                <w:rFonts w:ascii="Times New Roman" w:hAnsi="Times New Roman"/>
                <w:szCs w:val="24"/>
              </w:rPr>
              <w:t>4</w:t>
            </w:r>
            <w:r>
              <w:rPr>
                <w:rFonts w:hint="eastAsia"/>
                <w:szCs w:val="24"/>
              </w:rPr>
              <w:t>）勾选案件（至少勾选一条案件），</w:t>
            </w:r>
            <w:r>
              <w:rPr>
                <w:rFonts w:hint="eastAsia"/>
              </w:rPr>
              <w:t>点击【审核通过】按钮，弹出提示框，确定后弹出审批成功提示框，该案件审核通过，在案件外包页面可查询出</w:t>
            </w:r>
            <w:r>
              <w:rPr>
                <w:rFonts w:hint="eastAsia"/>
              </w:rPr>
              <w:t>,</w:t>
            </w:r>
            <w:r>
              <w:rPr>
                <w:rFonts w:ascii="Times New Roman" w:hAnsi="Times New Roman" w:hint="eastAsia"/>
                <w:szCs w:val="21"/>
              </w:rPr>
              <w:t>不可再执行核准或拒绝操作。外包核准，审批说明非必输。</w:t>
            </w:r>
          </w:p>
          <w:p w14:paraId="0ED17A2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szCs w:val="21"/>
              </w:rPr>
              <w:t>5</w:t>
            </w:r>
            <w:r>
              <w:rPr>
                <w:rFonts w:ascii="Times New Roman" w:hAnsi="Times New Roman" w:hint="eastAsia"/>
                <w:szCs w:val="21"/>
              </w:rPr>
              <w:t>）</w:t>
            </w:r>
            <w:proofErr w:type="gramStart"/>
            <w:r>
              <w:rPr>
                <w:rFonts w:hint="eastAsia"/>
                <w:szCs w:val="24"/>
              </w:rPr>
              <w:t>勾选案件</w:t>
            </w:r>
            <w:proofErr w:type="gramEnd"/>
            <w:r>
              <w:rPr>
                <w:rFonts w:hint="eastAsia"/>
                <w:szCs w:val="24"/>
              </w:rPr>
              <w:t>（</w:t>
            </w:r>
            <w:proofErr w:type="gramStart"/>
            <w:r>
              <w:rPr>
                <w:rFonts w:hint="eastAsia"/>
                <w:szCs w:val="24"/>
              </w:rPr>
              <w:t>至少勾选一</w:t>
            </w:r>
            <w:proofErr w:type="gramEnd"/>
            <w:r>
              <w:rPr>
                <w:rFonts w:hint="eastAsia"/>
                <w:szCs w:val="24"/>
              </w:rPr>
              <w:t>条案件），审批说明（必填，最大可输入</w:t>
            </w:r>
            <w:r>
              <w:rPr>
                <w:rFonts w:hint="eastAsia"/>
                <w:szCs w:val="24"/>
              </w:rPr>
              <w:t>2000</w:t>
            </w:r>
            <w:r>
              <w:rPr>
                <w:rFonts w:hint="eastAsia"/>
                <w:szCs w:val="24"/>
              </w:rPr>
              <w:t>个字符），</w:t>
            </w:r>
            <w:r>
              <w:rPr>
                <w:rFonts w:hint="eastAsia"/>
              </w:rPr>
              <w:t>点击【审核拒绝】按钮，弹出提示框，确定后弹出拒绝成功提示框，该</w:t>
            </w:r>
            <w:r>
              <w:rPr>
                <w:rFonts w:hint="eastAsia"/>
              </w:rPr>
              <w:lastRenderedPageBreak/>
              <w:t>案件什么不通过，</w:t>
            </w:r>
            <w:r>
              <w:rPr>
                <w:rFonts w:ascii="Times New Roman" w:hAnsi="Times New Roman" w:hint="eastAsia"/>
                <w:szCs w:val="21"/>
              </w:rPr>
              <w:t>案件退回</w:t>
            </w:r>
            <w:proofErr w:type="gramStart"/>
            <w:r>
              <w:rPr>
                <w:rFonts w:ascii="Times New Roman" w:hAnsi="Times New Roman" w:hint="eastAsia"/>
                <w:szCs w:val="21"/>
              </w:rPr>
              <w:t>电催待分</w:t>
            </w:r>
            <w:proofErr w:type="gramEnd"/>
            <w:r>
              <w:rPr>
                <w:rFonts w:ascii="Times New Roman" w:hAnsi="Times New Roman" w:hint="eastAsia"/>
                <w:szCs w:val="21"/>
              </w:rPr>
              <w:t>配，</w:t>
            </w:r>
            <w:r>
              <w:rPr>
                <w:rFonts w:hint="eastAsia"/>
              </w:rPr>
              <w:t>可在外包申请页面，重新发起申请。</w:t>
            </w:r>
          </w:p>
          <w:p w14:paraId="15483B6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szCs w:val="21"/>
              </w:rPr>
              <w:t>6</w:t>
            </w:r>
            <w:r>
              <w:rPr>
                <w:rFonts w:ascii="Times New Roman" w:hAnsi="Times New Roman" w:hint="eastAsia"/>
                <w:szCs w:val="21"/>
              </w:rPr>
              <w:t>）查看明细，选择记录，点击</w:t>
            </w:r>
            <w:r>
              <w:rPr>
                <w:rFonts w:ascii="Times New Roman" w:hAnsi="Times New Roman" w:hint="eastAsia"/>
                <w:szCs w:val="21"/>
                <w:u w:val="single"/>
              </w:rPr>
              <w:t>查看明细</w:t>
            </w:r>
            <w:r>
              <w:rPr>
                <w:rFonts w:ascii="Times New Roman" w:hAnsi="Times New Roman"/>
                <w:szCs w:val="21"/>
              </w:rPr>
              <w:t>[</w:t>
            </w:r>
            <w:r>
              <w:rPr>
                <w:rFonts w:ascii="Times New Roman" w:hAnsi="Times New Roman" w:hint="eastAsia"/>
                <w:szCs w:val="21"/>
              </w:rPr>
              <w:t>超链接</w:t>
            </w:r>
            <w:r>
              <w:rPr>
                <w:rFonts w:ascii="Times New Roman" w:hAnsi="Times New Roman" w:hint="eastAsia"/>
                <w:szCs w:val="21"/>
              </w:rPr>
              <w:t>]</w:t>
            </w:r>
            <w:r>
              <w:rPr>
                <w:rFonts w:ascii="Times New Roman" w:hAnsi="Times New Roman" w:hint="eastAsia"/>
                <w:szCs w:val="21"/>
              </w:rPr>
              <w:t>，显示电催详细页面，可查看各标签页信息，且均为只读项。</w:t>
            </w:r>
          </w:p>
          <w:p w14:paraId="0F1AD2D4"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szCs w:val="21"/>
              </w:rPr>
              <w:t>7</w:t>
            </w:r>
            <w:r>
              <w:rPr>
                <w:rFonts w:ascii="Times New Roman" w:hAnsi="Times New Roman" w:hint="eastAsia"/>
                <w:szCs w:val="21"/>
              </w:rPr>
              <w:t>）点击页面底部刷新按钮，可刷新页面。</w:t>
            </w:r>
          </w:p>
          <w:p w14:paraId="1316D9A6" w14:textId="77777777" w:rsidR="00DC1257" w:rsidRDefault="007579A1">
            <w:pPr>
              <w:pStyle w:val="12"/>
              <w:ind w:firstLineChars="0" w:firstLine="0"/>
            </w:pPr>
            <w:r>
              <w:rPr>
                <w:rFonts w:hint="eastAsia"/>
              </w:rPr>
              <w:t>（</w:t>
            </w:r>
            <w:r>
              <w:t>8</w:t>
            </w:r>
            <w:r>
              <w:rPr>
                <w:rFonts w:hint="eastAsia"/>
              </w:rPr>
              <w:t>）点击页面底部页面上一页、下一页、首页、末页按钮，可正确跳转到相应页面，且可选择每页显示的记录条数，有</w:t>
            </w:r>
            <w:r>
              <w:rPr>
                <w:rFonts w:hint="eastAsia"/>
              </w:rPr>
              <w:t>10</w:t>
            </w:r>
            <w:r>
              <w:rPr>
                <w:rFonts w:hint="eastAsia"/>
              </w:rPr>
              <w:t>、</w:t>
            </w:r>
            <w:r>
              <w:rPr>
                <w:rFonts w:hint="eastAsia"/>
              </w:rPr>
              <w:t>20</w:t>
            </w:r>
            <w:r>
              <w:rPr>
                <w:rFonts w:hint="eastAsia"/>
              </w:rPr>
              <w:t>、</w:t>
            </w:r>
            <w:r>
              <w:rPr>
                <w:rFonts w:hint="eastAsia"/>
              </w:rPr>
              <w:t>30</w:t>
            </w:r>
            <w:r>
              <w:rPr>
                <w:rFonts w:hint="eastAsia"/>
              </w:rPr>
              <w:t>、</w:t>
            </w:r>
            <w:r>
              <w:rPr>
                <w:rFonts w:hint="eastAsia"/>
              </w:rPr>
              <w:t>40</w:t>
            </w:r>
            <w:r>
              <w:rPr>
                <w:rFonts w:hint="eastAsia"/>
              </w:rPr>
              <w:t>、</w:t>
            </w:r>
            <w:r>
              <w:rPr>
                <w:rFonts w:hint="eastAsia"/>
              </w:rPr>
              <w:t>50</w:t>
            </w:r>
            <w:r>
              <w:rPr>
                <w:rFonts w:hint="eastAsia"/>
              </w:rPr>
              <w:t>可选择。</w:t>
            </w:r>
          </w:p>
        </w:tc>
      </w:tr>
      <w:tr w:rsidR="00DC1257" w14:paraId="3D137E54" w14:textId="77777777">
        <w:trPr>
          <w:trHeight w:val="225"/>
        </w:trPr>
        <w:tc>
          <w:tcPr>
            <w:tcW w:w="1985" w:type="dxa"/>
            <w:shd w:val="clear" w:color="auto" w:fill="D9D9D9"/>
          </w:tcPr>
          <w:p w14:paraId="4D4A1805" w14:textId="77777777" w:rsidR="00DC1257" w:rsidRDefault="007579A1">
            <w:pPr>
              <w:spacing w:line="360" w:lineRule="atLeast"/>
              <w:rPr>
                <w:szCs w:val="21"/>
              </w:rPr>
            </w:pPr>
            <w:r>
              <w:rPr>
                <w:rFonts w:hint="eastAsia"/>
                <w:szCs w:val="21"/>
              </w:rPr>
              <w:lastRenderedPageBreak/>
              <w:t>备注</w:t>
            </w:r>
          </w:p>
        </w:tc>
        <w:tc>
          <w:tcPr>
            <w:tcW w:w="7087" w:type="dxa"/>
          </w:tcPr>
          <w:p w14:paraId="2E8846DE"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查询条件：已申请外包案件</w:t>
            </w:r>
          </w:p>
        </w:tc>
      </w:tr>
    </w:tbl>
    <w:p w14:paraId="2FE22187" w14:textId="77777777" w:rsidR="00DC1257" w:rsidRDefault="00DC1257"/>
    <w:p w14:paraId="112CF6B0" w14:textId="77777777" w:rsidR="00DC1257" w:rsidRDefault="007579A1">
      <w:pPr>
        <w:pStyle w:val="2"/>
      </w:pPr>
      <w:bookmarkStart w:id="3464" w:name="_Toc29662"/>
      <w:r>
        <w:rPr>
          <w:rFonts w:hint="eastAsia"/>
        </w:rPr>
        <w:t>案件外包</w:t>
      </w:r>
      <w:bookmarkEnd w:id="346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A176B6A" w14:textId="77777777">
        <w:trPr>
          <w:trHeight w:val="479"/>
        </w:trPr>
        <w:tc>
          <w:tcPr>
            <w:tcW w:w="1985" w:type="dxa"/>
            <w:shd w:val="clear" w:color="auto" w:fill="D9D9D9"/>
          </w:tcPr>
          <w:p w14:paraId="05006BB9" w14:textId="77777777" w:rsidR="00DC1257" w:rsidRDefault="007579A1">
            <w:pPr>
              <w:spacing w:line="360" w:lineRule="atLeast"/>
            </w:pPr>
            <w:r>
              <w:rPr>
                <w:rFonts w:hint="eastAsia"/>
              </w:rPr>
              <w:t>功能概述</w:t>
            </w:r>
          </w:p>
        </w:tc>
        <w:tc>
          <w:tcPr>
            <w:tcW w:w="7087" w:type="dxa"/>
          </w:tcPr>
          <w:p w14:paraId="7C314B01"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将通过审核的且未分配的外包案件按照外包规则分配给不同的厂商</w:t>
            </w:r>
          </w:p>
        </w:tc>
      </w:tr>
      <w:tr w:rsidR="00DC1257" w14:paraId="418EB175" w14:textId="77777777">
        <w:trPr>
          <w:trHeight w:val="225"/>
        </w:trPr>
        <w:tc>
          <w:tcPr>
            <w:tcW w:w="1985" w:type="dxa"/>
            <w:shd w:val="clear" w:color="auto" w:fill="D9D9D9"/>
          </w:tcPr>
          <w:p w14:paraId="3F807356" w14:textId="77777777" w:rsidR="00DC1257" w:rsidRDefault="007579A1">
            <w:pPr>
              <w:spacing w:line="360" w:lineRule="atLeast"/>
            </w:pPr>
            <w:r>
              <w:rPr>
                <w:rFonts w:hint="eastAsia"/>
              </w:rPr>
              <w:t>输入</w:t>
            </w:r>
          </w:p>
        </w:tc>
        <w:tc>
          <w:tcPr>
            <w:tcW w:w="7087" w:type="dxa"/>
          </w:tcPr>
          <w:p w14:paraId="3DD57C10"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42055924"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证件号码</w:t>
            </w:r>
            <w:r>
              <w:rPr>
                <w:rFonts w:hint="eastAsia"/>
              </w:rPr>
              <w:t>[</w:t>
            </w:r>
            <w:r>
              <w:rPr>
                <w:rFonts w:hint="eastAsia"/>
              </w:rPr>
              <w:t>输入框</w:t>
            </w:r>
            <w:r>
              <w:rPr>
                <w:rFonts w:hint="eastAsia"/>
              </w:rPr>
              <w:t>]</w:t>
            </w:r>
            <w:r>
              <w:rPr>
                <w:rFonts w:hint="eastAsia"/>
              </w:rPr>
              <w:t>，起始账龄</w:t>
            </w:r>
            <w:r>
              <w:rPr>
                <w:rFonts w:hint="eastAsia"/>
              </w:rPr>
              <w:t>[</w:t>
            </w:r>
            <w:r>
              <w:rPr>
                <w:rFonts w:hint="eastAsia"/>
              </w:rPr>
              <w:t>输入框</w:t>
            </w:r>
            <w:r>
              <w:rPr>
                <w:rFonts w:hint="eastAsia"/>
              </w:rPr>
              <w:t>]</w:t>
            </w:r>
            <w:r>
              <w:rPr>
                <w:rFonts w:hint="eastAsia"/>
              </w:rPr>
              <w:t>、截止账龄</w:t>
            </w:r>
            <w:r>
              <w:rPr>
                <w:rFonts w:hint="eastAsia"/>
              </w:rPr>
              <w:t>[</w:t>
            </w:r>
            <w:r>
              <w:rPr>
                <w:rFonts w:hint="eastAsia"/>
              </w:rPr>
              <w:t>输入框</w:t>
            </w:r>
            <w:r>
              <w:rPr>
                <w:rFonts w:hint="eastAsia"/>
              </w:rPr>
              <w:t>]</w:t>
            </w:r>
            <w:r>
              <w:rPr>
                <w:rFonts w:hint="eastAsia"/>
              </w:rPr>
              <w:t>，分行</w:t>
            </w:r>
            <w:r>
              <w:rPr>
                <w:rFonts w:hint="eastAsia"/>
              </w:rPr>
              <w:t>[</w:t>
            </w:r>
            <w:r>
              <w:rPr>
                <w:rFonts w:hint="eastAsia"/>
              </w:rPr>
              <w:t>下拉框</w:t>
            </w:r>
            <w:r>
              <w:rPr>
                <w:rFonts w:hint="eastAsia"/>
              </w:rPr>
              <w:t>]</w:t>
            </w:r>
            <w:r>
              <w:rPr>
                <w:rFonts w:hint="eastAsia"/>
              </w:rPr>
              <w:t>，起始逾期金额</w:t>
            </w:r>
            <w:r>
              <w:rPr>
                <w:rFonts w:hint="eastAsia"/>
              </w:rPr>
              <w:t>[</w:t>
            </w:r>
            <w:r>
              <w:rPr>
                <w:rFonts w:hint="eastAsia"/>
              </w:rPr>
              <w:t>输入框</w:t>
            </w:r>
            <w:r>
              <w:rPr>
                <w:rFonts w:hint="eastAsia"/>
              </w:rPr>
              <w:t>]</w:t>
            </w:r>
            <w:r>
              <w:rPr>
                <w:rFonts w:hint="eastAsia"/>
              </w:rPr>
              <w:t>、截止逾期金额</w:t>
            </w:r>
            <w:r>
              <w:rPr>
                <w:rFonts w:hint="eastAsia"/>
              </w:rPr>
              <w:t>[</w:t>
            </w:r>
            <w:r>
              <w:rPr>
                <w:rFonts w:hint="eastAsia"/>
              </w:rPr>
              <w:t>输入框</w:t>
            </w:r>
            <w:r>
              <w:rPr>
                <w:rFonts w:hint="eastAsia"/>
              </w:rPr>
              <w:t>]</w:t>
            </w:r>
            <w:r>
              <w:rPr>
                <w:rFonts w:hint="eastAsia"/>
              </w:rPr>
              <w:t>，催收强度</w:t>
            </w:r>
            <w:r>
              <w:rPr>
                <w:rFonts w:hint="eastAsia"/>
              </w:rPr>
              <w:t>[</w:t>
            </w:r>
            <w:r>
              <w:rPr>
                <w:rFonts w:hint="eastAsia"/>
              </w:rPr>
              <w:t>下拉框</w:t>
            </w:r>
            <w:r>
              <w:rPr>
                <w:rFonts w:hint="eastAsia"/>
              </w:rPr>
              <w:t>]</w:t>
            </w:r>
            <w:r>
              <w:rPr>
                <w:rFonts w:hint="eastAsia"/>
              </w:rPr>
              <w:t>，是否核销</w:t>
            </w:r>
            <w:r>
              <w:rPr>
                <w:rFonts w:hint="eastAsia"/>
              </w:rPr>
              <w:t>[</w:t>
            </w:r>
            <w:r>
              <w:rPr>
                <w:rFonts w:hint="eastAsia"/>
              </w:rPr>
              <w:t>下拉框</w:t>
            </w:r>
            <w:r>
              <w:rPr>
                <w:rFonts w:hint="eastAsia"/>
              </w:rPr>
              <w:t>]</w:t>
            </w:r>
            <w:r>
              <w:rPr>
                <w:rFonts w:hint="eastAsia"/>
              </w:rPr>
              <w:t>。</w:t>
            </w:r>
          </w:p>
          <w:p w14:paraId="6239800F" w14:textId="77777777" w:rsidR="00DC1257" w:rsidRDefault="007579A1">
            <w:pPr>
              <w:widowControl/>
              <w:overflowPunct w:val="0"/>
              <w:autoSpaceDE w:val="0"/>
              <w:autoSpaceDN w:val="0"/>
              <w:adjustRightInd w:val="0"/>
              <w:spacing w:after="100" w:line="360" w:lineRule="atLeast"/>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p w14:paraId="52F2B250" w14:textId="77777777" w:rsidR="00DC1257" w:rsidRDefault="007579A1">
            <w:pPr>
              <w:widowControl/>
              <w:overflowPunct w:val="0"/>
              <w:autoSpaceDE w:val="0"/>
              <w:autoSpaceDN w:val="0"/>
              <w:adjustRightInd w:val="0"/>
              <w:spacing w:after="100" w:line="360" w:lineRule="atLeast"/>
              <w:textAlignment w:val="baseline"/>
            </w:pPr>
            <w:r>
              <w:rPr>
                <w:rFonts w:hint="eastAsia"/>
              </w:rPr>
              <w:t>未分配案件：取消外包</w:t>
            </w:r>
            <w:r>
              <w:rPr>
                <w:rFonts w:hint="eastAsia"/>
              </w:rPr>
              <w:t>[</w:t>
            </w:r>
            <w:r>
              <w:rPr>
                <w:rFonts w:hint="eastAsia"/>
              </w:rPr>
              <w:t>按钮</w:t>
            </w:r>
            <w:r>
              <w:rPr>
                <w:rFonts w:hint="eastAsia"/>
              </w:rPr>
              <w:t>]</w:t>
            </w:r>
            <w:r>
              <w:rPr>
                <w:rFonts w:hint="eastAsia"/>
              </w:rPr>
              <w:t>、自动分配</w:t>
            </w:r>
            <w:r>
              <w:rPr>
                <w:rFonts w:hint="eastAsia"/>
              </w:rPr>
              <w:t>[</w:t>
            </w:r>
            <w:r>
              <w:rPr>
                <w:rFonts w:hint="eastAsia"/>
              </w:rPr>
              <w:t>按钮</w:t>
            </w:r>
            <w:r>
              <w:rPr>
                <w:rFonts w:hint="eastAsia"/>
              </w:rPr>
              <w:t>]</w:t>
            </w:r>
            <w:r>
              <w:rPr>
                <w:rFonts w:hint="eastAsia"/>
              </w:rPr>
              <w:t>、指定分配</w:t>
            </w:r>
            <w:r>
              <w:rPr>
                <w:rFonts w:hint="eastAsia"/>
              </w:rPr>
              <w:t>[</w:t>
            </w:r>
            <w:r>
              <w:rPr>
                <w:rFonts w:hint="eastAsia"/>
              </w:rPr>
              <w:t>按钮</w:t>
            </w:r>
            <w:r>
              <w:rPr>
                <w:rFonts w:hint="eastAsia"/>
              </w:rPr>
              <w:t>]</w:t>
            </w:r>
            <w:r>
              <w:rPr>
                <w:rFonts w:hint="eastAsia"/>
              </w:rPr>
              <w:t>。</w:t>
            </w:r>
          </w:p>
          <w:p w14:paraId="43AF925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已分配案件：</w:t>
            </w:r>
            <w:proofErr w:type="gramStart"/>
            <w:r>
              <w:rPr>
                <w:rFonts w:hint="eastAsia"/>
              </w:rPr>
              <w:t>退件</w:t>
            </w:r>
            <w:proofErr w:type="gramEnd"/>
            <w:r>
              <w:rPr>
                <w:rFonts w:hint="eastAsia"/>
              </w:rPr>
              <w:t>[</w:t>
            </w:r>
            <w:r>
              <w:rPr>
                <w:rFonts w:hint="eastAsia"/>
              </w:rPr>
              <w:t>按钮</w:t>
            </w:r>
            <w:r>
              <w:rPr>
                <w:rFonts w:hint="eastAsia"/>
              </w:rPr>
              <w:t>]</w:t>
            </w:r>
            <w:r>
              <w:rPr>
                <w:rFonts w:hint="eastAsia"/>
              </w:rPr>
              <w:t>、取消分配</w:t>
            </w:r>
            <w:r>
              <w:rPr>
                <w:rFonts w:hint="eastAsia"/>
              </w:rPr>
              <w:t>[</w:t>
            </w:r>
            <w:r>
              <w:rPr>
                <w:rFonts w:hint="eastAsia"/>
              </w:rPr>
              <w:t>按钮</w:t>
            </w:r>
            <w:r>
              <w:rPr>
                <w:rFonts w:hint="eastAsia"/>
              </w:rPr>
              <w:t>]</w:t>
            </w:r>
            <w:r>
              <w:rPr>
                <w:rFonts w:hint="eastAsia"/>
              </w:rPr>
              <w:t>。</w:t>
            </w:r>
          </w:p>
        </w:tc>
      </w:tr>
      <w:tr w:rsidR="00DC1257" w14:paraId="53E16C70" w14:textId="77777777">
        <w:trPr>
          <w:trHeight w:val="225"/>
        </w:trPr>
        <w:tc>
          <w:tcPr>
            <w:tcW w:w="1985" w:type="dxa"/>
            <w:shd w:val="clear" w:color="auto" w:fill="D9D9D9"/>
          </w:tcPr>
          <w:p w14:paraId="1A3AADC6" w14:textId="77777777" w:rsidR="00DC1257" w:rsidRDefault="007579A1">
            <w:pPr>
              <w:spacing w:line="360" w:lineRule="atLeast"/>
            </w:pPr>
            <w:r>
              <w:rPr>
                <w:rFonts w:hint="eastAsia"/>
              </w:rPr>
              <w:t>输出</w:t>
            </w:r>
          </w:p>
        </w:tc>
        <w:tc>
          <w:tcPr>
            <w:tcW w:w="7087" w:type="dxa"/>
          </w:tcPr>
          <w:p w14:paraId="5829375B" w14:textId="77777777" w:rsidR="00DC1257" w:rsidRDefault="007579A1">
            <w:pPr>
              <w:spacing w:line="360" w:lineRule="atLeast"/>
            </w:pPr>
            <w:r>
              <w:rPr>
                <w:rFonts w:hint="eastAsia"/>
              </w:rPr>
              <w:t>未分配案件</w:t>
            </w:r>
            <w:r>
              <w:rPr>
                <w:rFonts w:hint="eastAsia"/>
              </w:rPr>
              <w:t>[</w:t>
            </w:r>
            <w:r>
              <w:rPr>
                <w:rFonts w:hint="eastAsia"/>
              </w:rPr>
              <w:t>列表</w:t>
            </w:r>
            <w:r>
              <w:rPr>
                <w:rFonts w:hint="eastAsia"/>
              </w:rPr>
              <w:t>]</w:t>
            </w:r>
            <w:r>
              <w:rPr>
                <w:rFonts w:hint="eastAsia"/>
              </w:rPr>
              <w:t>：</w:t>
            </w:r>
          </w:p>
          <w:p w14:paraId="403D8144" w14:textId="77777777" w:rsidR="00DC1257" w:rsidRDefault="007579A1">
            <w:pPr>
              <w:spacing w:line="360" w:lineRule="atLeast"/>
              <w:ind w:leftChars="200" w:left="420"/>
            </w:pPr>
            <w:r>
              <w:rPr>
                <w:rFonts w:hint="eastAsia"/>
              </w:rPr>
              <w:t>证件号码，客户名，逾期金额，分行，催收强度，审核日期，审核人，审核说明</w:t>
            </w:r>
          </w:p>
          <w:p w14:paraId="1294D410" w14:textId="77777777" w:rsidR="00DC1257" w:rsidRDefault="007579A1">
            <w:pPr>
              <w:spacing w:line="360" w:lineRule="atLeast"/>
            </w:pPr>
            <w:r>
              <w:rPr>
                <w:rFonts w:hint="eastAsia"/>
              </w:rPr>
              <w:t>已分配案件</w:t>
            </w:r>
            <w:r>
              <w:rPr>
                <w:rFonts w:hint="eastAsia"/>
              </w:rPr>
              <w:t>[</w:t>
            </w:r>
            <w:r>
              <w:rPr>
                <w:rFonts w:hint="eastAsia"/>
              </w:rPr>
              <w:t>列表</w:t>
            </w:r>
            <w:r>
              <w:rPr>
                <w:rFonts w:hint="eastAsia"/>
              </w:rPr>
              <w:t>]</w:t>
            </w:r>
            <w:r>
              <w:rPr>
                <w:rFonts w:hint="eastAsia"/>
              </w:rPr>
              <w:t>：</w:t>
            </w:r>
          </w:p>
          <w:p w14:paraId="729832CA" w14:textId="77777777" w:rsidR="00DC1257" w:rsidRDefault="007579A1">
            <w:pPr>
              <w:widowControl/>
              <w:overflowPunct w:val="0"/>
              <w:autoSpaceDE w:val="0"/>
              <w:autoSpaceDN w:val="0"/>
              <w:adjustRightInd w:val="0"/>
              <w:spacing w:after="100" w:line="360" w:lineRule="atLeast"/>
              <w:ind w:leftChars="200" w:left="420"/>
              <w:textAlignment w:val="baseline"/>
            </w:pPr>
            <w:bookmarkStart w:id="3465" w:name="OLE_LINK3"/>
            <w:r>
              <w:rPr>
                <w:rFonts w:hint="eastAsia"/>
              </w:rPr>
              <w:t>证件号码，客户姓名，逾期金额，厂商</w:t>
            </w:r>
            <w:r>
              <w:rPr>
                <w:rFonts w:hint="eastAsia"/>
              </w:rPr>
              <w:t>[</w:t>
            </w:r>
            <w:r>
              <w:rPr>
                <w:rFonts w:hint="eastAsia"/>
              </w:rPr>
              <w:t>下拉框</w:t>
            </w:r>
            <w:r>
              <w:rPr>
                <w:rFonts w:hint="eastAsia"/>
              </w:rPr>
              <w:t>]</w:t>
            </w:r>
            <w:r>
              <w:rPr>
                <w:rFonts w:hint="eastAsia"/>
              </w:rPr>
              <w:t>，外包开始日期，外包结束时间</w:t>
            </w:r>
            <w:r>
              <w:rPr>
                <w:rFonts w:hint="eastAsia"/>
              </w:rPr>
              <w:t>[</w:t>
            </w:r>
            <w:r>
              <w:rPr>
                <w:rFonts w:hint="eastAsia"/>
              </w:rPr>
              <w:t>日历框</w:t>
            </w:r>
            <w:r>
              <w:rPr>
                <w:rFonts w:hint="eastAsia"/>
              </w:rPr>
              <w:t>]</w:t>
            </w:r>
            <w:r>
              <w:rPr>
                <w:rFonts w:hint="eastAsia"/>
              </w:rPr>
              <w:t>，分行，</w:t>
            </w:r>
            <w:bookmarkEnd w:id="3465"/>
            <w:r>
              <w:rPr>
                <w:rFonts w:hint="eastAsia"/>
              </w:rPr>
              <w:t>催收强度</w:t>
            </w:r>
          </w:p>
        </w:tc>
      </w:tr>
      <w:tr w:rsidR="00DC1257" w14:paraId="09EEBCDE" w14:textId="77777777">
        <w:trPr>
          <w:trHeight w:val="225"/>
        </w:trPr>
        <w:tc>
          <w:tcPr>
            <w:tcW w:w="1985" w:type="dxa"/>
            <w:shd w:val="clear" w:color="auto" w:fill="D9D9D9"/>
          </w:tcPr>
          <w:p w14:paraId="0A09E4AD" w14:textId="77777777" w:rsidR="00DC1257" w:rsidRDefault="007579A1">
            <w:pPr>
              <w:spacing w:line="360" w:lineRule="atLeast"/>
              <w:rPr>
                <w:szCs w:val="21"/>
              </w:rPr>
            </w:pPr>
            <w:r>
              <w:rPr>
                <w:rFonts w:hint="eastAsia"/>
                <w:szCs w:val="21"/>
              </w:rPr>
              <w:t>参考画面</w:t>
            </w:r>
          </w:p>
        </w:tc>
        <w:tc>
          <w:tcPr>
            <w:tcW w:w="7087" w:type="dxa"/>
          </w:tcPr>
          <w:p w14:paraId="3896681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7F77E7EF" wp14:editId="3609AE64">
                  <wp:extent cx="4363085" cy="1606550"/>
                  <wp:effectExtent l="0" t="0" r="18415" b="12700"/>
                  <wp:docPr id="2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1"/>
                          <pic:cNvPicPr>
                            <a:picLocks noChangeAspect="1"/>
                          </pic:cNvPicPr>
                        </pic:nvPicPr>
                        <pic:blipFill>
                          <a:blip r:embed="rId196" cstate="print"/>
                          <a:stretch>
                            <a:fillRect/>
                          </a:stretch>
                        </pic:blipFill>
                        <pic:spPr>
                          <a:xfrm>
                            <a:off x="0" y="0"/>
                            <a:ext cx="4363085" cy="1606550"/>
                          </a:xfrm>
                          <a:prstGeom prst="rect">
                            <a:avLst/>
                          </a:prstGeom>
                          <a:noFill/>
                          <a:ln w="9525">
                            <a:noFill/>
                            <a:miter/>
                          </a:ln>
                        </pic:spPr>
                      </pic:pic>
                    </a:graphicData>
                  </a:graphic>
                </wp:inline>
              </w:drawing>
            </w:r>
          </w:p>
          <w:p w14:paraId="7D24DAE7"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lastRenderedPageBreak/>
              <w:drawing>
                <wp:inline distT="0" distB="0" distL="114300" distR="114300" wp14:anchorId="2C7401D4" wp14:editId="7976F123">
                  <wp:extent cx="4360545" cy="1117600"/>
                  <wp:effectExtent l="0" t="0" r="1905" b="6350"/>
                  <wp:docPr id="2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0"/>
                          <pic:cNvPicPr>
                            <a:picLocks noChangeAspect="1"/>
                          </pic:cNvPicPr>
                        </pic:nvPicPr>
                        <pic:blipFill>
                          <a:blip r:embed="rId197" cstate="print"/>
                          <a:stretch>
                            <a:fillRect/>
                          </a:stretch>
                        </pic:blipFill>
                        <pic:spPr>
                          <a:xfrm>
                            <a:off x="0" y="0"/>
                            <a:ext cx="4360545" cy="1117600"/>
                          </a:xfrm>
                          <a:prstGeom prst="rect">
                            <a:avLst/>
                          </a:prstGeom>
                          <a:noFill/>
                          <a:ln w="9525">
                            <a:noFill/>
                            <a:miter/>
                          </a:ln>
                        </pic:spPr>
                      </pic:pic>
                    </a:graphicData>
                  </a:graphic>
                </wp:inline>
              </w:drawing>
            </w:r>
          </w:p>
        </w:tc>
      </w:tr>
      <w:tr w:rsidR="00DC1257" w14:paraId="24818DD4" w14:textId="77777777">
        <w:trPr>
          <w:trHeight w:val="225"/>
        </w:trPr>
        <w:tc>
          <w:tcPr>
            <w:tcW w:w="1985" w:type="dxa"/>
            <w:shd w:val="clear" w:color="auto" w:fill="D9D9D9"/>
          </w:tcPr>
          <w:p w14:paraId="26D04852" w14:textId="77777777" w:rsidR="00DC1257" w:rsidRDefault="007579A1">
            <w:pPr>
              <w:spacing w:line="360" w:lineRule="atLeast"/>
              <w:rPr>
                <w:szCs w:val="21"/>
              </w:rPr>
            </w:pPr>
            <w:r>
              <w:rPr>
                <w:rFonts w:hint="eastAsia"/>
                <w:szCs w:val="21"/>
              </w:rPr>
              <w:lastRenderedPageBreak/>
              <w:t>业务规则</w:t>
            </w:r>
          </w:p>
        </w:tc>
        <w:tc>
          <w:tcPr>
            <w:tcW w:w="7087" w:type="dxa"/>
          </w:tcPr>
          <w:p w14:paraId="1F734A0F"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）点击【查询】按钮，系统根据查询条件查出通过审核的外包且未分配的案件显示在未分配案件列表中</w:t>
            </w:r>
          </w:p>
          <w:p w14:paraId="24ECD3E1"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）勾选未分配案件列表中的案件，点击【自动分配】按钮，系统根据“外包分配设置”自动将案件按数量</w:t>
            </w:r>
            <w:r>
              <w:rPr>
                <w:rFonts w:ascii="Times New Roman" w:hAnsi="Times New Roman" w:hint="eastAsia"/>
                <w:szCs w:val="21"/>
              </w:rPr>
              <w:t>/</w:t>
            </w:r>
            <w:r>
              <w:rPr>
                <w:rFonts w:ascii="Times New Roman" w:hAnsi="Times New Roman" w:hint="eastAsia"/>
                <w:szCs w:val="21"/>
              </w:rPr>
              <w:t>金额、比例及优先级分配给相应机构，并计算结束时间，显示在已分配案件列表中。</w:t>
            </w:r>
            <w:r>
              <w:rPr>
                <w:rFonts w:hint="eastAsia"/>
              </w:rPr>
              <w:t>外包分配成功，提示：</w:t>
            </w:r>
          </w:p>
          <w:p w14:paraId="2C891B95" w14:textId="77777777" w:rsidR="00DC1257" w:rsidRDefault="007579A1">
            <w:pPr>
              <w:pStyle w:val="21"/>
              <w:spacing w:after="60" w:line="360" w:lineRule="atLeast"/>
              <w:ind w:leftChars="0" w:left="315" w:hangingChars="150" w:hanging="315"/>
              <w:rPr>
                <w:rFonts w:ascii="Times New Roman" w:hAnsi="Times New Roman"/>
                <w:szCs w:val="21"/>
              </w:rPr>
            </w:pPr>
            <w:r>
              <w:rPr>
                <w:rFonts w:ascii="Times New Roman" w:hAnsi="Times New Roman"/>
                <w:noProof/>
                <w:kern w:val="2"/>
                <w:sz w:val="21"/>
              </w:rPr>
              <w:drawing>
                <wp:inline distT="0" distB="0" distL="114300" distR="114300" wp14:anchorId="630DC4B9" wp14:editId="2240D489">
                  <wp:extent cx="3305175" cy="1323975"/>
                  <wp:effectExtent l="0" t="0" r="9525" b="9525"/>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198" cstate="print"/>
                          <a:stretch>
                            <a:fillRect/>
                          </a:stretch>
                        </pic:blipFill>
                        <pic:spPr>
                          <a:xfrm>
                            <a:off x="0" y="0"/>
                            <a:ext cx="3305175" cy="1323975"/>
                          </a:xfrm>
                          <a:prstGeom prst="rect">
                            <a:avLst/>
                          </a:prstGeom>
                          <a:noFill/>
                          <a:ln w="9525">
                            <a:noFill/>
                            <a:miter/>
                          </a:ln>
                        </pic:spPr>
                      </pic:pic>
                    </a:graphicData>
                  </a:graphic>
                </wp:inline>
              </w:drawing>
            </w:r>
          </w:p>
          <w:p w14:paraId="22F3E97D"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）勾选未分配案件列表中的案件，点击【指定分配】按钮，弹出提示框，确定后弹出浮框：</w:t>
            </w:r>
          </w:p>
          <w:p w14:paraId="0251296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noProof/>
                <w:kern w:val="2"/>
                <w:sz w:val="21"/>
              </w:rPr>
              <w:drawing>
                <wp:inline distT="0" distB="0" distL="114300" distR="114300" wp14:anchorId="2C2651C1" wp14:editId="551B259D">
                  <wp:extent cx="4363720" cy="1134110"/>
                  <wp:effectExtent l="0" t="0" r="17780" b="889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99" cstate="print"/>
                          <a:stretch>
                            <a:fillRect/>
                          </a:stretch>
                        </pic:blipFill>
                        <pic:spPr>
                          <a:xfrm>
                            <a:off x="0" y="0"/>
                            <a:ext cx="4363720" cy="1134110"/>
                          </a:xfrm>
                          <a:prstGeom prst="rect">
                            <a:avLst/>
                          </a:prstGeom>
                          <a:noFill/>
                          <a:ln w="9525">
                            <a:noFill/>
                            <a:miter/>
                          </a:ln>
                        </pic:spPr>
                      </pic:pic>
                    </a:graphicData>
                  </a:graphic>
                </wp:inline>
              </w:drawing>
            </w:r>
          </w:p>
          <w:p w14:paraId="7EADB804" w14:textId="77777777" w:rsidR="00DC1257" w:rsidRDefault="007579A1">
            <w:pPr>
              <w:pStyle w:val="21"/>
              <w:spacing w:after="60" w:line="360" w:lineRule="atLeast"/>
              <w:ind w:leftChars="0" w:left="360"/>
              <w:rPr>
                <w:rFonts w:ascii="Times New Roman" w:hAnsi="Times New Roman"/>
                <w:szCs w:val="21"/>
              </w:rPr>
            </w:pPr>
            <w:r>
              <w:rPr>
                <w:rFonts w:ascii="Times New Roman" w:hAnsi="Times New Roman" w:hint="eastAsia"/>
                <w:szCs w:val="21"/>
              </w:rPr>
              <w:t>选择厂商，点击确定提示指定分配成功</w:t>
            </w:r>
          </w:p>
          <w:p w14:paraId="697977BA"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w:t>
            </w:r>
            <w:r>
              <w:rPr>
                <w:rFonts w:ascii="Times New Roman" w:hAnsi="Times New Roman" w:hint="eastAsia"/>
                <w:szCs w:val="21"/>
              </w:rPr>
              <w:t>4</w:t>
            </w:r>
            <w:r>
              <w:rPr>
                <w:rFonts w:ascii="Times New Roman" w:hAnsi="Times New Roman" w:hint="eastAsia"/>
                <w:szCs w:val="21"/>
              </w:rPr>
              <w:t>）勾选未分配案件列表中的案件，点击【取消外包】按钮，将案件退回提交申请队列的对应待队列。</w:t>
            </w:r>
          </w:p>
          <w:p w14:paraId="73F2F84E"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w:t>
            </w:r>
            <w:r>
              <w:rPr>
                <w:rFonts w:ascii="Times New Roman" w:hAnsi="Times New Roman" w:hint="eastAsia"/>
                <w:szCs w:val="21"/>
              </w:rPr>
              <w:t>5</w:t>
            </w:r>
            <w:r>
              <w:rPr>
                <w:rFonts w:ascii="Times New Roman" w:hAnsi="Times New Roman" w:hint="eastAsia"/>
                <w:szCs w:val="21"/>
              </w:rPr>
              <w:t>）勾选已分配案件列表中的案件，点击【取消分配】按钮，案件重新进入未分配案件列表中</w:t>
            </w:r>
          </w:p>
          <w:p w14:paraId="4B2CAB17"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w:t>
            </w:r>
            <w:r>
              <w:rPr>
                <w:rFonts w:ascii="Times New Roman" w:hAnsi="Times New Roman" w:hint="eastAsia"/>
                <w:szCs w:val="21"/>
              </w:rPr>
              <w:t>6</w:t>
            </w:r>
            <w:r>
              <w:rPr>
                <w:rFonts w:ascii="Times New Roman" w:hAnsi="Times New Roman" w:hint="eastAsia"/>
                <w:szCs w:val="21"/>
              </w:rPr>
              <w:t>）如果对自动分配的厂商及结束时间不满意，可在已分配案件列表中手动编辑厂商。勾选记录，双击记录可修改</w:t>
            </w:r>
            <w:r>
              <w:rPr>
                <w:rFonts w:ascii="Times New Roman" w:hAnsi="Times New Roman" w:hint="eastAsia"/>
                <w:szCs w:val="21"/>
              </w:rPr>
              <w:t>[</w:t>
            </w:r>
            <w:r>
              <w:rPr>
                <w:rFonts w:ascii="Times New Roman" w:hAnsi="Times New Roman" w:hint="eastAsia"/>
                <w:szCs w:val="21"/>
              </w:rPr>
              <w:t>厂商</w:t>
            </w:r>
            <w:r>
              <w:rPr>
                <w:rFonts w:ascii="Times New Roman" w:hAnsi="Times New Roman" w:hint="eastAsia"/>
                <w:szCs w:val="21"/>
              </w:rPr>
              <w:t>]</w:t>
            </w:r>
            <w:r>
              <w:rPr>
                <w:rFonts w:ascii="Times New Roman" w:hAnsi="Times New Roman" w:hint="eastAsia"/>
                <w:szCs w:val="21"/>
              </w:rPr>
              <w:t>，点击【保存】按钮，弹出提示框，确定后弹出保存分配成功提示框。外包分配成功，保存已分配案件列表中案件信息到数据库中，发送外包公司委托函，外访案件列表等信息是以邮件的方式进行发送。</w:t>
            </w:r>
          </w:p>
          <w:p w14:paraId="0BAC7AC8"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w:t>
            </w:r>
            <w:r>
              <w:rPr>
                <w:rFonts w:ascii="Times New Roman" w:hAnsi="Times New Roman" w:hint="eastAsia"/>
                <w:szCs w:val="21"/>
              </w:rPr>
              <w:t>7</w:t>
            </w:r>
            <w:r>
              <w:rPr>
                <w:rFonts w:ascii="Times New Roman" w:hAnsi="Times New Roman" w:hint="eastAsia"/>
                <w:szCs w:val="21"/>
              </w:rPr>
              <w:t>）勾选已分配案件列表中的案件，点击【退件】按钮，案件退出案件外包。</w:t>
            </w:r>
          </w:p>
          <w:p w14:paraId="72EF13EF"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w:t>
            </w:r>
            <w:r>
              <w:rPr>
                <w:rFonts w:ascii="Times New Roman" w:hAnsi="Times New Roman" w:hint="eastAsia"/>
                <w:szCs w:val="21"/>
              </w:rPr>
              <w:t>8</w:t>
            </w:r>
            <w:r>
              <w:rPr>
                <w:rFonts w:ascii="Times New Roman" w:hAnsi="Times New Roman" w:hint="eastAsia"/>
                <w:szCs w:val="21"/>
              </w:rPr>
              <w:t>）点击页面底部刷新按钮，可刷新页面。</w:t>
            </w:r>
          </w:p>
          <w:p w14:paraId="58DCAA63"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lastRenderedPageBreak/>
              <w:t>（</w:t>
            </w:r>
            <w:r>
              <w:rPr>
                <w:rFonts w:ascii="Times New Roman" w:hAnsi="Times New Roman" w:hint="eastAsia"/>
                <w:szCs w:val="21"/>
              </w:rPr>
              <w:t>9</w:t>
            </w:r>
            <w:r>
              <w:rPr>
                <w:rFonts w:ascii="Times New Roman" w:hAnsi="Times New Roman" w:hint="eastAsia"/>
                <w:szCs w:val="21"/>
              </w:rPr>
              <w:t>）点击页面底部上一页、下一页、首页、末页按钮，可正确跳转到相应页面，且可选择每页显示的记录条数，有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262F57CD" w14:textId="77777777">
        <w:trPr>
          <w:trHeight w:val="225"/>
        </w:trPr>
        <w:tc>
          <w:tcPr>
            <w:tcW w:w="1985" w:type="dxa"/>
            <w:shd w:val="clear" w:color="auto" w:fill="D9D9D9"/>
          </w:tcPr>
          <w:p w14:paraId="192ACD25" w14:textId="77777777" w:rsidR="00DC1257" w:rsidRDefault="007579A1">
            <w:pPr>
              <w:spacing w:line="360" w:lineRule="atLeast"/>
              <w:rPr>
                <w:szCs w:val="21"/>
              </w:rPr>
            </w:pPr>
            <w:r>
              <w:rPr>
                <w:rFonts w:hint="eastAsia"/>
                <w:szCs w:val="21"/>
              </w:rPr>
              <w:lastRenderedPageBreak/>
              <w:t>备注</w:t>
            </w:r>
          </w:p>
        </w:tc>
        <w:tc>
          <w:tcPr>
            <w:tcW w:w="7087" w:type="dxa"/>
          </w:tcPr>
          <w:p w14:paraId="1A0CB0BA"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w:t>
            </w:r>
            <w:r>
              <w:rPr>
                <w:rFonts w:hint="eastAsia"/>
                <w:color w:val="FF0000"/>
              </w:rPr>
              <w:t>1</w:t>
            </w:r>
            <w:r>
              <w:rPr>
                <w:rFonts w:hint="eastAsia"/>
                <w:color w:val="FF0000"/>
              </w:rPr>
              <w:t>）</w:t>
            </w:r>
            <w:proofErr w:type="gramStart"/>
            <w:r>
              <w:rPr>
                <w:rFonts w:hint="eastAsia"/>
                <w:color w:val="FF0000"/>
              </w:rPr>
              <w:t>批次号</w:t>
            </w:r>
            <w:proofErr w:type="gramEnd"/>
            <w:r>
              <w:rPr>
                <w:rFonts w:hint="eastAsia"/>
                <w:color w:val="FF0000"/>
              </w:rPr>
              <w:t>格式为：</w:t>
            </w:r>
            <w:r>
              <w:rPr>
                <w:rFonts w:hint="eastAsia"/>
                <w:color w:val="FF0000"/>
              </w:rPr>
              <w:t>YYYYMMDD+</w:t>
            </w:r>
            <w:r>
              <w:rPr>
                <w:rFonts w:hint="eastAsia"/>
                <w:color w:val="FF0000"/>
              </w:rPr>
              <w:t>公司缩写。</w:t>
            </w:r>
          </w:p>
          <w:p w14:paraId="73E49075" w14:textId="77777777" w:rsidR="00DC1257" w:rsidRDefault="007579A1">
            <w:pPr>
              <w:widowControl/>
              <w:overflowPunct w:val="0"/>
              <w:autoSpaceDE w:val="0"/>
              <w:autoSpaceDN w:val="0"/>
              <w:adjustRightInd w:val="0"/>
              <w:spacing w:after="100" w:line="360" w:lineRule="atLeast"/>
              <w:textAlignment w:val="baseline"/>
            </w:pPr>
            <w:r>
              <w:rPr>
                <w:rFonts w:hint="eastAsia"/>
              </w:rPr>
              <w:t>（</w:t>
            </w:r>
            <w:r>
              <w:rPr>
                <w:rFonts w:hint="eastAsia"/>
              </w:rPr>
              <w:t>3</w:t>
            </w:r>
            <w:r>
              <w:rPr>
                <w:rFonts w:hint="eastAsia"/>
              </w:rPr>
              <w:t>）查询</w:t>
            </w:r>
            <w:proofErr w:type="gramStart"/>
            <w:r>
              <w:rPr>
                <w:rFonts w:hint="eastAsia"/>
              </w:rPr>
              <w:t>条件—账龄</w:t>
            </w:r>
            <w:proofErr w:type="gramEnd"/>
            <w:r>
              <w:rPr>
                <w:rFonts w:hint="eastAsia"/>
              </w:rPr>
              <w:t>&amp;</w:t>
            </w:r>
            <w:r>
              <w:rPr>
                <w:rFonts w:hint="eastAsia"/>
              </w:rPr>
              <w:t>逾期金额：</w:t>
            </w:r>
            <w:proofErr w:type="gramStart"/>
            <w:r>
              <w:rPr>
                <w:rFonts w:hint="eastAsia"/>
                <w:szCs w:val="21"/>
              </w:rPr>
              <w:t>起始值</w:t>
            </w:r>
            <w:proofErr w:type="gramEnd"/>
            <w:r>
              <w:rPr>
                <w:rFonts w:hint="eastAsia"/>
                <w:szCs w:val="21"/>
              </w:rPr>
              <w:t>小于</w:t>
            </w:r>
            <w:r>
              <w:rPr>
                <w:rFonts w:hAnsi="宋体" w:hint="eastAsia"/>
                <w:szCs w:val="21"/>
              </w:rPr>
              <w:t>等于</w:t>
            </w:r>
            <w:r>
              <w:rPr>
                <w:rFonts w:hint="eastAsia"/>
                <w:szCs w:val="21"/>
              </w:rPr>
              <w:t>截止值；账龄为自然数，逾期金额≥</w:t>
            </w:r>
            <w:r>
              <w:rPr>
                <w:rFonts w:hint="eastAsia"/>
                <w:szCs w:val="21"/>
              </w:rPr>
              <w:t>0</w:t>
            </w:r>
            <w:r>
              <w:rPr>
                <w:rFonts w:hint="eastAsia"/>
                <w:szCs w:val="21"/>
              </w:rPr>
              <w:t>，四舍五入精确小数点后</w:t>
            </w:r>
            <w:r>
              <w:rPr>
                <w:rFonts w:hint="eastAsia"/>
                <w:szCs w:val="21"/>
              </w:rPr>
              <w:t>2</w:t>
            </w:r>
            <w:r>
              <w:rPr>
                <w:rFonts w:hint="eastAsia"/>
                <w:szCs w:val="21"/>
              </w:rPr>
              <w:t>位。</w:t>
            </w:r>
          </w:p>
          <w:p w14:paraId="2286BDE2" w14:textId="77777777" w:rsidR="00DC1257" w:rsidRDefault="007579A1">
            <w:pPr>
              <w:widowControl/>
              <w:overflowPunct w:val="0"/>
              <w:autoSpaceDE w:val="0"/>
              <w:autoSpaceDN w:val="0"/>
              <w:adjustRightInd w:val="0"/>
              <w:spacing w:after="100" w:line="360" w:lineRule="atLeast"/>
              <w:textAlignment w:val="baseline"/>
            </w:pPr>
            <w:r>
              <w:rPr>
                <w:rFonts w:hint="eastAsia"/>
              </w:rPr>
              <w:t>（</w:t>
            </w:r>
            <w:r>
              <w:rPr>
                <w:rFonts w:hint="eastAsia"/>
              </w:rPr>
              <w:t>4</w:t>
            </w:r>
            <w:r>
              <w:rPr>
                <w:rFonts w:hint="eastAsia"/>
              </w:rPr>
              <w:t>）各字段长度控制详见数据库设计。</w:t>
            </w:r>
          </w:p>
        </w:tc>
      </w:tr>
    </w:tbl>
    <w:p w14:paraId="01481F01" w14:textId="77777777" w:rsidR="00DC1257" w:rsidRDefault="00DC1257"/>
    <w:p w14:paraId="46DA206F" w14:textId="77777777" w:rsidR="00DC1257" w:rsidRDefault="007579A1">
      <w:pPr>
        <w:pStyle w:val="2"/>
      </w:pPr>
      <w:bookmarkStart w:id="3466" w:name="_Toc9819"/>
      <w:r>
        <w:rPr>
          <w:rFonts w:hint="eastAsia"/>
        </w:rPr>
        <w:t>外包管理</w:t>
      </w:r>
      <w:bookmarkEnd w:id="346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83399BF" w14:textId="77777777">
        <w:trPr>
          <w:trHeight w:val="479"/>
        </w:trPr>
        <w:tc>
          <w:tcPr>
            <w:tcW w:w="1985" w:type="dxa"/>
            <w:shd w:val="clear" w:color="auto" w:fill="D9D9D9"/>
          </w:tcPr>
          <w:p w14:paraId="391B2F92" w14:textId="77777777" w:rsidR="00DC1257" w:rsidRDefault="007579A1">
            <w:pPr>
              <w:spacing w:line="360" w:lineRule="atLeast"/>
            </w:pPr>
            <w:r>
              <w:rPr>
                <w:rFonts w:hint="eastAsia"/>
              </w:rPr>
              <w:t>功能概述</w:t>
            </w:r>
          </w:p>
        </w:tc>
        <w:tc>
          <w:tcPr>
            <w:tcW w:w="7087" w:type="dxa"/>
          </w:tcPr>
          <w:p w14:paraId="62FCD2E5"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对处于外包处理队列的案件</w:t>
            </w:r>
            <w:proofErr w:type="gramStart"/>
            <w:r>
              <w:rPr>
                <w:rFonts w:hAnsi="宋体" w:hint="eastAsia"/>
                <w:szCs w:val="21"/>
              </w:rPr>
              <w:t>进行退件和</w:t>
            </w:r>
            <w:proofErr w:type="gramEnd"/>
            <w:r>
              <w:rPr>
                <w:rFonts w:hAnsi="宋体" w:hint="eastAsia"/>
                <w:szCs w:val="21"/>
              </w:rPr>
              <w:t>展期操作</w:t>
            </w:r>
          </w:p>
        </w:tc>
      </w:tr>
      <w:tr w:rsidR="00DC1257" w14:paraId="1ACFC1B7" w14:textId="77777777">
        <w:trPr>
          <w:trHeight w:val="225"/>
        </w:trPr>
        <w:tc>
          <w:tcPr>
            <w:tcW w:w="1985" w:type="dxa"/>
            <w:shd w:val="clear" w:color="auto" w:fill="D9D9D9"/>
          </w:tcPr>
          <w:p w14:paraId="0E9E0636" w14:textId="77777777" w:rsidR="00DC1257" w:rsidRDefault="007579A1">
            <w:pPr>
              <w:spacing w:line="360" w:lineRule="atLeast"/>
            </w:pPr>
            <w:r>
              <w:rPr>
                <w:rFonts w:hint="eastAsia"/>
              </w:rPr>
              <w:t>输入</w:t>
            </w:r>
          </w:p>
        </w:tc>
        <w:tc>
          <w:tcPr>
            <w:tcW w:w="7087" w:type="dxa"/>
          </w:tcPr>
          <w:p w14:paraId="5F610694"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2846481D"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分行</w:t>
            </w:r>
            <w:r>
              <w:rPr>
                <w:rFonts w:hint="eastAsia"/>
              </w:rPr>
              <w:t>[</w:t>
            </w:r>
            <w:r>
              <w:rPr>
                <w:rFonts w:hint="eastAsia"/>
              </w:rPr>
              <w:t>下拉框</w:t>
            </w:r>
            <w:r>
              <w:rPr>
                <w:rFonts w:hint="eastAsia"/>
              </w:rPr>
              <w:t>]</w:t>
            </w:r>
            <w:r>
              <w:rPr>
                <w:rFonts w:hint="eastAsia"/>
              </w:rPr>
              <w:t>，催收强度</w:t>
            </w:r>
            <w:r>
              <w:rPr>
                <w:rFonts w:hint="eastAsia"/>
              </w:rPr>
              <w:t>[</w:t>
            </w:r>
            <w:r>
              <w:rPr>
                <w:rFonts w:hint="eastAsia"/>
              </w:rPr>
              <w:t>下拉框</w:t>
            </w:r>
            <w:r>
              <w:rPr>
                <w:rFonts w:hint="eastAsia"/>
              </w:rPr>
              <w:t>]</w:t>
            </w:r>
            <w:r>
              <w:rPr>
                <w:rFonts w:hint="eastAsia"/>
              </w:rPr>
              <w:t>，证件号码</w:t>
            </w:r>
            <w:r>
              <w:rPr>
                <w:rFonts w:hint="eastAsia"/>
              </w:rPr>
              <w:t>[</w:t>
            </w:r>
            <w:r>
              <w:rPr>
                <w:rFonts w:hint="eastAsia"/>
              </w:rPr>
              <w:t>输入框</w:t>
            </w:r>
            <w:r>
              <w:rPr>
                <w:rFonts w:hint="eastAsia"/>
              </w:rPr>
              <w:t>]</w:t>
            </w:r>
            <w:r>
              <w:rPr>
                <w:rFonts w:hint="eastAsia"/>
              </w:rPr>
              <w:t>，外包起始日期</w:t>
            </w:r>
            <w:r>
              <w:rPr>
                <w:rFonts w:hint="eastAsia"/>
              </w:rPr>
              <w:t>[</w:t>
            </w:r>
            <w:r>
              <w:rPr>
                <w:rFonts w:hint="eastAsia"/>
              </w:rPr>
              <w:t>日历框</w:t>
            </w:r>
            <w:r>
              <w:rPr>
                <w:rFonts w:hint="eastAsia"/>
              </w:rPr>
              <w:t>]</w:t>
            </w:r>
            <w:r>
              <w:rPr>
                <w:rFonts w:hint="eastAsia"/>
              </w:rPr>
              <w:t>、外包截止日期</w:t>
            </w:r>
            <w:r>
              <w:rPr>
                <w:rFonts w:hint="eastAsia"/>
              </w:rPr>
              <w:t>[</w:t>
            </w:r>
            <w:r>
              <w:rPr>
                <w:rFonts w:hint="eastAsia"/>
              </w:rPr>
              <w:t>日历框</w:t>
            </w:r>
            <w:r>
              <w:rPr>
                <w:rFonts w:hint="eastAsia"/>
              </w:rPr>
              <w:t>]</w:t>
            </w:r>
            <w:r>
              <w:rPr>
                <w:rFonts w:hint="eastAsia"/>
              </w:rPr>
              <w:t>，</w:t>
            </w:r>
            <w:proofErr w:type="gramStart"/>
            <w:r>
              <w:rPr>
                <w:rFonts w:hint="eastAsia"/>
              </w:rPr>
              <w:t>批次号</w:t>
            </w:r>
            <w:proofErr w:type="gramEnd"/>
            <w:r>
              <w:rPr>
                <w:rFonts w:hint="eastAsia"/>
              </w:rPr>
              <w:t>[</w:t>
            </w:r>
            <w:r>
              <w:rPr>
                <w:rFonts w:hint="eastAsia"/>
              </w:rPr>
              <w:t>输入框</w:t>
            </w:r>
            <w:r>
              <w:rPr>
                <w:rFonts w:hint="eastAsia"/>
              </w:rPr>
              <w:t>]</w:t>
            </w:r>
            <w:r>
              <w:rPr>
                <w:rFonts w:hint="eastAsia"/>
              </w:rPr>
              <w:t>，外包厂商</w:t>
            </w:r>
            <w:r>
              <w:rPr>
                <w:rFonts w:hint="eastAsia"/>
              </w:rPr>
              <w:t>[</w:t>
            </w:r>
            <w:r>
              <w:rPr>
                <w:rFonts w:hint="eastAsia"/>
              </w:rPr>
              <w:t>输入框</w:t>
            </w:r>
            <w:r>
              <w:rPr>
                <w:rFonts w:hint="eastAsia"/>
              </w:rPr>
              <w:t>]</w:t>
            </w:r>
            <w:r>
              <w:rPr>
                <w:rFonts w:hint="eastAsia"/>
              </w:rPr>
              <w:t>，</w:t>
            </w:r>
          </w:p>
          <w:p w14:paraId="2B494D0A" w14:textId="77777777" w:rsidR="00DC1257" w:rsidRDefault="007579A1">
            <w:pPr>
              <w:widowControl/>
              <w:overflowPunct w:val="0"/>
              <w:autoSpaceDE w:val="0"/>
              <w:autoSpaceDN w:val="0"/>
              <w:adjustRightInd w:val="0"/>
              <w:spacing w:after="100" w:line="360" w:lineRule="atLeast"/>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p w14:paraId="361D3D91" w14:textId="77777777" w:rsidR="00DC1257" w:rsidRDefault="007579A1">
            <w:pPr>
              <w:widowControl/>
              <w:overflowPunct w:val="0"/>
              <w:autoSpaceDE w:val="0"/>
              <w:autoSpaceDN w:val="0"/>
              <w:adjustRightInd w:val="0"/>
              <w:spacing w:after="100" w:line="360" w:lineRule="atLeast"/>
              <w:textAlignment w:val="baseline"/>
            </w:pPr>
            <w:proofErr w:type="gramStart"/>
            <w:r>
              <w:rPr>
                <w:rFonts w:hint="eastAsia"/>
              </w:rPr>
              <w:t>退件</w:t>
            </w:r>
            <w:proofErr w:type="gramEnd"/>
            <w:r>
              <w:rPr>
                <w:rFonts w:hint="eastAsia"/>
              </w:rPr>
              <w:t>[</w:t>
            </w:r>
            <w:r>
              <w:rPr>
                <w:rFonts w:hint="eastAsia"/>
              </w:rPr>
              <w:t>按钮</w:t>
            </w:r>
            <w:r>
              <w:rPr>
                <w:rFonts w:hint="eastAsia"/>
              </w:rPr>
              <w:t>]</w:t>
            </w:r>
            <w:r>
              <w:rPr>
                <w:rFonts w:hint="eastAsia"/>
              </w:rPr>
              <w:t>、展期</w:t>
            </w:r>
            <w:r>
              <w:rPr>
                <w:rFonts w:hint="eastAsia"/>
              </w:rPr>
              <w:t>[</w:t>
            </w:r>
            <w:r>
              <w:rPr>
                <w:rFonts w:hint="eastAsia"/>
              </w:rPr>
              <w:t>按钮</w:t>
            </w:r>
            <w:r>
              <w:rPr>
                <w:rFonts w:hint="eastAsia"/>
              </w:rPr>
              <w:t>]</w:t>
            </w:r>
            <w:r>
              <w:rPr>
                <w:rFonts w:hint="eastAsia"/>
              </w:rPr>
              <w:t>、导出外包</w:t>
            </w:r>
            <w:r>
              <w:rPr>
                <w:rFonts w:hint="eastAsia"/>
              </w:rPr>
              <w:t>[</w:t>
            </w:r>
            <w:r>
              <w:rPr>
                <w:rFonts w:hint="eastAsia"/>
              </w:rPr>
              <w:t>按钮</w:t>
            </w:r>
            <w:r>
              <w:rPr>
                <w:rFonts w:hint="eastAsia"/>
              </w:rPr>
              <w:t>]</w:t>
            </w:r>
          </w:p>
        </w:tc>
      </w:tr>
      <w:tr w:rsidR="00DC1257" w14:paraId="5EDD4020" w14:textId="77777777">
        <w:trPr>
          <w:trHeight w:val="225"/>
        </w:trPr>
        <w:tc>
          <w:tcPr>
            <w:tcW w:w="1985" w:type="dxa"/>
            <w:shd w:val="clear" w:color="auto" w:fill="D9D9D9"/>
          </w:tcPr>
          <w:p w14:paraId="2F473B62" w14:textId="77777777" w:rsidR="00DC1257" w:rsidRDefault="007579A1">
            <w:pPr>
              <w:spacing w:line="360" w:lineRule="atLeast"/>
            </w:pPr>
            <w:r>
              <w:rPr>
                <w:rFonts w:hint="eastAsia"/>
              </w:rPr>
              <w:t>输出</w:t>
            </w:r>
          </w:p>
        </w:tc>
        <w:tc>
          <w:tcPr>
            <w:tcW w:w="7087" w:type="dxa"/>
          </w:tcPr>
          <w:p w14:paraId="5ABDF764" w14:textId="77777777" w:rsidR="00DC1257" w:rsidRDefault="007579A1">
            <w:pPr>
              <w:widowControl/>
              <w:overflowPunct w:val="0"/>
              <w:autoSpaceDE w:val="0"/>
              <w:autoSpaceDN w:val="0"/>
              <w:adjustRightInd w:val="0"/>
              <w:spacing w:after="100" w:line="360" w:lineRule="atLeast"/>
              <w:textAlignment w:val="baseline"/>
            </w:pPr>
            <w:r>
              <w:rPr>
                <w:rFonts w:hint="eastAsia"/>
              </w:rPr>
              <w:t>案件信息</w:t>
            </w:r>
            <w:r>
              <w:rPr>
                <w:rFonts w:hint="eastAsia"/>
              </w:rPr>
              <w:t>[</w:t>
            </w:r>
            <w:r>
              <w:rPr>
                <w:rFonts w:hint="eastAsia"/>
              </w:rPr>
              <w:t>列表</w:t>
            </w:r>
            <w:r>
              <w:rPr>
                <w:rFonts w:hint="eastAsia"/>
              </w:rPr>
              <w:t>]</w:t>
            </w:r>
            <w:r>
              <w:rPr>
                <w:rFonts w:hint="eastAsia"/>
              </w:rPr>
              <w:t>：</w:t>
            </w:r>
          </w:p>
          <w:p w14:paraId="44C89A89"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客户姓名，证件号码，账龄，外包金额，外包厂商，外包到期日，催收强度，批次号，分行。</w:t>
            </w:r>
          </w:p>
        </w:tc>
      </w:tr>
      <w:tr w:rsidR="00DC1257" w14:paraId="6B3FF716" w14:textId="77777777">
        <w:trPr>
          <w:trHeight w:val="225"/>
        </w:trPr>
        <w:tc>
          <w:tcPr>
            <w:tcW w:w="1985" w:type="dxa"/>
            <w:shd w:val="clear" w:color="auto" w:fill="D9D9D9"/>
          </w:tcPr>
          <w:p w14:paraId="68F1FAF7" w14:textId="77777777" w:rsidR="00DC1257" w:rsidRDefault="007579A1">
            <w:pPr>
              <w:spacing w:line="360" w:lineRule="atLeast"/>
              <w:rPr>
                <w:szCs w:val="21"/>
              </w:rPr>
            </w:pPr>
            <w:r>
              <w:rPr>
                <w:rFonts w:hint="eastAsia"/>
                <w:szCs w:val="21"/>
              </w:rPr>
              <w:t>参考画面</w:t>
            </w:r>
          </w:p>
        </w:tc>
        <w:tc>
          <w:tcPr>
            <w:tcW w:w="7087" w:type="dxa"/>
          </w:tcPr>
          <w:p w14:paraId="2635D2C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D7EE356" wp14:editId="57E411EA">
                  <wp:extent cx="4398010" cy="1420495"/>
                  <wp:effectExtent l="0" t="0" r="2540" b="8255"/>
                  <wp:docPr id="220" name="图片 223" descr="火狐截图_2016-03-02T0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3" descr="火狐截图_2016-03-02T06-25-58"/>
                          <pic:cNvPicPr>
                            <a:picLocks noChangeAspect="1"/>
                          </pic:cNvPicPr>
                        </pic:nvPicPr>
                        <pic:blipFill>
                          <a:blip r:embed="rId200" cstate="print"/>
                          <a:stretch>
                            <a:fillRect/>
                          </a:stretch>
                        </pic:blipFill>
                        <pic:spPr>
                          <a:xfrm>
                            <a:off x="0" y="0"/>
                            <a:ext cx="4398010" cy="1420495"/>
                          </a:xfrm>
                          <a:prstGeom prst="rect">
                            <a:avLst/>
                          </a:prstGeom>
                          <a:noFill/>
                          <a:ln w="9525">
                            <a:noFill/>
                            <a:miter/>
                          </a:ln>
                        </pic:spPr>
                      </pic:pic>
                    </a:graphicData>
                  </a:graphic>
                </wp:inline>
              </w:drawing>
            </w:r>
          </w:p>
          <w:p w14:paraId="79E448E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3901646" wp14:editId="29B35439">
                  <wp:extent cx="2402840" cy="1765935"/>
                  <wp:effectExtent l="0" t="0" r="16510" b="5715"/>
                  <wp:docPr id="2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8"/>
                          <pic:cNvPicPr>
                            <a:picLocks noChangeAspect="1"/>
                          </pic:cNvPicPr>
                        </pic:nvPicPr>
                        <pic:blipFill>
                          <a:blip r:embed="rId201" cstate="print"/>
                          <a:stretch>
                            <a:fillRect/>
                          </a:stretch>
                        </pic:blipFill>
                        <pic:spPr>
                          <a:xfrm>
                            <a:off x="0" y="0"/>
                            <a:ext cx="2402840" cy="1765935"/>
                          </a:xfrm>
                          <a:prstGeom prst="rect">
                            <a:avLst/>
                          </a:prstGeom>
                          <a:noFill/>
                          <a:ln w="9525">
                            <a:noFill/>
                            <a:miter/>
                          </a:ln>
                        </pic:spPr>
                      </pic:pic>
                    </a:graphicData>
                  </a:graphic>
                </wp:inline>
              </w:drawing>
            </w:r>
          </w:p>
          <w:p w14:paraId="45CE991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展期：</w:t>
            </w:r>
          </w:p>
          <w:p w14:paraId="21D4F8D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lastRenderedPageBreak/>
              <w:drawing>
                <wp:inline distT="0" distB="0" distL="114300" distR="114300" wp14:anchorId="5FB2CB8C" wp14:editId="6937A694">
                  <wp:extent cx="2402840" cy="1775460"/>
                  <wp:effectExtent l="0" t="0" r="16510" b="15240"/>
                  <wp:docPr id="22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7"/>
                          <pic:cNvPicPr>
                            <a:picLocks noChangeAspect="1"/>
                          </pic:cNvPicPr>
                        </pic:nvPicPr>
                        <pic:blipFill>
                          <a:blip r:embed="rId202" cstate="print"/>
                          <a:stretch>
                            <a:fillRect/>
                          </a:stretch>
                        </pic:blipFill>
                        <pic:spPr>
                          <a:xfrm>
                            <a:off x="0" y="0"/>
                            <a:ext cx="2402840" cy="1775460"/>
                          </a:xfrm>
                          <a:prstGeom prst="rect">
                            <a:avLst/>
                          </a:prstGeom>
                          <a:noFill/>
                          <a:ln w="9525">
                            <a:noFill/>
                            <a:miter/>
                          </a:ln>
                        </pic:spPr>
                      </pic:pic>
                    </a:graphicData>
                  </a:graphic>
                </wp:inline>
              </w:drawing>
            </w:r>
          </w:p>
          <w:p w14:paraId="025AAA3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16FE6B1D" wp14:editId="395FE7DD">
                  <wp:extent cx="4362450" cy="712470"/>
                  <wp:effectExtent l="0" t="0" r="0" b="11430"/>
                  <wp:docPr id="2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6"/>
                          <pic:cNvPicPr>
                            <a:picLocks noChangeAspect="1"/>
                          </pic:cNvPicPr>
                        </pic:nvPicPr>
                        <pic:blipFill>
                          <a:blip r:embed="rId203" cstate="print"/>
                          <a:stretch>
                            <a:fillRect/>
                          </a:stretch>
                        </pic:blipFill>
                        <pic:spPr>
                          <a:xfrm>
                            <a:off x="0" y="0"/>
                            <a:ext cx="4362450" cy="712470"/>
                          </a:xfrm>
                          <a:prstGeom prst="rect">
                            <a:avLst/>
                          </a:prstGeom>
                          <a:noFill/>
                          <a:ln w="9525">
                            <a:noFill/>
                            <a:miter/>
                          </a:ln>
                        </pic:spPr>
                      </pic:pic>
                    </a:graphicData>
                  </a:graphic>
                </wp:inline>
              </w:drawing>
            </w:r>
          </w:p>
        </w:tc>
      </w:tr>
      <w:tr w:rsidR="00DC1257" w14:paraId="23AFB7BF" w14:textId="77777777">
        <w:trPr>
          <w:trHeight w:val="225"/>
        </w:trPr>
        <w:tc>
          <w:tcPr>
            <w:tcW w:w="1985" w:type="dxa"/>
            <w:shd w:val="clear" w:color="auto" w:fill="D9D9D9"/>
          </w:tcPr>
          <w:p w14:paraId="0FF6E64E" w14:textId="77777777" w:rsidR="00DC1257" w:rsidRDefault="007579A1">
            <w:pPr>
              <w:spacing w:line="360" w:lineRule="atLeast"/>
              <w:rPr>
                <w:szCs w:val="21"/>
              </w:rPr>
            </w:pPr>
            <w:r>
              <w:rPr>
                <w:rFonts w:hint="eastAsia"/>
                <w:szCs w:val="21"/>
              </w:rPr>
              <w:lastRenderedPageBreak/>
              <w:t>业务规则</w:t>
            </w:r>
          </w:p>
        </w:tc>
        <w:tc>
          <w:tcPr>
            <w:tcW w:w="7087" w:type="dxa"/>
          </w:tcPr>
          <w:p w14:paraId="0DEE0AB1"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hint="eastAsia"/>
                <w:szCs w:val="21"/>
              </w:rPr>
              <w:t>1</w:t>
            </w:r>
            <w:r>
              <w:rPr>
                <w:rFonts w:ascii="Times New Roman" w:hAnsi="Times New Roman" w:hint="eastAsia"/>
                <w:szCs w:val="21"/>
              </w:rPr>
              <w:t>、输入查询条件（证件号码支持模糊查询）点击【查询】按钮，系统查询满足查询条件且处于外包处理队列的案件信息显示在结果列表中。点击【重置】按钮，清空各输入框内容。</w:t>
            </w:r>
          </w:p>
          <w:p w14:paraId="001CDF4D"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2</w:t>
            </w:r>
            <w:r>
              <w:rPr>
                <w:rFonts w:ascii="Times New Roman" w:hAnsi="Times New Roman" w:hint="eastAsia"/>
                <w:szCs w:val="21"/>
              </w:rPr>
              <w:t>、勾选案件，点击【退件】按钮，确定弹出系统确认信息后，外包状态为“已退件”。</w:t>
            </w:r>
          </w:p>
          <w:p w14:paraId="6EAF4CE2" w14:textId="77777777" w:rsidR="00DC1257" w:rsidRDefault="007579A1">
            <w:pPr>
              <w:pStyle w:val="21"/>
              <w:spacing w:after="60" w:line="360" w:lineRule="atLeast"/>
              <w:ind w:leftChars="0" w:left="300" w:hangingChars="150" w:hanging="300"/>
            </w:pPr>
            <w:r>
              <w:rPr>
                <w:rFonts w:ascii="Times New Roman" w:hAnsi="Times New Roman" w:hint="eastAsia"/>
                <w:szCs w:val="21"/>
              </w:rPr>
              <w:t>3</w:t>
            </w:r>
            <w:r>
              <w:rPr>
                <w:rFonts w:ascii="Times New Roman" w:hAnsi="Times New Roman" w:hint="eastAsia"/>
                <w:szCs w:val="21"/>
              </w:rPr>
              <w:t>、勾选案件，点击【展期】按钮，弹出对话框：</w:t>
            </w:r>
            <w:r>
              <w:t xml:space="preserve"> </w:t>
            </w:r>
            <w:r>
              <w:rPr>
                <w:noProof/>
              </w:rPr>
              <w:drawing>
                <wp:inline distT="0" distB="0" distL="114300" distR="114300" wp14:anchorId="2F4EE932" wp14:editId="0154E9D3">
                  <wp:extent cx="4177030" cy="725805"/>
                  <wp:effectExtent l="0" t="0" r="13970" b="17145"/>
                  <wp:docPr id="2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6"/>
                          <pic:cNvPicPr>
                            <a:picLocks noChangeAspect="1"/>
                          </pic:cNvPicPr>
                        </pic:nvPicPr>
                        <pic:blipFill>
                          <a:blip r:embed="rId204" cstate="print"/>
                          <a:stretch>
                            <a:fillRect/>
                          </a:stretch>
                        </pic:blipFill>
                        <pic:spPr>
                          <a:xfrm>
                            <a:off x="0" y="0"/>
                            <a:ext cx="4177030" cy="725805"/>
                          </a:xfrm>
                          <a:prstGeom prst="rect">
                            <a:avLst/>
                          </a:prstGeom>
                          <a:noFill/>
                          <a:ln w="9525">
                            <a:noFill/>
                            <a:miter/>
                          </a:ln>
                        </pic:spPr>
                      </pic:pic>
                    </a:graphicData>
                  </a:graphic>
                </wp:inline>
              </w:drawing>
            </w:r>
          </w:p>
          <w:p w14:paraId="562577FB" w14:textId="77777777" w:rsidR="00DC1257" w:rsidRDefault="007579A1">
            <w:pPr>
              <w:pStyle w:val="21"/>
              <w:spacing w:after="60" w:line="360" w:lineRule="atLeast"/>
              <w:ind w:leftChars="100" w:left="210"/>
              <w:rPr>
                <w:rFonts w:ascii="Times New Roman" w:hAnsi="Times New Roman"/>
                <w:szCs w:val="21"/>
              </w:rPr>
            </w:pPr>
            <w:r>
              <w:rPr>
                <w:rFonts w:ascii="Times New Roman" w:hAnsi="Times New Roman" w:hint="eastAsia"/>
                <w:szCs w:val="21"/>
              </w:rPr>
              <w:t>输入展期月数（正整数），点击确定对案件进行展期操作，重新设置外包结束时间为当前外包结束时间</w:t>
            </w:r>
            <w:r>
              <w:rPr>
                <w:rFonts w:ascii="Times New Roman" w:hAnsi="Times New Roman" w:hint="eastAsia"/>
                <w:szCs w:val="21"/>
              </w:rPr>
              <w:t xml:space="preserve"> + </w:t>
            </w:r>
            <w:r>
              <w:rPr>
                <w:rFonts w:ascii="Times New Roman" w:hAnsi="Times New Roman" w:hint="eastAsia"/>
                <w:szCs w:val="21"/>
              </w:rPr>
              <w:t>展期月数。</w:t>
            </w:r>
          </w:p>
          <w:p w14:paraId="7678C66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4</w:t>
            </w:r>
            <w:r>
              <w:rPr>
                <w:rFonts w:ascii="Times New Roman" w:hAnsi="Times New Roman" w:hint="eastAsia"/>
                <w:szCs w:val="21"/>
              </w:rPr>
              <w:t>、点击【导出外包】按钮，将全部外包案件以</w:t>
            </w:r>
            <w:r>
              <w:rPr>
                <w:rFonts w:ascii="Times New Roman" w:hAnsi="Times New Roman" w:hint="eastAsia"/>
                <w:szCs w:val="21"/>
              </w:rPr>
              <w:t>excel</w:t>
            </w:r>
            <w:r>
              <w:rPr>
                <w:rFonts w:ascii="Times New Roman" w:hAnsi="Times New Roman" w:hint="eastAsia"/>
                <w:szCs w:val="21"/>
              </w:rPr>
              <w:t>格式导出</w:t>
            </w:r>
          </w:p>
          <w:p w14:paraId="12603EAE" w14:textId="77777777" w:rsidR="00DC1257" w:rsidRDefault="007579A1">
            <w:pPr>
              <w:pStyle w:val="21"/>
              <w:spacing w:after="60" w:line="360" w:lineRule="atLeast"/>
              <w:ind w:leftChars="0" w:left="300" w:hangingChars="150" w:hanging="300"/>
            </w:pPr>
            <w:r>
              <w:rPr>
                <w:noProof/>
              </w:rPr>
              <w:drawing>
                <wp:inline distT="0" distB="0" distL="114300" distR="114300" wp14:anchorId="319B0225" wp14:editId="22AE0BA7">
                  <wp:extent cx="4415790" cy="1076960"/>
                  <wp:effectExtent l="0" t="0" r="3810" b="8890"/>
                  <wp:docPr id="225"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38"/>
                          <pic:cNvPicPr>
                            <a:picLocks noChangeAspect="1"/>
                          </pic:cNvPicPr>
                        </pic:nvPicPr>
                        <pic:blipFill>
                          <a:blip r:embed="rId205" cstate="print"/>
                          <a:stretch>
                            <a:fillRect/>
                          </a:stretch>
                        </pic:blipFill>
                        <pic:spPr>
                          <a:xfrm>
                            <a:off x="0" y="0"/>
                            <a:ext cx="4415790" cy="1076960"/>
                          </a:xfrm>
                          <a:prstGeom prst="rect">
                            <a:avLst/>
                          </a:prstGeom>
                          <a:noFill/>
                          <a:ln w="9525">
                            <a:noFill/>
                            <a:miter/>
                          </a:ln>
                        </pic:spPr>
                      </pic:pic>
                    </a:graphicData>
                  </a:graphic>
                </wp:inline>
              </w:drawing>
            </w:r>
          </w:p>
          <w:p w14:paraId="1151440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5</w:t>
            </w:r>
            <w:r>
              <w:rPr>
                <w:rFonts w:ascii="Times New Roman" w:hAnsi="Times New Roman" w:hint="eastAsia"/>
                <w:szCs w:val="21"/>
              </w:rPr>
              <w:t>、点击页面底部刷新按钮，可刷新页面。</w:t>
            </w:r>
          </w:p>
          <w:p w14:paraId="75AA5C9C" w14:textId="77777777" w:rsidR="00DC1257" w:rsidRDefault="007579A1">
            <w:pPr>
              <w:pStyle w:val="21"/>
              <w:spacing w:after="60" w:line="360" w:lineRule="atLeast"/>
              <w:ind w:leftChars="0" w:left="300" w:hangingChars="150" w:hanging="300"/>
              <w:rPr>
                <w:rFonts w:ascii="Times New Roman" w:hAnsi="Times New Roman"/>
                <w:szCs w:val="21"/>
              </w:rPr>
            </w:pPr>
            <w:r>
              <w:rPr>
                <w:rFonts w:ascii="Times New Roman" w:hAnsi="Times New Roman"/>
                <w:szCs w:val="21"/>
              </w:rPr>
              <w:t>6</w:t>
            </w:r>
            <w:r>
              <w:rPr>
                <w:rFonts w:ascii="Times New Roman" w:hAnsi="Times New Roman" w:hint="eastAsia"/>
                <w:szCs w:val="21"/>
              </w:rPr>
              <w:t>、点击页面底部页面上一页、下一页、首页、末页按钮，可正确跳转到相应页面，且可选择每页显示的记录条数，有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67CC4421" w14:textId="77777777">
        <w:trPr>
          <w:trHeight w:val="225"/>
        </w:trPr>
        <w:tc>
          <w:tcPr>
            <w:tcW w:w="1985" w:type="dxa"/>
            <w:shd w:val="clear" w:color="auto" w:fill="D9D9D9"/>
          </w:tcPr>
          <w:p w14:paraId="2728E398" w14:textId="77777777" w:rsidR="00DC1257" w:rsidRDefault="007579A1">
            <w:pPr>
              <w:spacing w:line="360" w:lineRule="atLeast"/>
              <w:rPr>
                <w:szCs w:val="21"/>
              </w:rPr>
            </w:pPr>
            <w:r>
              <w:rPr>
                <w:rFonts w:hint="eastAsia"/>
                <w:szCs w:val="21"/>
              </w:rPr>
              <w:t>备注</w:t>
            </w:r>
          </w:p>
        </w:tc>
        <w:tc>
          <w:tcPr>
            <w:tcW w:w="7087" w:type="dxa"/>
          </w:tcPr>
          <w:p w14:paraId="66B00373"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rPr>
              <w:t>1</w:t>
            </w:r>
            <w:r>
              <w:rPr>
                <w:rFonts w:hint="eastAsia"/>
              </w:rPr>
              <w:t>、</w:t>
            </w:r>
            <w:r>
              <w:rPr>
                <w:rFonts w:hint="eastAsia"/>
                <w:szCs w:val="21"/>
              </w:rPr>
              <w:t>外包机构下拉值域为外包机构管理维护的状态为可用的机构简称。</w:t>
            </w:r>
          </w:p>
          <w:p w14:paraId="09814CB0"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2</w:t>
            </w:r>
            <w:r>
              <w:rPr>
                <w:rFonts w:hint="eastAsia"/>
                <w:szCs w:val="21"/>
              </w:rPr>
              <w:t>、控制外包起始日期小于等于外包截止日期；</w:t>
            </w:r>
          </w:p>
          <w:p w14:paraId="4067C3B8" w14:textId="77777777" w:rsidR="00DC1257" w:rsidRDefault="007579A1">
            <w:pPr>
              <w:widowControl/>
              <w:overflowPunct w:val="0"/>
              <w:autoSpaceDE w:val="0"/>
              <w:autoSpaceDN w:val="0"/>
              <w:adjustRightInd w:val="0"/>
              <w:spacing w:after="100" w:line="360" w:lineRule="atLeast"/>
              <w:textAlignment w:val="baseline"/>
              <w:rPr>
                <w:szCs w:val="21"/>
              </w:rPr>
            </w:pPr>
            <w:r>
              <w:rPr>
                <w:rFonts w:hint="eastAsia"/>
                <w:szCs w:val="21"/>
              </w:rPr>
              <w:t>3</w:t>
            </w:r>
            <w:r>
              <w:rPr>
                <w:rFonts w:hint="eastAsia"/>
                <w:szCs w:val="21"/>
              </w:rPr>
              <w:t>、各字段长度控制详见数据库设计；</w:t>
            </w:r>
          </w:p>
        </w:tc>
      </w:tr>
    </w:tbl>
    <w:p w14:paraId="225EA179" w14:textId="77777777" w:rsidR="00DC1257" w:rsidRDefault="00DC1257"/>
    <w:p w14:paraId="23655F9F" w14:textId="77777777" w:rsidR="00DC1257" w:rsidRDefault="007579A1">
      <w:pPr>
        <w:pStyle w:val="2"/>
      </w:pPr>
      <w:bookmarkStart w:id="3467" w:name="_Toc16133"/>
      <w:r>
        <w:rPr>
          <w:rFonts w:hint="eastAsia"/>
        </w:rPr>
        <w:t>外包佣金计算</w:t>
      </w:r>
      <w:bookmarkEnd w:id="346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982B376" w14:textId="77777777">
        <w:trPr>
          <w:trHeight w:val="479"/>
        </w:trPr>
        <w:tc>
          <w:tcPr>
            <w:tcW w:w="1985" w:type="dxa"/>
            <w:shd w:val="clear" w:color="auto" w:fill="D9D9D9"/>
          </w:tcPr>
          <w:p w14:paraId="0312273D" w14:textId="77777777" w:rsidR="00DC1257" w:rsidRDefault="007579A1">
            <w:pPr>
              <w:spacing w:line="360" w:lineRule="atLeast"/>
            </w:pPr>
            <w:r>
              <w:rPr>
                <w:rFonts w:hint="eastAsia"/>
              </w:rPr>
              <w:t>功能概述</w:t>
            </w:r>
          </w:p>
        </w:tc>
        <w:tc>
          <w:tcPr>
            <w:tcW w:w="7087" w:type="dxa"/>
          </w:tcPr>
          <w:p w14:paraId="6A7805C8"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通过该页面自动查询外包公司的佣金。</w:t>
            </w:r>
          </w:p>
        </w:tc>
      </w:tr>
      <w:tr w:rsidR="00DC1257" w14:paraId="7AA886EE" w14:textId="77777777">
        <w:trPr>
          <w:trHeight w:val="225"/>
        </w:trPr>
        <w:tc>
          <w:tcPr>
            <w:tcW w:w="1985" w:type="dxa"/>
            <w:shd w:val="clear" w:color="auto" w:fill="D9D9D9"/>
          </w:tcPr>
          <w:p w14:paraId="462B6C44" w14:textId="77777777" w:rsidR="00DC1257" w:rsidRDefault="007579A1">
            <w:pPr>
              <w:spacing w:line="360" w:lineRule="atLeast"/>
            </w:pPr>
            <w:r>
              <w:rPr>
                <w:rFonts w:hint="eastAsia"/>
              </w:rPr>
              <w:t>输入</w:t>
            </w:r>
          </w:p>
        </w:tc>
        <w:tc>
          <w:tcPr>
            <w:tcW w:w="7087" w:type="dxa"/>
          </w:tcPr>
          <w:p w14:paraId="0AE5419A"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18125CB5"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外包机构</w:t>
            </w:r>
            <w:r>
              <w:rPr>
                <w:rFonts w:hint="eastAsia"/>
              </w:rPr>
              <w:t>[</w:t>
            </w:r>
            <w:r>
              <w:rPr>
                <w:rFonts w:hint="eastAsia"/>
              </w:rPr>
              <w:t>必选下拉框</w:t>
            </w:r>
            <w:r>
              <w:rPr>
                <w:rFonts w:hint="eastAsia"/>
              </w:rPr>
              <w:t>]</w:t>
            </w:r>
            <w:r>
              <w:rPr>
                <w:rFonts w:hint="eastAsia"/>
              </w:rPr>
              <w:t>、</w:t>
            </w:r>
            <w:proofErr w:type="gramStart"/>
            <w:r>
              <w:rPr>
                <w:rFonts w:hint="eastAsia"/>
              </w:rPr>
              <w:t>批次月</w:t>
            </w:r>
            <w:proofErr w:type="gramEnd"/>
            <w:r>
              <w:rPr>
                <w:rFonts w:hint="eastAsia"/>
              </w:rPr>
              <w:t>[</w:t>
            </w:r>
            <w:r>
              <w:rPr>
                <w:rFonts w:hint="eastAsia"/>
              </w:rPr>
              <w:t>必填输入框</w:t>
            </w:r>
            <w:r>
              <w:rPr>
                <w:rFonts w:hint="eastAsia"/>
              </w:rPr>
              <w:t>]</w:t>
            </w:r>
            <w:r>
              <w:rPr>
                <w:rFonts w:hint="eastAsia"/>
              </w:rPr>
              <w:t>，催收强度</w:t>
            </w:r>
            <w:r>
              <w:rPr>
                <w:rFonts w:hint="eastAsia"/>
              </w:rPr>
              <w:t>[</w:t>
            </w:r>
            <w:r>
              <w:rPr>
                <w:rFonts w:hint="eastAsia"/>
              </w:rPr>
              <w:t>输入框</w:t>
            </w:r>
            <w:r>
              <w:rPr>
                <w:rFonts w:hint="eastAsia"/>
              </w:rPr>
              <w:t>]</w:t>
            </w:r>
          </w:p>
          <w:p w14:paraId="137B423B"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526D7B63" w14:textId="77777777">
        <w:trPr>
          <w:trHeight w:val="225"/>
        </w:trPr>
        <w:tc>
          <w:tcPr>
            <w:tcW w:w="1985" w:type="dxa"/>
            <w:shd w:val="clear" w:color="auto" w:fill="D9D9D9"/>
          </w:tcPr>
          <w:p w14:paraId="2E4D4CD3" w14:textId="77777777" w:rsidR="00DC1257" w:rsidRDefault="007579A1">
            <w:pPr>
              <w:spacing w:line="360" w:lineRule="atLeast"/>
            </w:pPr>
            <w:r>
              <w:rPr>
                <w:rFonts w:hint="eastAsia"/>
              </w:rPr>
              <w:t>输出</w:t>
            </w:r>
          </w:p>
        </w:tc>
        <w:tc>
          <w:tcPr>
            <w:tcW w:w="7087" w:type="dxa"/>
          </w:tcPr>
          <w:p w14:paraId="668917F0" w14:textId="77777777" w:rsidR="00DC1257" w:rsidRDefault="007579A1">
            <w:pPr>
              <w:spacing w:line="360" w:lineRule="atLeast"/>
            </w:pPr>
            <w:r>
              <w:rPr>
                <w:rFonts w:hint="eastAsia"/>
              </w:rPr>
              <w:t>外包作业明细</w:t>
            </w:r>
            <w:r>
              <w:rPr>
                <w:rFonts w:hint="eastAsia"/>
              </w:rPr>
              <w:t>[</w:t>
            </w:r>
            <w:r>
              <w:rPr>
                <w:rFonts w:hint="eastAsia"/>
              </w:rPr>
              <w:t>列表</w:t>
            </w:r>
            <w:r>
              <w:rPr>
                <w:rFonts w:hint="eastAsia"/>
              </w:rPr>
              <w:t>]</w:t>
            </w:r>
            <w:r>
              <w:rPr>
                <w:rFonts w:hint="eastAsia"/>
              </w:rPr>
              <w:t>：</w:t>
            </w:r>
          </w:p>
          <w:p w14:paraId="3468317F"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外包机构</w:t>
            </w:r>
            <w:r>
              <w:rPr>
                <w:rFonts w:hAnsi="宋体" w:hint="eastAsia"/>
                <w:szCs w:val="21"/>
              </w:rPr>
              <w:t>、</w:t>
            </w:r>
            <w:r>
              <w:rPr>
                <w:rFonts w:hAnsi="宋体" w:hint="eastAsia"/>
                <w:color w:val="FF0000"/>
                <w:szCs w:val="21"/>
              </w:rPr>
              <w:t>批次月、</w:t>
            </w:r>
            <w:r>
              <w:rPr>
                <w:rFonts w:hint="eastAsia"/>
              </w:rPr>
              <w:t>催收</w:t>
            </w:r>
            <w:r>
              <w:t>强度、</w:t>
            </w:r>
            <w:proofErr w:type="gramStart"/>
            <w:r>
              <w:rPr>
                <w:rFonts w:hint="eastAsia"/>
              </w:rPr>
              <w:t>批次</w:t>
            </w:r>
            <w:r>
              <w:t>回正</w:t>
            </w:r>
            <w:proofErr w:type="gramEnd"/>
            <w:r>
              <w:t>率</w:t>
            </w:r>
            <w:r>
              <w:rPr>
                <w:rFonts w:hint="eastAsia"/>
              </w:rPr>
              <w:t>（</w:t>
            </w:r>
            <w:r>
              <w:rPr>
                <w:rFonts w:hint="eastAsia"/>
              </w:rPr>
              <w:t>%</w:t>
            </w:r>
            <w:r>
              <w:rPr>
                <w:rFonts w:hint="eastAsia"/>
              </w:rPr>
              <w:t>）</w:t>
            </w:r>
            <w:r>
              <w:t>、</w:t>
            </w:r>
            <w:proofErr w:type="gramStart"/>
            <w:r>
              <w:rPr>
                <w:rFonts w:hint="eastAsia"/>
              </w:rPr>
              <w:t>目标</w:t>
            </w:r>
            <w:r>
              <w:t>回正</w:t>
            </w:r>
            <w:proofErr w:type="gramEnd"/>
            <w:r>
              <w:t>率</w:t>
            </w:r>
            <w:r>
              <w:rPr>
                <w:rFonts w:hint="eastAsia"/>
              </w:rPr>
              <w:t>（</w:t>
            </w:r>
            <w:r>
              <w:rPr>
                <w:rFonts w:hint="eastAsia"/>
              </w:rPr>
              <w:t>%</w:t>
            </w:r>
            <w:r>
              <w:rPr>
                <w:rFonts w:hint="eastAsia"/>
              </w:rPr>
              <w:t>）</w:t>
            </w:r>
            <w:r>
              <w:t>、</w:t>
            </w:r>
            <w:proofErr w:type="gramStart"/>
            <w:r>
              <w:rPr>
                <w:rFonts w:hint="eastAsia"/>
              </w:rPr>
              <w:t>回正</w:t>
            </w:r>
            <w:proofErr w:type="gramEnd"/>
            <w:r>
              <w:rPr>
                <w:rFonts w:hint="eastAsia"/>
              </w:rPr>
              <w:t>率浮动</w:t>
            </w:r>
            <w:r>
              <w:t>金额</w:t>
            </w:r>
            <w:r>
              <w:rPr>
                <w:rFonts w:hint="eastAsia"/>
              </w:rPr>
              <w:t>、基础</w:t>
            </w:r>
            <w:r>
              <w:t>工资、</w:t>
            </w:r>
            <w:r>
              <w:rPr>
                <w:rFonts w:hint="eastAsia"/>
              </w:rPr>
              <w:t>编制</w:t>
            </w:r>
            <w:r>
              <w:t>人数、</w:t>
            </w:r>
            <w:r>
              <w:rPr>
                <w:rFonts w:hint="eastAsia"/>
              </w:rPr>
              <w:t>费率（</w:t>
            </w:r>
            <w:r>
              <w:rPr>
                <w:rFonts w:hint="eastAsia"/>
              </w:rPr>
              <w:t>%</w:t>
            </w:r>
            <w:r>
              <w:rPr>
                <w:rFonts w:hint="eastAsia"/>
              </w:rPr>
              <w:t>）、</w:t>
            </w:r>
            <w:r>
              <w:t>佣金计算结果</w:t>
            </w:r>
            <w:r>
              <w:rPr>
                <w:rFonts w:hAnsi="宋体" w:hint="eastAsia"/>
                <w:szCs w:val="21"/>
              </w:rPr>
              <w:t>。</w:t>
            </w:r>
          </w:p>
          <w:p w14:paraId="1C3FB0C7" w14:textId="77777777" w:rsidR="00DC1257" w:rsidRDefault="007579A1">
            <w:pPr>
              <w:widowControl/>
              <w:overflowPunct w:val="0"/>
              <w:autoSpaceDE w:val="0"/>
              <w:autoSpaceDN w:val="0"/>
              <w:adjustRightInd w:val="0"/>
              <w:spacing w:after="100" w:line="360" w:lineRule="atLeast"/>
              <w:textAlignment w:val="baseline"/>
            </w:pPr>
            <w:r>
              <w:rPr>
                <w:rFonts w:hint="eastAsia"/>
              </w:rPr>
              <w:t>佣金试算</w:t>
            </w:r>
            <w:r>
              <w:rPr>
                <w:rFonts w:hint="eastAsia"/>
              </w:rPr>
              <w:t>[</w:t>
            </w:r>
            <w:r>
              <w:rPr>
                <w:rFonts w:hint="eastAsia"/>
              </w:rPr>
              <w:t>按钮</w:t>
            </w:r>
            <w:r>
              <w:rPr>
                <w:rFonts w:hint="eastAsia"/>
              </w:rPr>
              <w:t>]</w:t>
            </w:r>
            <w:r>
              <w:rPr>
                <w:rFonts w:hint="eastAsia"/>
              </w:rPr>
              <w:t>、确认结算</w:t>
            </w:r>
            <w:r>
              <w:rPr>
                <w:rFonts w:hint="eastAsia"/>
              </w:rPr>
              <w:t>[</w:t>
            </w:r>
            <w:r>
              <w:rPr>
                <w:rFonts w:hint="eastAsia"/>
              </w:rPr>
              <w:t>按钮</w:t>
            </w:r>
            <w:r>
              <w:rPr>
                <w:rFonts w:hint="eastAsia"/>
              </w:rPr>
              <w:t>]</w:t>
            </w:r>
          </w:p>
        </w:tc>
      </w:tr>
      <w:tr w:rsidR="00DC1257" w14:paraId="3B0CEFA8" w14:textId="77777777">
        <w:trPr>
          <w:trHeight w:val="225"/>
        </w:trPr>
        <w:tc>
          <w:tcPr>
            <w:tcW w:w="1985" w:type="dxa"/>
            <w:shd w:val="clear" w:color="auto" w:fill="D9D9D9"/>
          </w:tcPr>
          <w:p w14:paraId="4D236E8A" w14:textId="77777777" w:rsidR="00DC1257" w:rsidRDefault="007579A1">
            <w:pPr>
              <w:spacing w:line="360" w:lineRule="atLeast"/>
              <w:rPr>
                <w:szCs w:val="21"/>
              </w:rPr>
            </w:pPr>
            <w:r>
              <w:rPr>
                <w:rFonts w:hint="eastAsia"/>
                <w:szCs w:val="21"/>
              </w:rPr>
              <w:t>参考画面</w:t>
            </w:r>
          </w:p>
        </w:tc>
        <w:tc>
          <w:tcPr>
            <w:tcW w:w="7087" w:type="dxa"/>
          </w:tcPr>
          <w:p w14:paraId="63547B5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A01CC37" wp14:editId="02042134">
                  <wp:extent cx="4406900" cy="788670"/>
                  <wp:effectExtent l="0" t="0" r="12700" b="11430"/>
                  <wp:docPr id="226" name="图片 229" descr="火狐截图_2016-03-02T06-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9" descr="火狐截图_2016-03-02T06-23-59"/>
                          <pic:cNvPicPr>
                            <a:picLocks noChangeAspect="1"/>
                          </pic:cNvPicPr>
                        </pic:nvPicPr>
                        <pic:blipFill>
                          <a:blip r:embed="rId206" cstate="print"/>
                          <a:stretch>
                            <a:fillRect/>
                          </a:stretch>
                        </pic:blipFill>
                        <pic:spPr>
                          <a:xfrm>
                            <a:off x="0" y="0"/>
                            <a:ext cx="4406900" cy="788670"/>
                          </a:xfrm>
                          <a:prstGeom prst="rect">
                            <a:avLst/>
                          </a:prstGeom>
                          <a:noFill/>
                          <a:ln w="9525">
                            <a:noFill/>
                            <a:miter/>
                          </a:ln>
                        </pic:spPr>
                      </pic:pic>
                    </a:graphicData>
                  </a:graphic>
                </wp:inline>
              </w:drawing>
            </w:r>
          </w:p>
        </w:tc>
      </w:tr>
      <w:tr w:rsidR="00DC1257" w14:paraId="5C7ACC6F" w14:textId="77777777">
        <w:trPr>
          <w:trHeight w:val="225"/>
        </w:trPr>
        <w:tc>
          <w:tcPr>
            <w:tcW w:w="1985" w:type="dxa"/>
            <w:shd w:val="clear" w:color="auto" w:fill="D9D9D9"/>
          </w:tcPr>
          <w:p w14:paraId="7A52D034" w14:textId="77777777" w:rsidR="00DC1257" w:rsidRDefault="007579A1">
            <w:pPr>
              <w:spacing w:line="360" w:lineRule="atLeast"/>
              <w:rPr>
                <w:szCs w:val="21"/>
              </w:rPr>
            </w:pPr>
            <w:r>
              <w:rPr>
                <w:rFonts w:hint="eastAsia"/>
                <w:szCs w:val="21"/>
              </w:rPr>
              <w:t>业务规则</w:t>
            </w:r>
          </w:p>
        </w:tc>
        <w:tc>
          <w:tcPr>
            <w:tcW w:w="7087" w:type="dxa"/>
          </w:tcPr>
          <w:p w14:paraId="560A425E" w14:textId="77777777" w:rsidR="00DC1257" w:rsidRDefault="007579A1">
            <w:pPr>
              <w:pStyle w:val="21"/>
              <w:numPr>
                <w:ilvl w:val="0"/>
                <w:numId w:val="117"/>
              </w:numPr>
              <w:spacing w:after="60" w:line="360" w:lineRule="atLeast"/>
              <w:ind w:left="845"/>
              <w:rPr>
                <w:rFonts w:ascii="Times New Roman" w:hAnsi="Times New Roman"/>
                <w:szCs w:val="21"/>
              </w:rPr>
            </w:pPr>
            <w:r>
              <w:rPr>
                <w:rFonts w:ascii="Times New Roman" w:hAnsi="Times New Roman" w:hint="eastAsia"/>
                <w:szCs w:val="21"/>
              </w:rPr>
              <w:t>外包机构下拉值域为外包机构管理维护的状态为可用的机构简称；</w:t>
            </w:r>
          </w:p>
          <w:p w14:paraId="62A0E424" w14:textId="77777777" w:rsidR="00DC1257" w:rsidRDefault="007579A1">
            <w:pPr>
              <w:pStyle w:val="21"/>
              <w:numPr>
                <w:ilvl w:val="0"/>
                <w:numId w:val="117"/>
              </w:numPr>
              <w:spacing w:after="60" w:line="360" w:lineRule="atLeast"/>
              <w:ind w:left="845"/>
              <w:rPr>
                <w:rFonts w:ascii="Times New Roman" w:hAnsi="Times New Roman"/>
                <w:szCs w:val="21"/>
              </w:rPr>
            </w:pPr>
            <w:r>
              <w:rPr>
                <w:rFonts w:ascii="Times New Roman" w:hAnsi="Times New Roman" w:hint="eastAsia"/>
                <w:szCs w:val="21"/>
              </w:rPr>
              <w:t>点击【佣金试算】按钮，根据“章节</w:t>
            </w:r>
            <w:r>
              <w:rPr>
                <w:rFonts w:ascii="Times New Roman" w:hAnsi="Times New Roman" w:hint="eastAsia"/>
                <w:szCs w:val="21"/>
              </w:rPr>
              <w:t xml:space="preserve">11.9 </w:t>
            </w:r>
            <w:r>
              <w:rPr>
                <w:rFonts w:ascii="Times New Roman" w:hAnsi="Times New Roman" w:hint="eastAsia"/>
                <w:szCs w:val="21"/>
              </w:rPr>
              <w:t>外包佣金设置”进行计算，并生成</w:t>
            </w:r>
            <w:r>
              <w:rPr>
                <w:rFonts w:ascii="Times New Roman" w:hAnsi="Times New Roman" w:hint="eastAsia"/>
                <w:szCs w:val="21"/>
              </w:rPr>
              <w:t>EXCEL</w:t>
            </w:r>
            <w:r>
              <w:rPr>
                <w:rFonts w:ascii="Times New Roman" w:hAnsi="Times New Roman" w:hint="eastAsia"/>
                <w:szCs w:val="21"/>
              </w:rPr>
              <w:t>文件供用户下载。</w:t>
            </w:r>
          </w:p>
          <w:p w14:paraId="515D2AAB" w14:textId="77777777" w:rsidR="00DC1257" w:rsidRDefault="007579A1">
            <w:pPr>
              <w:pStyle w:val="21"/>
              <w:numPr>
                <w:ilvl w:val="0"/>
                <w:numId w:val="117"/>
              </w:numPr>
              <w:spacing w:after="60" w:line="360" w:lineRule="atLeast"/>
              <w:ind w:left="845"/>
              <w:rPr>
                <w:rFonts w:ascii="Times New Roman" w:hAnsi="Times New Roman"/>
                <w:szCs w:val="21"/>
              </w:rPr>
            </w:pPr>
            <w:r>
              <w:rPr>
                <w:rFonts w:ascii="Times New Roman" w:hAnsi="Times New Roman" w:hint="eastAsia"/>
                <w:szCs w:val="21"/>
              </w:rPr>
              <w:t>点击【确认结算】按钮，根据“章节</w:t>
            </w:r>
            <w:r>
              <w:rPr>
                <w:rFonts w:ascii="Times New Roman" w:hAnsi="Times New Roman" w:hint="eastAsia"/>
                <w:szCs w:val="21"/>
              </w:rPr>
              <w:t xml:space="preserve">11.9 </w:t>
            </w:r>
            <w:r>
              <w:rPr>
                <w:rFonts w:ascii="Times New Roman" w:hAnsi="Times New Roman" w:hint="eastAsia"/>
                <w:szCs w:val="21"/>
              </w:rPr>
              <w:t>外包佣金设置”进行计算，并生成</w:t>
            </w:r>
            <w:r>
              <w:rPr>
                <w:rFonts w:ascii="Times New Roman" w:hAnsi="Times New Roman" w:hint="eastAsia"/>
                <w:szCs w:val="21"/>
              </w:rPr>
              <w:t>EXCEL</w:t>
            </w:r>
            <w:r>
              <w:rPr>
                <w:rFonts w:ascii="Times New Roman" w:hAnsi="Times New Roman" w:hint="eastAsia"/>
                <w:szCs w:val="21"/>
              </w:rPr>
              <w:t>文件供用户下载，该批次外包确认结束。</w:t>
            </w:r>
          </w:p>
          <w:p w14:paraId="7E3ACA0B" w14:textId="77777777" w:rsidR="00DC1257" w:rsidRDefault="007579A1">
            <w:pPr>
              <w:pStyle w:val="21"/>
              <w:numPr>
                <w:ilvl w:val="0"/>
                <w:numId w:val="117"/>
              </w:numPr>
              <w:spacing w:after="60" w:line="360" w:lineRule="atLeast"/>
              <w:ind w:left="845"/>
              <w:rPr>
                <w:rFonts w:ascii="Times New Roman" w:hAnsi="Times New Roman"/>
                <w:color w:val="FF0000"/>
                <w:szCs w:val="21"/>
              </w:rPr>
            </w:pPr>
            <w:proofErr w:type="gramStart"/>
            <w:r>
              <w:rPr>
                <w:rFonts w:ascii="Times New Roman" w:hAnsi="Times New Roman" w:hint="eastAsia"/>
                <w:color w:val="FF0000"/>
                <w:szCs w:val="21"/>
              </w:rPr>
              <w:t>批次回正</w:t>
            </w:r>
            <w:proofErr w:type="gramEnd"/>
            <w:r>
              <w:rPr>
                <w:rFonts w:ascii="Times New Roman" w:hAnsi="Times New Roman" w:hint="eastAsia"/>
                <w:color w:val="FF0000"/>
                <w:szCs w:val="21"/>
              </w:rPr>
              <w:t>率</w:t>
            </w:r>
            <w:r>
              <w:rPr>
                <w:rFonts w:ascii="Times New Roman" w:hAnsi="Times New Roman" w:hint="eastAsia"/>
                <w:color w:val="FF0000"/>
                <w:szCs w:val="21"/>
              </w:rPr>
              <w:t xml:space="preserve"> = </w:t>
            </w:r>
            <w:r>
              <w:rPr>
                <w:rFonts w:ascii="Times New Roman" w:hAnsi="Times New Roman" w:hint="eastAsia"/>
                <w:color w:val="FF0000"/>
                <w:szCs w:val="21"/>
              </w:rPr>
              <w:t>当月应到期批次案件</w:t>
            </w:r>
            <w:proofErr w:type="gramStart"/>
            <w:r>
              <w:rPr>
                <w:rFonts w:ascii="Times New Roman" w:hAnsi="Times New Roman" w:hint="eastAsia"/>
                <w:color w:val="FF0000"/>
                <w:szCs w:val="21"/>
              </w:rPr>
              <w:t>回正计算</w:t>
            </w:r>
            <w:proofErr w:type="gramEnd"/>
            <w:r>
              <w:rPr>
                <w:rFonts w:ascii="Times New Roman" w:hAnsi="Times New Roman" w:hint="eastAsia"/>
                <w:color w:val="FF0000"/>
                <w:szCs w:val="21"/>
              </w:rPr>
              <w:t>数</w:t>
            </w:r>
            <w:r>
              <w:rPr>
                <w:rFonts w:ascii="Times New Roman" w:hAnsi="Times New Roman" w:hint="eastAsia"/>
                <w:color w:val="FF0000"/>
                <w:szCs w:val="21"/>
              </w:rPr>
              <w:t>/</w:t>
            </w:r>
            <w:r>
              <w:rPr>
                <w:rFonts w:ascii="Times New Roman" w:hAnsi="Times New Roman" w:hint="eastAsia"/>
                <w:color w:val="FF0000"/>
                <w:szCs w:val="21"/>
              </w:rPr>
              <w:t>当月应到期批次</w:t>
            </w:r>
            <w:proofErr w:type="gramStart"/>
            <w:r>
              <w:rPr>
                <w:rFonts w:ascii="Times New Roman" w:hAnsi="Times New Roman" w:hint="eastAsia"/>
                <w:color w:val="FF0000"/>
                <w:szCs w:val="21"/>
              </w:rPr>
              <w:t>案件委</w:t>
            </w:r>
            <w:proofErr w:type="gramEnd"/>
            <w:r>
              <w:rPr>
                <w:rFonts w:ascii="Times New Roman" w:hAnsi="Times New Roman" w:hint="eastAsia"/>
                <w:color w:val="FF0000"/>
                <w:szCs w:val="21"/>
              </w:rPr>
              <w:t>案数。即使案件因早还款而造成提前结案，也算在原定到期批次月中。</w:t>
            </w:r>
            <w:proofErr w:type="gramStart"/>
            <w:r>
              <w:rPr>
                <w:rFonts w:ascii="Times New Roman" w:hAnsi="Times New Roman" w:hint="eastAsia"/>
                <w:color w:val="FF0000"/>
                <w:szCs w:val="21"/>
              </w:rPr>
              <w:t>回正计算数</w:t>
            </w:r>
            <w:proofErr w:type="gramEnd"/>
            <w:r>
              <w:rPr>
                <w:rFonts w:ascii="Times New Roman" w:hAnsi="Times New Roman" w:hint="eastAsia"/>
                <w:color w:val="FF0000"/>
                <w:szCs w:val="21"/>
              </w:rPr>
              <w:t>计算公式如下：案件</w:t>
            </w:r>
            <w:r>
              <w:rPr>
                <w:rFonts w:ascii="宋体" w:hAnsi="宋体" w:hint="eastAsia"/>
              </w:rPr>
              <w:t>强度A、B时：期初回收率&lt;100%时 = 0；期初回收率&gt;=100%时 = 1；案件强度C时：期初回收率&lt;60%时 = 0；60%&lt;=期初回收率&lt;80%时 = 0.5；80%&lt;=期初回收率&lt;100%时 = 0.75；期初回收率&gt;=100%时 = 1；其中，期初回收率=已还款金额/</w:t>
            </w:r>
            <w:proofErr w:type="gramStart"/>
            <w:r>
              <w:rPr>
                <w:rFonts w:ascii="宋体" w:hAnsi="宋体" w:hint="eastAsia"/>
              </w:rPr>
              <w:t>委案时</w:t>
            </w:r>
            <w:proofErr w:type="gramEnd"/>
            <w:r>
              <w:rPr>
                <w:rFonts w:ascii="宋体" w:hAnsi="宋体" w:hint="eastAsia"/>
              </w:rPr>
              <w:t>逾期金额。</w:t>
            </w:r>
          </w:p>
          <w:p w14:paraId="306605BA" w14:textId="77777777" w:rsidR="00DC1257" w:rsidRDefault="007579A1">
            <w:pPr>
              <w:pStyle w:val="21"/>
              <w:numPr>
                <w:ilvl w:val="0"/>
                <w:numId w:val="117"/>
              </w:numPr>
              <w:spacing w:after="60" w:line="360" w:lineRule="atLeast"/>
              <w:ind w:left="845"/>
              <w:rPr>
                <w:rFonts w:ascii="Times New Roman" w:hAnsi="Times New Roman"/>
                <w:color w:val="FF0000"/>
                <w:szCs w:val="21"/>
              </w:rPr>
            </w:pPr>
            <w:r>
              <w:rPr>
                <w:rFonts w:ascii="Times New Roman" w:hAnsi="Times New Roman" w:hint="eastAsia"/>
                <w:color w:val="FF0000"/>
                <w:szCs w:val="21"/>
              </w:rPr>
              <w:t>批次回收金额</w:t>
            </w:r>
            <w:r>
              <w:rPr>
                <w:rFonts w:ascii="Times New Roman" w:hAnsi="Times New Roman" w:hint="eastAsia"/>
                <w:color w:val="FF0000"/>
                <w:szCs w:val="21"/>
              </w:rPr>
              <w:t xml:space="preserve"> = </w:t>
            </w:r>
            <w:r>
              <w:rPr>
                <w:rFonts w:ascii="Times New Roman" w:hAnsi="Times New Roman" w:hint="eastAsia"/>
                <w:color w:val="FF0000"/>
                <w:szCs w:val="21"/>
              </w:rPr>
              <w:t>当月应到期批次案件回收金额总和。</w:t>
            </w:r>
          </w:p>
          <w:p w14:paraId="54F6829E" w14:textId="77777777" w:rsidR="00DC1257" w:rsidRDefault="007579A1">
            <w:pPr>
              <w:pStyle w:val="21"/>
              <w:numPr>
                <w:ilvl w:val="0"/>
                <w:numId w:val="117"/>
              </w:numPr>
              <w:spacing w:after="60" w:line="360" w:lineRule="atLeast"/>
              <w:ind w:left="845"/>
              <w:rPr>
                <w:rFonts w:ascii="Times New Roman" w:hAnsi="Times New Roman"/>
                <w:color w:val="FF0000"/>
                <w:szCs w:val="21"/>
              </w:rPr>
            </w:pPr>
            <w:r>
              <w:rPr>
                <w:rFonts w:ascii="Times New Roman" w:hAnsi="Times New Roman" w:hint="eastAsia"/>
                <w:color w:val="FF0000"/>
                <w:szCs w:val="21"/>
              </w:rPr>
              <w:t>佣金计算结果计算方式：</w:t>
            </w:r>
          </w:p>
          <w:p w14:paraId="0FFDBD45" w14:textId="77777777" w:rsidR="00DC1257" w:rsidRDefault="007579A1">
            <w:pPr>
              <w:pStyle w:val="21"/>
              <w:numPr>
                <w:ilvl w:val="255"/>
                <w:numId w:val="0"/>
              </w:numPr>
              <w:spacing w:after="60" w:line="360" w:lineRule="atLeast"/>
              <w:ind w:firstLine="400"/>
              <w:rPr>
                <w:rFonts w:ascii="Times New Roman" w:hAnsi="Times New Roman"/>
                <w:color w:val="FF0000"/>
                <w:szCs w:val="21"/>
              </w:rPr>
            </w:pPr>
            <w:r>
              <w:rPr>
                <w:rFonts w:ascii="Times New Roman" w:hAnsi="Times New Roman" w:hint="eastAsia"/>
                <w:color w:val="FF0000"/>
                <w:szCs w:val="21"/>
              </w:rPr>
              <w:t>案件催收强度为</w:t>
            </w:r>
            <w:r>
              <w:rPr>
                <w:rFonts w:ascii="Times New Roman" w:hAnsi="Times New Roman" w:hint="eastAsia"/>
                <w:color w:val="FF0000"/>
                <w:szCs w:val="21"/>
              </w:rPr>
              <w:t>A</w:t>
            </w:r>
            <w:r>
              <w:rPr>
                <w:rFonts w:ascii="Times New Roman" w:hAnsi="Times New Roman" w:hint="eastAsia"/>
                <w:color w:val="FF0000"/>
                <w:szCs w:val="21"/>
              </w:rPr>
              <w:t>、</w:t>
            </w:r>
            <w:r>
              <w:rPr>
                <w:rFonts w:ascii="Times New Roman" w:hAnsi="Times New Roman" w:hint="eastAsia"/>
                <w:color w:val="FF0000"/>
                <w:szCs w:val="21"/>
              </w:rPr>
              <w:t>B</w:t>
            </w:r>
            <w:r>
              <w:rPr>
                <w:rFonts w:ascii="Times New Roman" w:hAnsi="Times New Roman" w:hint="eastAsia"/>
                <w:color w:val="FF0000"/>
                <w:szCs w:val="21"/>
              </w:rPr>
              <w:t>、</w:t>
            </w:r>
            <w:r>
              <w:rPr>
                <w:rFonts w:ascii="Times New Roman" w:hAnsi="Times New Roman" w:hint="eastAsia"/>
                <w:color w:val="FF0000"/>
                <w:szCs w:val="21"/>
              </w:rPr>
              <w:t>C</w:t>
            </w:r>
            <w:r>
              <w:rPr>
                <w:rFonts w:ascii="Times New Roman" w:hAnsi="Times New Roman" w:hint="eastAsia"/>
                <w:color w:val="FF0000"/>
                <w:szCs w:val="21"/>
              </w:rPr>
              <w:t>：案件</w:t>
            </w:r>
            <w:proofErr w:type="gramStart"/>
            <w:r>
              <w:rPr>
                <w:rFonts w:ascii="Times New Roman" w:hAnsi="Times New Roman" w:hint="eastAsia"/>
                <w:color w:val="FF0000"/>
                <w:szCs w:val="21"/>
              </w:rPr>
              <w:t>批次月</w:t>
            </w:r>
            <w:proofErr w:type="gramEnd"/>
            <w:r>
              <w:rPr>
                <w:rFonts w:ascii="Times New Roman" w:hAnsi="Times New Roman" w:hint="eastAsia"/>
                <w:color w:val="FF0000"/>
                <w:szCs w:val="21"/>
              </w:rPr>
              <w:t>基础工资</w:t>
            </w:r>
            <w:r>
              <w:rPr>
                <w:rFonts w:ascii="Times New Roman" w:hAnsi="Times New Roman" w:hint="eastAsia"/>
                <w:color w:val="FF0000"/>
                <w:szCs w:val="21"/>
              </w:rPr>
              <w:t>*</w:t>
            </w:r>
            <w:r>
              <w:rPr>
                <w:rFonts w:ascii="Times New Roman" w:hAnsi="Times New Roman" w:hint="eastAsia"/>
                <w:color w:val="FF0000"/>
                <w:szCs w:val="21"/>
              </w:rPr>
              <w:t>案件</w:t>
            </w:r>
            <w:proofErr w:type="gramStart"/>
            <w:r>
              <w:rPr>
                <w:rFonts w:ascii="Times New Roman" w:hAnsi="Times New Roman" w:hint="eastAsia"/>
                <w:color w:val="FF0000"/>
                <w:szCs w:val="21"/>
              </w:rPr>
              <w:t>批次</w:t>
            </w:r>
            <w:proofErr w:type="gramEnd"/>
            <w:r>
              <w:rPr>
                <w:rFonts w:ascii="Times New Roman" w:hAnsi="Times New Roman" w:hint="eastAsia"/>
                <w:color w:val="FF0000"/>
                <w:szCs w:val="21"/>
              </w:rPr>
              <w:t>月编制人数</w:t>
            </w:r>
            <w:r>
              <w:rPr>
                <w:rFonts w:ascii="Times New Roman" w:hAnsi="Times New Roman" w:hint="eastAsia"/>
                <w:color w:val="FF0000"/>
                <w:szCs w:val="21"/>
              </w:rPr>
              <w:t>+[</w:t>
            </w:r>
            <w:r>
              <w:rPr>
                <w:rFonts w:ascii="Times New Roman" w:hAnsi="Times New Roman" w:hint="eastAsia"/>
                <w:color w:val="FF0000"/>
                <w:szCs w:val="21"/>
              </w:rPr>
              <w:t>（</w:t>
            </w:r>
            <w:proofErr w:type="gramStart"/>
            <w:r>
              <w:rPr>
                <w:rFonts w:ascii="Times New Roman" w:hAnsi="Times New Roman" w:hint="eastAsia"/>
                <w:color w:val="FF0000"/>
                <w:szCs w:val="21"/>
              </w:rPr>
              <w:t>批次回</w:t>
            </w:r>
            <w:proofErr w:type="gramEnd"/>
            <w:r>
              <w:rPr>
                <w:rFonts w:ascii="Times New Roman" w:hAnsi="Times New Roman" w:hint="eastAsia"/>
                <w:color w:val="FF0000"/>
                <w:szCs w:val="21"/>
              </w:rPr>
              <w:t>正率</w:t>
            </w:r>
            <w:r>
              <w:rPr>
                <w:rFonts w:ascii="Times New Roman" w:hAnsi="Times New Roman" w:hint="eastAsia"/>
                <w:color w:val="FF0000"/>
                <w:szCs w:val="21"/>
              </w:rPr>
              <w:t>-</w:t>
            </w:r>
            <w:r>
              <w:rPr>
                <w:rFonts w:ascii="Times New Roman" w:hAnsi="Times New Roman" w:hint="eastAsia"/>
                <w:color w:val="FF0000"/>
                <w:szCs w:val="21"/>
              </w:rPr>
              <w:t>案件</w:t>
            </w:r>
            <w:proofErr w:type="gramStart"/>
            <w:r>
              <w:rPr>
                <w:rFonts w:ascii="Times New Roman" w:hAnsi="Times New Roman" w:hint="eastAsia"/>
                <w:color w:val="FF0000"/>
                <w:szCs w:val="21"/>
              </w:rPr>
              <w:t>批次月目标回</w:t>
            </w:r>
            <w:proofErr w:type="gramEnd"/>
            <w:r>
              <w:rPr>
                <w:rFonts w:ascii="Times New Roman" w:hAnsi="Times New Roman" w:hint="eastAsia"/>
                <w:color w:val="FF0000"/>
                <w:szCs w:val="21"/>
              </w:rPr>
              <w:t>正率）</w:t>
            </w:r>
            <w:r>
              <w:rPr>
                <w:rFonts w:ascii="Times New Roman" w:hAnsi="Times New Roman" w:hint="eastAsia"/>
                <w:color w:val="FF0000"/>
                <w:szCs w:val="21"/>
              </w:rPr>
              <w:t>*</w:t>
            </w:r>
            <w:r>
              <w:rPr>
                <w:rFonts w:ascii="Times New Roman" w:hAnsi="Times New Roman" w:hint="eastAsia"/>
                <w:color w:val="FF0000"/>
                <w:szCs w:val="21"/>
              </w:rPr>
              <w:t>案件</w:t>
            </w:r>
            <w:proofErr w:type="gramStart"/>
            <w:r>
              <w:rPr>
                <w:rFonts w:ascii="Times New Roman" w:hAnsi="Times New Roman" w:hint="eastAsia"/>
                <w:color w:val="FF0000"/>
                <w:szCs w:val="21"/>
              </w:rPr>
              <w:t>批次月回</w:t>
            </w:r>
            <w:proofErr w:type="gramEnd"/>
            <w:r>
              <w:rPr>
                <w:rFonts w:ascii="Times New Roman" w:hAnsi="Times New Roman" w:hint="eastAsia"/>
                <w:color w:val="FF0000"/>
                <w:szCs w:val="21"/>
              </w:rPr>
              <w:t>正率浮动金额</w:t>
            </w:r>
            <w:r>
              <w:rPr>
                <w:rFonts w:ascii="Times New Roman" w:hAnsi="Times New Roman" w:hint="eastAsia"/>
                <w:color w:val="FF0000"/>
                <w:szCs w:val="21"/>
              </w:rPr>
              <w:t>]</w:t>
            </w:r>
          </w:p>
          <w:p w14:paraId="1452B9B0" w14:textId="77777777" w:rsidR="00DC1257" w:rsidRDefault="007579A1">
            <w:pPr>
              <w:pStyle w:val="21"/>
              <w:numPr>
                <w:ilvl w:val="255"/>
                <w:numId w:val="0"/>
              </w:numPr>
              <w:spacing w:after="60" w:line="360" w:lineRule="atLeast"/>
              <w:ind w:firstLine="400"/>
              <w:rPr>
                <w:rFonts w:ascii="Times New Roman" w:hAnsi="Times New Roman"/>
                <w:color w:val="FF0000"/>
                <w:szCs w:val="21"/>
              </w:rPr>
            </w:pPr>
            <w:r>
              <w:rPr>
                <w:rFonts w:ascii="Times New Roman" w:hAnsi="Times New Roman" w:hint="eastAsia"/>
                <w:color w:val="FF0000"/>
                <w:szCs w:val="21"/>
              </w:rPr>
              <w:t>案件催收强度为</w:t>
            </w:r>
            <w:r>
              <w:rPr>
                <w:rFonts w:ascii="Times New Roman" w:hAnsi="Times New Roman" w:hint="eastAsia"/>
                <w:color w:val="FF0000"/>
                <w:szCs w:val="21"/>
              </w:rPr>
              <w:t>D</w:t>
            </w:r>
            <w:r>
              <w:rPr>
                <w:rFonts w:ascii="Times New Roman" w:hAnsi="Times New Roman" w:hint="eastAsia"/>
                <w:color w:val="FF0000"/>
                <w:szCs w:val="21"/>
              </w:rPr>
              <w:t>以上：批次回收金额</w:t>
            </w:r>
            <w:r>
              <w:rPr>
                <w:rFonts w:ascii="Times New Roman" w:hAnsi="Times New Roman" w:hint="eastAsia"/>
                <w:color w:val="FF0000"/>
                <w:szCs w:val="21"/>
              </w:rPr>
              <w:t>*</w:t>
            </w:r>
            <w:r>
              <w:rPr>
                <w:rFonts w:ascii="Times New Roman" w:hAnsi="Times New Roman" w:hint="eastAsia"/>
                <w:color w:val="FF0000"/>
                <w:szCs w:val="21"/>
              </w:rPr>
              <w:t>费率</w:t>
            </w:r>
          </w:p>
          <w:p w14:paraId="44AA6290" w14:textId="77777777" w:rsidR="00DC1257" w:rsidRDefault="007579A1">
            <w:pPr>
              <w:pStyle w:val="21"/>
              <w:numPr>
                <w:ilvl w:val="0"/>
                <w:numId w:val="117"/>
              </w:numPr>
              <w:spacing w:after="60" w:line="360" w:lineRule="atLeast"/>
              <w:ind w:left="845"/>
              <w:rPr>
                <w:rFonts w:ascii="Times New Roman" w:hAnsi="Times New Roman"/>
                <w:color w:val="FF0000"/>
                <w:szCs w:val="21"/>
              </w:rPr>
            </w:pPr>
            <w:proofErr w:type="gramStart"/>
            <w:r>
              <w:rPr>
                <w:rFonts w:ascii="Times New Roman" w:hAnsi="Times New Roman" w:hint="eastAsia"/>
                <w:color w:val="FF0000"/>
                <w:szCs w:val="21"/>
              </w:rPr>
              <w:t>批次回正</w:t>
            </w:r>
            <w:proofErr w:type="gramEnd"/>
            <w:r>
              <w:rPr>
                <w:rFonts w:ascii="Times New Roman" w:hAnsi="Times New Roman" w:hint="eastAsia"/>
                <w:color w:val="FF0000"/>
                <w:szCs w:val="21"/>
              </w:rPr>
              <w:t>率、</w:t>
            </w:r>
            <w:proofErr w:type="gramStart"/>
            <w:r>
              <w:rPr>
                <w:rFonts w:ascii="Times New Roman" w:hAnsi="Times New Roman" w:hint="eastAsia"/>
                <w:color w:val="FF0000"/>
                <w:szCs w:val="21"/>
              </w:rPr>
              <w:t>目标回正</w:t>
            </w:r>
            <w:proofErr w:type="gramEnd"/>
            <w:r>
              <w:rPr>
                <w:rFonts w:ascii="Times New Roman" w:hAnsi="Times New Roman" w:hint="eastAsia"/>
                <w:color w:val="FF0000"/>
                <w:szCs w:val="21"/>
              </w:rPr>
              <w:t>率、费率均保留百分比后两位小数。</w:t>
            </w:r>
          </w:p>
          <w:p w14:paraId="57940F0B" w14:textId="77777777" w:rsidR="00DC1257" w:rsidRDefault="007579A1">
            <w:pPr>
              <w:pStyle w:val="21"/>
              <w:numPr>
                <w:ilvl w:val="0"/>
                <w:numId w:val="117"/>
              </w:numPr>
              <w:spacing w:after="60" w:line="360" w:lineRule="atLeast"/>
              <w:ind w:left="845"/>
              <w:rPr>
                <w:rFonts w:ascii="Times New Roman" w:hAnsi="Times New Roman"/>
                <w:szCs w:val="21"/>
              </w:rPr>
            </w:pPr>
            <w:r>
              <w:rPr>
                <w:rFonts w:ascii="Times New Roman" w:hAnsi="Times New Roman" w:hint="eastAsia"/>
                <w:szCs w:val="21"/>
              </w:rPr>
              <w:t>点击页面底部刷新按钮，可刷新页面。</w:t>
            </w:r>
          </w:p>
          <w:p w14:paraId="661205F1" w14:textId="77777777" w:rsidR="00DC1257" w:rsidRDefault="007579A1">
            <w:pPr>
              <w:pStyle w:val="21"/>
              <w:numPr>
                <w:ilvl w:val="0"/>
                <w:numId w:val="117"/>
              </w:numPr>
              <w:spacing w:after="60" w:line="360" w:lineRule="atLeast"/>
              <w:ind w:left="845"/>
              <w:rPr>
                <w:rFonts w:ascii="Times New Roman" w:hAnsi="Times New Roman"/>
                <w:szCs w:val="21"/>
              </w:rPr>
            </w:pPr>
            <w:r>
              <w:rPr>
                <w:rFonts w:ascii="Times New Roman" w:hAnsi="Times New Roman" w:hint="eastAsia"/>
                <w:szCs w:val="21"/>
              </w:rPr>
              <w:lastRenderedPageBreak/>
              <w:t>点击页面底部上一页、下一页、首页、末页按钮，可正确跳转到相应页面，且可选择每页显示的记录条数，有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1DA63094" w14:textId="77777777">
        <w:trPr>
          <w:trHeight w:val="225"/>
        </w:trPr>
        <w:tc>
          <w:tcPr>
            <w:tcW w:w="1985" w:type="dxa"/>
            <w:shd w:val="clear" w:color="auto" w:fill="D9D9D9"/>
          </w:tcPr>
          <w:p w14:paraId="6E01AF04" w14:textId="77777777" w:rsidR="00DC1257" w:rsidRDefault="007579A1">
            <w:pPr>
              <w:spacing w:line="360" w:lineRule="atLeast"/>
              <w:rPr>
                <w:szCs w:val="21"/>
              </w:rPr>
            </w:pPr>
            <w:r>
              <w:rPr>
                <w:rFonts w:hint="eastAsia"/>
                <w:szCs w:val="21"/>
              </w:rPr>
              <w:lastRenderedPageBreak/>
              <w:t>备注</w:t>
            </w:r>
          </w:p>
        </w:tc>
        <w:tc>
          <w:tcPr>
            <w:tcW w:w="7087" w:type="dxa"/>
          </w:tcPr>
          <w:p w14:paraId="51A40D7C" w14:textId="77777777" w:rsidR="00DC1257" w:rsidRDefault="007579A1">
            <w:pPr>
              <w:widowControl/>
              <w:overflowPunct w:val="0"/>
              <w:autoSpaceDE w:val="0"/>
              <w:autoSpaceDN w:val="0"/>
              <w:adjustRightInd w:val="0"/>
              <w:spacing w:after="100" w:line="360" w:lineRule="atLeast"/>
              <w:textAlignment w:val="baseline"/>
            </w:pPr>
            <w:commentRangeStart w:id="3468"/>
            <w:r>
              <w:rPr>
                <w:rFonts w:hint="eastAsia"/>
              </w:rPr>
              <w:t>佣金导出格式参考</w:t>
            </w:r>
            <w:commentRangeEnd w:id="3468"/>
            <w:r>
              <w:commentReference w:id="3468"/>
            </w:r>
            <w:r>
              <w:rPr>
                <w:rFonts w:hint="eastAsia"/>
              </w:rPr>
              <w:t>：</w:t>
            </w:r>
          </w:p>
        </w:tc>
      </w:tr>
    </w:tbl>
    <w:p w14:paraId="0BA27223" w14:textId="77777777" w:rsidR="00DC1257" w:rsidRDefault="00DC1257"/>
    <w:p w14:paraId="7201706B" w14:textId="77777777" w:rsidR="00DC1257" w:rsidRDefault="00DC1257"/>
    <w:p w14:paraId="3C42B28E" w14:textId="77777777" w:rsidR="00DC1257" w:rsidRDefault="00DC1257"/>
    <w:p w14:paraId="65C8CAD3" w14:textId="77777777" w:rsidR="00DC1257" w:rsidRDefault="007579A1">
      <w:pPr>
        <w:pStyle w:val="2"/>
      </w:pPr>
      <w:bookmarkStart w:id="3469" w:name="_Toc11035"/>
      <w:r>
        <w:rPr>
          <w:rFonts w:hint="eastAsia"/>
        </w:rPr>
        <w:t>外包绩效统计</w:t>
      </w:r>
      <w:bookmarkEnd w:id="346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E7ADB1B" w14:textId="77777777">
        <w:trPr>
          <w:trHeight w:val="479"/>
        </w:trPr>
        <w:tc>
          <w:tcPr>
            <w:tcW w:w="1985" w:type="dxa"/>
            <w:shd w:val="clear" w:color="auto" w:fill="D9D9D9"/>
          </w:tcPr>
          <w:p w14:paraId="6319E74D" w14:textId="77777777" w:rsidR="00DC1257" w:rsidRDefault="007579A1">
            <w:pPr>
              <w:spacing w:line="360" w:lineRule="atLeast"/>
            </w:pPr>
            <w:r>
              <w:rPr>
                <w:rFonts w:hint="eastAsia"/>
              </w:rPr>
              <w:t>功能概述</w:t>
            </w:r>
          </w:p>
        </w:tc>
        <w:tc>
          <w:tcPr>
            <w:tcW w:w="7087" w:type="dxa"/>
          </w:tcPr>
          <w:p w14:paraId="73CB6F54"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通过该页面分纬度统计外包公司还款统计。</w:t>
            </w:r>
          </w:p>
        </w:tc>
      </w:tr>
      <w:tr w:rsidR="00DC1257" w14:paraId="05F47D99" w14:textId="77777777">
        <w:trPr>
          <w:trHeight w:val="225"/>
        </w:trPr>
        <w:tc>
          <w:tcPr>
            <w:tcW w:w="1985" w:type="dxa"/>
            <w:shd w:val="clear" w:color="auto" w:fill="D9D9D9"/>
          </w:tcPr>
          <w:p w14:paraId="2A3482BC" w14:textId="77777777" w:rsidR="00DC1257" w:rsidRDefault="007579A1">
            <w:pPr>
              <w:spacing w:line="360" w:lineRule="atLeast"/>
            </w:pPr>
            <w:r>
              <w:rPr>
                <w:rFonts w:hint="eastAsia"/>
              </w:rPr>
              <w:t>输入</w:t>
            </w:r>
          </w:p>
        </w:tc>
        <w:tc>
          <w:tcPr>
            <w:tcW w:w="7087" w:type="dxa"/>
          </w:tcPr>
          <w:p w14:paraId="3B883DAA" w14:textId="77777777" w:rsidR="00DC1257" w:rsidRDefault="007579A1">
            <w:pPr>
              <w:widowControl/>
              <w:overflowPunct w:val="0"/>
              <w:autoSpaceDE w:val="0"/>
              <w:autoSpaceDN w:val="0"/>
              <w:adjustRightInd w:val="0"/>
              <w:spacing w:after="100" w:line="360" w:lineRule="atLeast"/>
              <w:textAlignment w:val="baseline"/>
            </w:pPr>
            <w:r>
              <w:rPr>
                <w:rFonts w:hint="eastAsia"/>
              </w:rPr>
              <w:t>查询条件：</w:t>
            </w:r>
          </w:p>
          <w:p w14:paraId="74B274A7" w14:textId="77777777" w:rsidR="00DC1257" w:rsidRDefault="007579A1">
            <w:pPr>
              <w:widowControl/>
              <w:overflowPunct w:val="0"/>
              <w:autoSpaceDE w:val="0"/>
              <w:autoSpaceDN w:val="0"/>
              <w:adjustRightInd w:val="0"/>
              <w:spacing w:after="100" w:line="360" w:lineRule="atLeast"/>
              <w:ind w:firstLineChars="200" w:firstLine="420"/>
              <w:textAlignment w:val="baseline"/>
            </w:pPr>
            <w:proofErr w:type="gramStart"/>
            <w:r>
              <w:rPr>
                <w:rFonts w:hint="eastAsia"/>
              </w:rPr>
              <w:t>批次号</w:t>
            </w:r>
            <w:proofErr w:type="gramEnd"/>
            <w:r>
              <w:rPr>
                <w:rFonts w:hint="eastAsia"/>
              </w:rPr>
              <w:t>[</w:t>
            </w:r>
            <w:r>
              <w:rPr>
                <w:rFonts w:hint="eastAsia"/>
              </w:rPr>
              <w:t>必选日历项</w:t>
            </w:r>
            <w:r>
              <w:rPr>
                <w:rFonts w:hint="eastAsia"/>
              </w:rPr>
              <w:t>]</w:t>
            </w:r>
            <w:r>
              <w:rPr>
                <w:rFonts w:hint="eastAsia"/>
              </w:rPr>
              <w:t>、统计纬度</w:t>
            </w:r>
            <w:r>
              <w:rPr>
                <w:rFonts w:hint="eastAsia"/>
              </w:rPr>
              <w:t>[</w:t>
            </w:r>
            <w:r>
              <w:rPr>
                <w:rFonts w:hint="eastAsia"/>
              </w:rPr>
              <w:t>必选下拉框，按公司</w:t>
            </w:r>
            <w:r>
              <w:rPr>
                <w:rFonts w:hint="eastAsia"/>
              </w:rPr>
              <w:t>/</w:t>
            </w:r>
            <w:r>
              <w:rPr>
                <w:rFonts w:hint="eastAsia"/>
              </w:rPr>
              <w:t>按分行</w:t>
            </w:r>
            <w:r>
              <w:rPr>
                <w:rFonts w:hint="eastAsia"/>
              </w:rPr>
              <w:t>]</w:t>
            </w:r>
          </w:p>
          <w:p w14:paraId="7D3218F6" w14:textId="77777777" w:rsidR="00DC1257" w:rsidRDefault="007579A1">
            <w:pPr>
              <w:widowControl/>
              <w:overflowPunct w:val="0"/>
              <w:autoSpaceDE w:val="0"/>
              <w:autoSpaceDN w:val="0"/>
              <w:adjustRightInd w:val="0"/>
              <w:spacing w:after="100" w:line="360" w:lineRule="atLeast"/>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40AADA7A" w14:textId="77777777">
        <w:trPr>
          <w:trHeight w:val="225"/>
        </w:trPr>
        <w:tc>
          <w:tcPr>
            <w:tcW w:w="1985" w:type="dxa"/>
            <w:shd w:val="clear" w:color="auto" w:fill="D9D9D9"/>
          </w:tcPr>
          <w:p w14:paraId="0F82FD2C" w14:textId="77777777" w:rsidR="00DC1257" w:rsidRDefault="007579A1">
            <w:pPr>
              <w:spacing w:line="360" w:lineRule="atLeast"/>
            </w:pPr>
            <w:r>
              <w:rPr>
                <w:rFonts w:hint="eastAsia"/>
              </w:rPr>
              <w:t>输出</w:t>
            </w:r>
          </w:p>
        </w:tc>
        <w:tc>
          <w:tcPr>
            <w:tcW w:w="7087" w:type="dxa"/>
          </w:tcPr>
          <w:p w14:paraId="2F37495E" w14:textId="77777777" w:rsidR="00DC1257" w:rsidRDefault="007579A1">
            <w:pPr>
              <w:spacing w:line="360" w:lineRule="atLeast"/>
            </w:pPr>
            <w:r>
              <w:rPr>
                <w:rFonts w:hint="eastAsia"/>
              </w:rPr>
              <w:t>外包还款统计列表</w:t>
            </w:r>
            <w:r>
              <w:rPr>
                <w:rFonts w:hint="eastAsia"/>
              </w:rPr>
              <w:t xml:space="preserve"> [</w:t>
            </w:r>
            <w:r>
              <w:rPr>
                <w:rFonts w:hint="eastAsia"/>
              </w:rPr>
              <w:t>列表</w:t>
            </w:r>
            <w:r>
              <w:rPr>
                <w:rFonts w:hint="eastAsia"/>
              </w:rPr>
              <w:t>]</w:t>
            </w:r>
            <w:r>
              <w:rPr>
                <w:rFonts w:hint="eastAsia"/>
              </w:rPr>
              <w:t>：</w:t>
            </w:r>
          </w:p>
          <w:p w14:paraId="77066074"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公司</w:t>
            </w:r>
            <w:r>
              <w:rPr>
                <w:rFonts w:hint="eastAsia"/>
              </w:rPr>
              <w:t>/</w:t>
            </w:r>
            <w:r>
              <w:rPr>
                <w:rFonts w:hint="eastAsia"/>
              </w:rPr>
              <w:t>分行、逾期期数、委托账户数、委托金额、全额还款账户数、全额还款金额、部分还款账户数、部分还款金额、账款回收率（</w:t>
            </w:r>
            <w:r>
              <w:rPr>
                <w:rFonts w:hint="eastAsia"/>
              </w:rPr>
              <w:t>%</w:t>
            </w:r>
            <w:r>
              <w:rPr>
                <w:rFonts w:hint="eastAsia"/>
              </w:rPr>
              <w:t>）、账户回收率（</w:t>
            </w:r>
            <w:r>
              <w:rPr>
                <w:rFonts w:hint="eastAsia"/>
              </w:rPr>
              <w:t>%</w:t>
            </w:r>
            <w:r>
              <w:rPr>
                <w:rFonts w:hint="eastAsia"/>
              </w:rPr>
              <w:t>）、</w:t>
            </w:r>
            <w:r>
              <w:rPr>
                <w:rFonts w:hint="eastAsia"/>
                <w:color w:val="FF0000"/>
              </w:rPr>
              <w:t>期初回收率（</w:t>
            </w:r>
            <w:r>
              <w:rPr>
                <w:rFonts w:hint="eastAsia"/>
                <w:color w:val="FF0000"/>
              </w:rPr>
              <w:t>%</w:t>
            </w:r>
            <w:r>
              <w:rPr>
                <w:rFonts w:hint="eastAsia"/>
                <w:color w:val="FF0000"/>
              </w:rPr>
              <w:t>）、退案回收率（</w:t>
            </w:r>
            <w:r>
              <w:rPr>
                <w:rFonts w:hint="eastAsia"/>
                <w:color w:val="FF0000"/>
              </w:rPr>
              <w:t>%</w:t>
            </w:r>
            <w:r>
              <w:rPr>
                <w:rFonts w:hint="eastAsia"/>
                <w:color w:val="FF0000"/>
              </w:rPr>
              <w:t>）、本金回收率（</w:t>
            </w:r>
            <w:r>
              <w:rPr>
                <w:rFonts w:hint="eastAsia"/>
                <w:color w:val="FF0000"/>
              </w:rPr>
              <w:t>%</w:t>
            </w:r>
            <w:r>
              <w:rPr>
                <w:rFonts w:hint="eastAsia"/>
                <w:color w:val="FF0000"/>
              </w:rPr>
              <w:t>）</w:t>
            </w:r>
          </w:p>
          <w:p w14:paraId="4AAF4304" w14:textId="77777777" w:rsidR="00DC1257" w:rsidRDefault="007579A1">
            <w:pPr>
              <w:widowControl/>
              <w:overflowPunct w:val="0"/>
              <w:autoSpaceDE w:val="0"/>
              <w:autoSpaceDN w:val="0"/>
              <w:adjustRightInd w:val="0"/>
              <w:spacing w:after="100" w:line="360" w:lineRule="atLeast"/>
              <w:textAlignment w:val="baseline"/>
            </w:pPr>
            <w:r>
              <w:rPr>
                <w:rFonts w:hint="eastAsia"/>
              </w:rPr>
              <w:t>导出</w:t>
            </w:r>
            <w:r>
              <w:rPr>
                <w:rFonts w:hint="eastAsia"/>
              </w:rPr>
              <w:t>Excel[</w:t>
            </w:r>
            <w:r>
              <w:rPr>
                <w:rFonts w:hint="eastAsia"/>
              </w:rPr>
              <w:t>按钮</w:t>
            </w:r>
            <w:r>
              <w:rPr>
                <w:rFonts w:hint="eastAsia"/>
              </w:rPr>
              <w:t>]</w:t>
            </w:r>
          </w:p>
        </w:tc>
      </w:tr>
      <w:tr w:rsidR="00DC1257" w14:paraId="0FC272F1" w14:textId="77777777">
        <w:trPr>
          <w:trHeight w:val="225"/>
        </w:trPr>
        <w:tc>
          <w:tcPr>
            <w:tcW w:w="1985" w:type="dxa"/>
            <w:shd w:val="clear" w:color="auto" w:fill="D9D9D9"/>
          </w:tcPr>
          <w:p w14:paraId="758C54FB" w14:textId="77777777" w:rsidR="00DC1257" w:rsidRDefault="007579A1">
            <w:pPr>
              <w:spacing w:line="360" w:lineRule="atLeast"/>
              <w:rPr>
                <w:szCs w:val="21"/>
              </w:rPr>
            </w:pPr>
            <w:r>
              <w:rPr>
                <w:rFonts w:hint="eastAsia"/>
                <w:szCs w:val="21"/>
              </w:rPr>
              <w:t>参考画面</w:t>
            </w:r>
          </w:p>
        </w:tc>
        <w:tc>
          <w:tcPr>
            <w:tcW w:w="7087" w:type="dxa"/>
          </w:tcPr>
          <w:p w14:paraId="23A5192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37A8118" wp14:editId="3DB77CEE">
                  <wp:extent cx="4438015" cy="770890"/>
                  <wp:effectExtent l="0" t="0" r="635" b="10160"/>
                  <wp:docPr id="227" name="图片 231" descr="火狐截图_2016-03-02T06-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1" descr="火狐截图_2016-03-02T06-40-40"/>
                          <pic:cNvPicPr>
                            <a:picLocks noChangeAspect="1"/>
                          </pic:cNvPicPr>
                        </pic:nvPicPr>
                        <pic:blipFill>
                          <a:blip r:embed="rId207" cstate="print"/>
                          <a:stretch>
                            <a:fillRect/>
                          </a:stretch>
                        </pic:blipFill>
                        <pic:spPr>
                          <a:xfrm>
                            <a:off x="0" y="0"/>
                            <a:ext cx="4438015" cy="770890"/>
                          </a:xfrm>
                          <a:prstGeom prst="rect">
                            <a:avLst/>
                          </a:prstGeom>
                          <a:noFill/>
                          <a:ln w="9525">
                            <a:noFill/>
                            <a:miter/>
                          </a:ln>
                        </pic:spPr>
                      </pic:pic>
                    </a:graphicData>
                  </a:graphic>
                </wp:inline>
              </w:drawing>
            </w:r>
          </w:p>
        </w:tc>
      </w:tr>
      <w:tr w:rsidR="00DC1257" w14:paraId="0DECF5C5" w14:textId="77777777">
        <w:trPr>
          <w:trHeight w:val="225"/>
        </w:trPr>
        <w:tc>
          <w:tcPr>
            <w:tcW w:w="1985" w:type="dxa"/>
            <w:shd w:val="clear" w:color="auto" w:fill="D9D9D9"/>
          </w:tcPr>
          <w:p w14:paraId="31C03A81" w14:textId="77777777" w:rsidR="00DC1257" w:rsidRDefault="007579A1">
            <w:pPr>
              <w:spacing w:line="360" w:lineRule="atLeast"/>
              <w:rPr>
                <w:szCs w:val="21"/>
              </w:rPr>
            </w:pPr>
            <w:r>
              <w:rPr>
                <w:rFonts w:hint="eastAsia"/>
                <w:szCs w:val="21"/>
              </w:rPr>
              <w:t>业务规则</w:t>
            </w:r>
          </w:p>
        </w:tc>
        <w:tc>
          <w:tcPr>
            <w:tcW w:w="7087" w:type="dxa"/>
          </w:tcPr>
          <w:p w14:paraId="36912E1F"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）输入批次日期和统计纬度，点击【查询】按钮，显示按查询条件查询的记录。</w:t>
            </w:r>
          </w:p>
          <w:p w14:paraId="7AA32B2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）输入查询条件后，点击【重置】按钮，清空各输入框内容。</w:t>
            </w:r>
          </w:p>
          <w:p w14:paraId="60BAA951"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）查询出记录，点击【导出</w:t>
            </w:r>
            <w:r>
              <w:rPr>
                <w:rFonts w:ascii="Times New Roman" w:hAnsi="Times New Roman" w:hint="eastAsia"/>
                <w:szCs w:val="21"/>
              </w:rPr>
              <w:t>EXCEL</w:t>
            </w:r>
            <w:r>
              <w:rPr>
                <w:rFonts w:ascii="Times New Roman" w:hAnsi="Times New Roman" w:hint="eastAsia"/>
                <w:szCs w:val="21"/>
              </w:rPr>
              <w:t>】按钮，可下载查看外包绩效统计信息。</w:t>
            </w:r>
          </w:p>
          <w:p w14:paraId="73FE6CE7" w14:textId="77777777" w:rsidR="00DC1257" w:rsidRDefault="007579A1">
            <w:pPr>
              <w:pStyle w:val="21"/>
              <w:spacing w:after="60" w:line="360" w:lineRule="atLeast"/>
              <w:ind w:left="620" w:hangingChars="100" w:hanging="200"/>
              <w:rPr>
                <w:rFonts w:ascii="Times New Roman" w:hAnsi="Times New Roman"/>
                <w:szCs w:val="21"/>
              </w:rPr>
            </w:pPr>
            <w:r>
              <w:rPr>
                <w:rFonts w:ascii="Times New Roman" w:hAnsi="Times New Roman" w:hint="eastAsia"/>
                <w:szCs w:val="21"/>
              </w:rPr>
              <w:t>EXCEL</w:t>
            </w:r>
            <w:r>
              <w:rPr>
                <w:rFonts w:ascii="Times New Roman" w:hAnsi="Times New Roman" w:hint="eastAsia"/>
                <w:szCs w:val="21"/>
              </w:rPr>
              <w:t>文档中相关计算如下：</w:t>
            </w:r>
          </w:p>
          <w:p w14:paraId="02A4CA04" w14:textId="77777777" w:rsidR="00DC1257" w:rsidRDefault="007579A1">
            <w:pPr>
              <w:pStyle w:val="21"/>
              <w:spacing w:after="60" w:line="360" w:lineRule="atLeast"/>
              <w:ind w:left="620" w:hangingChars="100" w:hanging="200"/>
              <w:rPr>
                <w:rFonts w:ascii="Times New Roman" w:hAnsi="Times New Roman"/>
                <w:szCs w:val="21"/>
              </w:rPr>
            </w:pPr>
            <w:r>
              <w:rPr>
                <w:rFonts w:ascii="Times New Roman" w:hAnsi="Times New Roman" w:hint="eastAsia"/>
                <w:szCs w:val="21"/>
              </w:rPr>
              <w:t>账款回收率</w:t>
            </w:r>
            <w:r>
              <w:rPr>
                <w:rFonts w:ascii="Times New Roman" w:hAnsi="Times New Roman" w:hint="eastAsia"/>
                <w:szCs w:val="21"/>
              </w:rPr>
              <w:t xml:space="preserve"> =</w:t>
            </w:r>
            <w:r>
              <w:rPr>
                <w:rFonts w:ascii="Times New Roman" w:hAnsi="Times New Roman" w:hint="eastAsia"/>
                <w:szCs w:val="21"/>
              </w:rPr>
              <w:t>（全额还款金额</w:t>
            </w:r>
            <w:r>
              <w:rPr>
                <w:rFonts w:ascii="Times New Roman" w:hAnsi="Times New Roman" w:hint="eastAsia"/>
                <w:szCs w:val="21"/>
              </w:rPr>
              <w:t xml:space="preserve"> +</w:t>
            </w:r>
            <w:r>
              <w:rPr>
                <w:rFonts w:ascii="Times New Roman" w:hAnsi="Times New Roman" w:hint="eastAsia"/>
                <w:szCs w:val="21"/>
              </w:rPr>
              <w:t>部分还款金额）</w:t>
            </w:r>
            <w:r>
              <w:rPr>
                <w:rFonts w:ascii="Times New Roman" w:hAnsi="Times New Roman" w:hint="eastAsia"/>
                <w:szCs w:val="21"/>
              </w:rPr>
              <w:t xml:space="preserve">/ </w:t>
            </w:r>
            <w:r>
              <w:rPr>
                <w:rFonts w:ascii="Times New Roman" w:hAnsi="Times New Roman" w:hint="eastAsia"/>
                <w:szCs w:val="21"/>
              </w:rPr>
              <w:t>委托金额</w:t>
            </w:r>
          </w:p>
          <w:p w14:paraId="06E6A4BE" w14:textId="77777777" w:rsidR="00DC1257" w:rsidRDefault="007579A1">
            <w:pPr>
              <w:pStyle w:val="21"/>
              <w:spacing w:after="60" w:line="360" w:lineRule="atLeast"/>
              <w:ind w:left="620" w:hangingChars="100" w:hanging="200"/>
              <w:rPr>
                <w:rFonts w:ascii="Times New Roman" w:hAnsi="Times New Roman"/>
                <w:szCs w:val="21"/>
              </w:rPr>
            </w:pPr>
            <w:r>
              <w:rPr>
                <w:rFonts w:ascii="Times New Roman" w:hAnsi="Times New Roman" w:hint="eastAsia"/>
                <w:szCs w:val="21"/>
              </w:rPr>
              <w:t>账户回收率</w:t>
            </w:r>
            <w:r>
              <w:rPr>
                <w:rFonts w:ascii="Times New Roman" w:hAnsi="Times New Roman" w:hint="eastAsia"/>
                <w:szCs w:val="21"/>
              </w:rPr>
              <w:t xml:space="preserve"> = </w:t>
            </w:r>
            <w:r>
              <w:rPr>
                <w:rFonts w:ascii="Times New Roman" w:hAnsi="Times New Roman" w:hint="eastAsia"/>
                <w:szCs w:val="21"/>
              </w:rPr>
              <w:t>全额还款账户数</w:t>
            </w:r>
            <w:r>
              <w:rPr>
                <w:rFonts w:ascii="Times New Roman" w:hAnsi="Times New Roman" w:hint="eastAsia"/>
                <w:szCs w:val="21"/>
              </w:rPr>
              <w:t xml:space="preserve"> / </w:t>
            </w:r>
            <w:r>
              <w:rPr>
                <w:rFonts w:ascii="Times New Roman" w:hAnsi="Times New Roman" w:hint="eastAsia"/>
                <w:szCs w:val="21"/>
              </w:rPr>
              <w:t>委托账户数</w:t>
            </w:r>
          </w:p>
          <w:p w14:paraId="594AC3B9" w14:textId="77777777" w:rsidR="00DC1257" w:rsidRDefault="007579A1">
            <w:pPr>
              <w:pStyle w:val="21"/>
              <w:spacing w:after="60" w:line="360" w:lineRule="atLeast"/>
              <w:ind w:left="620" w:hangingChars="100" w:hanging="200"/>
              <w:rPr>
                <w:rFonts w:ascii="Times New Roman" w:hAnsi="Times New Roman"/>
                <w:color w:val="FF0000"/>
                <w:szCs w:val="21"/>
              </w:rPr>
            </w:pPr>
            <w:r>
              <w:rPr>
                <w:rFonts w:ascii="Times New Roman" w:hAnsi="Times New Roman" w:hint="eastAsia"/>
                <w:color w:val="FF0000"/>
                <w:szCs w:val="21"/>
              </w:rPr>
              <w:t>期初回收率</w:t>
            </w:r>
            <w:r>
              <w:rPr>
                <w:rFonts w:ascii="Times New Roman" w:hAnsi="Times New Roman" w:hint="eastAsia"/>
                <w:color w:val="FF0000"/>
                <w:szCs w:val="21"/>
              </w:rPr>
              <w:t xml:space="preserve"> = </w:t>
            </w:r>
            <w:r>
              <w:rPr>
                <w:rFonts w:ascii="Times New Roman" w:hAnsi="Times New Roman" w:hint="eastAsia"/>
                <w:color w:val="FF0000"/>
                <w:szCs w:val="21"/>
              </w:rPr>
              <w:t>还款金额</w:t>
            </w:r>
            <w:r>
              <w:rPr>
                <w:rFonts w:ascii="Times New Roman" w:hAnsi="Times New Roman" w:hint="eastAsia"/>
                <w:color w:val="FF0000"/>
                <w:szCs w:val="21"/>
              </w:rPr>
              <w:t xml:space="preserve"> / </w:t>
            </w:r>
            <w:proofErr w:type="gramStart"/>
            <w:r>
              <w:rPr>
                <w:rFonts w:ascii="Times New Roman" w:hAnsi="Times New Roman" w:hint="eastAsia"/>
                <w:color w:val="FF0000"/>
                <w:szCs w:val="21"/>
              </w:rPr>
              <w:t>期初委外</w:t>
            </w:r>
            <w:proofErr w:type="gramEnd"/>
            <w:r>
              <w:rPr>
                <w:rFonts w:ascii="Times New Roman" w:hAnsi="Times New Roman" w:hint="eastAsia"/>
                <w:color w:val="FF0000"/>
                <w:szCs w:val="21"/>
              </w:rPr>
              <w:t>金额</w:t>
            </w:r>
          </w:p>
          <w:p w14:paraId="2443719B" w14:textId="77777777" w:rsidR="00DC1257" w:rsidRDefault="007579A1">
            <w:pPr>
              <w:pStyle w:val="21"/>
              <w:spacing w:after="60" w:line="360" w:lineRule="atLeast"/>
              <w:ind w:left="620" w:hangingChars="100" w:hanging="200"/>
              <w:rPr>
                <w:rFonts w:ascii="Times New Roman" w:hAnsi="Times New Roman"/>
                <w:color w:val="FF0000"/>
                <w:szCs w:val="21"/>
              </w:rPr>
            </w:pPr>
            <w:r>
              <w:rPr>
                <w:rFonts w:ascii="Times New Roman" w:hAnsi="Times New Roman" w:hint="eastAsia"/>
                <w:color w:val="FF0000"/>
                <w:szCs w:val="21"/>
              </w:rPr>
              <w:t>退案回收率</w:t>
            </w:r>
            <w:r>
              <w:rPr>
                <w:rFonts w:ascii="Times New Roman" w:hAnsi="Times New Roman" w:hint="eastAsia"/>
                <w:color w:val="FF0000"/>
                <w:szCs w:val="21"/>
              </w:rPr>
              <w:t xml:space="preserve"> = </w:t>
            </w:r>
            <w:r>
              <w:rPr>
                <w:rFonts w:ascii="Times New Roman" w:hAnsi="Times New Roman" w:hint="eastAsia"/>
                <w:color w:val="FF0000"/>
                <w:szCs w:val="21"/>
              </w:rPr>
              <w:t>退案时还款金额</w:t>
            </w:r>
            <w:r>
              <w:rPr>
                <w:rFonts w:ascii="Times New Roman" w:hAnsi="Times New Roman" w:hint="eastAsia"/>
                <w:color w:val="FF0000"/>
                <w:szCs w:val="21"/>
              </w:rPr>
              <w:t xml:space="preserve"> /</w:t>
            </w:r>
            <w:r>
              <w:rPr>
                <w:rFonts w:ascii="Times New Roman" w:hAnsi="Times New Roman" w:hint="eastAsia"/>
                <w:color w:val="FF0000"/>
                <w:szCs w:val="21"/>
              </w:rPr>
              <w:t>（退案时还款金额</w:t>
            </w:r>
            <w:r>
              <w:rPr>
                <w:rFonts w:ascii="Times New Roman" w:hAnsi="Times New Roman" w:hint="eastAsia"/>
                <w:color w:val="FF0000"/>
                <w:szCs w:val="21"/>
              </w:rPr>
              <w:t xml:space="preserve"> + </w:t>
            </w:r>
            <w:r>
              <w:rPr>
                <w:rFonts w:ascii="Times New Roman" w:hAnsi="Times New Roman" w:hint="eastAsia"/>
                <w:color w:val="FF0000"/>
                <w:szCs w:val="21"/>
              </w:rPr>
              <w:t>退案时逾期金额）</w:t>
            </w:r>
          </w:p>
          <w:p w14:paraId="4A6A16F5" w14:textId="77777777" w:rsidR="00DC1257" w:rsidRDefault="007579A1">
            <w:pPr>
              <w:pStyle w:val="21"/>
              <w:spacing w:after="60" w:line="360" w:lineRule="atLeast"/>
              <w:ind w:left="620" w:hangingChars="100" w:hanging="200"/>
              <w:rPr>
                <w:rFonts w:ascii="Times New Roman" w:hAnsi="Times New Roman"/>
                <w:color w:val="FF0000"/>
                <w:szCs w:val="21"/>
              </w:rPr>
            </w:pPr>
            <w:r>
              <w:rPr>
                <w:rFonts w:ascii="Times New Roman" w:hAnsi="Times New Roman" w:hint="eastAsia"/>
                <w:color w:val="FF0000"/>
                <w:szCs w:val="21"/>
              </w:rPr>
              <w:t>本金回收率</w:t>
            </w:r>
            <w:r>
              <w:rPr>
                <w:rFonts w:ascii="Times New Roman" w:hAnsi="Times New Roman" w:hint="eastAsia"/>
                <w:color w:val="FF0000"/>
                <w:szCs w:val="21"/>
              </w:rPr>
              <w:t xml:space="preserve"> = 1 -</w:t>
            </w:r>
            <w:r>
              <w:rPr>
                <w:rFonts w:ascii="Times New Roman" w:hAnsi="Times New Roman" w:hint="eastAsia"/>
                <w:color w:val="FF0000"/>
                <w:szCs w:val="21"/>
              </w:rPr>
              <w:t>（逾期本金</w:t>
            </w:r>
            <w:r>
              <w:rPr>
                <w:rFonts w:ascii="Times New Roman" w:hAnsi="Times New Roman" w:hint="eastAsia"/>
                <w:color w:val="FF0000"/>
                <w:szCs w:val="21"/>
              </w:rPr>
              <w:t xml:space="preserve"> / </w:t>
            </w:r>
            <w:r>
              <w:rPr>
                <w:rFonts w:ascii="Times New Roman" w:hAnsi="Times New Roman" w:hint="eastAsia"/>
                <w:color w:val="FF0000"/>
                <w:szCs w:val="21"/>
              </w:rPr>
              <w:t>期初本金）</w:t>
            </w:r>
          </w:p>
          <w:p w14:paraId="62FF921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4</w:t>
            </w:r>
            <w:r>
              <w:rPr>
                <w:rFonts w:ascii="Times New Roman" w:hAnsi="Times New Roman" w:hint="eastAsia"/>
                <w:szCs w:val="21"/>
              </w:rPr>
              <w:t>）点击页面底部刷新按钮，可刷新页面。</w:t>
            </w:r>
          </w:p>
          <w:p w14:paraId="01936095" w14:textId="77777777" w:rsidR="00DC1257" w:rsidRDefault="007579A1">
            <w:pPr>
              <w:pStyle w:val="21"/>
              <w:spacing w:after="60" w:line="360" w:lineRule="atLeast"/>
              <w:ind w:leftChars="0" w:left="200" w:hangingChars="100" w:hanging="200"/>
              <w:rPr>
                <w:rFonts w:ascii="Times New Roman" w:hAnsi="Times New Roman"/>
                <w:szCs w:val="21"/>
              </w:rPr>
            </w:pPr>
            <w:r>
              <w:rPr>
                <w:rFonts w:ascii="Times New Roman" w:hAnsi="Times New Roman" w:hint="eastAsia"/>
                <w:szCs w:val="21"/>
              </w:rPr>
              <w:t>（</w:t>
            </w:r>
            <w:r>
              <w:rPr>
                <w:rFonts w:ascii="Times New Roman" w:hAnsi="Times New Roman" w:hint="eastAsia"/>
                <w:szCs w:val="21"/>
              </w:rPr>
              <w:t>5</w:t>
            </w:r>
            <w:r>
              <w:rPr>
                <w:rFonts w:ascii="Times New Roman" w:hAnsi="Times New Roman" w:hint="eastAsia"/>
                <w:szCs w:val="21"/>
              </w:rPr>
              <w:t>）点击页面底部页面上一页、下一页、首页、末页按钮，可正确跳转到相应页面，且可选择每页显示的记录条数，有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71C76E9D" w14:textId="77777777">
        <w:trPr>
          <w:trHeight w:val="225"/>
        </w:trPr>
        <w:tc>
          <w:tcPr>
            <w:tcW w:w="1985" w:type="dxa"/>
            <w:shd w:val="clear" w:color="auto" w:fill="D9D9D9"/>
          </w:tcPr>
          <w:p w14:paraId="569D3E8A" w14:textId="77777777" w:rsidR="00DC1257" w:rsidRDefault="007579A1">
            <w:pPr>
              <w:spacing w:line="360" w:lineRule="atLeast"/>
              <w:rPr>
                <w:szCs w:val="21"/>
              </w:rPr>
            </w:pPr>
            <w:r>
              <w:rPr>
                <w:rFonts w:hint="eastAsia"/>
                <w:szCs w:val="21"/>
              </w:rPr>
              <w:lastRenderedPageBreak/>
              <w:t>备注</w:t>
            </w:r>
          </w:p>
        </w:tc>
        <w:tc>
          <w:tcPr>
            <w:tcW w:w="7087" w:type="dxa"/>
          </w:tcPr>
          <w:p w14:paraId="69750D68" w14:textId="77777777" w:rsidR="00DC1257" w:rsidRDefault="007579A1">
            <w:pPr>
              <w:widowControl/>
              <w:overflowPunct w:val="0"/>
              <w:autoSpaceDE w:val="0"/>
              <w:autoSpaceDN w:val="0"/>
              <w:adjustRightInd w:val="0"/>
              <w:spacing w:after="100" w:line="360" w:lineRule="atLeast"/>
              <w:textAlignment w:val="baseline"/>
            </w:pPr>
            <w:r>
              <w:rPr>
                <w:rFonts w:hint="eastAsia"/>
              </w:rPr>
              <w:t>账款回收率</w:t>
            </w:r>
            <w:r>
              <w:rPr>
                <w:rFonts w:hint="eastAsia"/>
              </w:rPr>
              <w:t xml:space="preserve"> =</w:t>
            </w:r>
            <w:r>
              <w:rPr>
                <w:rFonts w:hint="eastAsia"/>
              </w:rPr>
              <w:t>（全额还款金额</w:t>
            </w:r>
            <w:r>
              <w:rPr>
                <w:rFonts w:hint="eastAsia"/>
              </w:rPr>
              <w:t xml:space="preserve"> +</w:t>
            </w:r>
            <w:r>
              <w:rPr>
                <w:rFonts w:hint="eastAsia"/>
              </w:rPr>
              <w:t>部分还款金额）</w:t>
            </w:r>
            <w:r>
              <w:rPr>
                <w:rFonts w:hint="eastAsia"/>
              </w:rPr>
              <w:t xml:space="preserve">/ </w:t>
            </w:r>
            <w:r>
              <w:rPr>
                <w:rFonts w:hint="eastAsia"/>
              </w:rPr>
              <w:t>委托金额</w:t>
            </w:r>
          </w:p>
          <w:p w14:paraId="4A904C10" w14:textId="77777777" w:rsidR="00DC1257" w:rsidRDefault="007579A1">
            <w:pPr>
              <w:widowControl/>
              <w:overflowPunct w:val="0"/>
              <w:autoSpaceDE w:val="0"/>
              <w:autoSpaceDN w:val="0"/>
              <w:adjustRightInd w:val="0"/>
              <w:spacing w:after="100" w:line="360" w:lineRule="atLeast"/>
              <w:textAlignment w:val="baseline"/>
            </w:pPr>
            <w:r>
              <w:rPr>
                <w:rFonts w:hint="eastAsia"/>
              </w:rPr>
              <w:t>账户回收率</w:t>
            </w:r>
            <w:r>
              <w:rPr>
                <w:rFonts w:hint="eastAsia"/>
              </w:rPr>
              <w:t xml:space="preserve"> = </w:t>
            </w:r>
            <w:r>
              <w:rPr>
                <w:rFonts w:hint="eastAsia"/>
              </w:rPr>
              <w:t>全额还款账户数</w:t>
            </w:r>
            <w:r>
              <w:rPr>
                <w:rFonts w:hint="eastAsia"/>
              </w:rPr>
              <w:t xml:space="preserve"> / </w:t>
            </w:r>
            <w:r>
              <w:rPr>
                <w:rFonts w:hint="eastAsia"/>
              </w:rPr>
              <w:t>委托账户数</w:t>
            </w:r>
          </w:p>
          <w:p w14:paraId="1CC2D044" w14:textId="77777777" w:rsidR="00DC1257" w:rsidRDefault="007579A1">
            <w:pPr>
              <w:widowControl/>
              <w:overflowPunct w:val="0"/>
              <w:autoSpaceDE w:val="0"/>
              <w:autoSpaceDN w:val="0"/>
              <w:adjustRightInd w:val="0"/>
              <w:spacing w:after="100" w:line="360" w:lineRule="atLeast"/>
              <w:textAlignment w:val="baseline"/>
            </w:pPr>
            <w:r>
              <w:rPr>
                <w:rFonts w:hint="eastAsia"/>
              </w:rPr>
              <w:t>输出列表中的逾期</w:t>
            </w:r>
            <w:proofErr w:type="gramStart"/>
            <w:r>
              <w:rPr>
                <w:rFonts w:hint="eastAsia"/>
              </w:rPr>
              <w:t>期</w:t>
            </w:r>
            <w:proofErr w:type="gramEnd"/>
            <w:r>
              <w:rPr>
                <w:rFonts w:hint="eastAsia"/>
              </w:rPr>
              <w:t>数指：</w:t>
            </w:r>
          </w:p>
          <w:p w14:paraId="78BC7AFF"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3</w:t>
            </w:r>
            <w:r>
              <w:rPr>
                <w:rFonts w:hint="eastAsia"/>
              </w:rPr>
              <w:t>期及以下账户、</w:t>
            </w:r>
            <w:r>
              <w:rPr>
                <w:rFonts w:hint="eastAsia"/>
              </w:rPr>
              <w:t>4-6</w:t>
            </w:r>
            <w:r>
              <w:rPr>
                <w:rFonts w:hint="eastAsia"/>
              </w:rPr>
              <w:t>期账户、</w:t>
            </w:r>
            <w:r>
              <w:rPr>
                <w:rFonts w:hint="eastAsia"/>
              </w:rPr>
              <w:t>7-12</w:t>
            </w:r>
            <w:r>
              <w:rPr>
                <w:rFonts w:hint="eastAsia"/>
              </w:rPr>
              <w:t>期账户、</w:t>
            </w:r>
            <w:r>
              <w:rPr>
                <w:rFonts w:hint="eastAsia"/>
              </w:rPr>
              <w:t>13</w:t>
            </w:r>
            <w:r>
              <w:rPr>
                <w:rFonts w:hint="eastAsia"/>
              </w:rPr>
              <w:t>期以上账户。</w:t>
            </w:r>
          </w:p>
        </w:tc>
      </w:tr>
    </w:tbl>
    <w:p w14:paraId="0AEB5F1F" w14:textId="77777777" w:rsidR="00DC1257" w:rsidRDefault="00DC1257"/>
    <w:p w14:paraId="02ACD2E6" w14:textId="77777777" w:rsidR="00DC1257" w:rsidRDefault="00DC1257"/>
    <w:p w14:paraId="3B238298" w14:textId="77777777" w:rsidR="00DC1257" w:rsidRDefault="007579A1">
      <w:pPr>
        <w:pStyle w:val="2"/>
      </w:pPr>
      <w:bookmarkStart w:id="3470" w:name="_Toc12622"/>
      <w:r>
        <w:rPr>
          <w:rFonts w:hint="eastAsia"/>
        </w:rPr>
        <w:t>外包机构管理</w:t>
      </w:r>
      <w:bookmarkEnd w:id="3470"/>
    </w:p>
    <w:p w14:paraId="5C55CE2C" w14:textId="77777777" w:rsidR="00DC1257" w:rsidRDefault="007579A1">
      <w:pPr>
        <w:pStyle w:val="3"/>
        <w:numPr>
          <w:ilvl w:val="2"/>
          <w:numId w:val="1"/>
        </w:numPr>
        <w:rPr>
          <w:rFonts w:ascii="黑体" w:eastAsia="黑体"/>
          <w:sz w:val="24"/>
          <w:szCs w:val="24"/>
        </w:rPr>
      </w:pPr>
      <w:bookmarkStart w:id="3471" w:name="_Toc14660"/>
      <w:r>
        <w:rPr>
          <w:rFonts w:ascii="黑体" w:eastAsia="黑体" w:hint="eastAsia"/>
          <w:sz w:val="24"/>
          <w:szCs w:val="24"/>
        </w:rPr>
        <w:t>外包机构查询</w:t>
      </w:r>
      <w:bookmarkEnd w:id="347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F865473" w14:textId="77777777">
        <w:trPr>
          <w:trHeight w:val="550"/>
        </w:trPr>
        <w:tc>
          <w:tcPr>
            <w:tcW w:w="1985" w:type="dxa"/>
            <w:shd w:val="clear" w:color="auto" w:fill="D9D9D9"/>
          </w:tcPr>
          <w:p w14:paraId="62D34D5E" w14:textId="77777777" w:rsidR="00DC1257" w:rsidRDefault="007579A1">
            <w:pPr>
              <w:spacing w:line="360" w:lineRule="atLeast"/>
              <w:rPr>
                <w:szCs w:val="21"/>
              </w:rPr>
            </w:pPr>
            <w:r>
              <w:rPr>
                <w:rFonts w:hint="eastAsia"/>
                <w:szCs w:val="21"/>
              </w:rPr>
              <w:t>功能概述</w:t>
            </w:r>
          </w:p>
        </w:tc>
        <w:tc>
          <w:tcPr>
            <w:tcW w:w="7087" w:type="dxa"/>
          </w:tcPr>
          <w:p w14:paraId="5F4BF1C1" w14:textId="77777777" w:rsidR="00DC1257" w:rsidRDefault="007579A1">
            <w:pPr>
              <w:spacing w:line="360" w:lineRule="atLeast"/>
            </w:pPr>
            <w:r>
              <w:rPr>
                <w:rFonts w:hAnsi="宋体" w:hint="eastAsia"/>
              </w:rPr>
              <w:t>查询外包机构</w:t>
            </w:r>
          </w:p>
        </w:tc>
      </w:tr>
      <w:tr w:rsidR="00DC1257" w14:paraId="76FC13E6" w14:textId="77777777">
        <w:trPr>
          <w:trHeight w:val="225"/>
        </w:trPr>
        <w:tc>
          <w:tcPr>
            <w:tcW w:w="1985" w:type="dxa"/>
            <w:shd w:val="clear" w:color="auto" w:fill="D9D9D9"/>
          </w:tcPr>
          <w:p w14:paraId="5F62A9B9" w14:textId="77777777" w:rsidR="00DC1257" w:rsidRDefault="007579A1">
            <w:pPr>
              <w:spacing w:line="360" w:lineRule="atLeast"/>
              <w:rPr>
                <w:szCs w:val="21"/>
              </w:rPr>
            </w:pPr>
            <w:r>
              <w:rPr>
                <w:rFonts w:hint="eastAsia"/>
                <w:szCs w:val="21"/>
              </w:rPr>
              <w:t>输入</w:t>
            </w:r>
          </w:p>
        </w:tc>
        <w:tc>
          <w:tcPr>
            <w:tcW w:w="7087" w:type="dxa"/>
          </w:tcPr>
          <w:p w14:paraId="6716186A"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55B37E29"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外包机构代码</w:t>
            </w:r>
            <w:r>
              <w:rPr>
                <w:rFonts w:hint="eastAsia"/>
              </w:rPr>
              <w:t>[</w:t>
            </w:r>
            <w:r>
              <w:rPr>
                <w:rFonts w:hint="eastAsia"/>
              </w:rPr>
              <w:t>输入框</w:t>
            </w:r>
            <w:r>
              <w:rPr>
                <w:rFonts w:hint="eastAsia"/>
              </w:rPr>
              <w:t>]</w:t>
            </w:r>
            <w:r>
              <w:rPr>
                <w:rFonts w:hint="eastAsia"/>
              </w:rPr>
              <w:t>、外包机构简称</w:t>
            </w:r>
            <w:r>
              <w:rPr>
                <w:rFonts w:hint="eastAsia"/>
              </w:rPr>
              <w:t>[</w:t>
            </w:r>
            <w:r>
              <w:rPr>
                <w:rFonts w:hint="eastAsia"/>
              </w:rPr>
              <w:t>输入框</w:t>
            </w:r>
            <w:r>
              <w:rPr>
                <w:rFonts w:hint="eastAsia"/>
              </w:rPr>
              <w:t>]</w:t>
            </w:r>
            <w:r>
              <w:rPr>
                <w:rFonts w:hint="eastAsia"/>
              </w:rPr>
              <w:t>、联系人</w:t>
            </w:r>
            <w:r>
              <w:rPr>
                <w:rFonts w:hint="eastAsia"/>
              </w:rPr>
              <w:t>[</w:t>
            </w:r>
            <w:r>
              <w:rPr>
                <w:rFonts w:hint="eastAsia"/>
              </w:rPr>
              <w:t>输入框</w:t>
            </w:r>
            <w:r>
              <w:rPr>
                <w:rFonts w:hint="eastAsia"/>
              </w:rPr>
              <w:t>]</w:t>
            </w:r>
          </w:p>
          <w:p w14:paraId="61FBDB0F"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是否可用</w:t>
            </w:r>
            <w:r>
              <w:rPr>
                <w:rFonts w:hint="eastAsia"/>
              </w:rPr>
              <w:t>[</w:t>
            </w:r>
            <w:r>
              <w:rPr>
                <w:rFonts w:hint="eastAsia"/>
              </w:rPr>
              <w:t>下拉框</w:t>
            </w:r>
            <w:r>
              <w:rPr>
                <w:rFonts w:hint="eastAsia"/>
              </w:rPr>
              <w:t>]</w:t>
            </w:r>
          </w:p>
          <w:p w14:paraId="160FCB6F" w14:textId="77777777" w:rsidR="00DC1257" w:rsidRDefault="007579A1">
            <w:pPr>
              <w:widowControl/>
              <w:overflowPunct w:val="0"/>
              <w:autoSpaceDE w:val="0"/>
              <w:autoSpaceDN w:val="0"/>
              <w:adjustRightInd w:val="0"/>
              <w:spacing w:after="100" w:line="360" w:lineRule="atLeast"/>
              <w:textAlignment w:val="baseline"/>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76254051" w14:textId="77777777">
        <w:trPr>
          <w:trHeight w:val="225"/>
        </w:trPr>
        <w:tc>
          <w:tcPr>
            <w:tcW w:w="1985" w:type="dxa"/>
            <w:shd w:val="clear" w:color="auto" w:fill="D9D9D9"/>
          </w:tcPr>
          <w:p w14:paraId="3F944FB2" w14:textId="77777777" w:rsidR="00DC1257" w:rsidRDefault="007579A1">
            <w:pPr>
              <w:spacing w:line="360" w:lineRule="atLeast"/>
              <w:rPr>
                <w:szCs w:val="21"/>
              </w:rPr>
            </w:pPr>
            <w:r>
              <w:rPr>
                <w:rFonts w:hint="eastAsia"/>
                <w:szCs w:val="21"/>
              </w:rPr>
              <w:t>输出</w:t>
            </w:r>
          </w:p>
        </w:tc>
        <w:tc>
          <w:tcPr>
            <w:tcW w:w="7087" w:type="dxa"/>
          </w:tcPr>
          <w:p w14:paraId="37C2444B" w14:textId="77777777" w:rsidR="00DC1257" w:rsidRDefault="007579A1">
            <w:pPr>
              <w:spacing w:line="360" w:lineRule="atLeast"/>
            </w:pPr>
            <w:r>
              <w:rPr>
                <w:rFonts w:hint="eastAsia"/>
              </w:rPr>
              <w:t>外包机构信息</w:t>
            </w:r>
            <w:r>
              <w:rPr>
                <w:rFonts w:hint="eastAsia"/>
              </w:rPr>
              <w:t>[</w:t>
            </w:r>
            <w:r>
              <w:rPr>
                <w:rFonts w:hint="eastAsia"/>
              </w:rPr>
              <w:t>列表</w:t>
            </w:r>
            <w:r>
              <w:rPr>
                <w:rFonts w:hint="eastAsia"/>
              </w:rPr>
              <w:t>]</w:t>
            </w:r>
            <w:r>
              <w:rPr>
                <w:rFonts w:hint="eastAsia"/>
              </w:rPr>
              <w:t>：</w:t>
            </w:r>
          </w:p>
          <w:p w14:paraId="32C2C8EA" w14:textId="77777777" w:rsidR="00DC1257" w:rsidRDefault="007579A1">
            <w:pPr>
              <w:spacing w:line="360" w:lineRule="atLeast"/>
              <w:ind w:leftChars="200" w:left="420"/>
            </w:pPr>
            <w:r>
              <w:rPr>
                <w:rFonts w:hint="eastAsia"/>
              </w:rPr>
              <w:t>外包机构代码，外包机构简称，外包机构名称，电话，传真，邮编，地址，联系人，是否可用，邮箱地址，编辑</w:t>
            </w:r>
            <w:r>
              <w:rPr>
                <w:rFonts w:hint="eastAsia"/>
              </w:rPr>
              <w:t>[</w:t>
            </w:r>
            <w:r>
              <w:rPr>
                <w:rFonts w:hint="eastAsia"/>
                <w:szCs w:val="21"/>
              </w:rPr>
              <w:t>超链接</w:t>
            </w:r>
            <w:r>
              <w:rPr>
                <w:rFonts w:hint="eastAsia"/>
              </w:rPr>
              <w:t>]</w:t>
            </w:r>
            <w:r>
              <w:rPr>
                <w:rFonts w:hint="eastAsia"/>
              </w:rPr>
              <w:t>，删除</w:t>
            </w:r>
            <w:r>
              <w:rPr>
                <w:rFonts w:hint="eastAsia"/>
                <w:szCs w:val="21"/>
              </w:rPr>
              <w:t>[</w:t>
            </w:r>
            <w:r>
              <w:rPr>
                <w:rFonts w:hint="eastAsia"/>
                <w:szCs w:val="21"/>
              </w:rPr>
              <w:t>超链接</w:t>
            </w:r>
            <w:r>
              <w:rPr>
                <w:rFonts w:hint="eastAsia"/>
              </w:rPr>
              <w:t>]</w:t>
            </w:r>
          </w:p>
          <w:p w14:paraId="75A28069" w14:textId="77777777" w:rsidR="00DC1257" w:rsidRDefault="007579A1">
            <w:pPr>
              <w:spacing w:line="360" w:lineRule="atLeast"/>
              <w:ind w:firstLineChars="200" w:firstLine="420"/>
            </w:pPr>
            <w:r>
              <w:rPr>
                <w:rFonts w:hint="eastAsia"/>
              </w:rPr>
              <w:t>新增机构</w:t>
            </w:r>
            <w:r>
              <w:rPr>
                <w:rFonts w:hint="eastAsia"/>
              </w:rPr>
              <w:t>[</w:t>
            </w:r>
            <w:r>
              <w:rPr>
                <w:rFonts w:hint="eastAsia"/>
              </w:rPr>
              <w:t>按钮</w:t>
            </w:r>
            <w:r>
              <w:rPr>
                <w:rFonts w:hint="eastAsia"/>
              </w:rPr>
              <w:t>]</w:t>
            </w:r>
            <w:r>
              <w:rPr>
                <w:rFonts w:hint="eastAsia"/>
              </w:rPr>
              <w:t>、佣金设置</w:t>
            </w:r>
            <w:r>
              <w:rPr>
                <w:rFonts w:hint="eastAsia"/>
              </w:rPr>
              <w:t>[</w:t>
            </w:r>
            <w:r>
              <w:rPr>
                <w:rFonts w:hint="eastAsia"/>
              </w:rPr>
              <w:t>按钮</w:t>
            </w:r>
            <w:r>
              <w:rPr>
                <w:rFonts w:hint="eastAsia"/>
              </w:rPr>
              <w:t>]</w:t>
            </w:r>
            <w:r>
              <w:rPr>
                <w:rFonts w:hint="eastAsia"/>
              </w:rPr>
              <w:t>、期限设置</w:t>
            </w:r>
            <w:r>
              <w:rPr>
                <w:rFonts w:hint="eastAsia"/>
              </w:rPr>
              <w:t>[</w:t>
            </w:r>
            <w:r>
              <w:rPr>
                <w:rFonts w:hint="eastAsia"/>
              </w:rPr>
              <w:t>按钮</w:t>
            </w:r>
            <w:r>
              <w:rPr>
                <w:rFonts w:hint="eastAsia"/>
              </w:rPr>
              <w:t>]</w:t>
            </w:r>
          </w:p>
        </w:tc>
      </w:tr>
      <w:tr w:rsidR="00DC1257" w14:paraId="54376BF4" w14:textId="77777777">
        <w:trPr>
          <w:trHeight w:val="225"/>
        </w:trPr>
        <w:tc>
          <w:tcPr>
            <w:tcW w:w="1985" w:type="dxa"/>
            <w:shd w:val="clear" w:color="auto" w:fill="D9D9D9"/>
          </w:tcPr>
          <w:p w14:paraId="0E214D27" w14:textId="77777777" w:rsidR="00DC1257" w:rsidRDefault="007579A1">
            <w:pPr>
              <w:spacing w:line="360" w:lineRule="atLeast"/>
              <w:rPr>
                <w:szCs w:val="21"/>
              </w:rPr>
            </w:pPr>
            <w:r>
              <w:rPr>
                <w:rFonts w:hint="eastAsia"/>
                <w:szCs w:val="21"/>
              </w:rPr>
              <w:t>参考画面</w:t>
            </w:r>
          </w:p>
        </w:tc>
        <w:tc>
          <w:tcPr>
            <w:tcW w:w="7087" w:type="dxa"/>
          </w:tcPr>
          <w:p w14:paraId="2E99900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43408B5B" wp14:editId="1E2EF42F">
                  <wp:extent cx="4401185" cy="1742440"/>
                  <wp:effectExtent l="0" t="0" r="18415" b="10160"/>
                  <wp:docPr id="228" name="图片 232" descr="火狐截图_2016-03-02T06-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32" descr="火狐截图_2016-03-02T06-58-57"/>
                          <pic:cNvPicPr>
                            <a:picLocks noChangeAspect="1"/>
                          </pic:cNvPicPr>
                        </pic:nvPicPr>
                        <pic:blipFill>
                          <a:blip r:embed="rId208" cstate="print"/>
                          <a:stretch>
                            <a:fillRect/>
                          </a:stretch>
                        </pic:blipFill>
                        <pic:spPr>
                          <a:xfrm>
                            <a:off x="0" y="0"/>
                            <a:ext cx="4401185" cy="1742440"/>
                          </a:xfrm>
                          <a:prstGeom prst="rect">
                            <a:avLst/>
                          </a:prstGeom>
                          <a:noFill/>
                          <a:ln w="9525">
                            <a:noFill/>
                            <a:miter/>
                          </a:ln>
                        </pic:spPr>
                      </pic:pic>
                    </a:graphicData>
                  </a:graphic>
                </wp:inline>
              </w:drawing>
            </w:r>
          </w:p>
        </w:tc>
      </w:tr>
      <w:tr w:rsidR="00DC1257" w14:paraId="3EA7DC7E" w14:textId="77777777">
        <w:trPr>
          <w:trHeight w:val="225"/>
        </w:trPr>
        <w:tc>
          <w:tcPr>
            <w:tcW w:w="1985" w:type="dxa"/>
            <w:shd w:val="clear" w:color="auto" w:fill="D9D9D9"/>
          </w:tcPr>
          <w:p w14:paraId="6D3562CE" w14:textId="77777777" w:rsidR="00DC1257" w:rsidRDefault="007579A1">
            <w:pPr>
              <w:spacing w:line="360" w:lineRule="atLeast"/>
              <w:rPr>
                <w:szCs w:val="21"/>
              </w:rPr>
            </w:pPr>
            <w:r>
              <w:rPr>
                <w:rFonts w:hint="eastAsia"/>
                <w:szCs w:val="21"/>
              </w:rPr>
              <w:t>业务规则</w:t>
            </w:r>
          </w:p>
        </w:tc>
        <w:tc>
          <w:tcPr>
            <w:tcW w:w="7087" w:type="dxa"/>
          </w:tcPr>
          <w:p w14:paraId="341C59A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查询条件：外包机构代码、外包机构简称、联系人字段长度控制详见数据库设计。</w:t>
            </w:r>
          </w:p>
        </w:tc>
      </w:tr>
      <w:tr w:rsidR="00DC1257" w14:paraId="2481366D" w14:textId="77777777">
        <w:trPr>
          <w:trHeight w:val="225"/>
        </w:trPr>
        <w:tc>
          <w:tcPr>
            <w:tcW w:w="1985" w:type="dxa"/>
            <w:shd w:val="clear" w:color="auto" w:fill="D9D9D9"/>
          </w:tcPr>
          <w:p w14:paraId="48C2A78A" w14:textId="77777777" w:rsidR="00DC1257" w:rsidRDefault="007579A1">
            <w:pPr>
              <w:spacing w:line="360" w:lineRule="atLeast"/>
              <w:rPr>
                <w:szCs w:val="21"/>
              </w:rPr>
            </w:pPr>
            <w:r>
              <w:rPr>
                <w:rFonts w:hint="eastAsia"/>
                <w:szCs w:val="21"/>
              </w:rPr>
              <w:t>备注</w:t>
            </w:r>
          </w:p>
        </w:tc>
        <w:tc>
          <w:tcPr>
            <w:tcW w:w="7087" w:type="dxa"/>
          </w:tcPr>
          <w:p w14:paraId="6EA223D5" w14:textId="77777777" w:rsidR="00DC1257" w:rsidRDefault="007579A1">
            <w:pPr>
              <w:widowControl/>
              <w:overflowPunct w:val="0"/>
              <w:autoSpaceDE w:val="0"/>
              <w:autoSpaceDN w:val="0"/>
              <w:adjustRightInd w:val="0"/>
              <w:spacing w:after="100" w:line="360" w:lineRule="atLeast"/>
              <w:textAlignment w:val="baseline"/>
            </w:pPr>
            <w:r>
              <w:rPr>
                <w:rFonts w:hint="eastAsia"/>
              </w:rPr>
              <w:t>点击</w:t>
            </w:r>
            <w:r>
              <w:rPr>
                <w:rFonts w:hint="eastAsia"/>
                <w:u w:val="single"/>
              </w:rPr>
              <w:t>编辑</w:t>
            </w:r>
            <w:r>
              <w:rPr>
                <w:rFonts w:hint="eastAsia"/>
              </w:rPr>
              <w:t>[</w:t>
            </w:r>
            <w:r>
              <w:rPr>
                <w:rFonts w:hint="eastAsia"/>
              </w:rPr>
              <w:t>超链接</w:t>
            </w:r>
            <w:r>
              <w:rPr>
                <w:rFonts w:hint="eastAsia"/>
              </w:rPr>
              <w:t>]</w:t>
            </w:r>
            <w:r>
              <w:rPr>
                <w:rFonts w:hint="eastAsia"/>
              </w:rPr>
              <w:t>，页面跳转到外包机构编辑页面，参见</w:t>
            </w:r>
            <w:r>
              <w:rPr>
                <w:rFonts w:hint="eastAsia"/>
              </w:rPr>
              <w:t xml:space="preserve"> </w:t>
            </w:r>
            <w:r>
              <w:rPr>
                <w:rFonts w:hint="eastAsia"/>
              </w:rPr>
              <w:t>“章节</w:t>
            </w:r>
            <w:r>
              <w:rPr>
                <w:rFonts w:hint="eastAsia"/>
              </w:rPr>
              <w:t xml:space="preserve"> 11.</w:t>
            </w:r>
            <w:r>
              <w:t>7</w:t>
            </w:r>
            <w:r>
              <w:rPr>
                <w:rFonts w:hint="eastAsia"/>
              </w:rPr>
              <w:t xml:space="preserve">.3 </w:t>
            </w:r>
            <w:r>
              <w:rPr>
                <w:rFonts w:hint="eastAsia"/>
              </w:rPr>
              <w:t>外包机构编辑”</w:t>
            </w:r>
          </w:p>
          <w:p w14:paraId="5D45A640" w14:textId="77777777" w:rsidR="00DC1257" w:rsidRDefault="007579A1">
            <w:pPr>
              <w:widowControl/>
              <w:overflowPunct w:val="0"/>
              <w:autoSpaceDE w:val="0"/>
              <w:autoSpaceDN w:val="0"/>
              <w:adjustRightInd w:val="0"/>
              <w:spacing w:after="100" w:line="360" w:lineRule="atLeast"/>
              <w:textAlignment w:val="baseline"/>
            </w:pPr>
            <w:r>
              <w:rPr>
                <w:rFonts w:hint="eastAsia"/>
              </w:rPr>
              <w:t>点击【新增】按钮，页面跳转到外包机构新增页面，参见</w:t>
            </w:r>
            <w:r>
              <w:rPr>
                <w:rFonts w:hint="eastAsia"/>
              </w:rPr>
              <w:t xml:space="preserve"> </w:t>
            </w:r>
            <w:r>
              <w:rPr>
                <w:rFonts w:hint="eastAsia"/>
              </w:rPr>
              <w:t>“章节</w:t>
            </w:r>
            <w:r>
              <w:rPr>
                <w:rFonts w:hint="eastAsia"/>
              </w:rPr>
              <w:t xml:space="preserve"> 11.</w:t>
            </w:r>
            <w:r>
              <w:t>7</w:t>
            </w:r>
            <w:r>
              <w:rPr>
                <w:rFonts w:hint="eastAsia"/>
              </w:rPr>
              <w:t xml:space="preserve">.2 </w:t>
            </w:r>
            <w:r>
              <w:rPr>
                <w:rFonts w:hint="eastAsia"/>
              </w:rPr>
              <w:t>外包机构新增”</w:t>
            </w:r>
          </w:p>
          <w:p w14:paraId="5407D976" w14:textId="77777777" w:rsidR="00DC1257" w:rsidRDefault="007579A1">
            <w:pPr>
              <w:widowControl/>
              <w:overflowPunct w:val="0"/>
              <w:autoSpaceDE w:val="0"/>
              <w:autoSpaceDN w:val="0"/>
              <w:adjustRightInd w:val="0"/>
              <w:spacing w:after="100" w:line="360" w:lineRule="atLeast"/>
              <w:textAlignment w:val="baseline"/>
            </w:pPr>
            <w:r>
              <w:rPr>
                <w:rFonts w:hint="eastAsia"/>
              </w:rPr>
              <w:t>点击</w:t>
            </w:r>
            <w:r>
              <w:rPr>
                <w:rFonts w:hint="eastAsia"/>
                <w:u w:val="single"/>
              </w:rPr>
              <w:t>删除</w:t>
            </w:r>
            <w:r>
              <w:rPr>
                <w:rFonts w:hint="eastAsia"/>
              </w:rPr>
              <w:t>[</w:t>
            </w:r>
            <w:r>
              <w:rPr>
                <w:rFonts w:hint="eastAsia"/>
              </w:rPr>
              <w:t>超链接</w:t>
            </w:r>
            <w:r>
              <w:rPr>
                <w:rFonts w:hint="eastAsia"/>
              </w:rPr>
              <w:t>]</w:t>
            </w:r>
            <w:r>
              <w:rPr>
                <w:rFonts w:hint="eastAsia"/>
              </w:rPr>
              <w:t>，页面弹出模态确认窗口。点击确认更新数据库删除期限</w:t>
            </w:r>
            <w:r>
              <w:rPr>
                <w:rFonts w:hint="eastAsia"/>
              </w:rPr>
              <w:lastRenderedPageBreak/>
              <w:t>信息；点击取消放弃删除操作；</w:t>
            </w:r>
          </w:p>
          <w:p w14:paraId="4C2E7981" w14:textId="77777777" w:rsidR="00DC1257" w:rsidRDefault="007579A1">
            <w:pPr>
              <w:widowControl/>
              <w:overflowPunct w:val="0"/>
              <w:autoSpaceDE w:val="0"/>
              <w:autoSpaceDN w:val="0"/>
              <w:adjustRightInd w:val="0"/>
              <w:spacing w:after="100" w:line="360" w:lineRule="atLeast"/>
              <w:textAlignment w:val="baseline"/>
            </w:pPr>
            <w:r>
              <w:rPr>
                <w:rFonts w:hint="eastAsia"/>
              </w:rPr>
              <w:t>点击【佣金设置】按钮，页面跳转到佣金设置页面，参见</w:t>
            </w:r>
            <w:r>
              <w:rPr>
                <w:rFonts w:hint="eastAsia"/>
              </w:rPr>
              <w:t xml:space="preserve"> </w:t>
            </w:r>
            <w:r>
              <w:rPr>
                <w:rFonts w:hint="eastAsia"/>
              </w:rPr>
              <w:t>“章节</w:t>
            </w:r>
            <w:r>
              <w:rPr>
                <w:rFonts w:hint="eastAsia"/>
              </w:rPr>
              <w:t xml:space="preserve"> 11.</w:t>
            </w:r>
            <w:r>
              <w:t>7</w:t>
            </w:r>
            <w:r>
              <w:rPr>
                <w:rFonts w:hint="eastAsia"/>
              </w:rPr>
              <w:t>.</w:t>
            </w:r>
            <w:r>
              <w:t>4</w:t>
            </w:r>
            <w:r>
              <w:rPr>
                <w:rFonts w:hint="eastAsia"/>
              </w:rPr>
              <w:t>外包佣金设置”</w:t>
            </w:r>
          </w:p>
          <w:p w14:paraId="2DF82A73" w14:textId="77777777" w:rsidR="00DC1257" w:rsidRDefault="007579A1">
            <w:pPr>
              <w:widowControl/>
              <w:overflowPunct w:val="0"/>
              <w:autoSpaceDE w:val="0"/>
              <w:autoSpaceDN w:val="0"/>
              <w:adjustRightInd w:val="0"/>
              <w:spacing w:after="100" w:line="360" w:lineRule="atLeast"/>
              <w:textAlignment w:val="baseline"/>
            </w:pPr>
            <w:r>
              <w:rPr>
                <w:rFonts w:hint="eastAsia"/>
              </w:rPr>
              <w:t>点击【期限设置】按钮，页面跳转到期限设置页面，参见</w:t>
            </w:r>
            <w:r>
              <w:rPr>
                <w:rFonts w:hint="eastAsia"/>
              </w:rPr>
              <w:t xml:space="preserve"> </w:t>
            </w:r>
            <w:r>
              <w:rPr>
                <w:rFonts w:hint="eastAsia"/>
              </w:rPr>
              <w:t>“章节</w:t>
            </w:r>
            <w:r>
              <w:rPr>
                <w:rFonts w:hint="eastAsia"/>
              </w:rPr>
              <w:t xml:space="preserve"> 1</w:t>
            </w:r>
            <w:r>
              <w:t>1.7.5</w:t>
            </w:r>
            <w:r>
              <w:t>外包期限设置</w:t>
            </w:r>
            <w:r>
              <w:t>”</w:t>
            </w:r>
          </w:p>
        </w:tc>
      </w:tr>
    </w:tbl>
    <w:p w14:paraId="0C11B35D" w14:textId="77777777" w:rsidR="00DC1257" w:rsidRDefault="00DC1257"/>
    <w:p w14:paraId="1E1AC05E" w14:textId="77777777" w:rsidR="00DC1257" w:rsidRDefault="007579A1">
      <w:pPr>
        <w:pStyle w:val="3"/>
        <w:numPr>
          <w:ilvl w:val="2"/>
          <w:numId w:val="1"/>
        </w:numPr>
        <w:rPr>
          <w:rFonts w:ascii="黑体" w:eastAsia="黑体"/>
          <w:sz w:val="24"/>
          <w:szCs w:val="24"/>
        </w:rPr>
      </w:pPr>
      <w:bookmarkStart w:id="3472" w:name="_Toc9189"/>
      <w:r>
        <w:rPr>
          <w:rFonts w:ascii="黑体" w:eastAsia="黑体" w:hint="eastAsia"/>
          <w:sz w:val="24"/>
          <w:szCs w:val="24"/>
        </w:rPr>
        <w:t>外包机构新增</w:t>
      </w:r>
      <w:bookmarkEnd w:id="347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7E052BB" w14:textId="77777777">
        <w:trPr>
          <w:trHeight w:val="550"/>
        </w:trPr>
        <w:tc>
          <w:tcPr>
            <w:tcW w:w="1985" w:type="dxa"/>
            <w:shd w:val="clear" w:color="auto" w:fill="D9D9D9"/>
          </w:tcPr>
          <w:p w14:paraId="035297DD" w14:textId="77777777" w:rsidR="00DC1257" w:rsidRDefault="007579A1">
            <w:pPr>
              <w:spacing w:line="360" w:lineRule="atLeast"/>
              <w:rPr>
                <w:szCs w:val="21"/>
              </w:rPr>
            </w:pPr>
            <w:r>
              <w:rPr>
                <w:rFonts w:hint="eastAsia"/>
                <w:szCs w:val="21"/>
              </w:rPr>
              <w:t>功能概述</w:t>
            </w:r>
          </w:p>
        </w:tc>
        <w:tc>
          <w:tcPr>
            <w:tcW w:w="7087" w:type="dxa"/>
          </w:tcPr>
          <w:p w14:paraId="1298B83A" w14:textId="77777777" w:rsidR="00DC1257" w:rsidRDefault="007579A1">
            <w:pPr>
              <w:spacing w:line="360" w:lineRule="atLeast"/>
            </w:pPr>
            <w:r>
              <w:rPr>
                <w:rFonts w:hint="eastAsia"/>
              </w:rPr>
              <w:t>新增外包</w:t>
            </w:r>
            <w:r>
              <w:rPr>
                <w:rFonts w:hAnsi="宋体" w:hint="eastAsia"/>
              </w:rPr>
              <w:t>机构</w:t>
            </w:r>
          </w:p>
        </w:tc>
      </w:tr>
      <w:tr w:rsidR="00DC1257" w14:paraId="4F854899" w14:textId="77777777">
        <w:trPr>
          <w:trHeight w:val="225"/>
        </w:trPr>
        <w:tc>
          <w:tcPr>
            <w:tcW w:w="1985" w:type="dxa"/>
            <w:shd w:val="clear" w:color="auto" w:fill="D9D9D9"/>
          </w:tcPr>
          <w:p w14:paraId="43D28941" w14:textId="77777777" w:rsidR="00DC1257" w:rsidRDefault="007579A1">
            <w:pPr>
              <w:spacing w:line="360" w:lineRule="atLeast"/>
              <w:rPr>
                <w:szCs w:val="21"/>
              </w:rPr>
            </w:pPr>
            <w:r>
              <w:rPr>
                <w:rFonts w:hint="eastAsia"/>
                <w:szCs w:val="21"/>
              </w:rPr>
              <w:t>输入</w:t>
            </w:r>
          </w:p>
        </w:tc>
        <w:tc>
          <w:tcPr>
            <w:tcW w:w="7087" w:type="dxa"/>
          </w:tcPr>
          <w:p w14:paraId="7EE85ABA" w14:textId="77777777" w:rsidR="00DC1257" w:rsidRDefault="007579A1">
            <w:pPr>
              <w:widowControl/>
              <w:overflowPunct w:val="0"/>
              <w:autoSpaceDE w:val="0"/>
              <w:autoSpaceDN w:val="0"/>
              <w:adjustRightInd w:val="0"/>
              <w:spacing w:after="100" w:line="360" w:lineRule="atLeast"/>
              <w:textAlignment w:val="baseline"/>
            </w:pPr>
            <w:r>
              <w:rPr>
                <w:rFonts w:hint="eastAsia"/>
              </w:rPr>
              <w:t>新增信息：</w:t>
            </w:r>
          </w:p>
          <w:p w14:paraId="32ED82CA" w14:textId="77777777" w:rsidR="00DC1257" w:rsidRDefault="007579A1">
            <w:pPr>
              <w:widowControl/>
              <w:overflowPunct w:val="0"/>
              <w:autoSpaceDE w:val="0"/>
              <w:autoSpaceDN w:val="0"/>
              <w:adjustRightInd w:val="0"/>
              <w:spacing w:after="100" w:line="360" w:lineRule="atLeast"/>
              <w:textAlignment w:val="baseline"/>
            </w:pPr>
            <w:r>
              <w:rPr>
                <w:rFonts w:hint="eastAsia"/>
              </w:rPr>
              <w:t>左侧：负责区域树</w:t>
            </w:r>
          </w:p>
          <w:p w14:paraId="5CBF448A" w14:textId="77777777" w:rsidR="00DC1257" w:rsidRDefault="007579A1">
            <w:pPr>
              <w:widowControl/>
              <w:overflowPunct w:val="0"/>
              <w:autoSpaceDE w:val="0"/>
              <w:autoSpaceDN w:val="0"/>
              <w:adjustRightInd w:val="0"/>
              <w:spacing w:after="100" w:line="360" w:lineRule="atLeast"/>
              <w:textAlignment w:val="baseline"/>
            </w:pPr>
            <w:r>
              <w:rPr>
                <w:rFonts w:hint="eastAsia"/>
              </w:rPr>
              <w:t>右上侧：</w:t>
            </w:r>
          </w:p>
          <w:p w14:paraId="30B55513"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外包机构代码</w:t>
            </w:r>
            <w:r>
              <w:rPr>
                <w:rFonts w:hint="eastAsia"/>
              </w:rPr>
              <w:t>[</w:t>
            </w:r>
            <w:r>
              <w:rPr>
                <w:rFonts w:hint="eastAsia"/>
              </w:rPr>
              <w:t>只读显示</w:t>
            </w:r>
            <w:r>
              <w:rPr>
                <w:rFonts w:hint="eastAsia"/>
              </w:rPr>
              <w:t>]</w:t>
            </w:r>
            <w:r>
              <w:rPr>
                <w:rFonts w:hint="eastAsia"/>
              </w:rPr>
              <w:t>，外包机构名称</w:t>
            </w:r>
            <w:r>
              <w:rPr>
                <w:rFonts w:hint="eastAsia"/>
              </w:rPr>
              <w:t>[</w:t>
            </w:r>
            <w:r>
              <w:rPr>
                <w:rFonts w:hint="eastAsia"/>
              </w:rPr>
              <w:t>必输入框</w:t>
            </w:r>
            <w:r>
              <w:rPr>
                <w:rFonts w:hint="eastAsia"/>
              </w:rPr>
              <w:t>]</w:t>
            </w:r>
            <w:r>
              <w:rPr>
                <w:rFonts w:hint="eastAsia"/>
              </w:rPr>
              <w:t>，外包机构简称</w:t>
            </w:r>
            <w:r>
              <w:rPr>
                <w:rFonts w:hint="eastAsia"/>
              </w:rPr>
              <w:t>[</w:t>
            </w:r>
            <w:r>
              <w:rPr>
                <w:rFonts w:hint="eastAsia"/>
              </w:rPr>
              <w:t>必输入框</w:t>
            </w:r>
            <w:r>
              <w:rPr>
                <w:rFonts w:hint="eastAsia"/>
              </w:rPr>
              <w:t>]</w:t>
            </w:r>
            <w:r>
              <w:rPr>
                <w:rFonts w:hint="eastAsia"/>
              </w:rPr>
              <w:t>，地址，电话，传真，邮编，联系人，是否可用</w:t>
            </w:r>
            <w:r>
              <w:rPr>
                <w:rFonts w:hint="eastAsia"/>
              </w:rPr>
              <w:t>[</w:t>
            </w:r>
            <w:r>
              <w:rPr>
                <w:rFonts w:hint="eastAsia"/>
              </w:rPr>
              <w:t>下拉框默认</w:t>
            </w:r>
            <w:r>
              <w:rPr>
                <w:rFonts w:hint="eastAsia"/>
              </w:rPr>
              <w:t>Y-</w:t>
            </w:r>
            <w:r>
              <w:rPr>
                <w:rFonts w:hint="eastAsia"/>
              </w:rPr>
              <w:t>是</w:t>
            </w:r>
            <w:r>
              <w:rPr>
                <w:rFonts w:hint="eastAsia"/>
              </w:rPr>
              <w:t>]</w:t>
            </w:r>
            <w:r>
              <w:rPr>
                <w:rFonts w:hint="eastAsia"/>
              </w:rPr>
              <w:t>，邮箱地址</w:t>
            </w:r>
            <w:r>
              <w:rPr>
                <w:rFonts w:hint="eastAsia"/>
              </w:rPr>
              <w:t>[</w:t>
            </w:r>
            <w:r>
              <w:rPr>
                <w:rFonts w:hint="eastAsia"/>
              </w:rPr>
              <w:t>必输入框</w:t>
            </w:r>
            <w:r>
              <w:rPr>
                <w:rFonts w:hint="eastAsia"/>
              </w:rPr>
              <w:t>]</w:t>
            </w:r>
            <w:r>
              <w:rPr>
                <w:rFonts w:hint="eastAsia"/>
              </w:rPr>
              <w:t>。</w:t>
            </w:r>
          </w:p>
          <w:p w14:paraId="378D85CE" w14:textId="77777777" w:rsidR="00DC1257" w:rsidRDefault="007579A1">
            <w:pPr>
              <w:widowControl/>
              <w:overflowPunct w:val="0"/>
              <w:autoSpaceDE w:val="0"/>
              <w:autoSpaceDN w:val="0"/>
              <w:adjustRightInd w:val="0"/>
              <w:spacing w:after="100" w:line="360" w:lineRule="atLeast"/>
              <w:ind w:firstLineChars="200" w:firstLine="420"/>
              <w:textAlignment w:val="baseline"/>
            </w:pPr>
            <w:r>
              <w:rPr>
                <w:rFonts w:hint="eastAsia"/>
              </w:rPr>
              <w:t>保存</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r>
              <w:rPr>
                <w:rFonts w:hint="eastAsia"/>
              </w:rPr>
              <w:t>、文件上传</w:t>
            </w:r>
            <w:r>
              <w:rPr>
                <w:rFonts w:hint="eastAsia"/>
              </w:rPr>
              <w:t>[</w:t>
            </w:r>
            <w:r>
              <w:rPr>
                <w:rFonts w:hint="eastAsia"/>
              </w:rPr>
              <w:t>按钮</w:t>
            </w:r>
            <w:r>
              <w:rPr>
                <w:rFonts w:hint="eastAsia"/>
              </w:rPr>
              <w:t>]</w:t>
            </w:r>
            <w:r>
              <w:rPr>
                <w:rFonts w:hint="eastAsia"/>
              </w:rPr>
              <w:t>。</w:t>
            </w:r>
          </w:p>
          <w:p w14:paraId="4B5309C0" w14:textId="77777777" w:rsidR="00DC1257" w:rsidRDefault="007579A1">
            <w:pPr>
              <w:widowControl/>
              <w:overflowPunct w:val="0"/>
              <w:autoSpaceDE w:val="0"/>
              <w:autoSpaceDN w:val="0"/>
              <w:adjustRightInd w:val="0"/>
              <w:spacing w:after="100" w:line="360" w:lineRule="atLeast"/>
              <w:textAlignment w:val="baseline"/>
            </w:pPr>
            <w:r>
              <w:rPr>
                <w:rFonts w:hint="eastAsia"/>
              </w:rPr>
              <w:t>右下侧：</w:t>
            </w:r>
          </w:p>
          <w:p w14:paraId="4BA9E364"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文件上传</w:t>
            </w:r>
            <w:r>
              <w:rPr>
                <w:rFonts w:hint="eastAsia"/>
              </w:rPr>
              <w:t>[</w:t>
            </w:r>
            <w:r>
              <w:rPr>
                <w:rFonts w:hint="eastAsia"/>
              </w:rPr>
              <w:t>按钮</w:t>
            </w:r>
            <w:r>
              <w:rPr>
                <w:rFonts w:hint="eastAsia"/>
              </w:rPr>
              <w:t>]</w:t>
            </w:r>
          </w:p>
        </w:tc>
      </w:tr>
      <w:tr w:rsidR="00DC1257" w14:paraId="5D533912" w14:textId="77777777">
        <w:trPr>
          <w:trHeight w:val="225"/>
        </w:trPr>
        <w:tc>
          <w:tcPr>
            <w:tcW w:w="1985" w:type="dxa"/>
            <w:shd w:val="clear" w:color="auto" w:fill="D9D9D9"/>
          </w:tcPr>
          <w:p w14:paraId="473EE42F" w14:textId="77777777" w:rsidR="00DC1257" w:rsidRDefault="007579A1">
            <w:pPr>
              <w:spacing w:line="360" w:lineRule="atLeast"/>
              <w:rPr>
                <w:szCs w:val="21"/>
              </w:rPr>
            </w:pPr>
            <w:r>
              <w:rPr>
                <w:rFonts w:hint="eastAsia"/>
                <w:szCs w:val="21"/>
              </w:rPr>
              <w:t>输出</w:t>
            </w:r>
          </w:p>
        </w:tc>
        <w:tc>
          <w:tcPr>
            <w:tcW w:w="7087" w:type="dxa"/>
          </w:tcPr>
          <w:p w14:paraId="52C4A74E" w14:textId="77777777" w:rsidR="00DC1257" w:rsidRDefault="00DC1257">
            <w:pPr>
              <w:spacing w:line="360" w:lineRule="atLeast"/>
            </w:pPr>
          </w:p>
        </w:tc>
      </w:tr>
      <w:tr w:rsidR="00DC1257" w14:paraId="45EFB806" w14:textId="77777777">
        <w:trPr>
          <w:trHeight w:val="225"/>
        </w:trPr>
        <w:tc>
          <w:tcPr>
            <w:tcW w:w="1985" w:type="dxa"/>
            <w:shd w:val="clear" w:color="auto" w:fill="D9D9D9"/>
          </w:tcPr>
          <w:p w14:paraId="5CC14A4B" w14:textId="77777777" w:rsidR="00DC1257" w:rsidRDefault="007579A1">
            <w:pPr>
              <w:spacing w:line="360" w:lineRule="atLeast"/>
              <w:rPr>
                <w:szCs w:val="21"/>
              </w:rPr>
            </w:pPr>
            <w:r>
              <w:rPr>
                <w:rFonts w:hint="eastAsia"/>
                <w:szCs w:val="21"/>
              </w:rPr>
              <w:t>参考画面</w:t>
            </w:r>
          </w:p>
        </w:tc>
        <w:tc>
          <w:tcPr>
            <w:tcW w:w="7087" w:type="dxa"/>
          </w:tcPr>
          <w:p w14:paraId="7E4C088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0A5A658D" wp14:editId="48F687B9">
                  <wp:extent cx="4363720" cy="1825625"/>
                  <wp:effectExtent l="0" t="0" r="17780" b="317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09" cstate="print"/>
                          <a:stretch>
                            <a:fillRect/>
                          </a:stretch>
                        </pic:blipFill>
                        <pic:spPr>
                          <a:xfrm>
                            <a:off x="0" y="0"/>
                            <a:ext cx="4363720" cy="1825625"/>
                          </a:xfrm>
                          <a:prstGeom prst="rect">
                            <a:avLst/>
                          </a:prstGeom>
                          <a:noFill/>
                          <a:ln w="9525">
                            <a:noFill/>
                            <a:miter/>
                          </a:ln>
                        </pic:spPr>
                      </pic:pic>
                    </a:graphicData>
                  </a:graphic>
                </wp:inline>
              </w:drawing>
            </w:r>
          </w:p>
        </w:tc>
      </w:tr>
      <w:tr w:rsidR="00DC1257" w14:paraId="5363E59D" w14:textId="77777777">
        <w:trPr>
          <w:trHeight w:val="225"/>
        </w:trPr>
        <w:tc>
          <w:tcPr>
            <w:tcW w:w="1985" w:type="dxa"/>
            <w:shd w:val="clear" w:color="auto" w:fill="D9D9D9"/>
          </w:tcPr>
          <w:p w14:paraId="187392A0" w14:textId="77777777" w:rsidR="00DC1257" w:rsidRDefault="007579A1">
            <w:pPr>
              <w:spacing w:line="360" w:lineRule="atLeast"/>
              <w:rPr>
                <w:szCs w:val="21"/>
              </w:rPr>
            </w:pPr>
            <w:r>
              <w:rPr>
                <w:rFonts w:hint="eastAsia"/>
                <w:szCs w:val="21"/>
              </w:rPr>
              <w:t>业务规则</w:t>
            </w:r>
          </w:p>
        </w:tc>
        <w:tc>
          <w:tcPr>
            <w:tcW w:w="7087" w:type="dxa"/>
          </w:tcPr>
          <w:p w14:paraId="24CCD2CD" w14:textId="77777777" w:rsidR="00DC1257" w:rsidRDefault="007579A1">
            <w:pPr>
              <w:widowControl/>
              <w:overflowPunct w:val="0"/>
              <w:autoSpaceDE w:val="0"/>
              <w:autoSpaceDN w:val="0"/>
              <w:adjustRightInd w:val="0"/>
              <w:spacing w:after="100" w:line="360" w:lineRule="atLeast"/>
              <w:textAlignment w:val="baseline"/>
            </w:pPr>
            <w:r>
              <w:rPr>
                <w:rFonts w:hint="eastAsia"/>
              </w:rPr>
              <w:t>（</w:t>
            </w:r>
            <w:r>
              <w:rPr>
                <w:rFonts w:hint="eastAsia"/>
              </w:rPr>
              <w:t>1</w:t>
            </w:r>
            <w:r>
              <w:rPr>
                <w:rFonts w:hint="eastAsia"/>
              </w:rPr>
              <w:t>）点击【保存】按钮，保存到数据库，跳转到机构查询页面，参见</w:t>
            </w:r>
            <w:r>
              <w:rPr>
                <w:rFonts w:hint="eastAsia"/>
              </w:rPr>
              <w:t xml:space="preserve"> </w:t>
            </w:r>
            <w:r>
              <w:rPr>
                <w:rFonts w:hint="eastAsia"/>
              </w:rPr>
              <w:t>“章节</w:t>
            </w:r>
            <w:r>
              <w:rPr>
                <w:rFonts w:hint="eastAsia"/>
              </w:rPr>
              <w:t xml:space="preserve"> 11.</w:t>
            </w:r>
            <w:r>
              <w:t>7</w:t>
            </w:r>
            <w:r>
              <w:rPr>
                <w:rFonts w:hint="eastAsia"/>
              </w:rPr>
              <w:t xml:space="preserve">.1 </w:t>
            </w:r>
            <w:r>
              <w:rPr>
                <w:rFonts w:hint="eastAsia"/>
              </w:rPr>
              <w:t>外包机构查询”</w:t>
            </w:r>
          </w:p>
          <w:p w14:paraId="60BFD1AC" w14:textId="77777777" w:rsidR="00DC1257" w:rsidRDefault="007579A1">
            <w:pPr>
              <w:pStyle w:val="21"/>
              <w:spacing w:after="60" w:line="360" w:lineRule="atLeast"/>
              <w:ind w:leftChars="0" w:left="0"/>
              <w:rPr>
                <w:rFonts w:ascii="Times New Roman" w:hAnsi="Times New Roman"/>
                <w:szCs w:val="21"/>
              </w:rPr>
            </w:pPr>
            <w:r>
              <w:rPr>
                <w:rFonts w:hint="eastAsia"/>
              </w:rPr>
              <w:t>（</w:t>
            </w:r>
            <w:r>
              <w:rPr>
                <w:rFonts w:hint="eastAsia"/>
              </w:rPr>
              <w:t>2</w:t>
            </w:r>
            <w:r>
              <w:rPr>
                <w:rFonts w:hint="eastAsia"/>
              </w:rPr>
              <w:t>）点击【取消】按钮，跳转到机构查询页面，参见</w:t>
            </w:r>
            <w:r>
              <w:rPr>
                <w:rFonts w:hint="eastAsia"/>
              </w:rPr>
              <w:t xml:space="preserve"> </w:t>
            </w:r>
            <w:r>
              <w:rPr>
                <w:rFonts w:hint="eastAsia"/>
              </w:rPr>
              <w:t>“章节</w:t>
            </w:r>
            <w:r>
              <w:rPr>
                <w:rFonts w:hint="eastAsia"/>
              </w:rPr>
              <w:t xml:space="preserve"> 11.</w:t>
            </w:r>
            <w:r>
              <w:t>7</w:t>
            </w:r>
            <w:r>
              <w:rPr>
                <w:rFonts w:hint="eastAsia"/>
              </w:rPr>
              <w:t xml:space="preserve">.1 </w:t>
            </w:r>
            <w:r>
              <w:rPr>
                <w:rFonts w:hint="eastAsia"/>
              </w:rPr>
              <w:t>外包机构查询”</w:t>
            </w:r>
          </w:p>
          <w:p w14:paraId="39DB8D1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szCs w:val="21"/>
              </w:rPr>
              <w:t>3</w:t>
            </w:r>
            <w:r>
              <w:rPr>
                <w:rFonts w:ascii="Times New Roman" w:hAnsi="Times New Roman" w:hint="eastAsia"/>
                <w:szCs w:val="21"/>
              </w:rPr>
              <w:t>）</w:t>
            </w:r>
            <w:r>
              <w:rPr>
                <w:rFonts w:ascii="Times New Roman" w:hAnsi="Times New Roman"/>
                <w:szCs w:val="21"/>
              </w:rPr>
              <w:t>勾选负责区域</w:t>
            </w:r>
            <w:r>
              <w:rPr>
                <w:rFonts w:ascii="Times New Roman" w:hAnsi="Times New Roman" w:hint="eastAsia"/>
                <w:szCs w:val="21"/>
              </w:rPr>
              <w:t>，</w:t>
            </w:r>
            <w:r>
              <w:rPr>
                <w:rFonts w:ascii="Times New Roman" w:hAnsi="Times New Roman"/>
                <w:szCs w:val="21"/>
              </w:rPr>
              <w:t>点击</w:t>
            </w:r>
            <w:r>
              <w:rPr>
                <w:rFonts w:ascii="Times New Roman" w:hAnsi="Times New Roman" w:hint="eastAsia"/>
                <w:szCs w:val="21"/>
              </w:rPr>
              <w:t>【</w:t>
            </w:r>
            <w:r>
              <w:rPr>
                <w:rFonts w:ascii="Times New Roman" w:hAnsi="Times New Roman"/>
                <w:szCs w:val="21"/>
              </w:rPr>
              <w:t>保存</w:t>
            </w:r>
            <w:r>
              <w:rPr>
                <w:rFonts w:ascii="Times New Roman" w:hAnsi="Times New Roman" w:hint="eastAsia"/>
                <w:szCs w:val="21"/>
              </w:rPr>
              <w:t>】</w:t>
            </w:r>
            <w:r>
              <w:rPr>
                <w:rFonts w:ascii="Times New Roman" w:hAnsi="Times New Roman"/>
                <w:szCs w:val="21"/>
              </w:rPr>
              <w:t>按钮后该联系人的负责区域保存到数据库中</w:t>
            </w:r>
          </w:p>
          <w:p w14:paraId="36C0DB37" w14:textId="77777777" w:rsidR="00DC1257" w:rsidRDefault="007579A1">
            <w:pPr>
              <w:pStyle w:val="21"/>
              <w:spacing w:after="60" w:line="360" w:lineRule="atLeast"/>
              <w:ind w:leftChars="0" w:left="200" w:hangingChars="100" w:hanging="200"/>
              <w:rPr>
                <w:szCs w:val="21"/>
              </w:rPr>
            </w:pPr>
            <w:r>
              <w:rPr>
                <w:rFonts w:ascii="Times New Roman" w:hAnsi="Times New Roman" w:hint="eastAsia"/>
                <w:szCs w:val="21"/>
              </w:rPr>
              <w:lastRenderedPageBreak/>
              <w:t>（</w:t>
            </w:r>
            <w:r>
              <w:rPr>
                <w:rFonts w:ascii="Times New Roman" w:hAnsi="Times New Roman"/>
                <w:szCs w:val="21"/>
              </w:rPr>
              <w:t>4</w:t>
            </w:r>
            <w:r>
              <w:rPr>
                <w:rFonts w:ascii="Times New Roman" w:hAnsi="Times New Roman" w:hint="eastAsia"/>
                <w:szCs w:val="21"/>
              </w:rPr>
              <w:t>）</w:t>
            </w:r>
            <w:r>
              <w:rPr>
                <w:rFonts w:ascii="Times New Roman" w:hAnsi="Times New Roman"/>
                <w:szCs w:val="21"/>
              </w:rPr>
              <w:t>点击</w:t>
            </w:r>
            <w:r>
              <w:rPr>
                <w:rFonts w:ascii="Times New Roman" w:hAnsi="Times New Roman" w:hint="eastAsia"/>
                <w:szCs w:val="21"/>
              </w:rPr>
              <w:t>【</w:t>
            </w:r>
            <w:r>
              <w:rPr>
                <w:rFonts w:ascii="Times New Roman" w:hAnsi="Times New Roman"/>
                <w:szCs w:val="21"/>
              </w:rPr>
              <w:t>文件上传</w:t>
            </w:r>
            <w:r>
              <w:rPr>
                <w:rFonts w:ascii="Times New Roman" w:hAnsi="Times New Roman" w:hint="eastAsia"/>
                <w:szCs w:val="21"/>
              </w:rPr>
              <w:t>】</w:t>
            </w:r>
            <w:r>
              <w:rPr>
                <w:rFonts w:ascii="Times New Roman" w:hAnsi="Times New Roman"/>
                <w:szCs w:val="21"/>
              </w:rPr>
              <w:t>按钮</w:t>
            </w:r>
            <w:r>
              <w:rPr>
                <w:rFonts w:ascii="Times New Roman" w:hAnsi="Times New Roman" w:hint="eastAsia"/>
                <w:szCs w:val="21"/>
              </w:rPr>
              <w:t>，</w:t>
            </w:r>
            <w:r>
              <w:rPr>
                <w:rFonts w:ascii="Times New Roman" w:hAnsi="Times New Roman"/>
                <w:szCs w:val="21"/>
              </w:rPr>
              <w:t>可以上传</w:t>
            </w:r>
            <w:r>
              <w:rPr>
                <w:rFonts w:ascii="Times New Roman" w:hAnsi="Times New Roman" w:hint="eastAsia"/>
                <w:szCs w:val="21"/>
              </w:rPr>
              <w:t>文件（仅限</w:t>
            </w:r>
            <w:r>
              <w:rPr>
                <w:rFonts w:ascii="Consolas" w:hAnsi="Consolas" w:cs="Consolas"/>
                <w:sz w:val="21"/>
                <w:szCs w:val="21"/>
              </w:rPr>
              <w:t xml:space="preserve">*.doc;*.xls;*.xlsx;*.docx;*.pdf </w:t>
            </w:r>
            <w:r>
              <w:rPr>
                <w:rFonts w:ascii="Consolas" w:hAnsi="Consolas" w:cs="Consolas"/>
                <w:sz w:val="21"/>
                <w:szCs w:val="21"/>
              </w:rPr>
              <w:t>格式</w:t>
            </w:r>
            <w:r>
              <w:rPr>
                <w:rFonts w:ascii="Times New Roman" w:hAnsi="Times New Roman" w:hint="eastAsia"/>
                <w:szCs w:val="21"/>
              </w:rPr>
              <w:t>）</w:t>
            </w:r>
          </w:p>
          <w:p w14:paraId="1FA68C5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szCs w:val="21"/>
              </w:rPr>
              <w:t>5</w:t>
            </w:r>
            <w:r>
              <w:rPr>
                <w:rFonts w:ascii="Times New Roman" w:hAnsi="Times New Roman" w:hint="eastAsia"/>
                <w:szCs w:val="21"/>
              </w:rPr>
              <w:t>）</w:t>
            </w:r>
            <w:r>
              <w:rPr>
                <w:rFonts w:ascii="Times New Roman" w:hAnsi="Times New Roman"/>
                <w:szCs w:val="21"/>
              </w:rPr>
              <w:t>点击删除</w:t>
            </w:r>
            <w:r>
              <w:rPr>
                <w:rFonts w:ascii="Times New Roman" w:hAnsi="Times New Roman" w:hint="eastAsia"/>
                <w:szCs w:val="21"/>
              </w:rPr>
              <w:t>/</w:t>
            </w:r>
            <w:r>
              <w:rPr>
                <w:rFonts w:ascii="Times New Roman" w:hAnsi="Times New Roman" w:hint="eastAsia"/>
                <w:szCs w:val="21"/>
              </w:rPr>
              <w:t>下载</w:t>
            </w:r>
            <w:r>
              <w:rPr>
                <w:rFonts w:ascii="Times New Roman" w:hAnsi="Times New Roman" w:hint="eastAsia"/>
                <w:szCs w:val="21"/>
              </w:rPr>
              <w:t>[</w:t>
            </w:r>
            <w:r>
              <w:rPr>
                <w:rFonts w:ascii="Times New Roman" w:hAnsi="Times New Roman" w:hint="eastAsia"/>
                <w:szCs w:val="21"/>
              </w:rPr>
              <w:t>超链接</w:t>
            </w:r>
            <w:r>
              <w:rPr>
                <w:rFonts w:ascii="Times New Roman" w:hAnsi="Times New Roman" w:hint="eastAsia"/>
                <w:szCs w:val="21"/>
              </w:rPr>
              <w:t>]</w:t>
            </w:r>
            <w:r>
              <w:rPr>
                <w:rFonts w:ascii="Times New Roman" w:hAnsi="Times New Roman" w:hint="eastAsia"/>
                <w:szCs w:val="21"/>
              </w:rPr>
              <w:t>可以进行文件的</w:t>
            </w:r>
            <w:r>
              <w:rPr>
                <w:rFonts w:ascii="Times New Roman" w:hAnsi="Times New Roman"/>
                <w:szCs w:val="21"/>
              </w:rPr>
              <w:t>删除</w:t>
            </w:r>
            <w:r>
              <w:rPr>
                <w:rFonts w:ascii="Times New Roman" w:hAnsi="Times New Roman" w:hint="eastAsia"/>
                <w:szCs w:val="21"/>
              </w:rPr>
              <w:t>/</w:t>
            </w:r>
            <w:r>
              <w:rPr>
                <w:rFonts w:ascii="Times New Roman" w:hAnsi="Times New Roman" w:hint="eastAsia"/>
                <w:szCs w:val="21"/>
              </w:rPr>
              <w:t>下载操作</w:t>
            </w:r>
          </w:p>
        </w:tc>
      </w:tr>
      <w:tr w:rsidR="00DC1257" w14:paraId="29BB83F5" w14:textId="77777777">
        <w:trPr>
          <w:trHeight w:val="225"/>
        </w:trPr>
        <w:tc>
          <w:tcPr>
            <w:tcW w:w="1985" w:type="dxa"/>
            <w:shd w:val="clear" w:color="auto" w:fill="D9D9D9"/>
          </w:tcPr>
          <w:p w14:paraId="3A6C8E5A" w14:textId="77777777" w:rsidR="00DC1257" w:rsidRDefault="007579A1">
            <w:pPr>
              <w:spacing w:line="360" w:lineRule="atLeast"/>
              <w:rPr>
                <w:szCs w:val="21"/>
              </w:rPr>
            </w:pPr>
            <w:r>
              <w:rPr>
                <w:rFonts w:hint="eastAsia"/>
                <w:szCs w:val="21"/>
              </w:rPr>
              <w:lastRenderedPageBreak/>
              <w:t>备注</w:t>
            </w:r>
          </w:p>
        </w:tc>
        <w:tc>
          <w:tcPr>
            <w:tcW w:w="7087" w:type="dxa"/>
          </w:tcPr>
          <w:p w14:paraId="719DF61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）外包机构代码唯一必填，必须与机构树中的外包公司对应机构代码保持一致才能进行关联</w:t>
            </w:r>
          </w:p>
          <w:p w14:paraId="53F804E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）外包机构名称唯一必填</w:t>
            </w:r>
          </w:p>
          <w:p w14:paraId="6CE05B9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）外包机构简称唯一必填</w:t>
            </w:r>
          </w:p>
          <w:p w14:paraId="7626BBF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4</w:t>
            </w:r>
            <w:r>
              <w:rPr>
                <w:rFonts w:ascii="Times New Roman" w:hAnsi="Times New Roman" w:hint="eastAsia"/>
                <w:szCs w:val="21"/>
              </w:rPr>
              <w:t>）</w:t>
            </w:r>
            <w:r>
              <w:rPr>
                <w:rFonts w:ascii="Times New Roman" w:hAnsi="Times New Roman"/>
                <w:szCs w:val="21"/>
              </w:rPr>
              <w:t>邮箱地址必填</w:t>
            </w:r>
          </w:p>
          <w:p w14:paraId="47060CB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5</w:t>
            </w:r>
            <w:r>
              <w:rPr>
                <w:rFonts w:ascii="Times New Roman" w:hAnsi="Times New Roman" w:hint="eastAsia"/>
                <w:szCs w:val="21"/>
              </w:rPr>
              <w:t>）电话，邮编，传真输入必需满足相应规则</w:t>
            </w:r>
          </w:p>
          <w:p w14:paraId="4E22601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6</w:t>
            </w:r>
            <w:r>
              <w:rPr>
                <w:rFonts w:ascii="Times New Roman" w:hAnsi="Times New Roman" w:hint="eastAsia"/>
                <w:szCs w:val="21"/>
              </w:rPr>
              <w:t>）</w:t>
            </w:r>
            <w:r>
              <w:rPr>
                <w:rFonts w:ascii="Times New Roman" w:hAnsi="Times New Roman"/>
                <w:szCs w:val="21"/>
              </w:rPr>
              <w:t>勾选负责区域</w:t>
            </w:r>
            <w:r>
              <w:rPr>
                <w:rFonts w:ascii="Times New Roman" w:hAnsi="Times New Roman" w:hint="eastAsia"/>
                <w:szCs w:val="21"/>
              </w:rPr>
              <w:t>，</w:t>
            </w:r>
            <w:r>
              <w:rPr>
                <w:rFonts w:ascii="Times New Roman" w:hAnsi="Times New Roman"/>
                <w:szCs w:val="21"/>
              </w:rPr>
              <w:t>点击</w:t>
            </w:r>
            <w:r>
              <w:rPr>
                <w:rFonts w:ascii="Times New Roman" w:hAnsi="Times New Roman" w:hint="eastAsia"/>
                <w:szCs w:val="21"/>
              </w:rPr>
              <w:t>【</w:t>
            </w:r>
            <w:r>
              <w:rPr>
                <w:rFonts w:ascii="Times New Roman" w:hAnsi="Times New Roman"/>
                <w:szCs w:val="21"/>
              </w:rPr>
              <w:t>保存</w:t>
            </w:r>
            <w:r>
              <w:rPr>
                <w:rFonts w:ascii="Times New Roman" w:hAnsi="Times New Roman" w:hint="eastAsia"/>
                <w:szCs w:val="21"/>
              </w:rPr>
              <w:t>】</w:t>
            </w:r>
            <w:r>
              <w:rPr>
                <w:rFonts w:ascii="Times New Roman" w:hAnsi="Times New Roman"/>
                <w:szCs w:val="21"/>
              </w:rPr>
              <w:t>按钮后该联系人的负责区域保存到数据库中</w:t>
            </w:r>
          </w:p>
          <w:p w14:paraId="17CCE7CA" w14:textId="77777777" w:rsidR="00DC1257" w:rsidRDefault="007579A1">
            <w:pPr>
              <w:pStyle w:val="21"/>
              <w:spacing w:after="60" w:line="360" w:lineRule="atLeast"/>
              <w:ind w:leftChars="0" w:left="200" w:hangingChars="100" w:hanging="200"/>
              <w:rPr>
                <w:szCs w:val="21"/>
              </w:rPr>
            </w:pPr>
            <w:r>
              <w:rPr>
                <w:rFonts w:ascii="Times New Roman" w:hAnsi="Times New Roman" w:hint="eastAsia"/>
                <w:szCs w:val="21"/>
              </w:rPr>
              <w:t>（</w:t>
            </w:r>
            <w:r>
              <w:rPr>
                <w:rFonts w:ascii="Times New Roman" w:hAnsi="Times New Roman" w:hint="eastAsia"/>
                <w:szCs w:val="21"/>
              </w:rPr>
              <w:t>7</w:t>
            </w:r>
            <w:r>
              <w:rPr>
                <w:rFonts w:ascii="Times New Roman" w:hAnsi="Times New Roman" w:hint="eastAsia"/>
                <w:szCs w:val="21"/>
              </w:rPr>
              <w:t>）</w:t>
            </w:r>
            <w:r>
              <w:rPr>
                <w:rFonts w:ascii="Times New Roman" w:hAnsi="Times New Roman"/>
                <w:szCs w:val="21"/>
              </w:rPr>
              <w:t>点击</w:t>
            </w:r>
            <w:r>
              <w:rPr>
                <w:rFonts w:ascii="Times New Roman" w:hAnsi="Times New Roman" w:hint="eastAsia"/>
                <w:szCs w:val="21"/>
              </w:rPr>
              <w:t>【</w:t>
            </w:r>
            <w:r>
              <w:rPr>
                <w:rFonts w:ascii="Times New Roman" w:hAnsi="Times New Roman"/>
                <w:szCs w:val="21"/>
              </w:rPr>
              <w:t>文件上传</w:t>
            </w:r>
            <w:r>
              <w:rPr>
                <w:rFonts w:ascii="Times New Roman" w:hAnsi="Times New Roman" w:hint="eastAsia"/>
                <w:szCs w:val="21"/>
              </w:rPr>
              <w:t>】</w:t>
            </w:r>
            <w:r>
              <w:rPr>
                <w:rFonts w:ascii="Times New Roman" w:hAnsi="Times New Roman"/>
                <w:szCs w:val="21"/>
              </w:rPr>
              <w:t>按钮</w:t>
            </w:r>
            <w:r>
              <w:rPr>
                <w:rFonts w:ascii="Times New Roman" w:hAnsi="Times New Roman" w:hint="eastAsia"/>
                <w:szCs w:val="21"/>
              </w:rPr>
              <w:t>，</w:t>
            </w:r>
            <w:r>
              <w:rPr>
                <w:rFonts w:ascii="Times New Roman" w:hAnsi="Times New Roman"/>
                <w:szCs w:val="21"/>
              </w:rPr>
              <w:t>可以上传</w:t>
            </w:r>
            <w:r>
              <w:rPr>
                <w:rFonts w:ascii="Times New Roman" w:hAnsi="Times New Roman" w:hint="eastAsia"/>
                <w:szCs w:val="21"/>
              </w:rPr>
              <w:t>文件（仅限</w:t>
            </w:r>
            <w:r>
              <w:rPr>
                <w:rFonts w:ascii="Consolas" w:hAnsi="Consolas" w:cs="Consolas"/>
                <w:sz w:val="21"/>
                <w:szCs w:val="21"/>
              </w:rPr>
              <w:t xml:space="preserve">*.doc;*.xls;*.xlsx;*.docx;*.pdf </w:t>
            </w:r>
            <w:r>
              <w:rPr>
                <w:rFonts w:ascii="Consolas" w:hAnsi="Consolas" w:cs="Consolas"/>
                <w:sz w:val="21"/>
                <w:szCs w:val="21"/>
              </w:rPr>
              <w:t>格式</w:t>
            </w:r>
            <w:r>
              <w:rPr>
                <w:rFonts w:ascii="Times New Roman" w:hAnsi="Times New Roman" w:hint="eastAsia"/>
                <w:szCs w:val="21"/>
              </w:rPr>
              <w:t>）</w:t>
            </w:r>
          </w:p>
          <w:p w14:paraId="2AE4E1E9" w14:textId="77777777" w:rsidR="00DC1257" w:rsidRDefault="007579A1">
            <w:pPr>
              <w:widowControl/>
              <w:overflowPunct w:val="0"/>
              <w:autoSpaceDE w:val="0"/>
              <w:autoSpaceDN w:val="0"/>
              <w:adjustRightInd w:val="0"/>
              <w:spacing w:after="100" w:line="360" w:lineRule="atLeast"/>
              <w:textAlignment w:val="baseline"/>
            </w:pPr>
            <w:r>
              <w:rPr>
                <w:rFonts w:hint="eastAsia"/>
                <w:szCs w:val="21"/>
              </w:rPr>
              <w:t>（</w:t>
            </w:r>
            <w:r>
              <w:rPr>
                <w:rFonts w:hint="eastAsia"/>
                <w:szCs w:val="21"/>
              </w:rPr>
              <w:t>8</w:t>
            </w:r>
            <w:r>
              <w:rPr>
                <w:rFonts w:hint="eastAsia"/>
                <w:szCs w:val="21"/>
              </w:rPr>
              <w:t>）</w:t>
            </w:r>
            <w:r>
              <w:rPr>
                <w:szCs w:val="21"/>
              </w:rPr>
              <w:t>点击删除</w:t>
            </w:r>
            <w:r>
              <w:rPr>
                <w:rFonts w:hint="eastAsia"/>
                <w:szCs w:val="21"/>
              </w:rPr>
              <w:t>/</w:t>
            </w:r>
            <w:r>
              <w:rPr>
                <w:rFonts w:hint="eastAsia"/>
                <w:szCs w:val="21"/>
              </w:rPr>
              <w:t>下载</w:t>
            </w:r>
            <w:r>
              <w:rPr>
                <w:rFonts w:hint="eastAsia"/>
                <w:szCs w:val="21"/>
              </w:rPr>
              <w:t>[</w:t>
            </w:r>
            <w:r>
              <w:rPr>
                <w:rFonts w:hint="eastAsia"/>
                <w:szCs w:val="21"/>
              </w:rPr>
              <w:t>超链接</w:t>
            </w:r>
            <w:r>
              <w:rPr>
                <w:rFonts w:hint="eastAsia"/>
                <w:szCs w:val="21"/>
              </w:rPr>
              <w:t>]</w:t>
            </w:r>
            <w:r>
              <w:rPr>
                <w:rFonts w:hint="eastAsia"/>
                <w:szCs w:val="21"/>
              </w:rPr>
              <w:t>可以进行文件的</w:t>
            </w:r>
            <w:r>
              <w:rPr>
                <w:szCs w:val="21"/>
              </w:rPr>
              <w:t>删除</w:t>
            </w:r>
            <w:r>
              <w:rPr>
                <w:rFonts w:hint="eastAsia"/>
                <w:szCs w:val="21"/>
              </w:rPr>
              <w:t>/</w:t>
            </w:r>
            <w:r>
              <w:rPr>
                <w:rFonts w:hint="eastAsia"/>
                <w:szCs w:val="21"/>
              </w:rPr>
              <w:t>下载操作</w:t>
            </w:r>
          </w:p>
        </w:tc>
      </w:tr>
    </w:tbl>
    <w:p w14:paraId="19C21F74" w14:textId="77777777" w:rsidR="00DC1257" w:rsidRDefault="00DC1257"/>
    <w:p w14:paraId="473D69A0" w14:textId="77777777" w:rsidR="00DC1257" w:rsidRDefault="007579A1">
      <w:pPr>
        <w:pStyle w:val="3"/>
        <w:numPr>
          <w:ilvl w:val="2"/>
          <w:numId w:val="1"/>
        </w:numPr>
        <w:rPr>
          <w:rFonts w:ascii="黑体" w:eastAsia="黑体"/>
          <w:sz w:val="24"/>
          <w:szCs w:val="24"/>
        </w:rPr>
      </w:pPr>
      <w:bookmarkStart w:id="3473" w:name="_Toc9703"/>
      <w:r>
        <w:rPr>
          <w:rFonts w:ascii="黑体" w:eastAsia="黑体" w:hint="eastAsia"/>
          <w:sz w:val="24"/>
          <w:szCs w:val="24"/>
        </w:rPr>
        <w:t>外包机构编辑</w:t>
      </w:r>
      <w:bookmarkEnd w:id="347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68084B8" w14:textId="77777777">
        <w:trPr>
          <w:trHeight w:val="550"/>
        </w:trPr>
        <w:tc>
          <w:tcPr>
            <w:tcW w:w="1985" w:type="dxa"/>
            <w:shd w:val="clear" w:color="auto" w:fill="D9D9D9"/>
          </w:tcPr>
          <w:p w14:paraId="1A09F9B7" w14:textId="77777777" w:rsidR="00DC1257" w:rsidRDefault="007579A1">
            <w:pPr>
              <w:spacing w:line="360" w:lineRule="atLeast"/>
              <w:rPr>
                <w:szCs w:val="21"/>
              </w:rPr>
            </w:pPr>
            <w:r>
              <w:rPr>
                <w:rFonts w:hint="eastAsia"/>
                <w:szCs w:val="21"/>
              </w:rPr>
              <w:t>功能概述</w:t>
            </w:r>
          </w:p>
        </w:tc>
        <w:tc>
          <w:tcPr>
            <w:tcW w:w="7087" w:type="dxa"/>
          </w:tcPr>
          <w:p w14:paraId="0BBDAC1D" w14:textId="77777777" w:rsidR="00DC1257" w:rsidRDefault="007579A1">
            <w:pPr>
              <w:spacing w:line="360" w:lineRule="atLeast"/>
            </w:pPr>
            <w:r>
              <w:rPr>
                <w:rFonts w:hint="eastAsia"/>
              </w:rPr>
              <w:t>编辑外包</w:t>
            </w:r>
            <w:r>
              <w:rPr>
                <w:rFonts w:hAnsi="宋体" w:hint="eastAsia"/>
              </w:rPr>
              <w:t>机构</w:t>
            </w:r>
          </w:p>
        </w:tc>
      </w:tr>
      <w:tr w:rsidR="00DC1257" w14:paraId="073C613A" w14:textId="77777777">
        <w:trPr>
          <w:trHeight w:val="225"/>
        </w:trPr>
        <w:tc>
          <w:tcPr>
            <w:tcW w:w="1985" w:type="dxa"/>
            <w:shd w:val="clear" w:color="auto" w:fill="D9D9D9"/>
          </w:tcPr>
          <w:p w14:paraId="0B703275" w14:textId="77777777" w:rsidR="00DC1257" w:rsidRDefault="007579A1">
            <w:pPr>
              <w:spacing w:line="360" w:lineRule="atLeast"/>
              <w:rPr>
                <w:szCs w:val="21"/>
              </w:rPr>
            </w:pPr>
            <w:r>
              <w:rPr>
                <w:rFonts w:hint="eastAsia"/>
                <w:szCs w:val="21"/>
              </w:rPr>
              <w:t>输入</w:t>
            </w:r>
          </w:p>
        </w:tc>
        <w:tc>
          <w:tcPr>
            <w:tcW w:w="7087" w:type="dxa"/>
          </w:tcPr>
          <w:p w14:paraId="6A4C5B0A" w14:textId="77777777" w:rsidR="00DC1257" w:rsidRDefault="007579A1">
            <w:pPr>
              <w:widowControl/>
              <w:overflowPunct w:val="0"/>
              <w:autoSpaceDE w:val="0"/>
              <w:autoSpaceDN w:val="0"/>
              <w:adjustRightInd w:val="0"/>
              <w:spacing w:after="100" w:line="360" w:lineRule="atLeast"/>
              <w:textAlignment w:val="baseline"/>
            </w:pPr>
            <w:r>
              <w:rPr>
                <w:rFonts w:hint="eastAsia"/>
              </w:rPr>
              <w:t>编辑信息：</w:t>
            </w:r>
          </w:p>
          <w:p w14:paraId="0E4D72BE" w14:textId="77777777" w:rsidR="00DC1257" w:rsidRDefault="007579A1">
            <w:pPr>
              <w:widowControl/>
              <w:overflowPunct w:val="0"/>
              <w:autoSpaceDE w:val="0"/>
              <w:autoSpaceDN w:val="0"/>
              <w:adjustRightInd w:val="0"/>
              <w:spacing w:after="100" w:line="360" w:lineRule="atLeast"/>
              <w:textAlignment w:val="baseline"/>
            </w:pPr>
            <w:r>
              <w:t>左侧</w:t>
            </w:r>
            <w:r>
              <w:rPr>
                <w:rFonts w:hint="eastAsia"/>
              </w:rPr>
              <w:t>：负责区域树</w:t>
            </w:r>
          </w:p>
          <w:p w14:paraId="4C3789E9" w14:textId="77777777" w:rsidR="00DC1257" w:rsidRDefault="007579A1">
            <w:pPr>
              <w:widowControl/>
              <w:overflowPunct w:val="0"/>
              <w:autoSpaceDE w:val="0"/>
              <w:autoSpaceDN w:val="0"/>
              <w:adjustRightInd w:val="0"/>
              <w:spacing w:after="100" w:line="360" w:lineRule="atLeast"/>
              <w:textAlignment w:val="baseline"/>
            </w:pPr>
            <w:r>
              <w:t>右上侧</w:t>
            </w:r>
            <w:r>
              <w:rPr>
                <w:rFonts w:hint="eastAsia"/>
              </w:rPr>
              <w:t>：</w:t>
            </w:r>
          </w:p>
          <w:p w14:paraId="09B293E7" w14:textId="77777777" w:rsidR="00DC1257" w:rsidRDefault="007579A1">
            <w:pPr>
              <w:spacing w:line="360" w:lineRule="atLeast"/>
              <w:ind w:leftChars="200" w:left="420" w:rightChars="12" w:right="25"/>
            </w:pPr>
            <w:r>
              <w:rPr>
                <w:rFonts w:hint="eastAsia"/>
              </w:rPr>
              <w:t>外包机构代码</w:t>
            </w:r>
            <w:r>
              <w:rPr>
                <w:rFonts w:hint="eastAsia"/>
              </w:rPr>
              <w:t>[</w:t>
            </w:r>
            <w:r>
              <w:rPr>
                <w:rFonts w:hint="eastAsia"/>
              </w:rPr>
              <w:t>只读显示</w:t>
            </w:r>
            <w:r>
              <w:rPr>
                <w:rFonts w:hint="eastAsia"/>
              </w:rPr>
              <w:t>]</w:t>
            </w:r>
            <w:r>
              <w:rPr>
                <w:rFonts w:hint="eastAsia"/>
              </w:rPr>
              <w:t>，外包机构名称</w:t>
            </w:r>
            <w:r>
              <w:rPr>
                <w:rFonts w:hint="eastAsia"/>
              </w:rPr>
              <w:t>[</w:t>
            </w:r>
            <w:r>
              <w:rPr>
                <w:rFonts w:hint="eastAsia"/>
              </w:rPr>
              <w:t>必输入框</w:t>
            </w:r>
            <w:r>
              <w:rPr>
                <w:rFonts w:hint="eastAsia"/>
              </w:rPr>
              <w:t>]</w:t>
            </w:r>
            <w:r>
              <w:rPr>
                <w:rFonts w:hint="eastAsia"/>
              </w:rPr>
              <w:t>，外包机构简称</w:t>
            </w:r>
            <w:r>
              <w:rPr>
                <w:rFonts w:hint="eastAsia"/>
              </w:rPr>
              <w:t>[</w:t>
            </w:r>
            <w:r>
              <w:rPr>
                <w:rFonts w:hint="eastAsia"/>
              </w:rPr>
              <w:t>必输入框</w:t>
            </w:r>
            <w:r>
              <w:rPr>
                <w:rFonts w:hint="eastAsia"/>
              </w:rPr>
              <w:t>]</w:t>
            </w:r>
            <w:r>
              <w:rPr>
                <w:rFonts w:hint="eastAsia"/>
              </w:rPr>
              <w:t>，地址，电话，传真，邮编，联系人，是否可用</w:t>
            </w:r>
            <w:r>
              <w:rPr>
                <w:rFonts w:hint="eastAsia"/>
              </w:rPr>
              <w:t>[</w:t>
            </w:r>
            <w:r>
              <w:rPr>
                <w:rFonts w:hint="eastAsia"/>
              </w:rPr>
              <w:t>下拉框默认</w:t>
            </w:r>
            <w:r>
              <w:rPr>
                <w:rFonts w:hint="eastAsia"/>
              </w:rPr>
              <w:t>Y-</w:t>
            </w:r>
            <w:r>
              <w:rPr>
                <w:rFonts w:hint="eastAsia"/>
              </w:rPr>
              <w:t>是</w:t>
            </w:r>
            <w:r>
              <w:rPr>
                <w:rFonts w:hint="eastAsia"/>
              </w:rPr>
              <w:t>]</w:t>
            </w:r>
            <w:r>
              <w:rPr>
                <w:rFonts w:hint="eastAsia"/>
              </w:rPr>
              <w:t>，邮箱地址</w:t>
            </w:r>
            <w:r>
              <w:rPr>
                <w:rFonts w:hint="eastAsia"/>
              </w:rPr>
              <w:t>[</w:t>
            </w:r>
            <w:r>
              <w:rPr>
                <w:rFonts w:hint="eastAsia"/>
              </w:rPr>
              <w:t>必输入框</w:t>
            </w:r>
            <w:r>
              <w:rPr>
                <w:rFonts w:hint="eastAsia"/>
              </w:rPr>
              <w:t>]</w:t>
            </w:r>
            <w:r>
              <w:rPr>
                <w:rFonts w:hint="eastAsia"/>
              </w:rPr>
              <w:t>。</w:t>
            </w:r>
          </w:p>
          <w:p w14:paraId="22E0B9B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保存</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、关闭</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、文件上传</w:t>
            </w:r>
            <w:r>
              <w:rPr>
                <w:rFonts w:hAnsi="宋体" w:hint="eastAsia"/>
                <w:szCs w:val="21"/>
              </w:rPr>
              <w:t>[</w:t>
            </w:r>
            <w:r>
              <w:rPr>
                <w:rFonts w:hAnsi="宋体" w:hint="eastAsia"/>
                <w:szCs w:val="21"/>
              </w:rPr>
              <w:t>按钮</w:t>
            </w:r>
            <w:r>
              <w:rPr>
                <w:rFonts w:hAnsi="宋体" w:hint="eastAsia"/>
                <w:szCs w:val="21"/>
              </w:rPr>
              <w:t>]</w:t>
            </w:r>
            <w:r>
              <w:rPr>
                <w:rFonts w:hAnsi="宋体" w:hint="eastAsia"/>
                <w:szCs w:val="21"/>
              </w:rPr>
              <w:t>。</w:t>
            </w:r>
          </w:p>
          <w:p w14:paraId="22428A0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szCs w:val="21"/>
              </w:rPr>
              <w:t>右下侧</w:t>
            </w:r>
            <w:r>
              <w:rPr>
                <w:rFonts w:hAnsi="宋体" w:hint="eastAsia"/>
                <w:szCs w:val="21"/>
              </w:rPr>
              <w:t>：</w:t>
            </w:r>
          </w:p>
          <w:p w14:paraId="6DB65734" w14:textId="77777777" w:rsidR="00DC1257" w:rsidRDefault="007579A1">
            <w:pPr>
              <w:spacing w:line="360" w:lineRule="atLeast"/>
              <w:ind w:rightChars="12" w:right="25"/>
            </w:pPr>
            <w:r>
              <w:rPr>
                <w:rFonts w:hAnsi="宋体" w:hint="eastAsia"/>
                <w:szCs w:val="21"/>
              </w:rPr>
              <w:t xml:space="preserve">    </w:t>
            </w:r>
            <w:r>
              <w:rPr>
                <w:rFonts w:hAnsi="宋体" w:hint="eastAsia"/>
                <w:szCs w:val="21"/>
              </w:rPr>
              <w:t>文件上传</w:t>
            </w:r>
            <w:r>
              <w:rPr>
                <w:rFonts w:hAnsi="宋体" w:hint="eastAsia"/>
                <w:szCs w:val="21"/>
              </w:rPr>
              <w:t>[</w:t>
            </w:r>
            <w:r>
              <w:rPr>
                <w:rFonts w:hAnsi="宋体" w:hint="eastAsia"/>
                <w:szCs w:val="21"/>
              </w:rPr>
              <w:t>按钮</w:t>
            </w:r>
            <w:r>
              <w:rPr>
                <w:rFonts w:hAnsi="宋体" w:hint="eastAsia"/>
                <w:szCs w:val="21"/>
              </w:rPr>
              <w:t>]</w:t>
            </w:r>
          </w:p>
        </w:tc>
      </w:tr>
      <w:tr w:rsidR="00DC1257" w14:paraId="60948DAE" w14:textId="77777777">
        <w:trPr>
          <w:trHeight w:val="225"/>
        </w:trPr>
        <w:tc>
          <w:tcPr>
            <w:tcW w:w="1985" w:type="dxa"/>
            <w:shd w:val="clear" w:color="auto" w:fill="D9D9D9"/>
          </w:tcPr>
          <w:p w14:paraId="326AA0F3" w14:textId="77777777" w:rsidR="00DC1257" w:rsidRDefault="007579A1">
            <w:pPr>
              <w:spacing w:line="360" w:lineRule="atLeast"/>
              <w:rPr>
                <w:szCs w:val="21"/>
              </w:rPr>
            </w:pPr>
            <w:r>
              <w:rPr>
                <w:rFonts w:hint="eastAsia"/>
                <w:szCs w:val="21"/>
              </w:rPr>
              <w:t>输出</w:t>
            </w:r>
          </w:p>
        </w:tc>
        <w:tc>
          <w:tcPr>
            <w:tcW w:w="7087" w:type="dxa"/>
          </w:tcPr>
          <w:p w14:paraId="3FAD4A91" w14:textId="77777777" w:rsidR="00DC1257" w:rsidRDefault="007579A1">
            <w:pPr>
              <w:widowControl/>
              <w:overflowPunct w:val="0"/>
              <w:autoSpaceDE w:val="0"/>
              <w:autoSpaceDN w:val="0"/>
              <w:adjustRightInd w:val="0"/>
              <w:spacing w:after="100" w:line="360" w:lineRule="atLeast"/>
              <w:textAlignment w:val="baseline"/>
            </w:pPr>
            <w:r>
              <w:t>左侧</w:t>
            </w:r>
            <w:r>
              <w:rPr>
                <w:rFonts w:hint="eastAsia"/>
              </w:rPr>
              <w:t>：负责区域树</w:t>
            </w:r>
          </w:p>
          <w:p w14:paraId="761270AB" w14:textId="77777777" w:rsidR="00DC1257" w:rsidRDefault="007579A1">
            <w:pPr>
              <w:widowControl/>
              <w:overflowPunct w:val="0"/>
              <w:autoSpaceDE w:val="0"/>
              <w:autoSpaceDN w:val="0"/>
              <w:adjustRightInd w:val="0"/>
              <w:spacing w:after="100" w:line="360" w:lineRule="atLeast"/>
              <w:textAlignment w:val="baseline"/>
            </w:pPr>
            <w:r>
              <w:t>右上侧</w:t>
            </w:r>
            <w:r>
              <w:rPr>
                <w:rFonts w:hint="eastAsia"/>
              </w:rPr>
              <w:t>：</w:t>
            </w:r>
          </w:p>
          <w:p w14:paraId="3C7941B7" w14:textId="77777777" w:rsidR="00DC1257" w:rsidRDefault="007579A1">
            <w:pPr>
              <w:spacing w:line="360" w:lineRule="atLeast"/>
              <w:ind w:leftChars="200" w:left="420"/>
            </w:pPr>
            <w:r>
              <w:rPr>
                <w:rFonts w:hint="eastAsia"/>
              </w:rPr>
              <w:t>外包机构代码</w:t>
            </w:r>
            <w:r>
              <w:rPr>
                <w:rFonts w:hint="eastAsia"/>
              </w:rPr>
              <w:t>[</w:t>
            </w:r>
            <w:r>
              <w:rPr>
                <w:rFonts w:hint="eastAsia"/>
              </w:rPr>
              <w:t>只读显示</w:t>
            </w:r>
            <w:r>
              <w:rPr>
                <w:rFonts w:hint="eastAsia"/>
              </w:rPr>
              <w:t>]</w:t>
            </w:r>
            <w:r>
              <w:rPr>
                <w:rFonts w:hint="eastAsia"/>
              </w:rPr>
              <w:t>、外包机构简称</w:t>
            </w:r>
            <w:r>
              <w:rPr>
                <w:rFonts w:hint="eastAsia"/>
              </w:rPr>
              <w:t>[</w:t>
            </w:r>
            <w:r>
              <w:rPr>
                <w:rFonts w:hint="eastAsia"/>
              </w:rPr>
              <w:t>必输入框</w:t>
            </w:r>
            <w:r>
              <w:rPr>
                <w:rFonts w:hint="eastAsia"/>
              </w:rPr>
              <w:t>]</w:t>
            </w:r>
            <w:r>
              <w:rPr>
                <w:rFonts w:hint="eastAsia"/>
              </w:rPr>
              <w:t>、机构名称</w:t>
            </w:r>
            <w:r>
              <w:rPr>
                <w:rFonts w:hint="eastAsia"/>
              </w:rPr>
              <w:t>[</w:t>
            </w:r>
            <w:r>
              <w:rPr>
                <w:rFonts w:hint="eastAsia"/>
              </w:rPr>
              <w:t>必输入框</w:t>
            </w:r>
            <w:r>
              <w:rPr>
                <w:rFonts w:hint="eastAsia"/>
              </w:rPr>
              <w:t>]</w:t>
            </w:r>
            <w:r>
              <w:rPr>
                <w:rFonts w:hint="eastAsia"/>
              </w:rPr>
              <w:t>、地址</w:t>
            </w:r>
            <w:r>
              <w:rPr>
                <w:rFonts w:hint="eastAsia"/>
              </w:rPr>
              <w:t>[</w:t>
            </w:r>
            <w:r>
              <w:rPr>
                <w:rFonts w:hint="eastAsia"/>
              </w:rPr>
              <w:t>输入框</w:t>
            </w:r>
            <w:r>
              <w:rPr>
                <w:rFonts w:hint="eastAsia"/>
              </w:rPr>
              <w:t>]</w:t>
            </w:r>
            <w:r>
              <w:rPr>
                <w:rFonts w:hint="eastAsia"/>
              </w:rPr>
              <w:t>、电话</w:t>
            </w:r>
            <w:r>
              <w:rPr>
                <w:rFonts w:hint="eastAsia"/>
              </w:rPr>
              <w:t>[</w:t>
            </w:r>
            <w:r>
              <w:rPr>
                <w:rFonts w:hint="eastAsia"/>
              </w:rPr>
              <w:t>输入框</w:t>
            </w:r>
            <w:r>
              <w:rPr>
                <w:rFonts w:hint="eastAsia"/>
              </w:rPr>
              <w:t>]</w:t>
            </w:r>
            <w:r>
              <w:rPr>
                <w:rFonts w:hint="eastAsia"/>
              </w:rPr>
              <w:t>、传真</w:t>
            </w:r>
            <w:r>
              <w:rPr>
                <w:rFonts w:hint="eastAsia"/>
              </w:rPr>
              <w:t>[</w:t>
            </w:r>
            <w:r>
              <w:rPr>
                <w:rFonts w:hint="eastAsia"/>
              </w:rPr>
              <w:t>输入框</w:t>
            </w:r>
            <w:r>
              <w:rPr>
                <w:rFonts w:hint="eastAsia"/>
              </w:rPr>
              <w:t>]</w:t>
            </w:r>
            <w:r>
              <w:rPr>
                <w:rFonts w:hint="eastAsia"/>
              </w:rPr>
              <w:t>、邮编</w:t>
            </w:r>
            <w:r>
              <w:rPr>
                <w:rFonts w:hint="eastAsia"/>
              </w:rPr>
              <w:t>[</w:t>
            </w:r>
            <w:r>
              <w:rPr>
                <w:rFonts w:hint="eastAsia"/>
              </w:rPr>
              <w:t>输入框</w:t>
            </w:r>
            <w:r>
              <w:rPr>
                <w:rFonts w:hint="eastAsia"/>
              </w:rPr>
              <w:t>]</w:t>
            </w:r>
            <w:r>
              <w:rPr>
                <w:rFonts w:hint="eastAsia"/>
              </w:rPr>
              <w:t>、联系人</w:t>
            </w:r>
            <w:r>
              <w:rPr>
                <w:rFonts w:hint="eastAsia"/>
              </w:rPr>
              <w:t>[</w:t>
            </w:r>
            <w:r>
              <w:rPr>
                <w:rFonts w:hint="eastAsia"/>
              </w:rPr>
              <w:t>输入框</w:t>
            </w:r>
            <w:r>
              <w:rPr>
                <w:rFonts w:hint="eastAsia"/>
              </w:rPr>
              <w:t>]</w:t>
            </w:r>
            <w:r>
              <w:rPr>
                <w:rFonts w:hint="eastAsia"/>
              </w:rPr>
              <w:t>、是否可用</w:t>
            </w:r>
            <w:r>
              <w:rPr>
                <w:rFonts w:hint="eastAsia"/>
              </w:rPr>
              <w:t>[</w:t>
            </w:r>
            <w:r>
              <w:rPr>
                <w:rFonts w:hint="eastAsia"/>
              </w:rPr>
              <w:t>下拉框默认</w:t>
            </w:r>
            <w:r>
              <w:rPr>
                <w:rFonts w:hint="eastAsia"/>
              </w:rPr>
              <w:t>Y-</w:t>
            </w:r>
            <w:r>
              <w:rPr>
                <w:rFonts w:hint="eastAsia"/>
              </w:rPr>
              <w:t>是</w:t>
            </w:r>
            <w:r>
              <w:rPr>
                <w:rFonts w:hint="eastAsia"/>
              </w:rPr>
              <w:t>]</w:t>
            </w:r>
            <w:r>
              <w:rPr>
                <w:rFonts w:hint="eastAsia"/>
              </w:rPr>
              <w:t>、邮箱地址</w:t>
            </w:r>
            <w:r>
              <w:rPr>
                <w:rFonts w:hint="eastAsia"/>
              </w:rPr>
              <w:t>[</w:t>
            </w:r>
            <w:r>
              <w:rPr>
                <w:rFonts w:hint="eastAsia"/>
              </w:rPr>
              <w:t>必输入框</w:t>
            </w:r>
            <w:r>
              <w:rPr>
                <w:rFonts w:hint="eastAsia"/>
              </w:rPr>
              <w:t>]</w:t>
            </w:r>
            <w:r>
              <w:rPr>
                <w:rFonts w:hint="eastAsia"/>
              </w:rPr>
              <w:t>。</w:t>
            </w:r>
          </w:p>
          <w:p w14:paraId="12DACB0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szCs w:val="21"/>
              </w:rPr>
              <w:t>右下侧</w:t>
            </w:r>
            <w:r>
              <w:rPr>
                <w:rFonts w:hAnsi="宋体" w:hint="eastAsia"/>
                <w:szCs w:val="21"/>
              </w:rPr>
              <w:t>：</w:t>
            </w:r>
          </w:p>
          <w:p w14:paraId="6EAC3C5C" w14:textId="77777777" w:rsidR="00DC1257" w:rsidRDefault="007579A1">
            <w:pPr>
              <w:spacing w:line="360" w:lineRule="atLeast"/>
              <w:ind w:rightChars="12" w:right="25"/>
            </w:pPr>
            <w:r>
              <w:rPr>
                <w:rFonts w:hAnsi="宋体" w:hint="eastAsia"/>
                <w:szCs w:val="21"/>
              </w:rPr>
              <w:lastRenderedPageBreak/>
              <w:t xml:space="preserve">    </w:t>
            </w:r>
            <w:r>
              <w:rPr>
                <w:rFonts w:hAnsi="宋体" w:hint="eastAsia"/>
                <w:szCs w:val="21"/>
              </w:rPr>
              <w:t>文件名、文件大小、操作：下载</w:t>
            </w:r>
            <w:r>
              <w:rPr>
                <w:rFonts w:hAnsi="宋体" w:hint="eastAsia"/>
                <w:szCs w:val="21"/>
              </w:rPr>
              <w:t>/</w:t>
            </w:r>
            <w:r>
              <w:rPr>
                <w:rFonts w:hAnsi="宋体" w:hint="eastAsia"/>
                <w:szCs w:val="21"/>
              </w:rPr>
              <w:t>删除</w:t>
            </w:r>
          </w:p>
        </w:tc>
      </w:tr>
      <w:tr w:rsidR="00DC1257" w14:paraId="31865C20" w14:textId="77777777">
        <w:trPr>
          <w:trHeight w:val="225"/>
        </w:trPr>
        <w:tc>
          <w:tcPr>
            <w:tcW w:w="1985" w:type="dxa"/>
            <w:shd w:val="clear" w:color="auto" w:fill="D9D9D9"/>
          </w:tcPr>
          <w:p w14:paraId="3E0C3A95" w14:textId="77777777" w:rsidR="00DC1257" w:rsidRDefault="007579A1">
            <w:pPr>
              <w:spacing w:line="360" w:lineRule="atLeast"/>
              <w:rPr>
                <w:szCs w:val="21"/>
              </w:rPr>
            </w:pPr>
            <w:r>
              <w:rPr>
                <w:rFonts w:hint="eastAsia"/>
                <w:szCs w:val="21"/>
              </w:rPr>
              <w:lastRenderedPageBreak/>
              <w:t>参考画面</w:t>
            </w:r>
          </w:p>
        </w:tc>
        <w:tc>
          <w:tcPr>
            <w:tcW w:w="7087" w:type="dxa"/>
          </w:tcPr>
          <w:p w14:paraId="76302EF5" w14:textId="77777777" w:rsidR="00DC1257" w:rsidRDefault="007579A1">
            <w:pPr>
              <w:spacing w:line="360" w:lineRule="atLeast"/>
            </w:pPr>
            <w:r>
              <w:rPr>
                <w:noProof/>
              </w:rPr>
              <w:drawing>
                <wp:inline distT="0" distB="0" distL="114300" distR="114300" wp14:anchorId="34C19235" wp14:editId="0112D878">
                  <wp:extent cx="4358005" cy="1807210"/>
                  <wp:effectExtent l="0" t="0" r="4445" b="254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
                          <pic:cNvPicPr>
                            <a:picLocks noChangeAspect="1"/>
                          </pic:cNvPicPr>
                        </pic:nvPicPr>
                        <pic:blipFill>
                          <a:blip r:embed="rId210" cstate="print"/>
                          <a:stretch>
                            <a:fillRect/>
                          </a:stretch>
                        </pic:blipFill>
                        <pic:spPr>
                          <a:xfrm>
                            <a:off x="0" y="0"/>
                            <a:ext cx="4358005" cy="1807210"/>
                          </a:xfrm>
                          <a:prstGeom prst="rect">
                            <a:avLst/>
                          </a:prstGeom>
                          <a:noFill/>
                          <a:ln w="9525">
                            <a:noFill/>
                            <a:miter/>
                          </a:ln>
                        </pic:spPr>
                      </pic:pic>
                    </a:graphicData>
                  </a:graphic>
                </wp:inline>
              </w:drawing>
            </w:r>
          </w:p>
        </w:tc>
      </w:tr>
      <w:tr w:rsidR="00DC1257" w14:paraId="41A8C305" w14:textId="77777777">
        <w:trPr>
          <w:trHeight w:val="225"/>
        </w:trPr>
        <w:tc>
          <w:tcPr>
            <w:tcW w:w="1985" w:type="dxa"/>
            <w:shd w:val="clear" w:color="auto" w:fill="D9D9D9"/>
          </w:tcPr>
          <w:p w14:paraId="0A88F97E" w14:textId="77777777" w:rsidR="00DC1257" w:rsidRDefault="007579A1">
            <w:pPr>
              <w:spacing w:line="360" w:lineRule="atLeast"/>
              <w:rPr>
                <w:szCs w:val="21"/>
              </w:rPr>
            </w:pPr>
            <w:r>
              <w:rPr>
                <w:rFonts w:hint="eastAsia"/>
                <w:szCs w:val="21"/>
              </w:rPr>
              <w:t>业务规则</w:t>
            </w:r>
          </w:p>
        </w:tc>
        <w:tc>
          <w:tcPr>
            <w:tcW w:w="7087" w:type="dxa"/>
          </w:tcPr>
          <w:p w14:paraId="43D7FD4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）外包机构代码只读不可编辑</w:t>
            </w:r>
          </w:p>
          <w:p w14:paraId="501CC14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）外包机构名称唯一必填</w:t>
            </w:r>
          </w:p>
          <w:p w14:paraId="7A304A0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）外包机构简称唯一必填</w:t>
            </w:r>
          </w:p>
          <w:p w14:paraId="29953BC6" w14:textId="77777777" w:rsidR="00DC1257" w:rsidRDefault="007579A1">
            <w:pPr>
              <w:pStyle w:val="21"/>
              <w:spacing w:after="60" w:line="360" w:lineRule="atLeast"/>
              <w:ind w:leftChars="0" w:left="0"/>
              <w:rPr>
                <w:szCs w:val="21"/>
              </w:rPr>
            </w:pPr>
            <w:r>
              <w:rPr>
                <w:rFonts w:ascii="Times New Roman" w:hAnsi="Times New Roman" w:hint="eastAsia"/>
                <w:szCs w:val="21"/>
              </w:rPr>
              <w:t>（</w:t>
            </w:r>
            <w:r>
              <w:rPr>
                <w:rFonts w:ascii="Times New Roman" w:hAnsi="Times New Roman" w:hint="eastAsia"/>
                <w:szCs w:val="21"/>
              </w:rPr>
              <w:t>4</w:t>
            </w:r>
            <w:r>
              <w:rPr>
                <w:rFonts w:ascii="Times New Roman" w:hAnsi="Times New Roman" w:hint="eastAsia"/>
                <w:szCs w:val="21"/>
              </w:rPr>
              <w:t>）电话，传真输入必需满足相应规则</w:t>
            </w:r>
          </w:p>
          <w:p w14:paraId="5D22E22F" w14:textId="77777777" w:rsidR="00DC1257" w:rsidRDefault="007579A1">
            <w:pPr>
              <w:pStyle w:val="21"/>
              <w:spacing w:after="60" w:line="360" w:lineRule="atLeast"/>
              <w:ind w:leftChars="0" w:left="0"/>
              <w:rPr>
                <w:szCs w:val="21"/>
              </w:rPr>
            </w:pPr>
            <w:r>
              <w:rPr>
                <w:rFonts w:ascii="Times New Roman" w:hAnsi="Times New Roman" w:hint="eastAsia"/>
                <w:szCs w:val="21"/>
              </w:rPr>
              <w:t>（</w:t>
            </w:r>
            <w:r>
              <w:rPr>
                <w:rFonts w:ascii="Times New Roman" w:hAnsi="Times New Roman" w:hint="eastAsia"/>
                <w:szCs w:val="21"/>
              </w:rPr>
              <w:t>5</w:t>
            </w:r>
            <w:r>
              <w:rPr>
                <w:rFonts w:ascii="Times New Roman" w:hAnsi="Times New Roman" w:hint="eastAsia"/>
                <w:szCs w:val="21"/>
              </w:rPr>
              <w:t>）字段长度控制详见数据库设计。</w:t>
            </w:r>
          </w:p>
          <w:p w14:paraId="1E4C1B50" w14:textId="77777777" w:rsidR="00DC1257" w:rsidRDefault="007579A1">
            <w:pPr>
              <w:pStyle w:val="21"/>
              <w:spacing w:after="60" w:line="360" w:lineRule="atLeast"/>
              <w:ind w:leftChars="0" w:left="0"/>
              <w:rPr>
                <w:szCs w:val="21"/>
              </w:rPr>
            </w:pPr>
            <w:r>
              <w:rPr>
                <w:rFonts w:ascii="Times New Roman" w:hAnsi="Times New Roman" w:hint="eastAsia"/>
                <w:szCs w:val="21"/>
              </w:rPr>
              <w:t>（</w:t>
            </w:r>
            <w:r>
              <w:rPr>
                <w:rFonts w:ascii="Times New Roman" w:hAnsi="Times New Roman" w:hint="eastAsia"/>
                <w:szCs w:val="21"/>
              </w:rPr>
              <w:t>6</w:t>
            </w:r>
            <w:r>
              <w:rPr>
                <w:rFonts w:ascii="Times New Roman" w:hAnsi="Times New Roman" w:hint="eastAsia"/>
                <w:szCs w:val="21"/>
              </w:rPr>
              <w:t>）更改</w:t>
            </w:r>
            <w:r>
              <w:rPr>
                <w:rFonts w:ascii="Times New Roman" w:hAnsi="Times New Roman"/>
                <w:szCs w:val="21"/>
              </w:rPr>
              <w:t>勾选负责区域</w:t>
            </w:r>
            <w:r>
              <w:rPr>
                <w:rFonts w:ascii="Times New Roman" w:hAnsi="Times New Roman" w:hint="eastAsia"/>
                <w:szCs w:val="21"/>
              </w:rPr>
              <w:t>，</w:t>
            </w:r>
            <w:r>
              <w:rPr>
                <w:rFonts w:ascii="Times New Roman" w:hAnsi="Times New Roman"/>
                <w:szCs w:val="21"/>
              </w:rPr>
              <w:t>点击保存按钮后该联系人的负责区域</w:t>
            </w:r>
            <w:r>
              <w:rPr>
                <w:rFonts w:ascii="Times New Roman" w:hAnsi="Times New Roman" w:hint="eastAsia"/>
                <w:szCs w:val="21"/>
              </w:rPr>
              <w:t>更新</w:t>
            </w:r>
            <w:r>
              <w:rPr>
                <w:rFonts w:ascii="Times New Roman" w:hAnsi="Times New Roman"/>
                <w:szCs w:val="21"/>
              </w:rPr>
              <w:t>到数据库中</w:t>
            </w:r>
          </w:p>
          <w:p w14:paraId="68C097AA" w14:textId="77777777" w:rsidR="00DC1257" w:rsidRDefault="007579A1">
            <w:pPr>
              <w:pStyle w:val="21"/>
              <w:spacing w:after="60" w:line="360" w:lineRule="atLeast"/>
              <w:ind w:leftChars="0" w:left="200" w:hangingChars="100" w:hanging="200"/>
              <w:rPr>
                <w:szCs w:val="21"/>
              </w:rPr>
            </w:pPr>
            <w:r>
              <w:rPr>
                <w:rFonts w:ascii="Times New Roman" w:hAnsi="Times New Roman" w:hint="eastAsia"/>
                <w:szCs w:val="21"/>
              </w:rPr>
              <w:t>（</w:t>
            </w:r>
            <w:r>
              <w:rPr>
                <w:rFonts w:ascii="Times New Roman" w:hAnsi="Times New Roman" w:hint="eastAsia"/>
                <w:szCs w:val="21"/>
              </w:rPr>
              <w:t>7</w:t>
            </w:r>
            <w:r>
              <w:rPr>
                <w:rFonts w:ascii="Times New Roman" w:hAnsi="Times New Roman" w:hint="eastAsia"/>
                <w:szCs w:val="21"/>
              </w:rPr>
              <w:t>）</w:t>
            </w:r>
            <w:r>
              <w:rPr>
                <w:rFonts w:ascii="Times New Roman" w:hAnsi="Times New Roman"/>
                <w:szCs w:val="21"/>
              </w:rPr>
              <w:t>点击文件上传按钮</w:t>
            </w:r>
            <w:r>
              <w:rPr>
                <w:rFonts w:ascii="Times New Roman" w:hAnsi="Times New Roman" w:hint="eastAsia"/>
                <w:szCs w:val="21"/>
              </w:rPr>
              <w:t>，</w:t>
            </w:r>
            <w:r>
              <w:rPr>
                <w:rFonts w:ascii="Times New Roman" w:hAnsi="Times New Roman"/>
                <w:szCs w:val="21"/>
              </w:rPr>
              <w:t>可以上传</w:t>
            </w:r>
            <w:r>
              <w:rPr>
                <w:rFonts w:ascii="Times New Roman" w:hAnsi="Times New Roman" w:hint="eastAsia"/>
                <w:szCs w:val="21"/>
              </w:rPr>
              <w:t>文件（仅限</w:t>
            </w:r>
            <w:r>
              <w:rPr>
                <w:rFonts w:ascii="Consolas" w:hAnsi="Consolas" w:cs="Consolas"/>
                <w:sz w:val="21"/>
                <w:szCs w:val="21"/>
              </w:rPr>
              <w:t xml:space="preserve">*.doc;*.xls;*.xlsx;*.docx;*.pdf </w:t>
            </w:r>
            <w:r>
              <w:rPr>
                <w:rFonts w:ascii="Consolas" w:hAnsi="Consolas" w:cs="Consolas"/>
                <w:sz w:val="21"/>
                <w:szCs w:val="21"/>
              </w:rPr>
              <w:t>格式</w:t>
            </w:r>
            <w:r>
              <w:rPr>
                <w:rFonts w:ascii="Times New Roman" w:hAnsi="Times New Roman" w:hint="eastAsia"/>
                <w:szCs w:val="21"/>
              </w:rPr>
              <w:t>）</w:t>
            </w:r>
          </w:p>
          <w:p w14:paraId="3F873929" w14:textId="77777777" w:rsidR="00DC1257" w:rsidRDefault="007579A1">
            <w:pPr>
              <w:pStyle w:val="21"/>
              <w:spacing w:after="60" w:line="360" w:lineRule="atLeast"/>
              <w:ind w:leftChars="0" w:left="0"/>
              <w:rPr>
                <w:szCs w:val="21"/>
              </w:rPr>
            </w:pPr>
            <w:r>
              <w:rPr>
                <w:rFonts w:ascii="Times New Roman" w:hAnsi="Times New Roman" w:hint="eastAsia"/>
                <w:szCs w:val="21"/>
              </w:rPr>
              <w:t>（</w:t>
            </w:r>
            <w:r>
              <w:rPr>
                <w:rFonts w:ascii="Times New Roman" w:hAnsi="Times New Roman" w:hint="eastAsia"/>
                <w:szCs w:val="21"/>
              </w:rPr>
              <w:t>8</w:t>
            </w:r>
            <w:r>
              <w:rPr>
                <w:rFonts w:ascii="Times New Roman" w:hAnsi="Times New Roman" w:hint="eastAsia"/>
                <w:szCs w:val="21"/>
              </w:rPr>
              <w:t>）</w:t>
            </w:r>
            <w:r>
              <w:rPr>
                <w:rFonts w:ascii="Times New Roman" w:hAnsi="Times New Roman"/>
                <w:szCs w:val="21"/>
              </w:rPr>
              <w:t>点击删除</w:t>
            </w:r>
            <w:r>
              <w:rPr>
                <w:rFonts w:ascii="Times New Roman" w:hAnsi="Times New Roman" w:hint="eastAsia"/>
                <w:szCs w:val="21"/>
              </w:rPr>
              <w:t>/</w:t>
            </w:r>
            <w:r>
              <w:rPr>
                <w:rFonts w:ascii="Times New Roman" w:hAnsi="Times New Roman" w:hint="eastAsia"/>
                <w:szCs w:val="21"/>
              </w:rPr>
              <w:t>下载可以进行文件的</w:t>
            </w:r>
            <w:r>
              <w:rPr>
                <w:rFonts w:ascii="Times New Roman" w:hAnsi="Times New Roman"/>
                <w:szCs w:val="21"/>
              </w:rPr>
              <w:t>删除</w:t>
            </w:r>
            <w:r>
              <w:rPr>
                <w:rFonts w:ascii="Times New Roman" w:hAnsi="Times New Roman" w:hint="eastAsia"/>
                <w:szCs w:val="21"/>
              </w:rPr>
              <w:t>/</w:t>
            </w:r>
            <w:r>
              <w:rPr>
                <w:rFonts w:ascii="Times New Roman" w:hAnsi="Times New Roman" w:hint="eastAsia"/>
                <w:szCs w:val="21"/>
              </w:rPr>
              <w:t>下载操作</w:t>
            </w:r>
          </w:p>
        </w:tc>
      </w:tr>
      <w:tr w:rsidR="00DC1257" w14:paraId="590B6576" w14:textId="77777777">
        <w:trPr>
          <w:trHeight w:val="225"/>
        </w:trPr>
        <w:tc>
          <w:tcPr>
            <w:tcW w:w="1985" w:type="dxa"/>
            <w:shd w:val="clear" w:color="auto" w:fill="D9D9D9"/>
          </w:tcPr>
          <w:p w14:paraId="024E6A97" w14:textId="77777777" w:rsidR="00DC1257" w:rsidRDefault="007579A1">
            <w:pPr>
              <w:spacing w:line="360" w:lineRule="atLeast"/>
              <w:rPr>
                <w:szCs w:val="21"/>
              </w:rPr>
            </w:pPr>
            <w:r>
              <w:rPr>
                <w:rFonts w:hint="eastAsia"/>
                <w:szCs w:val="21"/>
              </w:rPr>
              <w:t>备注</w:t>
            </w:r>
          </w:p>
        </w:tc>
        <w:tc>
          <w:tcPr>
            <w:tcW w:w="7087" w:type="dxa"/>
          </w:tcPr>
          <w:p w14:paraId="155BD92E" w14:textId="77777777" w:rsidR="00DC1257" w:rsidRDefault="007579A1">
            <w:pPr>
              <w:pStyle w:val="Style36"/>
              <w:ind w:left="210" w:hangingChars="100" w:hanging="210"/>
            </w:pPr>
            <w:r>
              <w:rPr>
                <w:rFonts w:hint="eastAsia"/>
              </w:rPr>
              <w:t>（</w:t>
            </w:r>
            <w:r>
              <w:rPr>
                <w:rFonts w:hint="eastAsia"/>
              </w:rPr>
              <w:t>1</w:t>
            </w:r>
            <w:r>
              <w:rPr>
                <w:rFonts w:hint="eastAsia"/>
              </w:rPr>
              <w:t>）点击保存</w:t>
            </w:r>
            <w:r>
              <w:rPr>
                <w:rFonts w:hint="eastAsia"/>
              </w:rPr>
              <w:t>[</w:t>
            </w:r>
            <w:r>
              <w:rPr>
                <w:rFonts w:hint="eastAsia"/>
              </w:rPr>
              <w:t>按钮</w:t>
            </w:r>
            <w:r>
              <w:rPr>
                <w:rFonts w:hint="eastAsia"/>
              </w:rPr>
              <w:t>]</w:t>
            </w:r>
            <w:r>
              <w:rPr>
                <w:rFonts w:hint="eastAsia"/>
              </w:rPr>
              <w:t>，保存到数据库，跳转到机构查询页面，参见</w:t>
            </w:r>
            <w:r>
              <w:rPr>
                <w:rFonts w:hint="eastAsia"/>
              </w:rPr>
              <w:t xml:space="preserve"> </w:t>
            </w:r>
            <w:r>
              <w:rPr>
                <w:rFonts w:hint="eastAsia"/>
              </w:rPr>
              <w:t>“章节</w:t>
            </w:r>
            <w:r>
              <w:rPr>
                <w:rFonts w:hint="eastAsia"/>
              </w:rPr>
              <w:t xml:space="preserve"> 11.7.1 </w:t>
            </w:r>
            <w:r>
              <w:rPr>
                <w:rFonts w:hint="eastAsia"/>
              </w:rPr>
              <w:t>外包机构查询”</w:t>
            </w:r>
          </w:p>
          <w:p w14:paraId="7FA787A3" w14:textId="77777777" w:rsidR="00DC1257" w:rsidRDefault="007579A1">
            <w:pPr>
              <w:spacing w:line="360" w:lineRule="atLeast"/>
              <w:ind w:left="210" w:hangingChars="100" w:hanging="210"/>
            </w:pPr>
            <w:r>
              <w:rPr>
                <w:rFonts w:hint="eastAsia"/>
              </w:rPr>
              <w:t>（</w:t>
            </w:r>
            <w:r>
              <w:rPr>
                <w:rFonts w:hint="eastAsia"/>
              </w:rPr>
              <w:t>2</w:t>
            </w:r>
            <w:r>
              <w:rPr>
                <w:rFonts w:hint="eastAsia"/>
              </w:rPr>
              <w:t>）点击取消</w:t>
            </w:r>
            <w:r>
              <w:rPr>
                <w:rFonts w:hint="eastAsia"/>
              </w:rPr>
              <w:t>[</w:t>
            </w:r>
            <w:r>
              <w:rPr>
                <w:rFonts w:hint="eastAsia"/>
              </w:rPr>
              <w:t>按钮</w:t>
            </w:r>
            <w:r>
              <w:rPr>
                <w:rFonts w:hint="eastAsia"/>
              </w:rPr>
              <w:t>]</w:t>
            </w:r>
            <w:r>
              <w:rPr>
                <w:rFonts w:hint="eastAsia"/>
              </w:rPr>
              <w:t>，跳转到机构查询页面，参见</w:t>
            </w:r>
            <w:r>
              <w:rPr>
                <w:rFonts w:hint="eastAsia"/>
              </w:rPr>
              <w:t xml:space="preserve"> </w:t>
            </w:r>
            <w:r>
              <w:rPr>
                <w:rFonts w:hint="eastAsia"/>
              </w:rPr>
              <w:t>“章节</w:t>
            </w:r>
            <w:r>
              <w:rPr>
                <w:rFonts w:hint="eastAsia"/>
              </w:rPr>
              <w:t xml:space="preserve"> 11.</w:t>
            </w:r>
            <w:r>
              <w:t>7</w:t>
            </w:r>
            <w:r>
              <w:rPr>
                <w:rFonts w:hint="eastAsia"/>
              </w:rPr>
              <w:t xml:space="preserve">.1 </w:t>
            </w:r>
            <w:r>
              <w:rPr>
                <w:rFonts w:hint="eastAsia"/>
              </w:rPr>
              <w:t>外包机构查询”</w:t>
            </w:r>
          </w:p>
        </w:tc>
      </w:tr>
    </w:tbl>
    <w:p w14:paraId="2540336A" w14:textId="77777777" w:rsidR="00DC1257" w:rsidRDefault="007579A1">
      <w:r>
        <w:br w:type="page"/>
      </w:r>
    </w:p>
    <w:p w14:paraId="2B01314A" w14:textId="77777777" w:rsidR="00DC1257" w:rsidRDefault="007579A1">
      <w:pPr>
        <w:pStyle w:val="3"/>
        <w:numPr>
          <w:ilvl w:val="2"/>
          <w:numId w:val="1"/>
        </w:numPr>
        <w:rPr>
          <w:rFonts w:ascii="黑体" w:eastAsia="黑体"/>
          <w:sz w:val="24"/>
          <w:szCs w:val="24"/>
        </w:rPr>
      </w:pPr>
      <w:bookmarkStart w:id="3474" w:name="_Toc15841"/>
      <w:r>
        <w:rPr>
          <w:rFonts w:ascii="黑体" w:eastAsia="黑体" w:hint="eastAsia"/>
          <w:sz w:val="24"/>
          <w:szCs w:val="24"/>
        </w:rPr>
        <w:lastRenderedPageBreak/>
        <w:t>外包佣金设置</w:t>
      </w:r>
      <w:bookmarkEnd w:id="3474"/>
    </w:p>
    <w:p w14:paraId="67CCBE2B" w14:textId="77777777" w:rsidR="00DC1257" w:rsidRDefault="00DC1257"/>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05F06C9"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34A8731B" w14:textId="77777777" w:rsidR="00DC1257" w:rsidRDefault="007579A1">
            <w:pPr>
              <w:spacing w:line="360" w:lineRule="atLeast"/>
              <w:rPr>
                <w:rFonts w:hAnsi="宋体"/>
                <w:szCs w:val="21"/>
              </w:rPr>
            </w:pPr>
            <w:r>
              <w:rPr>
                <w:rFonts w:hAnsi="宋体" w:hint="eastAsia"/>
                <w:szCs w:val="21"/>
              </w:rPr>
              <w:t>功能概述</w:t>
            </w:r>
          </w:p>
        </w:tc>
        <w:tc>
          <w:tcPr>
            <w:tcW w:w="7087" w:type="dxa"/>
            <w:tcBorders>
              <w:top w:val="single" w:sz="6" w:space="0" w:color="auto"/>
              <w:left w:val="single" w:sz="6" w:space="0" w:color="auto"/>
              <w:bottom w:val="single" w:sz="6" w:space="0" w:color="auto"/>
              <w:right w:val="single" w:sz="12" w:space="0" w:color="auto"/>
            </w:tcBorders>
          </w:tcPr>
          <w:p w14:paraId="3D549379" w14:textId="77777777" w:rsidR="00DC1257" w:rsidRDefault="007579A1">
            <w:pPr>
              <w:numPr>
                <w:ilvl w:val="0"/>
                <w:numId w:val="118"/>
              </w:numPr>
              <w:spacing w:line="360" w:lineRule="atLeast"/>
            </w:pPr>
            <w:r>
              <w:rPr>
                <w:rFonts w:hint="eastAsia"/>
              </w:rPr>
              <w:t>显示已有的佣金费率信息</w:t>
            </w:r>
          </w:p>
          <w:p w14:paraId="70AA596D" w14:textId="77777777" w:rsidR="00DC1257" w:rsidRDefault="007579A1">
            <w:pPr>
              <w:numPr>
                <w:ilvl w:val="0"/>
                <w:numId w:val="118"/>
              </w:numPr>
              <w:spacing w:line="360" w:lineRule="atLeast"/>
            </w:pPr>
            <w:r>
              <w:rPr>
                <w:rFonts w:hint="eastAsia"/>
              </w:rPr>
              <w:t>新增佣金费率</w:t>
            </w:r>
          </w:p>
          <w:p w14:paraId="5235ADF2" w14:textId="77777777" w:rsidR="00DC1257" w:rsidRDefault="007579A1">
            <w:pPr>
              <w:numPr>
                <w:ilvl w:val="0"/>
                <w:numId w:val="118"/>
              </w:numPr>
              <w:spacing w:line="360" w:lineRule="atLeast"/>
            </w:pPr>
            <w:r>
              <w:rPr>
                <w:rFonts w:hint="eastAsia"/>
              </w:rPr>
              <w:t>编辑佣金费率</w:t>
            </w:r>
          </w:p>
        </w:tc>
      </w:tr>
      <w:tr w:rsidR="00DC1257" w14:paraId="687A87C8"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0894401D" w14:textId="77777777" w:rsidR="00DC1257" w:rsidRDefault="007579A1">
            <w:pPr>
              <w:spacing w:line="360" w:lineRule="atLeast"/>
              <w:rPr>
                <w:rFonts w:hAnsi="宋体"/>
                <w:szCs w:val="21"/>
              </w:rPr>
            </w:pPr>
            <w:r>
              <w:rPr>
                <w:rFonts w:hAnsi="宋体" w:hint="eastAsia"/>
                <w:szCs w:val="21"/>
              </w:rPr>
              <w:t>输入</w:t>
            </w:r>
          </w:p>
        </w:tc>
        <w:tc>
          <w:tcPr>
            <w:tcW w:w="7087" w:type="dxa"/>
            <w:tcBorders>
              <w:top w:val="single" w:sz="6" w:space="0" w:color="auto"/>
              <w:left w:val="single" w:sz="6" w:space="0" w:color="auto"/>
              <w:bottom w:val="single" w:sz="6" w:space="0" w:color="auto"/>
              <w:right w:val="single" w:sz="12" w:space="0" w:color="auto"/>
            </w:tcBorders>
          </w:tcPr>
          <w:p w14:paraId="3A6C4C03" w14:textId="77777777" w:rsidR="00DC1257" w:rsidRDefault="007579A1">
            <w:pPr>
              <w:spacing w:line="360" w:lineRule="atLeast"/>
              <w:rPr>
                <w:color w:val="FF0000"/>
              </w:rPr>
            </w:pPr>
            <w:r>
              <w:rPr>
                <w:rFonts w:hint="eastAsia"/>
                <w:color w:val="FF0000"/>
              </w:rPr>
              <w:t>查询佣金设置输入信息：</w:t>
            </w:r>
          </w:p>
          <w:p w14:paraId="67ACE0C2" w14:textId="77777777" w:rsidR="00DC1257" w:rsidRDefault="007579A1">
            <w:pPr>
              <w:spacing w:line="360" w:lineRule="atLeast"/>
              <w:ind w:leftChars="200" w:left="420"/>
              <w:rPr>
                <w:color w:val="FF0000"/>
              </w:rPr>
            </w:pPr>
            <w:r>
              <w:rPr>
                <w:rFonts w:hint="eastAsia"/>
                <w:color w:val="FF0000"/>
              </w:rPr>
              <w:t>外包机构</w:t>
            </w:r>
            <w:r>
              <w:rPr>
                <w:color w:val="FF0000"/>
              </w:rPr>
              <w:t>代码</w:t>
            </w:r>
            <w:r>
              <w:rPr>
                <w:rFonts w:hint="eastAsia"/>
                <w:color w:val="FF0000"/>
              </w:rPr>
              <w:t>[</w:t>
            </w:r>
            <w:r>
              <w:rPr>
                <w:rFonts w:hint="eastAsia"/>
                <w:color w:val="FF0000"/>
              </w:rPr>
              <w:t>文本框</w:t>
            </w:r>
            <w:r>
              <w:rPr>
                <w:rFonts w:hint="eastAsia"/>
                <w:color w:val="FF0000"/>
              </w:rPr>
              <w:t>]</w:t>
            </w:r>
            <w:r>
              <w:rPr>
                <w:rFonts w:hint="eastAsia"/>
                <w:color w:val="FF0000"/>
              </w:rPr>
              <w:t>、外包</w:t>
            </w:r>
            <w:r>
              <w:rPr>
                <w:color w:val="FF0000"/>
              </w:rPr>
              <w:t>机构名称</w:t>
            </w:r>
            <w:r>
              <w:rPr>
                <w:rFonts w:hint="eastAsia"/>
                <w:color w:val="FF0000"/>
              </w:rPr>
              <w:t>[</w:t>
            </w:r>
            <w:r>
              <w:rPr>
                <w:rFonts w:hint="eastAsia"/>
                <w:color w:val="FF0000"/>
              </w:rPr>
              <w:t>文本框</w:t>
            </w:r>
            <w:r>
              <w:rPr>
                <w:rFonts w:hint="eastAsia"/>
                <w:color w:val="FF0000"/>
              </w:rPr>
              <w:t>]</w:t>
            </w:r>
            <w:r>
              <w:rPr>
                <w:rFonts w:hint="eastAsia"/>
                <w:color w:val="FF0000"/>
              </w:rPr>
              <w:t>、催收</w:t>
            </w:r>
            <w:r>
              <w:rPr>
                <w:color w:val="FF0000"/>
              </w:rPr>
              <w:t>强度</w:t>
            </w:r>
            <w:r>
              <w:rPr>
                <w:rFonts w:hint="eastAsia"/>
                <w:color w:val="FF0000"/>
              </w:rPr>
              <w:t>[</w:t>
            </w:r>
            <w:r>
              <w:rPr>
                <w:rFonts w:hint="eastAsia"/>
                <w:color w:val="FF0000"/>
              </w:rPr>
              <w:t>文本框</w:t>
            </w:r>
            <w:r>
              <w:rPr>
                <w:rFonts w:hint="eastAsia"/>
                <w:color w:val="FF0000"/>
              </w:rPr>
              <w:t>]</w:t>
            </w:r>
          </w:p>
          <w:p w14:paraId="6E37723A" w14:textId="77777777" w:rsidR="00DC1257" w:rsidRDefault="007579A1">
            <w:pPr>
              <w:spacing w:line="360" w:lineRule="atLeast"/>
              <w:rPr>
                <w:color w:val="FF0000"/>
              </w:rPr>
            </w:pPr>
            <w:r>
              <w:rPr>
                <w:rFonts w:hint="eastAsia"/>
                <w:color w:val="FF0000"/>
              </w:rPr>
              <w:t>新增佣金设置输入信息：</w:t>
            </w:r>
          </w:p>
          <w:p w14:paraId="60260FA8" w14:textId="77777777" w:rsidR="00DC1257" w:rsidRDefault="007579A1">
            <w:pPr>
              <w:spacing w:line="360" w:lineRule="atLeast"/>
              <w:ind w:leftChars="200" w:left="420"/>
            </w:pPr>
            <w:r>
              <w:rPr>
                <w:rFonts w:hint="eastAsia"/>
                <w:color w:val="FF0000"/>
              </w:rPr>
              <w:t>外包机构</w:t>
            </w:r>
            <w:r>
              <w:rPr>
                <w:color w:val="FF0000"/>
              </w:rPr>
              <w:t>代码</w:t>
            </w:r>
            <w:r>
              <w:rPr>
                <w:rFonts w:hint="eastAsia"/>
                <w:color w:val="FF0000"/>
              </w:rPr>
              <w:t>[</w:t>
            </w:r>
            <w:r>
              <w:rPr>
                <w:rFonts w:hint="eastAsia"/>
                <w:color w:val="FF0000"/>
              </w:rPr>
              <w:t>文本框</w:t>
            </w:r>
            <w:r>
              <w:rPr>
                <w:rFonts w:hint="eastAsia"/>
                <w:color w:val="FF0000"/>
              </w:rPr>
              <w:t>]</w:t>
            </w:r>
            <w:r>
              <w:rPr>
                <w:rFonts w:hint="eastAsia"/>
                <w:color w:val="FF0000"/>
              </w:rPr>
              <w:t>、外包</w:t>
            </w:r>
            <w:r>
              <w:rPr>
                <w:color w:val="FF0000"/>
              </w:rPr>
              <w:t>机构名称</w:t>
            </w:r>
            <w:r>
              <w:rPr>
                <w:rFonts w:hint="eastAsia"/>
                <w:color w:val="FF0000"/>
              </w:rPr>
              <w:t>[</w:t>
            </w:r>
            <w:r>
              <w:rPr>
                <w:rFonts w:hint="eastAsia"/>
                <w:color w:val="FF0000"/>
              </w:rPr>
              <w:t>文本框</w:t>
            </w:r>
            <w:r>
              <w:rPr>
                <w:rFonts w:hint="eastAsia"/>
                <w:color w:val="FF0000"/>
              </w:rPr>
              <w:t>]</w:t>
            </w:r>
            <w:r>
              <w:rPr>
                <w:rFonts w:hint="eastAsia"/>
                <w:color w:val="FF0000"/>
              </w:rPr>
              <w:t>、催收</w:t>
            </w:r>
            <w:r>
              <w:rPr>
                <w:color w:val="FF0000"/>
              </w:rPr>
              <w:t>强度</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目标</w:t>
            </w:r>
            <w:r>
              <w:rPr>
                <w:color w:val="FF0000"/>
              </w:rPr>
              <w:t>回正率</w:t>
            </w:r>
            <w:proofErr w:type="gramEnd"/>
            <w:r>
              <w:rPr>
                <w:rFonts w:hint="eastAsia"/>
                <w:color w:val="FF0000"/>
              </w:rPr>
              <w:t>（</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回正</w:t>
            </w:r>
            <w:proofErr w:type="gramEnd"/>
            <w:r>
              <w:rPr>
                <w:rFonts w:hint="eastAsia"/>
                <w:color w:val="FF0000"/>
              </w:rPr>
              <w:t>率浮动</w:t>
            </w:r>
            <w:r>
              <w:rPr>
                <w:color w:val="FF0000"/>
              </w:rPr>
              <w:t>金额</w:t>
            </w:r>
            <w:r>
              <w:rPr>
                <w:rFonts w:hint="eastAsia"/>
                <w:color w:val="FF0000"/>
              </w:rPr>
              <w:t>[</w:t>
            </w:r>
            <w:r>
              <w:rPr>
                <w:rFonts w:hint="eastAsia"/>
                <w:color w:val="FF0000"/>
              </w:rPr>
              <w:t>文本框</w:t>
            </w:r>
            <w:r>
              <w:rPr>
                <w:rFonts w:hint="eastAsia"/>
                <w:color w:val="FF0000"/>
              </w:rPr>
              <w:t>]</w:t>
            </w:r>
            <w:r>
              <w:rPr>
                <w:rFonts w:hint="eastAsia"/>
                <w:color w:val="FF0000"/>
              </w:rPr>
              <w:t>、基础</w:t>
            </w:r>
            <w:r>
              <w:rPr>
                <w:color w:val="FF0000"/>
              </w:rPr>
              <w:t>工资</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编制</w:t>
            </w:r>
            <w:r>
              <w:rPr>
                <w:color w:val="FF0000"/>
              </w:rPr>
              <w:t>人数</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费率（</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p>
          <w:p w14:paraId="2F339226" w14:textId="77777777" w:rsidR="00DC1257" w:rsidRDefault="007579A1">
            <w:pPr>
              <w:spacing w:line="360" w:lineRule="atLeast"/>
              <w:ind w:firstLineChars="200" w:firstLine="420"/>
            </w:pPr>
            <w:r>
              <w:rPr>
                <w:rFonts w:hint="eastAsia"/>
              </w:rPr>
              <w:t>保存</w:t>
            </w:r>
            <w:r>
              <w:rPr>
                <w:rFonts w:hint="eastAsia"/>
              </w:rPr>
              <w:t>[</w:t>
            </w:r>
            <w:r>
              <w:rPr>
                <w:rFonts w:hint="eastAsia"/>
              </w:rPr>
              <w:t>按钮</w:t>
            </w:r>
            <w:r>
              <w:rPr>
                <w:rFonts w:hint="eastAsia"/>
              </w:rPr>
              <w:t>]</w:t>
            </w:r>
            <w:r>
              <w:rPr>
                <w:rFonts w:hint="eastAsia"/>
              </w:rPr>
              <w:t>、取消</w:t>
            </w:r>
            <w:r>
              <w:rPr>
                <w:rFonts w:hint="eastAsia"/>
              </w:rPr>
              <w:t>[</w:t>
            </w:r>
            <w:r>
              <w:rPr>
                <w:rFonts w:hint="eastAsia"/>
              </w:rPr>
              <w:t>按钮</w:t>
            </w:r>
            <w:r>
              <w:rPr>
                <w:rFonts w:hint="eastAsia"/>
              </w:rPr>
              <w:t>]</w:t>
            </w:r>
          </w:p>
        </w:tc>
      </w:tr>
      <w:tr w:rsidR="00DC1257" w14:paraId="65FD5111"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3FB7E48A" w14:textId="77777777" w:rsidR="00DC1257" w:rsidRDefault="007579A1">
            <w:pPr>
              <w:spacing w:line="360" w:lineRule="atLeast"/>
              <w:rPr>
                <w:rFonts w:hAnsi="宋体"/>
                <w:szCs w:val="21"/>
              </w:rPr>
            </w:pPr>
            <w:r>
              <w:rPr>
                <w:rFonts w:hAnsi="宋体" w:hint="eastAsia"/>
                <w:szCs w:val="21"/>
              </w:rPr>
              <w:t>输出</w:t>
            </w:r>
          </w:p>
        </w:tc>
        <w:tc>
          <w:tcPr>
            <w:tcW w:w="7087" w:type="dxa"/>
            <w:tcBorders>
              <w:top w:val="single" w:sz="6" w:space="0" w:color="auto"/>
              <w:left w:val="single" w:sz="6" w:space="0" w:color="auto"/>
              <w:bottom w:val="single" w:sz="6" w:space="0" w:color="auto"/>
              <w:right w:val="single" w:sz="12" w:space="0" w:color="auto"/>
            </w:tcBorders>
          </w:tcPr>
          <w:p w14:paraId="0CC756A8" w14:textId="77777777" w:rsidR="00DC1257" w:rsidRDefault="007579A1">
            <w:pPr>
              <w:spacing w:line="360" w:lineRule="atLeast"/>
              <w:rPr>
                <w:color w:val="FF0000"/>
              </w:rPr>
            </w:pPr>
            <w:r>
              <w:rPr>
                <w:rFonts w:hint="eastAsia"/>
                <w:color w:val="FF0000"/>
              </w:rPr>
              <w:t>佣金设置查询结果列表</w:t>
            </w:r>
            <w:r>
              <w:rPr>
                <w:rFonts w:hint="eastAsia"/>
                <w:color w:val="FF0000"/>
              </w:rPr>
              <w:t>[</w:t>
            </w:r>
            <w:r>
              <w:rPr>
                <w:rFonts w:hint="eastAsia"/>
                <w:color w:val="FF0000"/>
              </w:rPr>
              <w:t>列表</w:t>
            </w:r>
            <w:r>
              <w:rPr>
                <w:rFonts w:hint="eastAsia"/>
                <w:color w:val="FF0000"/>
              </w:rPr>
              <w:t>]</w:t>
            </w:r>
          </w:p>
          <w:p w14:paraId="56541A4F" w14:textId="77777777" w:rsidR="00DC1257" w:rsidRDefault="007579A1">
            <w:pPr>
              <w:spacing w:line="360" w:lineRule="atLeast"/>
              <w:ind w:firstLineChars="200" w:firstLine="420"/>
            </w:pPr>
            <w:r>
              <w:rPr>
                <w:rFonts w:hint="eastAsia"/>
                <w:color w:val="FF0000"/>
              </w:rPr>
              <w:t>外包机构</w:t>
            </w:r>
            <w:r>
              <w:rPr>
                <w:color w:val="FF0000"/>
              </w:rPr>
              <w:t>代码</w:t>
            </w:r>
            <w:r>
              <w:rPr>
                <w:rFonts w:hint="eastAsia"/>
                <w:color w:val="FF0000"/>
              </w:rPr>
              <w:t>[</w:t>
            </w:r>
            <w:r>
              <w:rPr>
                <w:rFonts w:hint="eastAsia"/>
                <w:color w:val="FF0000"/>
              </w:rPr>
              <w:t>文本框</w:t>
            </w:r>
            <w:r>
              <w:rPr>
                <w:rFonts w:hint="eastAsia"/>
                <w:color w:val="FF0000"/>
              </w:rPr>
              <w:t>]</w:t>
            </w:r>
            <w:r>
              <w:rPr>
                <w:rFonts w:hint="eastAsia"/>
                <w:color w:val="FF0000"/>
              </w:rPr>
              <w:t>、外包</w:t>
            </w:r>
            <w:r>
              <w:rPr>
                <w:color w:val="FF0000"/>
              </w:rPr>
              <w:t>机构名称</w:t>
            </w:r>
            <w:r>
              <w:rPr>
                <w:rFonts w:hint="eastAsia"/>
                <w:color w:val="FF0000"/>
              </w:rPr>
              <w:t>[</w:t>
            </w:r>
            <w:r>
              <w:rPr>
                <w:rFonts w:hint="eastAsia"/>
                <w:color w:val="FF0000"/>
              </w:rPr>
              <w:t>文本框</w:t>
            </w:r>
            <w:r>
              <w:rPr>
                <w:rFonts w:hint="eastAsia"/>
                <w:color w:val="FF0000"/>
              </w:rPr>
              <w:t>]</w:t>
            </w:r>
            <w:r>
              <w:rPr>
                <w:rFonts w:hint="eastAsia"/>
                <w:color w:val="FF0000"/>
              </w:rPr>
              <w:t>、催收</w:t>
            </w:r>
            <w:r>
              <w:rPr>
                <w:color w:val="FF0000"/>
              </w:rPr>
              <w:t>强度</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目标</w:t>
            </w:r>
            <w:r>
              <w:rPr>
                <w:color w:val="FF0000"/>
              </w:rPr>
              <w:t>回正率</w:t>
            </w:r>
            <w:proofErr w:type="gramEnd"/>
            <w:r>
              <w:rPr>
                <w:rFonts w:hint="eastAsia"/>
                <w:color w:val="FF0000"/>
              </w:rPr>
              <w:t>（</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回正</w:t>
            </w:r>
            <w:proofErr w:type="gramEnd"/>
            <w:r>
              <w:rPr>
                <w:rFonts w:hint="eastAsia"/>
                <w:color w:val="FF0000"/>
              </w:rPr>
              <w:t>率浮动</w:t>
            </w:r>
            <w:r>
              <w:rPr>
                <w:color w:val="FF0000"/>
              </w:rPr>
              <w:t>金额</w:t>
            </w:r>
            <w:r>
              <w:rPr>
                <w:rFonts w:hint="eastAsia"/>
                <w:color w:val="FF0000"/>
              </w:rPr>
              <w:t>[</w:t>
            </w:r>
            <w:r>
              <w:rPr>
                <w:rFonts w:hint="eastAsia"/>
                <w:color w:val="FF0000"/>
              </w:rPr>
              <w:t>文本框</w:t>
            </w:r>
            <w:r>
              <w:rPr>
                <w:rFonts w:hint="eastAsia"/>
                <w:color w:val="FF0000"/>
              </w:rPr>
              <w:t>]</w:t>
            </w:r>
            <w:r>
              <w:rPr>
                <w:rFonts w:hint="eastAsia"/>
                <w:color w:val="FF0000"/>
              </w:rPr>
              <w:t>、基础</w:t>
            </w:r>
            <w:r>
              <w:rPr>
                <w:color w:val="FF0000"/>
              </w:rPr>
              <w:t>工资</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编制</w:t>
            </w:r>
            <w:r>
              <w:rPr>
                <w:color w:val="FF0000"/>
              </w:rPr>
              <w:t>人数</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费率（</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p>
          <w:p w14:paraId="73823A23" w14:textId="77777777" w:rsidR="00DC1257" w:rsidRDefault="007579A1">
            <w:pPr>
              <w:spacing w:line="360" w:lineRule="atLeast"/>
              <w:ind w:firstLineChars="200" w:firstLine="420"/>
            </w:pPr>
            <w:r>
              <w:rPr>
                <w:rFonts w:hint="eastAsia"/>
              </w:rPr>
              <w:t>编辑</w:t>
            </w:r>
            <w:r>
              <w:rPr>
                <w:rFonts w:hint="eastAsia"/>
              </w:rPr>
              <w:t>[</w:t>
            </w:r>
            <w:r>
              <w:rPr>
                <w:rFonts w:hint="eastAsia"/>
              </w:rPr>
              <w:t>链接</w:t>
            </w:r>
            <w:r>
              <w:rPr>
                <w:rFonts w:hint="eastAsia"/>
              </w:rPr>
              <w:t>]</w:t>
            </w:r>
            <w:r>
              <w:rPr>
                <w:rFonts w:hint="eastAsia"/>
              </w:rPr>
              <w:t>、删除</w:t>
            </w:r>
            <w:r>
              <w:rPr>
                <w:rFonts w:hint="eastAsia"/>
              </w:rPr>
              <w:t>[</w:t>
            </w:r>
            <w:r>
              <w:rPr>
                <w:rFonts w:hint="eastAsia"/>
              </w:rPr>
              <w:t>链接</w:t>
            </w:r>
            <w:r>
              <w:rPr>
                <w:rFonts w:hint="eastAsia"/>
              </w:rPr>
              <w:t>]</w:t>
            </w:r>
          </w:p>
        </w:tc>
      </w:tr>
      <w:tr w:rsidR="00DC1257" w14:paraId="4F63D2A0"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421BD8DC" w14:textId="77777777" w:rsidR="00DC1257" w:rsidRDefault="007579A1">
            <w:pPr>
              <w:spacing w:line="360" w:lineRule="atLeast"/>
              <w:rPr>
                <w:rFonts w:hAnsi="宋体"/>
                <w:szCs w:val="21"/>
              </w:rPr>
            </w:pPr>
            <w:r>
              <w:rPr>
                <w:rFonts w:hAnsi="宋体" w:hint="eastAsia"/>
                <w:szCs w:val="21"/>
              </w:rPr>
              <w:t>参考画面</w:t>
            </w:r>
          </w:p>
        </w:tc>
        <w:tc>
          <w:tcPr>
            <w:tcW w:w="7087" w:type="dxa"/>
            <w:tcBorders>
              <w:top w:val="single" w:sz="6" w:space="0" w:color="auto"/>
              <w:left w:val="single" w:sz="6" w:space="0" w:color="auto"/>
              <w:bottom w:val="single" w:sz="6" w:space="0" w:color="auto"/>
              <w:right w:val="single" w:sz="12" w:space="0" w:color="auto"/>
            </w:tcBorders>
          </w:tcPr>
          <w:p w14:paraId="415B480A" w14:textId="77777777" w:rsidR="00DC1257" w:rsidRDefault="007579A1">
            <w:pPr>
              <w:spacing w:line="360" w:lineRule="atLeast"/>
            </w:pPr>
            <w:r>
              <w:rPr>
                <w:rFonts w:hint="eastAsia"/>
              </w:rPr>
              <w:t>查询：</w:t>
            </w:r>
          </w:p>
          <w:p w14:paraId="65E7727C" w14:textId="77777777" w:rsidR="00DC1257" w:rsidRDefault="007579A1">
            <w:pPr>
              <w:spacing w:line="360" w:lineRule="atLeast"/>
            </w:pPr>
            <w:r>
              <w:rPr>
                <w:noProof/>
              </w:rPr>
              <w:drawing>
                <wp:inline distT="0" distB="0" distL="114300" distR="114300" wp14:anchorId="4B072592" wp14:editId="6C3931CC">
                  <wp:extent cx="4364355" cy="702945"/>
                  <wp:effectExtent l="0" t="0" r="17145" b="190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11" cstate="print"/>
                          <a:stretch>
                            <a:fillRect/>
                          </a:stretch>
                        </pic:blipFill>
                        <pic:spPr>
                          <a:xfrm>
                            <a:off x="0" y="0"/>
                            <a:ext cx="4364355" cy="702945"/>
                          </a:xfrm>
                          <a:prstGeom prst="rect">
                            <a:avLst/>
                          </a:prstGeom>
                          <a:noFill/>
                          <a:ln w="9525">
                            <a:noFill/>
                            <a:miter/>
                          </a:ln>
                        </pic:spPr>
                      </pic:pic>
                    </a:graphicData>
                  </a:graphic>
                </wp:inline>
              </w:drawing>
            </w:r>
          </w:p>
          <w:p w14:paraId="7B1FEA7E" w14:textId="77777777" w:rsidR="00DC1257" w:rsidRDefault="007579A1">
            <w:pPr>
              <w:spacing w:line="360" w:lineRule="atLeast"/>
            </w:pPr>
            <w:r>
              <w:rPr>
                <w:rFonts w:hint="eastAsia"/>
              </w:rPr>
              <w:t>新增：</w:t>
            </w:r>
          </w:p>
          <w:p w14:paraId="1273CFC0" w14:textId="77777777" w:rsidR="00DC1257" w:rsidRDefault="007579A1">
            <w:pPr>
              <w:spacing w:line="360" w:lineRule="atLeast"/>
            </w:pPr>
            <w:r>
              <w:rPr>
                <w:noProof/>
              </w:rPr>
              <w:drawing>
                <wp:inline distT="0" distB="0" distL="114300" distR="114300" wp14:anchorId="693849A8" wp14:editId="2F6E9743">
                  <wp:extent cx="4360545" cy="1297940"/>
                  <wp:effectExtent l="0" t="0" r="1905" b="16510"/>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7"/>
                          <pic:cNvPicPr>
                            <a:picLocks noChangeAspect="1"/>
                          </pic:cNvPicPr>
                        </pic:nvPicPr>
                        <pic:blipFill>
                          <a:blip r:embed="rId212" cstate="print"/>
                          <a:stretch>
                            <a:fillRect/>
                          </a:stretch>
                        </pic:blipFill>
                        <pic:spPr>
                          <a:xfrm>
                            <a:off x="0" y="0"/>
                            <a:ext cx="4360545" cy="1297940"/>
                          </a:xfrm>
                          <a:prstGeom prst="rect">
                            <a:avLst/>
                          </a:prstGeom>
                          <a:noFill/>
                          <a:ln w="9525">
                            <a:noFill/>
                            <a:miter/>
                          </a:ln>
                        </pic:spPr>
                      </pic:pic>
                    </a:graphicData>
                  </a:graphic>
                </wp:inline>
              </w:drawing>
            </w:r>
          </w:p>
          <w:p w14:paraId="7FF5A27B" w14:textId="77777777" w:rsidR="00DC1257" w:rsidRDefault="007579A1">
            <w:pPr>
              <w:spacing w:line="360" w:lineRule="atLeast"/>
            </w:pPr>
            <w:r>
              <w:rPr>
                <w:rFonts w:hint="eastAsia"/>
              </w:rPr>
              <w:t>编辑：</w:t>
            </w:r>
          </w:p>
          <w:p w14:paraId="0D674F8F" w14:textId="77777777" w:rsidR="00DC1257" w:rsidRDefault="007579A1">
            <w:pPr>
              <w:spacing w:line="360" w:lineRule="atLeast"/>
            </w:pPr>
            <w:r>
              <w:rPr>
                <w:noProof/>
              </w:rPr>
              <w:drawing>
                <wp:inline distT="0" distB="0" distL="114300" distR="114300" wp14:anchorId="40ADA807" wp14:editId="6113E158">
                  <wp:extent cx="4358005" cy="1309370"/>
                  <wp:effectExtent l="0" t="0" r="4445" b="5080"/>
                  <wp:docPr id="2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6"/>
                          <pic:cNvPicPr>
                            <a:picLocks noChangeAspect="1"/>
                          </pic:cNvPicPr>
                        </pic:nvPicPr>
                        <pic:blipFill>
                          <a:blip r:embed="rId213" cstate="print"/>
                          <a:stretch>
                            <a:fillRect/>
                          </a:stretch>
                        </pic:blipFill>
                        <pic:spPr>
                          <a:xfrm>
                            <a:off x="0" y="0"/>
                            <a:ext cx="4358005" cy="1309370"/>
                          </a:xfrm>
                          <a:prstGeom prst="rect">
                            <a:avLst/>
                          </a:prstGeom>
                          <a:noFill/>
                          <a:ln w="9525">
                            <a:noFill/>
                            <a:miter/>
                          </a:ln>
                        </pic:spPr>
                      </pic:pic>
                    </a:graphicData>
                  </a:graphic>
                </wp:inline>
              </w:drawing>
            </w:r>
          </w:p>
        </w:tc>
      </w:tr>
      <w:tr w:rsidR="00DC1257" w14:paraId="43C504DD"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43942E60" w14:textId="77777777" w:rsidR="00DC1257" w:rsidRDefault="007579A1">
            <w:pPr>
              <w:spacing w:line="360" w:lineRule="atLeast"/>
              <w:rPr>
                <w:rFonts w:hAnsi="宋体"/>
                <w:szCs w:val="21"/>
              </w:rPr>
            </w:pPr>
            <w:r>
              <w:rPr>
                <w:rFonts w:hAnsi="宋体" w:hint="eastAsia"/>
                <w:szCs w:val="21"/>
              </w:rPr>
              <w:t>业务规则</w:t>
            </w:r>
          </w:p>
        </w:tc>
        <w:tc>
          <w:tcPr>
            <w:tcW w:w="7087" w:type="dxa"/>
            <w:tcBorders>
              <w:top w:val="single" w:sz="6" w:space="0" w:color="auto"/>
              <w:left w:val="single" w:sz="6" w:space="0" w:color="auto"/>
              <w:bottom w:val="single" w:sz="6" w:space="0" w:color="auto"/>
              <w:right w:val="single" w:sz="12" w:space="0" w:color="auto"/>
            </w:tcBorders>
          </w:tcPr>
          <w:p w14:paraId="26C3E215" w14:textId="77777777" w:rsidR="00DC1257" w:rsidRDefault="007579A1">
            <w:pPr>
              <w:pStyle w:val="21"/>
              <w:numPr>
                <w:ilvl w:val="0"/>
                <w:numId w:val="119"/>
              </w:numPr>
              <w:spacing w:after="60" w:line="360" w:lineRule="atLeast"/>
              <w:ind w:leftChars="0"/>
              <w:rPr>
                <w:rFonts w:ascii="Times New Roman" w:hAnsi="Times New Roman"/>
                <w:szCs w:val="24"/>
              </w:rPr>
            </w:pPr>
            <w:proofErr w:type="gramStart"/>
            <w:r>
              <w:rPr>
                <w:rFonts w:ascii="Times New Roman" w:hAnsi="Times New Roman" w:hint="eastAsia"/>
                <w:szCs w:val="24"/>
              </w:rPr>
              <w:t>目标回正率</w:t>
            </w:r>
            <w:proofErr w:type="gramEnd"/>
            <w:r>
              <w:rPr>
                <w:rFonts w:ascii="Times New Roman" w:hAnsi="Times New Roman" w:hint="eastAsia"/>
                <w:szCs w:val="24"/>
              </w:rPr>
              <w:t>和费率四舍五入精确到小数点后</w:t>
            </w:r>
            <w:r>
              <w:rPr>
                <w:rFonts w:ascii="Times New Roman" w:hAnsi="Times New Roman" w:hint="eastAsia"/>
                <w:szCs w:val="24"/>
              </w:rPr>
              <w:t>2</w:t>
            </w:r>
            <w:r>
              <w:rPr>
                <w:rFonts w:ascii="Times New Roman" w:hAnsi="Times New Roman" w:hint="eastAsia"/>
                <w:szCs w:val="24"/>
              </w:rPr>
              <w:t>位，</w:t>
            </w:r>
            <w:r>
              <w:rPr>
                <w:rFonts w:hAnsi="宋体" w:hint="eastAsia"/>
                <w:szCs w:val="21"/>
              </w:rPr>
              <w:t>[0.00-100.00]</w:t>
            </w:r>
            <w:r>
              <w:rPr>
                <w:rFonts w:ascii="Times New Roman" w:hAnsi="Times New Roman" w:hint="eastAsia"/>
                <w:szCs w:val="24"/>
              </w:rPr>
              <w:t>。字段长度</w:t>
            </w:r>
            <w:r>
              <w:rPr>
                <w:rFonts w:ascii="Times New Roman" w:hAnsi="Times New Roman" w:hint="eastAsia"/>
                <w:szCs w:val="24"/>
              </w:rPr>
              <w:lastRenderedPageBreak/>
              <w:t>详见数据库设计。</w:t>
            </w:r>
          </w:p>
        </w:tc>
      </w:tr>
      <w:tr w:rsidR="00DC1257" w14:paraId="28D78BAC" w14:textId="77777777">
        <w:trPr>
          <w:trHeight w:val="225"/>
        </w:trPr>
        <w:tc>
          <w:tcPr>
            <w:tcW w:w="1985" w:type="dxa"/>
            <w:tcBorders>
              <w:top w:val="single" w:sz="6" w:space="0" w:color="auto"/>
              <w:left w:val="single" w:sz="12" w:space="0" w:color="auto"/>
              <w:bottom w:val="single" w:sz="12" w:space="0" w:color="auto"/>
              <w:right w:val="single" w:sz="6" w:space="0" w:color="auto"/>
            </w:tcBorders>
            <w:shd w:val="clear" w:color="auto" w:fill="D9D9D9"/>
          </w:tcPr>
          <w:p w14:paraId="785865D4" w14:textId="77777777" w:rsidR="00DC1257" w:rsidRDefault="007579A1">
            <w:pPr>
              <w:spacing w:line="360" w:lineRule="atLeast"/>
              <w:rPr>
                <w:rFonts w:hAnsi="宋体"/>
                <w:szCs w:val="21"/>
              </w:rPr>
            </w:pPr>
            <w:r>
              <w:rPr>
                <w:rFonts w:hAnsi="宋体" w:hint="eastAsia"/>
                <w:szCs w:val="21"/>
              </w:rPr>
              <w:lastRenderedPageBreak/>
              <w:t>备注</w:t>
            </w:r>
          </w:p>
        </w:tc>
        <w:tc>
          <w:tcPr>
            <w:tcW w:w="7087" w:type="dxa"/>
            <w:tcBorders>
              <w:top w:val="single" w:sz="6" w:space="0" w:color="auto"/>
              <w:left w:val="single" w:sz="6" w:space="0" w:color="auto"/>
              <w:bottom w:val="single" w:sz="12" w:space="0" w:color="auto"/>
              <w:right w:val="single" w:sz="12" w:space="0" w:color="auto"/>
            </w:tcBorders>
          </w:tcPr>
          <w:p w14:paraId="72476428" w14:textId="77777777" w:rsidR="00DC1257" w:rsidRDefault="007579A1">
            <w:pPr>
              <w:spacing w:line="360" w:lineRule="atLeast"/>
              <w:ind w:left="210" w:hangingChars="100" w:hanging="210"/>
            </w:pPr>
            <w:r>
              <w:rPr>
                <w:rFonts w:hint="eastAsia"/>
              </w:rPr>
              <w:t>（</w:t>
            </w:r>
            <w:r>
              <w:rPr>
                <w:rFonts w:hint="eastAsia"/>
              </w:rPr>
              <w:t>1</w:t>
            </w:r>
            <w:r>
              <w:rPr>
                <w:rFonts w:hint="eastAsia"/>
              </w:rPr>
              <w:t>）点击【外包佣金设置】按钮，系统查出所有佣金费率的信息显示在列表中</w:t>
            </w:r>
          </w:p>
          <w:p w14:paraId="37DA5355" w14:textId="77777777" w:rsidR="00DC1257" w:rsidRDefault="007579A1">
            <w:pPr>
              <w:spacing w:line="360" w:lineRule="atLeast"/>
            </w:pPr>
            <w:r>
              <w:rPr>
                <w:rFonts w:hint="eastAsia"/>
              </w:rPr>
              <w:t>（</w:t>
            </w:r>
            <w:r>
              <w:rPr>
                <w:rFonts w:hint="eastAsia"/>
              </w:rPr>
              <w:t>2</w:t>
            </w:r>
            <w:r>
              <w:rPr>
                <w:rFonts w:hint="eastAsia"/>
              </w:rPr>
              <w:t>）点击【新增】按钮，进入新增佣金费率页面。</w:t>
            </w:r>
          </w:p>
          <w:p w14:paraId="4DBBC702" w14:textId="77777777" w:rsidR="00DC1257" w:rsidRDefault="007579A1">
            <w:pPr>
              <w:spacing w:line="360" w:lineRule="atLeast"/>
            </w:pPr>
            <w:r>
              <w:rPr>
                <w:rFonts w:hint="eastAsia"/>
              </w:rPr>
              <w:t>（</w:t>
            </w:r>
            <w:r>
              <w:rPr>
                <w:rFonts w:hint="eastAsia"/>
              </w:rPr>
              <w:t>3</w:t>
            </w:r>
            <w:r>
              <w:rPr>
                <w:rFonts w:hint="eastAsia"/>
              </w:rPr>
              <w:t>）点击编辑</w:t>
            </w:r>
            <w:r>
              <w:rPr>
                <w:rFonts w:hint="eastAsia"/>
              </w:rPr>
              <w:t>[</w:t>
            </w:r>
            <w:r>
              <w:rPr>
                <w:rFonts w:hint="eastAsia"/>
              </w:rPr>
              <w:t>链接</w:t>
            </w:r>
            <w:r>
              <w:rPr>
                <w:rFonts w:hint="eastAsia"/>
              </w:rPr>
              <w:t>]</w:t>
            </w:r>
            <w:r>
              <w:rPr>
                <w:rFonts w:hint="eastAsia"/>
              </w:rPr>
              <w:t>，对选择的佣金费率进行编辑。</w:t>
            </w:r>
          </w:p>
          <w:p w14:paraId="37CE7D7B" w14:textId="77777777" w:rsidR="00DC1257" w:rsidRDefault="007579A1">
            <w:pPr>
              <w:spacing w:line="360" w:lineRule="atLeast"/>
            </w:pPr>
            <w:r>
              <w:rPr>
                <w:rFonts w:hint="eastAsia"/>
              </w:rPr>
              <w:t>（</w:t>
            </w:r>
            <w:r>
              <w:rPr>
                <w:rFonts w:hint="eastAsia"/>
              </w:rPr>
              <w:t>4</w:t>
            </w:r>
            <w:r>
              <w:rPr>
                <w:rFonts w:hint="eastAsia"/>
              </w:rPr>
              <w:t>）点击删除</w:t>
            </w:r>
            <w:r>
              <w:rPr>
                <w:rFonts w:hint="eastAsia"/>
              </w:rPr>
              <w:t>[</w:t>
            </w:r>
            <w:r>
              <w:rPr>
                <w:rFonts w:hint="eastAsia"/>
              </w:rPr>
              <w:t>链接</w:t>
            </w:r>
            <w:r>
              <w:rPr>
                <w:rFonts w:hint="eastAsia"/>
              </w:rPr>
              <w:t>]</w:t>
            </w:r>
            <w:r>
              <w:rPr>
                <w:rFonts w:hint="eastAsia"/>
              </w:rPr>
              <w:t>，确认系统弹框后，删除选中佣金记录。</w:t>
            </w:r>
          </w:p>
          <w:p w14:paraId="07B0A4CA" w14:textId="77777777" w:rsidR="00DC1257" w:rsidRDefault="007579A1">
            <w:pPr>
              <w:spacing w:line="360" w:lineRule="atLeast"/>
              <w:ind w:left="210" w:hangingChars="100" w:hanging="210"/>
            </w:pPr>
            <w:r>
              <w:rPr>
                <w:rFonts w:hint="eastAsia"/>
              </w:rPr>
              <w:t>（</w:t>
            </w:r>
            <w:r>
              <w:rPr>
                <w:rFonts w:hint="eastAsia"/>
              </w:rPr>
              <w:t>5</w:t>
            </w:r>
            <w:r>
              <w:rPr>
                <w:rFonts w:hint="eastAsia"/>
              </w:rPr>
              <w:t>）点击【保存】按钮后，系统保存新增佣金费率后，更新数据库信息返回佣金设置查询页面。</w:t>
            </w:r>
          </w:p>
          <w:p w14:paraId="1EAE8957" w14:textId="77777777" w:rsidR="00DC1257" w:rsidRDefault="007579A1">
            <w:pPr>
              <w:spacing w:line="360" w:lineRule="atLeast"/>
            </w:pPr>
            <w:r>
              <w:rPr>
                <w:rFonts w:hint="eastAsia"/>
              </w:rPr>
              <w:t>（</w:t>
            </w:r>
            <w:r>
              <w:rPr>
                <w:rFonts w:hint="eastAsia"/>
              </w:rPr>
              <w:t>6</w:t>
            </w:r>
            <w:r>
              <w:rPr>
                <w:rFonts w:hint="eastAsia"/>
              </w:rPr>
              <w:t>）点击【取消】按钮，返回佣金设置查询页面</w:t>
            </w:r>
          </w:p>
        </w:tc>
      </w:tr>
    </w:tbl>
    <w:p w14:paraId="701620BF" w14:textId="77777777" w:rsidR="00DC1257" w:rsidRDefault="00DC1257"/>
    <w:p w14:paraId="1BF3225F" w14:textId="77777777" w:rsidR="00DC1257" w:rsidRDefault="007579A1">
      <w:pPr>
        <w:pStyle w:val="3"/>
        <w:numPr>
          <w:ilvl w:val="2"/>
          <w:numId w:val="1"/>
        </w:numPr>
        <w:rPr>
          <w:rFonts w:ascii="黑体" w:eastAsia="黑体"/>
          <w:sz w:val="24"/>
          <w:szCs w:val="24"/>
        </w:rPr>
      </w:pPr>
      <w:bookmarkStart w:id="3475" w:name="_Toc12514"/>
      <w:r>
        <w:rPr>
          <w:rFonts w:ascii="黑体" w:eastAsia="黑体" w:hint="eastAsia"/>
          <w:sz w:val="24"/>
          <w:szCs w:val="24"/>
        </w:rPr>
        <w:t>外包期限设置</w:t>
      </w:r>
      <w:bookmarkEnd w:id="347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114AC5C"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597A480A" w14:textId="77777777" w:rsidR="00DC1257" w:rsidRDefault="007579A1">
            <w:pPr>
              <w:spacing w:line="360" w:lineRule="atLeast"/>
              <w:rPr>
                <w:rFonts w:hAnsi="宋体"/>
                <w:szCs w:val="21"/>
              </w:rPr>
            </w:pPr>
            <w:r>
              <w:rPr>
                <w:rFonts w:hAnsi="宋体" w:hint="eastAsia"/>
                <w:szCs w:val="21"/>
              </w:rPr>
              <w:t>功能概述</w:t>
            </w:r>
          </w:p>
        </w:tc>
        <w:tc>
          <w:tcPr>
            <w:tcW w:w="7087" w:type="dxa"/>
            <w:tcBorders>
              <w:top w:val="single" w:sz="6" w:space="0" w:color="auto"/>
              <w:left w:val="single" w:sz="6" w:space="0" w:color="auto"/>
              <w:bottom w:val="single" w:sz="6" w:space="0" w:color="auto"/>
              <w:right w:val="single" w:sz="12" w:space="0" w:color="auto"/>
            </w:tcBorders>
          </w:tcPr>
          <w:p w14:paraId="432A83F2" w14:textId="77777777" w:rsidR="00DC1257" w:rsidRDefault="007579A1">
            <w:pPr>
              <w:spacing w:line="360" w:lineRule="atLeast"/>
            </w:pPr>
            <w:r>
              <w:rPr>
                <w:rFonts w:hint="eastAsia"/>
              </w:rPr>
              <w:t>显示已有外包期限，编辑外包期限</w:t>
            </w:r>
          </w:p>
        </w:tc>
      </w:tr>
      <w:tr w:rsidR="00DC1257" w14:paraId="2E7B74A9"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21253046" w14:textId="77777777" w:rsidR="00DC1257" w:rsidRDefault="007579A1">
            <w:pPr>
              <w:spacing w:line="360" w:lineRule="atLeast"/>
              <w:rPr>
                <w:rFonts w:hAnsi="宋体"/>
                <w:szCs w:val="21"/>
              </w:rPr>
            </w:pPr>
            <w:r>
              <w:rPr>
                <w:rFonts w:hAnsi="宋体" w:hint="eastAsia"/>
                <w:szCs w:val="21"/>
              </w:rPr>
              <w:t>输入</w:t>
            </w:r>
          </w:p>
        </w:tc>
        <w:tc>
          <w:tcPr>
            <w:tcW w:w="7087" w:type="dxa"/>
            <w:tcBorders>
              <w:top w:val="single" w:sz="6" w:space="0" w:color="auto"/>
              <w:left w:val="single" w:sz="6" w:space="0" w:color="auto"/>
              <w:bottom w:val="single" w:sz="6" w:space="0" w:color="auto"/>
              <w:right w:val="single" w:sz="12" w:space="0" w:color="auto"/>
            </w:tcBorders>
          </w:tcPr>
          <w:p w14:paraId="2AB9A1A8" w14:textId="77777777" w:rsidR="00DC1257" w:rsidRDefault="00DC1257">
            <w:pPr>
              <w:spacing w:line="360" w:lineRule="atLeast"/>
            </w:pPr>
          </w:p>
        </w:tc>
      </w:tr>
      <w:tr w:rsidR="00DC1257" w14:paraId="570EE8D9"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51374DF0" w14:textId="77777777" w:rsidR="00DC1257" w:rsidRDefault="007579A1">
            <w:pPr>
              <w:spacing w:line="360" w:lineRule="atLeast"/>
              <w:rPr>
                <w:rFonts w:hAnsi="宋体"/>
                <w:szCs w:val="21"/>
              </w:rPr>
            </w:pPr>
            <w:r>
              <w:rPr>
                <w:rFonts w:hAnsi="宋体" w:hint="eastAsia"/>
                <w:szCs w:val="21"/>
              </w:rPr>
              <w:t>输出</w:t>
            </w:r>
          </w:p>
        </w:tc>
        <w:tc>
          <w:tcPr>
            <w:tcW w:w="7087" w:type="dxa"/>
            <w:tcBorders>
              <w:top w:val="single" w:sz="6" w:space="0" w:color="auto"/>
              <w:left w:val="single" w:sz="6" w:space="0" w:color="auto"/>
              <w:bottom w:val="single" w:sz="6" w:space="0" w:color="auto"/>
              <w:right w:val="single" w:sz="12" w:space="0" w:color="auto"/>
            </w:tcBorders>
          </w:tcPr>
          <w:p w14:paraId="51B5C229" w14:textId="77777777" w:rsidR="00DC1257" w:rsidRDefault="007579A1">
            <w:pPr>
              <w:spacing w:line="360" w:lineRule="atLeast"/>
            </w:pPr>
            <w:r>
              <w:rPr>
                <w:rFonts w:hint="eastAsia"/>
              </w:rPr>
              <w:t>显示已有外包期限</w:t>
            </w:r>
          </w:p>
          <w:p w14:paraId="44E66DCB" w14:textId="77777777" w:rsidR="00DC1257" w:rsidRDefault="007579A1">
            <w:pPr>
              <w:spacing w:line="360" w:lineRule="atLeast"/>
            </w:pPr>
            <w:r>
              <w:t>期限</w:t>
            </w:r>
            <w:r>
              <w:rPr>
                <w:rFonts w:hint="eastAsia"/>
              </w:rPr>
              <w:t>（月份），操作：编辑</w:t>
            </w:r>
            <w:r>
              <w:rPr>
                <w:rFonts w:hint="eastAsia"/>
              </w:rPr>
              <w:t>[</w:t>
            </w:r>
            <w:r>
              <w:rPr>
                <w:rFonts w:hint="eastAsia"/>
              </w:rPr>
              <w:t>超链接</w:t>
            </w:r>
            <w:r>
              <w:rPr>
                <w:rFonts w:hint="eastAsia"/>
              </w:rPr>
              <w:t>]</w:t>
            </w:r>
          </w:p>
        </w:tc>
      </w:tr>
      <w:tr w:rsidR="00DC1257" w14:paraId="5CD0CFD6"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7207C072" w14:textId="77777777" w:rsidR="00DC1257" w:rsidRDefault="007579A1">
            <w:pPr>
              <w:spacing w:line="360" w:lineRule="atLeast"/>
              <w:rPr>
                <w:rFonts w:hAnsi="宋体"/>
                <w:szCs w:val="21"/>
              </w:rPr>
            </w:pPr>
            <w:r>
              <w:rPr>
                <w:rFonts w:hAnsi="宋体" w:hint="eastAsia"/>
                <w:szCs w:val="21"/>
              </w:rPr>
              <w:t>参考画面</w:t>
            </w:r>
          </w:p>
        </w:tc>
        <w:tc>
          <w:tcPr>
            <w:tcW w:w="7087" w:type="dxa"/>
            <w:tcBorders>
              <w:top w:val="single" w:sz="6" w:space="0" w:color="auto"/>
              <w:left w:val="single" w:sz="6" w:space="0" w:color="auto"/>
              <w:bottom w:val="single" w:sz="6" w:space="0" w:color="auto"/>
              <w:right w:val="single" w:sz="12" w:space="0" w:color="auto"/>
            </w:tcBorders>
          </w:tcPr>
          <w:p w14:paraId="2E6EB9AB" w14:textId="77777777" w:rsidR="00DC1257" w:rsidRDefault="007579A1">
            <w:pPr>
              <w:spacing w:line="360" w:lineRule="atLeast"/>
            </w:pPr>
            <w:r>
              <w:rPr>
                <w:noProof/>
              </w:rPr>
              <w:drawing>
                <wp:inline distT="0" distB="0" distL="114300" distR="114300" wp14:anchorId="52B8CDC6" wp14:editId="16BB18D9">
                  <wp:extent cx="4365625" cy="559435"/>
                  <wp:effectExtent l="0" t="0" r="15875" b="12065"/>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14" cstate="print"/>
                          <a:stretch>
                            <a:fillRect/>
                          </a:stretch>
                        </pic:blipFill>
                        <pic:spPr>
                          <a:xfrm>
                            <a:off x="0" y="0"/>
                            <a:ext cx="4365625" cy="559435"/>
                          </a:xfrm>
                          <a:prstGeom prst="rect">
                            <a:avLst/>
                          </a:prstGeom>
                          <a:noFill/>
                          <a:ln w="9525">
                            <a:noFill/>
                            <a:miter/>
                          </a:ln>
                        </pic:spPr>
                      </pic:pic>
                    </a:graphicData>
                  </a:graphic>
                </wp:inline>
              </w:drawing>
            </w:r>
          </w:p>
          <w:p w14:paraId="68D5B075" w14:textId="77777777" w:rsidR="00DC1257" w:rsidRDefault="007579A1">
            <w:pPr>
              <w:spacing w:line="360" w:lineRule="atLeast"/>
            </w:pPr>
            <w:r>
              <w:rPr>
                <w:rFonts w:hint="eastAsia"/>
              </w:rPr>
              <w:t>编辑：</w:t>
            </w:r>
          </w:p>
          <w:p w14:paraId="68DF6273" w14:textId="77777777" w:rsidR="00DC1257" w:rsidRDefault="007579A1">
            <w:pPr>
              <w:spacing w:line="360" w:lineRule="atLeast"/>
            </w:pPr>
            <w:r>
              <w:rPr>
                <w:noProof/>
              </w:rPr>
              <w:drawing>
                <wp:inline distT="0" distB="0" distL="114300" distR="114300" wp14:anchorId="22B4F03C" wp14:editId="1270F881">
                  <wp:extent cx="4360545" cy="734695"/>
                  <wp:effectExtent l="0" t="0" r="1905" b="8255"/>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
                          <pic:cNvPicPr>
                            <a:picLocks noChangeAspect="1"/>
                          </pic:cNvPicPr>
                        </pic:nvPicPr>
                        <pic:blipFill>
                          <a:blip r:embed="rId215" cstate="print"/>
                          <a:stretch>
                            <a:fillRect/>
                          </a:stretch>
                        </pic:blipFill>
                        <pic:spPr>
                          <a:xfrm>
                            <a:off x="0" y="0"/>
                            <a:ext cx="4360545" cy="734695"/>
                          </a:xfrm>
                          <a:prstGeom prst="rect">
                            <a:avLst/>
                          </a:prstGeom>
                          <a:noFill/>
                          <a:ln w="9525">
                            <a:noFill/>
                            <a:miter/>
                          </a:ln>
                        </pic:spPr>
                      </pic:pic>
                    </a:graphicData>
                  </a:graphic>
                </wp:inline>
              </w:drawing>
            </w:r>
          </w:p>
        </w:tc>
      </w:tr>
      <w:tr w:rsidR="00DC1257" w14:paraId="60DCD0E0" w14:textId="77777777">
        <w:trPr>
          <w:trHeight w:val="225"/>
        </w:trPr>
        <w:tc>
          <w:tcPr>
            <w:tcW w:w="1985" w:type="dxa"/>
            <w:tcBorders>
              <w:top w:val="single" w:sz="6" w:space="0" w:color="auto"/>
              <w:left w:val="single" w:sz="12" w:space="0" w:color="auto"/>
              <w:bottom w:val="single" w:sz="6" w:space="0" w:color="auto"/>
              <w:right w:val="single" w:sz="6" w:space="0" w:color="auto"/>
            </w:tcBorders>
            <w:shd w:val="clear" w:color="auto" w:fill="D9D9D9"/>
          </w:tcPr>
          <w:p w14:paraId="51C21A76" w14:textId="77777777" w:rsidR="00DC1257" w:rsidRDefault="007579A1">
            <w:pPr>
              <w:spacing w:line="360" w:lineRule="atLeast"/>
              <w:rPr>
                <w:rFonts w:hAnsi="宋体"/>
                <w:szCs w:val="21"/>
              </w:rPr>
            </w:pPr>
            <w:r>
              <w:rPr>
                <w:rFonts w:hAnsi="宋体" w:hint="eastAsia"/>
                <w:szCs w:val="21"/>
              </w:rPr>
              <w:t>业务规则</w:t>
            </w:r>
          </w:p>
        </w:tc>
        <w:tc>
          <w:tcPr>
            <w:tcW w:w="7087" w:type="dxa"/>
            <w:tcBorders>
              <w:top w:val="single" w:sz="6" w:space="0" w:color="auto"/>
              <w:left w:val="single" w:sz="6" w:space="0" w:color="auto"/>
              <w:bottom w:val="single" w:sz="6" w:space="0" w:color="auto"/>
              <w:right w:val="single" w:sz="12" w:space="0" w:color="auto"/>
            </w:tcBorders>
          </w:tcPr>
          <w:p w14:paraId="1E7DF2EB" w14:textId="77777777" w:rsidR="00DC1257" w:rsidRDefault="00DC1257">
            <w:pPr>
              <w:pStyle w:val="21"/>
              <w:spacing w:after="60" w:line="360" w:lineRule="atLeast"/>
              <w:ind w:leftChars="0" w:left="0"/>
              <w:rPr>
                <w:rFonts w:ascii="Times New Roman" w:hAnsi="Times New Roman"/>
                <w:szCs w:val="24"/>
              </w:rPr>
            </w:pPr>
          </w:p>
        </w:tc>
      </w:tr>
      <w:tr w:rsidR="00DC1257" w14:paraId="0E94CC4E" w14:textId="77777777">
        <w:trPr>
          <w:trHeight w:val="225"/>
        </w:trPr>
        <w:tc>
          <w:tcPr>
            <w:tcW w:w="1985" w:type="dxa"/>
            <w:tcBorders>
              <w:top w:val="single" w:sz="6" w:space="0" w:color="auto"/>
              <w:left w:val="single" w:sz="12" w:space="0" w:color="auto"/>
              <w:bottom w:val="single" w:sz="12" w:space="0" w:color="auto"/>
              <w:right w:val="single" w:sz="6" w:space="0" w:color="auto"/>
            </w:tcBorders>
            <w:shd w:val="clear" w:color="auto" w:fill="D9D9D9"/>
          </w:tcPr>
          <w:p w14:paraId="1246015C" w14:textId="77777777" w:rsidR="00DC1257" w:rsidRDefault="007579A1">
            <w:pPr>
              <w:spacing w:line="360" w:lineRule="atLeast"/>
              <w:rPr>
                <w:rFonts w:hAnsi="宋体"/>
                <w:szCs w:val="21"/>
              </w:rPr>
            </w:pPr>
            <w:r>
              <w:rPr>
                <w:rFonts w:hAnsi="宋体" w:hint="eastAsia"/>
                <w:szCs w:val="21"/>
              </w:rPr>
              <w:t>备注</w:t>
            </w:r>
          </w:p>
        </w:tc>
        <w:tc>
          <w:tcPr>
            <w:tcW w:w="7087" w:type="dxa"/>
            <w:tcBorders>
              <w:top w:val="single" w:sz="6" w:space="0" w:color="auto"/>
              <w:left w:val="single" w:sz="6" w:space="0" w:color="auto"/>
              <w:bottom w:val="single" w:sz="12" w:space="0" w:color="auto"/>
              <w:right w:val="single" w:sz="12" w:space="0" w:color="auto"/>
            </w:tcBorders>
          </w:tcPr>
          <w:p w14:paraId="22AEF40D" w14:textId="77777777" w:rsidR="00DC1257" w:rsidRDefault="007579A1">
            <w:pPr>
              <w:spacing w:line="360" w:lineRule="atLeast"/>
              <w:ind w:left="210" w:hangingChars="100" w:hanging="210"/>
            </w:pPr>
            <w:r>
              <w:rPr>
                <w:rFonts w:hint="eastAsia"/>
              </w:rPr>
              <w:t>（</w:t>
            </w:r>
            <w:r>
              <w:rPr>
                <w:rFonts w:hint="eastAsia"/>
              </w:rPr>
              <w:t>1</w:t>
            </w:r>
            <w:r>
              <w:rPr>
                <w:rFonts w:hint="eastAsia"/>
              </w:rPr>
              <w:t>）选中记录，点击期限设置</w:t>
            </w:r>
            <w:r>
              <w:rPr>
                <w:rFonts w:hint="eastAsia"/>
              </w:rPr>
              <w:t>[</w:t>
            </w:r>
            <w:r>
              <w:rPr>
                <w:rFonts w:hint="eastAsia"/>
              </w:rPr>
              <w:t>按钮</w:t>
            </w:r>
            <w:r>
              <w:rPr>
                <w:rFonts w:hint="eastAsia"/>
              </w:rPr>
              <w:t>]</w:t>
            </w:r>
            <w:r>
              <w:rPr>
                <w:rFonts w:hint="eastAsia"/>
              </w:rPr>
              <w:t>，进入期限设置页面，显示当前外包期限</w:t>
            </w:r>
          </w:p>
          <w:p w14:paraId="2CD55118" w14:textId="77777777" w:rsidR="00DC1257" w:rsidRDefault="007579A1">
            <w:pPr>
              <w:spacing w:line="360" w:lineRule="atLeast"/>
              <w:ind w:left="210" w:hangingChars="100" w:hanging="210"/>
            </w:pPr>
            <w:r>
              <w:rPr>
                <w:rFonts w:hint="eastAsia"/>
              </w:rPr>
              <w:t>（</w:t>
            </w:r>
            <w:r>
              <w:rPr>
                <w:rFonts w:hint="eastAsia"/>
              </w:rPr>
              <w:t>2</w:t>
            </w:r>
            <w:r>
              <w:rPr>
                <w:rFonts w:hint="eastAsia"/>
              </w:rPr>
              <w:t>）点击编辑</w:t>
            </w:r>
            <w:r>
              <w:rPr>
                <w:rFonts w:hint="eastAsia"/>
              </w:rPr>
              <w:t>[</w:t>
            </w:r>
            <w:r>
              <w:rPr>
                <w:rFonts w:hint="eastAsia"/>
              </w:rPr>
              <w:t>按钮</w:t>
            </w:r>
            <w:r>
              <w:rPr>
                <w:rFonts w:hint="eastAsia"/>
              </w:rPr>
              <w:t>]</w:t>
            </w:r>
            <w:r>
              <w:rPr>
                <w:rFonts w:hint="eastAsia"/>
              </w:rPr>
              <w:t>，编辑外包期限，可以更改当前的外包期限，点击保存按钮保存成功，点击关闭按钮不更改当前记录</w:t>
            </w:r>
          </w:p>
        </w:tc>
      </w:tr>
    </w:tbl>
    <w:p w14:paraId="7D6E83DB" w14:textId="77777777" w:rsidR="00DC1257" w:rsidRDefault="00DC1257"/>
    <w:p w14:paraId="13C55941" w14:textId="77777777" w:rsidR="00DC1257" w:rsidRDefault="007579A1">
      <w:pPr>
        <w:pStyle w:val="2"/>
      </w:pPr>
      <w:bookmarkStart w:id="3476" w:name="_Toc10308"/>
      <w:r>
        <w:rPr>
          <w:rFonts w:hint="eastAsia"/>
        </w:rPr>
        <w:t>外包佣金设置查询</w:t>
      </w:r>
      <w:bookmarkEnd w:id="347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4E4C570" w14:textId="77777777">
        <w:trPr>
          <w:trHeight w:val="463"/>
        </w:trPr>
        <w:tc>
          <w:tcPr>
            <w:tcW w:w="1985" w:type="dxa"/>
            <w:shd w:val="clear" w:color="auto" w:fill="D9D9D9"/>
          </w:tcPr>
          <w:p w14:paraId="14FDCD49" w14:textId="77777777" w:rsidR="00DC1257" w:rsidRDefault="007579A1">
            <w:pPr>
              <w:spacing w:line="360" w:lineRule="atLeast"/>
              <w:rPr>
                <w:szCs w:val="21"/>
              </w:rPr>
            </w:pPr>
            <w:r>
              <w:rPr>
                <w:rFonts w:hint="eastAsia"/>
                <w:szCs w:val="21"/>
              </w:rPr>
              <w:t>功能概述</w:t>
            </w:r>
          </w:p>
        </w:tc>
        <w:tc>
          <w:tcPr>
            <w:tcW w:w="7087" w:type="dxa"/>
          </w:tcPr>
          <w:p w14:paraId="67B9259C" w14:textId="77777777" w:rsidR="00DC1257" w:rsidRDefault="007579A1">
            <w:pPr>
              <w:spacing w:line="360" w:lineRule="atLeast"/>
            </w:pPr>
            <w:r>
              <w:rPr>
                <w:rFonts w:ascii="宋体" w:hAnsi="宋体" w:hint="eastAsia"/>
                <w:szCs w:val="21"/>
              </w:rPr>
              <w:t>选择某外包机构，</w:t>
            </w:r>
            <w:r>
              <w:rPr>
                <w:rFonts w:hAnsi="宋体" w:hint="eastAsia"/>
                <w:szCs w:val="21"/>
              </w:rPr>
              <w:t>查询外包佣金信息。</w:t>
            </w:r>
          </w:p>
        </w:tc>
      </w:tr>
      <w:tr w:rsidR="00DC1257" w14:paraId="43435EE9" w14:textId="77777777">
        <w:trPr>
          <w:trHeight w:val="225"/>
        </w:trPr>
        <w:tc>
          <w:tcPr>
            <w:tcW w:w="1985" w:type="dxa"/>
            <w:shd w:val="clear" w:color="auto" w:fill="D9D9D9"/>
          </w:tcPr>
          <w:p w14:paraId="17772585" w14:textId="77777777" w:rsidR="00DC1257" w:rsidRDefault="007579A1">
            <w:pPr>
              <w:spacing w:line="360" w:lineRule="atLeast"/>
              <w:rPr>
                <w:szCs w:val="21"/>
              </w:rPr>
            </w:pPr>
            <w:r>
              <w:rPr>
                <w:rFonts w:hint="eastAsia"/>
                <w:szCs w:val="21"/>
              </w:rPr>
              <w:t>页面输入</w:t>
            </w:r>
          </w:p>
        </w:tc>
        <w:tc>
          <w:tcPr>
            <w:tcW w:w="7087" w:type="dxa"/>
          </w:tcPr>
          <w:p w14:paraId="50E70BE6" w14:textId="77777777" w:rsidR="00DC1257" w:rsidRDefault="007579A1">
            <w:pPr>
              <w:widowControl/>
              <w:overflowPunct w:val="0"/>
              <w:autoSpaceDE w:val="0"/>
              <w:autoSpaceDN w:val="0"/>
              <w:adjustRightInd w:val="0"/>
              <w:spacing w:after="100" w:line="360" w:lineRule="atLeast"/>
              <w:textAlignment w:val="baseline"/>
              <w:rPr>
                <w:color w:val="FF0000"/>
              </w:rPr>
            </w:pPr>
            <w:r>
              <w:rPr>
                <w:rFonts w:hint="eastAsia"/>
                <w:color w:val="FF0000"/>
              </w:rPr>
              <w:t>查询字段：</w:t>
            </w:r>
          </w:p>
          <w:p w14:paraId="4AC05351" w14:textId="77777777" w:rsidR="00DC1257" w:rsidRDefault="007579A1">
            <w:pPr>
              <w:widowControl/>
              <w:overflowPunct w:val="0"/>
              <w:autoSpaceDE w:val="0"/>
              <w:autoSpaceDN w:val="0"/>
              <w:adjustRightInd w:val="0"/>
              <w:spacing w:after="100" w:line="360" w:lineRule="atLeast"/>
              <w:ind w:leftChars="200" w:left="420"/>
              <w:textAlignment w:val="baseline"/>
              <w:rPr>
                <w:rFonts w:hAnsi="宋体"/>
                <w:szCs w:val="21"/>
              </w:rPr>
            </w:pPr>
            <w:r>
              <w:rPr>
                <w:rFonts w:hint="eastAsia"/>
                <w:color w:val="FF0000"/>
              </w:rPr>
              <w:t>外包机构</w:t>
            </w:r>
            <w:r>
              <w:rPr>
                <w:color w:val="FF0000"/>
              </w:rPr>
              <w:t>代码</w:t>
            </w:r>
            <w:r>
              <w:rPr>
                <w:rFonts w:hint="eastAsia"/>
                <w:color w:val="FF0000"/>
              </w:rPr>
              <w:t>[</w:t>
            </w:r>
            <w:r>
              <w:rPr>
                <w:rFonts w:hint="eastAsia"/>
                <w:color w:val="FF0000"/>
              </w:rPr>
              <w:t>文本框</w:t>
            </w:r>
            <w:r>
              <w:rPr>
                <w:rFonts w:hint="eastAsia"/>
                <w:color w:val="FF0000"/>
              </w:rPr>
              <w:t>]</w:t>
            </w:r>
            <w:r>
              <w:rPr>
                <w:rFonts w:hint="eastAsia"/>
                <w:color w:val="FF0000"/>
              </w:rPr>
              <w:t>、外包</w:t>
            </w:r>
            <w:r>
              <w:rPr>
                <w:color w:val="FF0000"/>
              </w:rPr>
              <w:t>机构名称</w:t>
            </w:r>
            <w:r>
              <w:rPr>
                <w:rFonts w:hint="eastAsia"/>
                <w:color w:val="FF0000"/>
              </w:rPr>
              <w:t>[</w:t>
            </w:r>
            <w:r>
              <w:rPr>
                <w:rFonts w:hint="eastAsia"/>
                <w:color w:val="FF0000"/>
              </w:rPr>
              <w:t>文本框</w:t>
            </w:r>
            <w:r>
              <w:rPr>
                <w:rFonts w:hint="eastAsia"/>
                <w:color w:val="FF0000"/>
              </w:rPr>
              <w:t>]</w:t>
            </w:r>
            <w:r>
              <w:rPr>
                <w:rFonts w:hint="eastAsia"/>
                <w:color w:val="FF0000"/>
              </w:rPr>
              <w:t>、催收</w:t>
            </w:r>
            <w:r>
              <w:rPr>
                <w:color w:val="FF0000"/>
              </w:rPr>
              <w:t>强度</w:t>
            </w:r>
            <w:r>
              <w:rPr>
                <w:rFonts w:hint="eastAsia"/>
                <w:color w:val="FF0000"/>
              </w:rPr>
              <w:t>[</w:t>
            </w:r>
            <w:r>
              <w:rPr>
                <w:rFonts w:hint="eastAsia"/>
                <w:color w:val="FF0000"/>
              </w:rPr>
              <w:t>文本框</w:t>
            </w:r>
            <w:r>
              <w:rPr>
                <w:rFonts w:hint="eastAsia"/>
                <w:color w:val="FF0000"/>
              </w:rPr>
              <w:t>]</w:t>
            </w:r>
          </w:p>
          <w:p w14:paraId="4F491F5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查询</w:t>
            </w:r>
            <w:r>
              <w:rPr>
                <w:rFonts w:hint="eastAsia"/>
              </w:rPr>
              <w:t>[</w:t>
            </w:r>
            <w:r>
              <w:rPr>
                <w:rFonts w:hint="eastAsia"/>
              </w:rPr>
              <w:t>按钮</w:t>
            </w:r>
            <w:r>
              <w:rPr>
                <w:rFonts w:hint="eastAsia"/>
              </w:rPr>
              <w:t xml:space="preserve">]  </w:t>
            </w:r>
            <w:r>
              <w:rPr>
                <w:rFonts w:hint="eastAsia"/>
              </w:rPr>
              <w:t>重置</w:t>
            </w:r>
            <w:r>
              <w:rPr>
                <w:rFonts w:hint="eastAsia"/>
              </w:rPr>
              <w:t>[</w:t>
            </w:r>
            <w:r>
              <w:rPr>
                <w:rFonts w:hint="eastAsia"/>
              </w:rPr>
              <w:t>按钮</w:t>
            </w:r>
            <w:r>
              <w:rPr>
                <w:rFonts w:hint="eastAsia"/>
              </w:rPr>
              <w:t>]</w:t>
            </w:r>
          </w:p>
        </w:tc>
      </w:tr>
      <w:tr w:rsidR="00DC1257" w14:paraId="3A8F3822" w14:textId="77777777">
        <w:trPr>
          <w:trHeight w:val="225"/>
        </w:trPr>
        <w:tc>
          <w:tcPr>
            <w:tcW w:w="1985" w:type="dxa"/>
            <w:shd w:val="clear" w:color="auto" w:fill="D9D9D9"/>
          </w:tcPr>
          <w:p w14:paraId="0A9CED7C" w14:textId="77777777" w:rsidR="00DC1257" w:rsidRDefault="007579A1">
            <w:pPr>
              <w:spacing w:line="360" w:lineRule="atLeast"/>
              <w:rPr>
                <w:szCs w:val="21"/>
              </w:rPr>
            </w:pPr>
            <w:r>
              <w:rPr>
                <w:rFonts w:hint="eastAsia"/>
                <w:szCs w:val="21"/>
              </w:rPr>
              <w:t>页面输出</w:t>
            </w:r>
          </w:p>
        </w:tc>
        <w:tc>
          <w:tcPr>
            <w:tcW w:w="7087" w:type="dxa"/>
          </w:tcPr>
          <w:p w14:paraId="414F638C" w14:textId="77777777" w:rsidR="00DC1257" w:rsidRDefault="007579A1">
            <w:pPr>
              <w:spacing w:line="360" w:lineRule="atLeast"/>
              <w:rPr>
                <w:color w:val="FF0000"/>
              </w:rPr>
            </w:pPr>
            <w:r>
              <w:rPr>
                <w:rFonts w:hint="eastAsia"/>
                <w:color w:val="FF0000"/>
              </w:rPr>
              <w:t>外包佣金设置信息</w:t>
            </w:r>
            <w:r>
              <w:rPr>
                <w:rFonts w:hint="eastAsia"/>
                <w:color w:val="FF0000"/>
              </w:rPr>
              <w:t>[</w:t>
            </w:r>
            <w:r>
              <w:rPr>
                <w:rFonts w:hint="eastAsia"/>
                <w:color w:val="FF0000"/>
              </w:rPr>
              <w:t>列表</w:t>
            </w:r>
            <w:r>
              <w:rPr>
                <w:rFonts w:hint="eastAsia"/>
                <w:color w:val="FF0000"/>
              </w:rPr>
              <w:t>]</w:t>
            </w:r>
            <w:r>
              <w:rPr>
                <w:rFonts w:hint="eastAsia"/>
                <w:color w:val="FF0000"/>
              </w:rPr>
              <w:t>：</w:t>
            </w:r>
          </w:p>
          <w:p w14:paraId="1DAABFDD" w14:textId="77777777" w:rsidR="00DC1257" w:rsidRDefault="007579A1">
            <w:pPr>
              <w:spacing w:line="360" w:lineRule="atLeast"/>
              <w:ind w:leftChars="200" w:left="420"/>
              <w:rPr>
                <w:rFonts w:hAnsi="宋体"/>
                <w:szCs w:val="21"/>
              </w:rPr>
            </w:pPr>
            <w:r>
              <w:rPr>
                <w:rFonts w:hint="eastAsia"/>
                <w:color w:val="FF0000"/>
              </w:rPr>
              <w:lastRenderedPageBreak/>
              <w:t>外包机构</w:t>
            </w:r>
            <w:r>
              <w:rPr>
                <w:color w:val="FF0000"/>
              </w:rPr>
              <w:t>代码</w:t>
            </w:r>
            <w:r>
              <w:rPr>
                <w:rFonts w:hint="eastAsia"/>
                <w:color w:val="FF0000"/>
              </w:rPr>
              <w:t>[</w:t>
            </w:r>
            <w:r>
              <w:rPr>
                <w:rFonts w:hint="eastAsia"/>
                <w:color w:val="FF0000"/>
              </w:rPr>
              <w:t>文本框</w:t>
            </w:r>
            <w:r>
              <w:rPr>
                <w:rFonts w:hint="eastAsia"/>
                <w:color w:val="FF0000"/>
              </w:rPr>
              <w:t>]</w:t>
            </w:r>
            <w:r>
              <w:rPr>
                <w:rFonts w:hint="eastAsia"/>
                <w:color w:val="FF0000"/>
              </w:rPr>
              <w:t>、外包</w:t>
            </w:r>
            <w:r>
              <w:rPr>
                <w:color w:val="FF0000"/>
              </w:rPr>
              <w:t>机构名称</w:t>
            </w:r>
            <w:r>
              <w:rPr>
                <w:rFonts w:hint="eastAsia"/>
                <w:color w:val="FF0000"/>
              </w:rPr>
              <w:t>[</w:t>
            </w:r>
            <w:r>
              <w:rPr>
                <w:rFonts w:hint="eastAsia"/>
                <w:color w:val="FF0000"/>
              </w:rPr>
              <w:t>文本框</w:t>
            </w:r>
            <w:r>
              <w:rPr>
                <w:rFonts w:hint="eastAsia"/>
                <w:color w:val="FF0000"/>
              </w:rPr>
              <w:t>]</w:t>
            </w:r>
            <w:r>
              <w:rPr>
                <w:rFonts w:hint="eastAsia"/>
                <w:color w:val="FF0000"/>
              </w:rPr>
              <w:t>、催收</w:t>
            </w:r>
            <w:r>
              <w:rPr>
                <w:color w:val="FF0000"/>
              </w:rPr>
              <w:t>强度</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目标</w:t>
            </w:r>
            <w:r>
              <w:rPr>
                <w:color w:val="FF0000"/>
              </w:rPr>
              <w:t>回正率</w:t>
            </w:r>
            <w:proofErr w:type="gramEnd"/>
            <w:r>
              <w:rPr>
                <w:rFonts w:hint="eastAsia"/>
                <w:color w:val="FF0000"/>
              </w:rPr>
              <w:t>（</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r>
              <w:rPr>
                <w:color w:val="FF0000"/>
              </w:rPr>
              <w:t>、</w:t>
            </w:r>
            <w:proofErr w:type="gramStart"/>
            <w:r>
              <w:rPr>
                <w:rFonts w:hint="eastAsia"/>
                <w:color w:val="FF0000"/>
              </w:rPr>
              <w:t>回正</w:t>
            </w:r>
            <w:proofErr w:type="gramEnd"/>
            <w:r>
              <w:rPr>
                <w:rFonts w:hint="eastAsia"/>
                <w:color w:val="FF0000"/>
              </w:rPr>
              <w:t>率浮动</w:t>
            </w:r>
            <w:r>
              <w:rPr>
                <w:color w:val="FF0000"/>
              </w:rPr>
              <w:t>金额</w:t>
            </w:r>
            <w:r>
              <w:rPr>
                <w:rFonts w:hint="eastAsia"/>
                <w:color w:val="FF0000"/>
              </w:rPr>
              <w:t>[</w:t>
            </w:r>
            <w:r>
              <w:rPr>
                <w:rFonts w:hint="eastAsia"/>
                <w:color w:val="FF0000"/>
              </w:rPr>
              <w:t>文本框</w:t>
            </w:r>
            <w:r>
              <w:rPr>
                <w:rFonts w:hint="eastAsia"/>
                <w:color w:val="FF0000"/>
              </w:rPr>
              <w:t>]</w:t>
            </w:r>
            <w:r>
              <w:rPr>
                <w:rFonts w:hint="eastAsia"/>
                <w:color w:val="FF0000"/>
              </w:rPr>
              <w:t>、基础</w:t>
            </w:r>
            <w:r>
              <w:rPr>
                <w:color w:val="FF0000"/>
              </w:rPr>
              <w:t>工资</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编制</w:t>
            </w:r>
            <w:r>
              <w:rPr>
                <w:color w:val="FF0000"/>
              </w:rPr>
              <w:t>人数</w:t>
            </w:r>
            <w:r>
              <w:rPr>
                <w:rFonts w:hint="eastAsia"/>
                <w:color w:val="FF0000"/>
              </w:rPr>
              <w:t>[</w:t>
            </w:r>
            <w:r>
              <w:rPr>
                <w:rFonts w:hint="eastAsia"/>
                <w:color w:val="FF0000"/>
              </w:rPr>
              <w:t>文本框</w:t>
            </w:r>
            <w:r>
              <w:rPr>
                <w:rFonts w:hint="eastAsia"/>
                <w:color w:val="FF0000"/>
              </w:rPr>
              <w:t>]</w:t>
            </w:r>
            <w:r>
              <w:rPr>
                <w:color w:val="FF0000"/>
              </w:rPr>
              <w:t>、</w:t>
            </w:r>
            <w:r>
              <w:rPr>
                <w:rFonts w:hint="eastAsia"/>
                <w:color w:val="FF0000"/>
              </w:rPr>
              <w:t>费率（</w:t>
            </w:r>
            <w:r>
              <w:rPr>
                <w:rFonts w:hint="eastAsia"/>
                <w:color w:val="FF0000"/>
              </w:rPr>
              <w:t>%</w:t>
            </w:r>
            <w:r>
              <w:rPr>
                <w:rFonts w:hint="eastAsia"/>
                <w:color w:val="FF0000"/>
              </w:rPr>
              <w:t>）</w:t>
            </w:r>
            <w:r>
              <w:rPr>
                <w:rFonts w:hint="eastAsia"/>
                <w:color w:val="FF0000"/>
              </w:rPr>
              <w:t>[</w:t>
            </w:r>
            <w:r>
              <w:rPr>
                <w:rFonts w:hint="eastAsia"/>
                <w:color w:val="FF0000"/>
              </w:rPr>
              <w:t>文本框</w:t>
            </w:r>
            <w:r>
              <w:rPr>
                <w:rFonts w:hint="eastAsia"/>
                <w:color w:val="FF0000"/>
              </w:rPr>
              <w:t>]</w:t>
            </w:r>
          </w:p>
        </w:tc>
      </w:tr>
      <w:tr w:rsidR="00DC1257" w14:paraId="1154B489" w14:textId="77777777">
        <w:trPr>
          <w:trHeight w:val="225"/>
        </w:trPr>
        <w:tc>
          <w:tcPr>
            <w:tcW w:w="1985" w:type="dxa"/>
            <w:shd w:val="clear" w:color="auto" w:fill="D9D9D9"/>
          </w:tcPr>
          <w:p w14:paraId="236948B2" w14:textId="77777777" w:rsidR="00DC1257" w:rsidRDefault="007579A1">
            <w:pPr>
              <w:spacing w:line="360" w:lineRule="atLeast"/>
              <w:rPr>
                <w:szCs w:val="21"/>
              </w:rPr>
            </w:pPr>
            <w:commentRangeStart w:id="3477"/>
            <w:r>
              <w:rPr>
                <w:rFonts w:hint="eastAsia"/>
                <w:szCs w:val="21"/>
              </w:rPr>
              <w:lastRenderedPageBreak/>
              <w:t>参考画面</w:t>
            </w:r>
            <w:commentRangeEnd w:id="3477"/>
            <w:r>
              <w:commentReference w:id="3477"/>
            </w:r>
          </w:p>
        </w:tc>
        <w:tc>
          <w:tcPr>
            <w:tcW w:w="7087" w:type="dxa"/>
          </w:tcPr>
          <w:p w14:paraId="19168E10"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2FA2403" wp14:editId="214454F1">
                  <wp:extent cx="4359910" cy="983615"/>
                  <wp:effectExtent l="0" t="0" r="2540" b="6985"/>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216" cstate="print"/>
                          <a:stretch>
                            <a:fillRect/>
                          </a:stretch>
                        </pic:blipFill>
                        <pic:spPr>
                          <a:xfrm>
                            <a:off x="0" y="0"/>
                            <a:ext cx="4359910" cy="983615"/>
                          </a:xfrm>
                          <a:prstGeom prst="rect">
                            <a:avLst/>
                          </a:prstGeom>
                          <a:noFill/>
                          <a:ln w="9525">
                            <a:noFill/>
                            <a:miter/>
                          </a:ln>
                        </pic:spPr>
                      </pic:pic>
                    </a:graphicData>
                  </a:graphic>
                </wp:inline>
              </w:drawing>
            </w:r>
          </w:p>
        </w:tc>
      </w:tr>
      <w:tr w:rsidR="00DC1257" w14:paraId="2EA26651" w14:textId="77777777">
        <w:trPr>
          <w:trHeight w:val="225"/>
        </w:trPr>
        <w:tc>
          <w:tcPr>
            <w:tcW w:w="1985" w:type="dxa"/>
            <w:shd w:val="clear" w:color="auto" w:fill="D9D9D9"/>
          </w:tcPr>
          <w:p w14:paraId="799EB280" w14:textId="77777777" w:rsidR="00DC1257" w:rsidRDefault="007579A1">
            <w:pPr>
              <w:spacing w:line="360" w:lineRule="atLeast"/>
              <w:rPr>
                <w:szCs w:val="21"/>
              </w:rPr>
            </w:pPr>
            <w:r>
              <w:rPr>
                <w:rFonts w:hint="eastAsia"/>
                <w:szCs w:val="21"/>
              </w:rPr>
              <w:t>业务规则</w:t>
            </w:r>
          </w:p>
        </w:tc>
        <w:tc>
          <w:tcPr>
            <w:tcW w:w="7087" w:type="dxa"/>
          </w:tcPr>
          <w:p w14:paraId="5832C452" w14:textId="77777777" w:rsidR="00DC1257" w:rsidRDefault="00DC1257">
            <w:pPr>
              <w:widowControl/>
              <w:overflowPunct w:val="0"/>
              <w:autoSpaceDE w:val="0"/>
              <w:autoSpaceDN w:val="0"/>
              <w:adjustRightInd w:val="0"/>
              <w:spacing w:after="100" w:line="360" w:lineRule="atLeast"/>
              <w:jc w:val="left"/>
              <w:textAlignment w:val="baseline"/>
              <w:rPr>
                <w:rFonts w:hAnsi="宋体"/>
                <w:szCs w:val="21"/>
              </w:rPr>
            </w:pPr>
          </w:p>
        </w:tc>
      </w:tr>
      <w:tr w:rsidR="00DC1257" w14:paraId="5FEF217C" w14:textId="77777777">
        <w:trPr>
          <w:trHeight w:val="225"/>
        </w:trPr>
        <w:tc>
          <w:tcPr>
            <w:tcW w:w="1985" w:type="dxa"/>
            <w:shd w:val="clear" w:color="auto" w:fill="D9D9D9"/>
          </w:tcPr>
          <w:p w14:paraId="273BF3D0" w14:textId="77777777" w:rsidR="00DC1257" w:rsidRDefault="007579A1">
            <w:pPr>
              <w:spacing w:line="360" w:lineRule="atLeast"/>
              <w:rPr>
                <w:rFonts w:hAnsi="宋体"/>
                <w:szCs w:val="21"/>
              </w:rPr>
            </w:pPr>
            <w:r>
              <w:rPr>
                <w:rFonts w:hAnsi="宋体" w:hint="eastAsia"/>
                <w:szCs w:val="21"/>
              </w:rPr>
              <w:t>备注</w:t>
            </w:r>
          </w:p>
        </w:tc>
        <w:tc>
          <w:tcPr>
            <w:tcW w:w="7087" w:type="dxa"/>
          </w:tcPr>
          <w:p w14:paraId="420549DB" w14:textId="77777777" w:rsidR="00DC1257" w:rsidRDefault="007579A1">
            <w:pPr>
              <w:widowControl/>
              <w:overflowPunct w:val="0"/>
              <w:autoSpaceDE w:val="0"/>
              <w:autoSpaceDN w:val="0"/>
              <w:adjustRightInd w:val="0"/>
              <w:spacing w:after="100" w:line="360" w:lineRule="atLeast"/>
              <w:textAlignment w:val="baseline"/>
            </w:pPr>
            <w:r>
              <w:rPr>
                <w:rFonts w:hAnsi="宋体" w:hint="eastAsia"/>
                <w:szCs w:val="21"/>
              </w:rPr>
              <w:t>（</w:t>
            </w:r>
            <w:r>
              <w:rPr>
                <w:rFonts w:hAnsi="宋体" w:hint="eastAsia"/>
                <w:szCs w:val="21"/>
              </w:rPr>
              <w:t>1</w:t>
            </w:r>
            <w:r>
              <w:rPr>
                <w:rFonts w:hAnsi="宋体" w:hint="eastAsia"/>
                <w:szCs w:val="21"/>
              </w:rPr>
              <w:t>）点击【查询】按钮，根据查询条件查询外包佣金设置信息，显示在结果列表中</w:t>
            </w:r>
            <w:r>
              <w:rPr>
                <w:rFonts w:hAnsi="宋体" w:hint="eastAsia"/>
                <w:szCs w:val="21"/>
              </w:rPr>
              <w:t xml:space="preserve">; </w:t>
            </w:r>
            <w:r>
              <w:rPr>
                <w:rFonts w:hAnsi="宋体" w:hint="eastAsia"/>
                <w:szCs w:val="21"/>
              </w:rPr>
              <w:t>点击【重置】按钮，清空输入的查询条件</w:t>
            </w:r>
          </w:p>
        </w:tc>
      </w:tr>
    </w:tbl>
    <w:p w14:paraId="73E48476" w14:textId="77777777" w:rsidR="00DC1257" w:rsidRDefault="00DC1257"/>
    <w:p w14:paraId="20BA8AB8" w14:textId="77777777" w:rsidR="00DC1257" w:rsidRDefault="007579A1">
      <w:pPr>
        <w:pStyle w:val="2"/>
      </w:pPr>
      <w:bookmarkStart w:id="3478" w:name="_Toc3424"/>
      <w:r>
        <w:rPr>
          <w:rFonts w:hint="eastAsia"/>
        </w:rPr>
        <w:t>外包期限查询</w:t>
      </w:r>
      <w:bookmarkEnd w:id="347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5B97CD6" w14:textId="77777777">
        <w:trPr>
          <w:trHeight w:val="463"/>
        </w:trPr>
        <w:tc>
          <w:tcPr>
            <w:tcW w:w="1985" w:type="dxa"/>
            <w:shd w:val="clear" w:color="auto" w:fill="D9D9D9"/>
          </w:tcPr>
          <w:p w14:paraId="2F688565" w14:textId="77777777" w:rsidR="00DC1257" w:rsidRDefault="007579A1">
            <w:pPr>
              <w:spacing w:line="360" w:lineRule="atLeast"/>
              <w:rPr>
                <w:szCs w:val="21"/>
              </w:rPr>
            </w:pPr>
            <w:r>
              <w:rPr>
                <w:rFonts w:hint="eastAsia"/>
                <w:szCs w:val="21"/>
              </w:rPr>
              <w:t>功能概述</w:t>
            </w:r>
          </w:p>
        </w:tc>
        <w:tc>
          <w:tcPr>
            <w:tcW w:w="7087" w:type="dxa"/>
          </w:tcPr>
          <w:p w14:paraId="57D23148" w14:textId="77777777" w:rsidR="00DC1257" w:rsidRDefault="007579A1">
            <w:pPr>
              <w:spacing w:line="360" w:lineRule="atLeast"/>
            </w:pPr>
            <w:r>
              <w:rPr>
                <w:rFonts w:ascii="宋体" w:hAnsi="宋体" w:hint="eastAsia"/>
                <w:szCs w:val="21"/>
              </w:rPr>
              <w:t>选择某外包机构，</w:t>
            </w:r>
            <w:r>
              <w:rPr>
                <w:rFonts w:hAnsi="宋体" w:hint="eastAsia"/>
                <w:szCs w:val="21"/>
              </w:rPr>
              <w:t>查询外包期限信息。</w:t>
            </w:r>
          </w:p>
        </w:tc>
      </w:tr>
      <w:tr w:rsidR="00DC1257" w14:paraId="0474204D" w14:textId="77777777">
        <w:trPr>
          <w:trHeight w:val="225"/>
        </w:trPr>
        <w:tc>
          <w:tcPr>
            <w:tcW w:w="1985" w:type="dxa"/>
            <w:shd w:val="clear" w:color="auto" w:fill="D9D9D9"/>
          </w:tcPr>
          <w:p w14:paraId="27F6E3E0" w14:textId="77777777" w:rsidR="00DC1257" w:rsidRDefault="007579A1">
            <w:pPr>
              <w:spacing w:line="360" w:lineRule="atLeast"/>
              <w:rPr>
                <w:szCs w:val="21"/>
              </w:rPr>
            </w:pPr>
            <w:r>
              <w:rPr>
                <w:rFonts w:hint="eastAsia"/>
                <w:szCs w:val="21"/>
              </w:rPr>
              <w:t>页面输入</w:t>
            </w:r>
          </w:p>
        </w:tc>
        <w:tc>
          <w:tcPr>
            <w:tcW w:w="7087" w:type="dxa"/>
          </w:tcPr>
          <w:p w14:paraId="4590E2D0" w14:textId="77777777" w:rsidR="00DC1257" w:rsidRDefault="007579A1">
            <w:pPr>
              <w:widowControl/>
              <w:overflowPunct w:val="0"/>
              <w:autoSpaceDE w:val="0"/>
              <w:autoSpaceDN w:val="0"/>
              <w:adjustRightInd w:val="0"/>
              <w:spacing w:after="100" w:line="360" w:lineRule="atLeast"/>
              <w:textAlignment w:val="baseline"/>
            </w:pPr>
            <w:r>
              <w:rPr>
                <w:rFonts w:hint="eastAsia"/>
              </w:rPr>
              <w:t>查询字段：</w:t>
            </w:r>
          </w:p>
          <w:p w14:paraId="625A289E" w14:textId="77777777" w:rsidR="00DC1257" w:rsidRDefault="007579A1">
            <w:pPr>
              <w:widowControl/>
              <w:overflowPunct w:val="0"/>
              <w:autoSpaceDE w:val="0"/>
              <w:autoSpaceDN w:val="0"/>
              <w:adjustRightInd w:val="0"/>
              <w:spacing w:after="100" w:line="360" w:lineRule="atLeast"/>
              <w:ind w:firstLineChars="200" w:firstLine="420"/>
              <w:textAlignment w:val="baseline"/>
              <w:rPr>
                <w:rFonts w:hAnsi="宋体"/>
                <w:szCs w:val="21"/>
              </w:rPr>
            </w:pPr>
            <w:r>
              <w:rPr>
                <w:rFonts w:hint="eastAsia"/>
              </w:rPr>
              <w:t>外包机构</w:t>
            </w:r>
            <w:r>
              <w:rPr>
                <w:rFonts w:hAnsi="宋体" w:hint="eastAsia"/>
                <w:szCs w:val="21"/>
              </w:rPr>
              <w:t>[</w:t>
            </w:r>
            <w:r>
              <w:rPr>
                <w:rFonts w:hAnsi="宋体" w:hint="eastAsia"/>
                <w:szCs w:val="21"/>
              </w:rPr>
              <w:t>下拉框</w:t>
            </w:r>
            <w:r>
              <w:rPr>
                <w:rFonts w:hAnsi="宋体" w:hint="eastAsia"/>
                <w:szCs w:val="21"/>
              </w:rPr>
              <w:t>]</w:t>
            </w:r>
          </w:p>
          <w:p w14:paraId="37D5142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查询</w:t>
            </w:r>
            <w:r>
              <w:rPr>
                <w:rFonts w:hint="eastAsia"/>
              </w:rPr>
              <w:t>[</w:t>
            </w:r>
            <w:r>
              <w:rPr>
                <w:rFonts w:hint="eastAsia"/>
              </w:rPr>
              <w:t>按钮</w:t>
            </w:r>
            <w:r>
              <w:rPr>
                <w:rFonts w:hint="eastAsia"/>
              </w:rPr>
              <w:t xml:space="preserve">]  </w:t>
            </w:r>
            <w:r>
              <w:rPr>
                <w:rFonts w:hint="eastAsia"/>
              </w:rPr>
              <w:t>重置</w:t>
            </w:r>
            <w:r>
              <w:rPr>
                <w:rFonts w:hint="eastAsia"/>
              </w:rPr>
              <w:t>[</w:t>
            </w:r>
            <w:r>
              <w:rPr>
                <w:rFonts w:hint="eastAsia"/>
              </w:rPr>
              <w:t>按钮</w:t>
            </w:r>
            <w:r>
              <w:rPr>
                <w:rFonts w:hint="eastAsia"/>
              </w:rPr>
              <w:t>]</w:t>
            </w:r>
          </w:p>
        </w:tc>
      </w:tr>
      <w:tr w:rsidR="00DC1257" w14:paraId="07A4DC0C" w14:textId="77777777">
        <w:trPr>
          <w:trHeight w:val="225"/>
        </w:trPr>
        <w:tc>
          <w:tcPr>
            <w:tcW w:w="1985" w:type="dxa"/>
            <w:shd w:val="clear" w:color="auto" w:fill="D9D9D9"/>
          </w:tcPr>
          <w:p w14:paraId="7607D98D" w14:textId="77777777" w:rsidR="00DC1257" w:rsidRDefault="007579A1">
            <w:pPr>
              <w:spacing w:line="360" w:lineRule="atLeast"/>
              <w:rPr>
                <w:szCs w:val="21"/>
              </w:rPr>
            </w:pPr>
            <w:r>
              <w:rPr>
                <w:rFonts w:hint="eastAsia"/>
                <w:szCs w:val="21"/>
              </w:rPr>
              <w:t>页面输出</w:t>
            </w:r>
          </w:p>
        </w:tc>
        <w:tc>
          <w:tcPr>
            <w:tcW w:w="7087" w:type="dxa"/>
          </w:tcPr>
          <w:p w14:paraId="2631DD2D" w14:textId="77777777" w:rsidR="00DC1257" w:rsidRDefault="007579A1">
            <w:pPr>
              <w:spacing w:line="360" w:lineRule="atLeast"/>
            </w:pPr>
            <w:r>
              <w:rPr>
                <w:rFonts w:hint="eastAsia"/>
              </w:rPr>
              <w:t>外包期限设置信息</w:t>
            </w:r>
            <w:r>
              <w:rPr>
                <w:rFonts w:hint="eastAsia"/>
              </w:rPr>
              <w:t>[</w:t>
            </w:r>
            <w:r>
              <w:rPr>
                <w:rFonts w:hint="eastAsia"/>
              </w:rPr>
              <w:t>列表</w:t>
            </w:r>
            <w:r>
              <w:rPr>
                <w:rFonts w:hint="eastAsia"/>
              </w:rPr>
              <w:t>]</w:t>
            </w:r>
            <w:r>
              <w:rPr>
                <w:rFonts w:hint="eastAsia"/>
              </w:rPr>
              <w:t>：</w:t>
            </w:r>
          </w:p>
          <w:p w14:paraId="61FED100" w14:textId="77777777" w:rsidR="00DC1257" w:rsidRDefault="007579A1">
            <w:pPr>
              <w:spacing w:line="360" w:lineRule="atLeast"/>
              <w:ind w:firstLineChars="200" w:firstLine="420"/>
            </w:pPr>
            <w:r>
              <w:rPr>
                <w:rFonts w:hint="eastAsia"/>
              </w:rPr>
              <w:t>外包机构</w:t>
            </w:r>
            <w:r>
              <w:rPr>
                <w:rFonts w:hAnsi="宋体" w:hint="eastAsia"/>
                <w:szCs w:val="21"/>
              </w:rPr>
              <w:t>、期限</w:t>
            </w:r>
            <w:r>
              <w:rPr>
                <w:rFonts w:hAnsi="宋体" w:hint="eastAsia"/>
                <w:szCs w:val="21"/>
              </w:rPr>
              <w:t>(</w:t>
            </w:r>
            <w:r>
              <w:rPr>
                <w:rFonts w:hAnsi="宋体" w:hint="eastAsia"/>
                <w:szCs w:val="21"/>
              </w:rPr>
              <w:t>月份</w:t>
            </w:r>
            <w:r>
              <w:rPr>
                <w:rFonts w:hAnsi="宋体" w:hint="eastAsia"/>
                <w:szCs w:val="21"/>
              </w:rPr>
              <w:t>)</w:t>
            </w:r>
          </w:p>
        </w:tc>
      </w:tr>
      <w:tr w:rsidR="00DC1257" w14:paraId="544EBF2E" w14:textId="77777777">
        <w:trPr>
          <w:trHeight w:val="225"/>
        </w:trPr>
        <w:tc>
          <w:tcPr>
            <w:tcW w:w="1985" w:type="dxa"/>
            <w:shd w:val="clear" w:color="auto" w:fill="D9D9D9"/>
          </w:tcPr>
          <w:p w14:paraId="5A9A732D" w14:textId="77777777" w:rsidR="00DC1257" w:rsidRDefault="007579A1">
            <w:pPr>
              <w:spacing w:line="360" w:lineRule="atLeast"/>
              <w:rPr>
                <w:szCs w:val="21"/>
              </w:rPr>
            </w:pPr>
            <w:r>
              <w:rPr>
                <w:rFonts w:hint="eastAsia"/>
                <w:szCs w:val="21"/>
              </w:rPr>
              <w:t>参考画面</w:t>
            </w:r>
          </w:p>
        </w:tc>
        <w:tc>
          <w:tcPr>
            <w:tcW w:w="7087" w:type="dxa"/>
          </w:tcPr>
          <w:p w14:paraId="724175BD"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57B70D3" wp14:editId="7BA42F3B">
                  <wp:extent cx="4368165" cy="995045"/>
                  <wp:effectExtent l="0" t="0" r="13335" b="14605"/>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17" cstate="print"/>
                          <a:stretch>
                            <a:fillRect/>
                          </a:stretch>
                        </pic:blipFill>
                        <pic:spPr>
                          <a:xfrm>
                            <a:off x="0" y="0"/>
                            <a:ext cx="4368165" cy="995045"/>
                          </a:xfrm>
                          <a:prstGeom prst="rect">
                            <a:avLst/>
                          </a:prstGeom>
                          <a:noFill/>
                          <a:ln w="9525">
                            <a:noFill/>
                            <a:miter/>
                          </a:ln>
                        </pic:spPr>
                      </pic:pic>
                    </a:graphicData>
                  </a:graphic>
                </wp:inline>
              </w:drawing>
            </w:r>
          </w:p>
        </w:tc>
      </w:tr>
      <w:tr w:rsidR="00DC1257" w14:paraId="6C62F8FE" w14:textId="77777777">
        <w:trPr>
          <w:trHeight w:val="225"/>
        </w:trPr>
        <w:tc>
          <w:tcPr>
            <w:tcW w:w="1985" w:type="dxa"/>
            <w:shd w:val="clear" w:color="auto" w:fill="D9D9D9"/>
          </w:tcPr>
          <w:p w14:paraId="6C093AB9" w14:textId="77777777" w:rsidR="00DC1257" w:rsidRDefault="007579A1">
            <w:pPr>
              <w:spacing w:line="360" w:lineRule="atLeast"/>
              <w:rPr>
                <w:szCs w:val="21"/>
              </w:rPr>
            </w:pPr>
            <w:r>
              <w:rPr>
                <w:rFonts w:hint="eastAsia"/>
                <w:szCs w:val="21"/>
              </w:rPr>
              <w:t>业务规则</w:t>
            </w:r>
          </w:p>
        </w:tc>
        <w:tc>
          <w:tcPr>
            <w:tcW w:w="7087" w:type="dxa"/>
          </w:tcPr>
          <w:p w14:paraId="391EC471" w14:textId="77777777" w:rsidR="00DC1257" w:rsidRDefault="00DC1257">
            <w:pPr>
              <w:widowControl/>
              <w:overflowPunct w:val="0"/>
              <w:autoSpaceDE w:val="0"/>
              <w:autoSpaceDN w:val="0"/>
              <w:adjustRightInd w:val="0"/>
              <w:spacing w:after="100" w:line="360" w:lineRule="atLeast"/>
              <w:jc w:val="left"/>
              <w:textAlignment w:val="baseline"/>
              <w:rPr>
                <w:rFonts w:hAnsi="宋体"/>
                <w:szCs w:val="21"/>
              </w:rPr>
            </w:pPr>
          </w:p>
        </w:tc>
      </w:tr>
      <w:tr w:rsidR="00DC1257" w14:paraId="3E1FC140" w14:textId="77777777">
        <w:trPr>
          <w:trHeight w:val="225"/>
        </w:trPr>
        <w:tc>
          <w:tcPr>
            <w:tcW w:w="1985" w:type="dxa"/>
            <w:shd w:val="clear" w:color="auto" w:fill="D9D9D9"/>
          </w:tcPr>
          <w:p w14:paraId="2BF70F3A" w14:textId="77777777" w:rsidR="00DC1257" w:rsidRDefault="007579A1">
            <w:pPr>
              <w:spacing w:line="360" w:lineRule="atLeast"/>
              <w:rPr>
                <w:rFonts w:hAnsi="宋体"/>
                <w:szCs w:val="21"/>
              </w:rPr>
            </w:pPr>
            <w:r>
              <w:rPr>
                <w:rFonts w:hAnsi="宋体" w:hint="eastAsia"/>
                <w:szCs w:val="21"/>
              </w:rPr>
              <w:t>备注</w:t>
            </w:r>
          </w:p>
        </w:tc>
        <w:tc>
          <w:tcPr>
            <w:tcW w:w="7087" w:type="dxa"/>
          </w:tcPr>
          <w:p w14:paraId="400FEDBA" w14:textId="77777777" w:rsidR="00DC1257" w:rsidRDefault="007579A1">
            <w:pPr>
              <w:widowControl/>
              <w:overflowPunct w:val="0"/>
              <w:autoSpaceDE w:val="0"/>
              <w:autoSpaceDN w:val="0"/>
              <w:adjustRightInd w:val="0"/>
              <w:spacing w:after="100" w:line="360" w:lineRule="atLeast"/>
              <w:textAlignment w:val="baseline"/>
            </w:pPr>
            <w:r>
              <w:rPr>
                <w:rFonts w:hAnsi="宋体" w:hint="eastAsia"/>
                <w:szCs w:val="21"/>
              </w:rPr>
              <w:t>（</w:t>
            </w:r>
            <w:r>
              <w:rPr>
                <w:rFonts w:hAnsi="宋体" w:hint="eastAsia"/>
                <w:szCs w:val="21"/>
              </w:rPr>
              <w:t>1</w:t>
            </w:r>
            <w:r>
              <w:rPr>
                <w:rFonts w:hAnsi="宋体" w:hint="eastAsia"/>
                <w:szCs w:val="21"/>
              </w:rPr>
              <w:t>）点击【查询】按钮，根据查询条件查询外包期限设置信息，显示在结果列表中</w:t>
            </w:r>
            <w:r>
              <w:rPr>
                <w:rFonts w:hAnsi="宋体" w:hint="eastAsia"/>
                <w:szCs w:val="21"/>
              </w:rPr>
              <w:t xml:space="preserve">; </w:t>
            </w:r>
            <w:r>
              <w:rPr>
                <w:rFonts w:hAnsi="宋体" w:hint="eastAsia"/>
                <w:szCs w:val="21"/>
              </w:rPr>
              <w:t>点击【重置】按钮，清空输入的查询条件</w:t>
            </w:r>
          </w:p>
        </w:tc>
      </w:tr>
    </w:tbl>
    <w:p w14:paraId="6345956E" w14:textId="77777777" w:rsidR="00DC1257" w:rsidRDefault="007579A1">
      <w:pPr>
        <w:pStyle w:val="2"/>
      </w:pPr>
      <w:bookmarkStart w:id="3479" w:name="_Toc1779"/>
      <w:proofErr w:type="gramStart"/>
      <w:r>
        <w:rPr>
          <w:rFonts w:hint="eastAsia"/>
        </w:rPr>
        <w:t>外包催记管理</w:t>
      </w:r>
      <w:bookmarkEnd w:id="3479"/>
      <w:proofErr w:type="gramEnd"/>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1B6AE00" w14:textId="77777777">
        <w:trPr>
          <w:trHeight w:val="479"/>
        </w:trPr>
        <w:tc>
          <w:tcPr>
            <w:tcW w:w="1985" w:type="dxa"/>
            <w:shd w:val="clear" w:color="auto" w:fill="D9D9D9"/>
          </w:tcPr>
          <w:p w14:paraId="7F828D5A" w14:textId="77777777" w:rsidR="00DC1257" w:rsidRDefault="007579A1">
            <w:pPr>
              <w:spacing w:line="360" w:lineRule="atLeast"/>
            </w:pPr>
            <w:r>
              <w:rPr>
                <w:rFonts w:hint="eastAsia"/>
              </w:rPr>
              <w:t>功能概述</w:t>
            </w:r>
          </w:p>
        </w:tc>
        <w:tc>
          <w:tcPr>
            <w:tcW w:w="7087" w:type="dxa"/>
          </w:tcPr>
          <w:p w14:paraId="4E75A138" w14:textId="77777777" w:rsidR="00DC1257" w:rsidRDefault="007579A1">
            <w:pPr>
              <w:widowControl/>
              <w:overflowPunct w:val="0"/>
              <w:autoSpaceDE w:val="0"/>
              <w:autoSpaceDN w:val="0"/>
              <w:adjustRightInd w:val="0"/>
              <w:spacing w:after="100" w:line="360" w:lineRule="atLeast"/>
              <w:textAlignment w:val="baseline"/>
              <w:rPr>
                <w:rFonts w:ascii="宋体" w:hAnsi="宋体"/>
                <w:szCs w:val="21"/>
              </w:rPr>
            </w:pPr>
            <w:r>
              <w:rPr>
                <w:rFonts w:hAnsi="宋体" w:hint="eastAsia"/>
                <w:szCs w:val="21"/>
              </w:rPr>
              <w:t>用于委外公司回导催收记录</w:t>
            </w:r>
          </w:p>
        </w:tc>
      </w:tr>
      <w:tr w:rsidR="00DC1257" w14:paraId="356FE68A" w14:textId="77777777">
        <w:trPr>
          <w:trHeight w:val="225"/>
        </w:trPr>
        <w:tc>
          <w:tcPr>
            <w:tcW w:w="1985" w:type="dxa"/>
            <w:shd w:val="clear" w:color="auto" w:fill="D9D9D9"/>
          </w:tcPr>
          <w:p w14:paraId="283DE282" w14:textId="77777777" w:rsidR="00DC1257" w:rsidRDefault="007579A1">
            <w:pPr>
              <w:spacing w:line="360" w:lineRule="atLeast"/>
            </w:pPr>
            <w:r>
              <w:rPr>
                <w:rFonts w:hint="eastAsia"/>
              </w:rPr>
              <w:t>输入</w:t>
            </w:r>
          </w:p>
        </w:tc>
        <w:tc>
          <w:tcPr>
            <w:tcW w:w="7087" w:type="dxa"/>
          </w:tcPr>
          <w:p w14:paraId="69276B04" w14:textId="77777777" w:rsidR="00DC1257" w:rsidRDefault="007579A1">
            <w:pPr>
              <w:widowControl/>
              <w:overflowPunct w:val="0"/>
              <w:autoSpaceDE w:val="0"/>
              <w:autoSpaceDN w:val="0"/>
              <w:adjustRightInd w:val="0"/>
              <w:spacing w:after="100" w:line="360" w:lineRule="atLeast"/>
              <w:textAlignment w:val="baseline"/>
            </w:pPr>
            <w:r>
              <w:t>上方查询字段</w:t>
            </w:r>
            <w:r>
              <w:rPr>
                <w:rFonts w:hint="eastAsia"/>
              </w:rPr>
              <w:t>：</w:t>
            </w:r>
          </w:p>
          <w:p w14:paraId="284177D5" w14:textId="77777777" w:rsidR="00DC1257" w:rsidRDefault="007579A1">
            <w:pPr>
              <w:widowControl/>
              <w:overflowPunct w:val="0"/>
              <w:autoSpaceDE w:val="0"/>
              <w:autoSpaceDN w:val="0"/>
              <w:adjustRightInd w:val="0"/>
              <w:spacing w:after="100" w:line="360" w:lineRule="atLeast"/>
              <w:ind w:leftChars="200" w:left="420"/>
              <w:textAlignment w:val="baseline"/>
            </w:pPr>
            <w:r>
              <w:rPr>
                <w:rFonts w:hint="eastAsia"/>
              </w:rPr>
              <w:t>批次日期</w:t>
            </w:r>
            <w:r>
              <w:rPr>
                <w:rFonts w:hint="eastAsia"/>
              </w:rPr>
              <w:t>[</w:t>
            </w:r>
            <w:r>
              <w:rPr>
                <w:rFonts w:hint="eastAsia"/>
              </w:rPr>
              <w:t>日期下拉框</w:t>
            </w:r>
            <w:r>
              <w:rPr>
                <w:rFonts w:hint="eastAsia"/>
              </w:rPr>
              <w:t>]</w:t>
            </w:r>
            <w:r>
              <w:rPr>
                <w:rFonts w:hint="eastAsia"/>
              </w:rPr>
              <w:t>、外包公司</w:t>
            </w:r>
            <w:r>
              <w:rPr>
                <w:rFonts w:hint="eastAsia"/>
              </w:rPr>
              <w:t>[</w:t>
            </w:r>
            <w:r>
              <w:rPr>
                <w:rFonts w:hint="eastAsia"/>
              </w:rPr>
              <w:t>下拉框</w:t>
            </w:r>
            <w:r>
              <w:rPr>
                <w:rFonts w:hint="eastAsia"/>
              </w:rPr>
              <w:t>]</w:t>
            </w:r>
            <w:r>
              <w:rPr>
                <w:rFonts w:hint="eastAsia"/>
              </w:rPr>
              <w:t>、文件名</w:t>
            </w:r>
            <w:r>
              <w:rPr>
                <w:rFonts w:hint="eastAsia"/>
              </w:rPr>
              <w:t>[</w:t>
            </w:r>
            <w:r>
              <w:rPr>
                <w:rFonts w:hint="eastAsia"/>
              </w:rPr>
              <w:t>输入框</w:t>
            </w:r>
            <w:r>
              <w:rPr>
                <w:rFonts w:hint="eastAsia"/>
              </w:rPr>
              <w:t>]</w:t>
            </w:r>
            <w:r>
              <w:rPr>
                <w:rFonts w:hint="eastAsia"/>
              </w:rPr>
              <w:t>。</w:t>
            </w:r>
          </w:p>
          <w:p w14:paraId="729EF81F" w14:textId="77777777" w:rsidR="00DC1257" w:rsidRDefault="007579A1">
            <w:pPr>
              <w:widowControl/>
              <w:overflowPunct w:val="0"/>
              <w:autoSpaceDE w:val="0"/>
              <w:autoSpaceDN w:val="0"/>
              <w:adjustRightInd w:val="0"/>
              <w:spacing w:after="100" w:line="360" w:lineRule="atLeast"/>
              <w:ind w:leftChars="200" w:left="420"/>
              <w:textAlignment w:val="baseline"/>
            </w:pPr>
            <w: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r>
              <w:rPr>
                <w:rFonts w:hint="eastAsia"/>
              </w:rPr>
              <w:t>。</w:t>
            </w:r>
          </w:p>
          <w:p w14:paraId="57A1C3FB" w14:textId="77777777" w:rsidR="00DC1257" w:rsidRDefault="007579A1">
            <w:pPr>
              <w:widowControl/>
              <w:overflowPunct w:val="0"/>
              <w:autoSpaceDE w:val="0"/>
              <w:autoSpaceDN w:val="0"/>
              <w:adjustRightInd w:val="0"/>
              <w:spacing w:after="100" w:line="360" w:lineRule="atLeast"/>
              <w:textAlignment w:val="baseline"/>
            </w:pPr>
            <w:r>
              <w:lastRenderedPageBreak/>
              <w:t>右侧查询字段</w:t>
            </w:r>
            <w:r>
              <w:rPr>
                <w:rFonts w:hint="eastAsia"/>
              </w:rPr>
              <w:t>：</w:t>
            </w:r>
          </w:p>
          <w:p w14:paraId="73E864CC" w14:textId="77777777" w:rsidR="00DC1257" w:rsidRDefault="007579A1">
            <w:pPr>
              <w:widowControl/>
              <w:overflowPunct w:val="0"/>
              <w:autoSpaceDE w:val="0"/>
              <w:autoSpaceDN w:val="0"/>
              <w:adjustRightInd w:val="0"/>
              <w:spacing w:after="100" w:line="360" w:lineRule="atLeast"/>
              <w:ind w:firstLine="420"/>
              <w:textAlignment w:val="baseline"/>
            </w:pPr>
            <w:r>
              <w:rPr>
                <w:rFonts w:hint="eastAsia"/>
              </w:rPr>
              <w:t>姓名</w:t>
            </w:r>
            <w:r>
              <w:rPr>
                <w:rFonts w:hint="eastAsia"/>
              </w:rPr>
              <w:t>[</w:t>
            </w:r>
            <w:r>
              <w:rPr>
                <w:rFonts w:hint="eastAsia"/>
              </w:rPr>
              <w:t>文本框</w:t>
            </w:r>
            <w:r>
              <w:rPr>
                <w:rFonts w:hint="eastAsia"/>
              </w:rPr>
              <w:t>]</w:t>
            </w:r>
            <w:r>
              <w:rPr>
                <w:rFonts w:hint="eastAsia"/>
              </w:rPr>
              <w:t>、证件号码</w:t>
            </w:r>
            <w:r>
              <w:rPr>
                <w:rFonts w:hint="eastAsia"/>
              </w:rPr>
              <w:t>[</w:t>
            </w:r>
            <w:r>
              <w:rPr>
                <w:rFonts w:hint="eastAsia"/>
              </w:rPr>
              <w:t>文本框</w:t>
            </w:r>
            <w:r>
              <w:rPr>
                <w:rFonts w:hint="eastAsia"/>
              </w:rPr>
              <w:t>]</w:t>
            </w:r>
            <w:r>
              <w:rPr>
                <w:rFonts w:hint="eastAsia"/>
              </w:rPr>
              <w:t>、</w:t>
            </w:r>
            <w:r>
              <w:t>查询</w:t>
            </w:r>
            <w:r>
              <w:rPr>
                <w:rFonts w:hint="eastAsia"/>
              </w:rPr>
              <w:t>[</w:t>
            </w:r>
            <w:r>
              <w:rPr>
                <w:rFonts w:hint="eastAsia"/>
              </w:rPr>
              <w:t>按钮</w:t>
            </w:r>
            <w:r>
              <w:rPr>
                <w:rFonts w:hint="eastAsia"/>
              </w:rPr>
              <w:t>]</w:t>
            </w:r>
            <w:r>
              <w:rPr>
                <w:rFonts w:hint="eastAsia"/>
              </w:rPr>
              <w:t>。</w:t>
            </w:r>
          </w:p>
        </w:tc>
      </w:tr>
      <w:tr w:rsidR="00DC1257" w14:paraId="1389490D" w14:textId="77777777">
        <w:trPr>
          <w:trHeight w:val="225"/>
        </w:trPr>
        <w:tc>
          <w:tcPr>
            <w:tcW w:w="1985" w:type="dxa"/>
            <w:shd w:val="clear" w:color="auto" w:fill="D9D9D9"/>
          </w:tcPr>
          <w:p w14:paraId="20EBFC80" w14:textId="77777777" w:rsidR="00DC1257" w:rsidRDefault="007579A1">
            <w:pPr>
              <w:spacing w:line="360" w:lineRule="atLeast"/>
            </w:pPr>
            <w:r>
              <w:rPr>
                <w:rFonts w:hint="eastAsia"/>
              </w:rPr>
              <w:lastRenderedPageBreak/>
              <w:t>输出</w:t>
            </w:r>
          </w:p>
        </w:tc>
        <w:tc>
          <w:tcPr>
            <w:tcW w:w="7087" w:type="dxa"/>
          </w:tcPr>
          <w:p w14:paraId="18426F1A" w14:textId="77777777" w:rsidR="00DC1257" w:rsidRDefault="007579A1">
            <w:pPr>
              <w:widowControl/>
              <w:overflowPunct w:val="0"/>
              <w:autoSpaceDE w:val="0"/>
              <w:autoSpaceDN w:val="0"/>
              <w:adjustRightInd w:val="0"/>
              <w:spacing w:after="100" w:line="360" w:lineRule="atLeast"/>
              <w:textAlignment w:val="baseline"/>
            </w:pPr>
            <w:r>
              <w:rPr>
                <w:rFonts w:hint="eastAsia"/>
              </w:rPr>
              <w:t>左侧显示表：</w:t>
            </w:r>
          </w:p>
          <w:p w14:paraId="47ACFF8D" w14:textId="77777777" w:rsidR="00DC1257" w:rsidRDefault="007579A1">
            <w:pPr>
              <w:widowControl/>
              <w:overflowPunct w:val="0"/>
              <w:autoSpaceDE w:val="0"/>
              <w:autoSpaceDN w:val="0"/>
              <w:adjustRightInd w:val="0"/>
              <w:spacing w:after="100" w:line="360" w:lineRule="atLeast"/>
              <w:ind w:firstLineChars="200" w:firstLine="420"/>
              <w:textAlignment w:val="baseline"/>
            </w:pPr>
            <w:r>
              <w:t>文件名</w:t>
            </w:r>
            <w:r>
              <w:rPr>
                <w:rFonts w:hint="eastAsia"/>
              </w:rPr>
              <w:t>、操作员、上传日期、操作—下载</w:t>
            </w:r>
            <w:r>
              <w:rPr>
                <w:rFonts w:hint="eastAsia"/>
              </w:rPr>
              <w:t>[</w:t>
            </w:r>
            <w:r>
              <w:rPr>
                <w:rFonts w:hint="eastAsia"/>
              </w:rPr>
              <w:t>超链接</w:t>
            </w:r>
            <w:r>
              <w:rPr>
                <w:rFonts w:hint="eastAsia"/>
              </w:rPr>
              <w:t>]</w:t>
            </w:r>
            <w:r>
              <w:rPr>
                <w:rFonts w:hint="eastAsia"/>
              </w:rPr>
              <w:t>。</w:t>
            </w:r>
          </w:p>
          <w:p w14:paraId="52D4AC86"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上传</w:t>
            </w:r>
            <w:r>
              <w:rPr>
                <w:rFonts w:hint="eastAsia"/>
              </w:rPr>
              <w:t>[</w:t>
            </w:r>
            <w:r>
              <w:rPr>
                <w:rFonts w:hint="eastAsia"/>
              </w:rPr>
              <w:t>按钮</w:t>
            </w:r>
            <w:r>
              <w:rPr>
                <w:rFonts w:hint="eastAsia"/>
              </w:rPr>
              <w:t>]</w:t>
            </w:r>
          </w:p>
          <w:p w14:paraId="43EB6486" w14:textId="77777777" w:rsidR="00DC1257" w:rsidRDefault="007579A1">
            <w:pPr>
              <w:widowControl/>
              <w:overflowPunct w:val="0"/>
              <w:autoSpaceDE w:val="0"/>
              <w:autoSpaceDN w:val="0"/>
              <w:adjustRightInd w:val="0"/>
              <w:spacing w:after="100" w:line="360" w:lineRule="atLeast"/>
              <w:textAlignment w:val="baseline"/>
            </w:pPr>
            <w:r>
              <w:rPr>
                <w:rFonts w:hint="eastAsia"/>
              </w:rPr>
              <w:t>右侧显示表：</w:t>
            </w:r>
          </w:p>
          <w:p w14:paraId="387C4C56" w14:textId="77777777" w:rsidR="00DC1257" w:rsidRDefault="007579A1">
            <w:pPr>
              <w:widowControl/>
              <w:overflowPunct w:val="0"/>
              <w:autoSpaceDE w:val="0"/>
              <w:autoSpaceDN w:val="0"/>
              <w:adjustRightInd w:val="0"/>
              <w:spacing w:after="100" w:line="360" w:lineRule="atLeast"/>
              <w:textAlignment w:val="baseline"/>
            </w:pPr>
            <w:r>
              <w:rPr>
                <w:rFonts w:hint="eastAsia"/>
              </w:rPr>
              <w:t xml:space="preserve">    </w:t>
            </w:r>
            <w:r>
              <w:rPr>
                <w:rFonts w:hint="eastAsia"/>
              </w:rPr>
              <w:t>公司名称、客户名称、证件号码、操作—查看</w:t>
            </w:r>
            <w:r>
              <w:rPr>
                <w:rFonts w:hint="eastAsia"/>
              </w:rPr>
              <w:t>[</w:t>
            </w:r>
            <w:r>
              <w:t>超链接</w:t>
            </w:r>
            <w:r>
              <w:rPr>
                <w:rFonts w:hint="eastAsia"/>
              </w:rPr>
              <w:t>]</w:t>
            </w:r>
            <w:r>
              <w:rPr>
                <w:rFonts w:hint="eastAsia"/>
              </w:rPr>
              <w:t>。</w:t>
            </w:r>
          </w:p>
        </w:tc>
      </w:tr>
      <w:tr w:rsidR="00DC1257" w14:paraId="2BF8559F" w14:textId="77777777">
        <w:trPr>
          <w:trHeight w:val="225"/>
        </w:trPr>
        <w:tc>
          <w:tcPr>
            <w:tcW w:w="1985" w:type="dxa"/>
            <w:shd w:val="clear" w:color="auto" w:fill="D9D9D9"/>
          </w:tcPr>
          <w:p w14:paraId="14C427FB" w14:textId="77777777" w:rsidR="00DC1257" w:rsidRDefault="007579A1">
            <w:pPr>
              <w:spacing w:line="360" w:lineRule="atLeast"/>
              <w:rPr>
                <w:szCs w:val="21"/>
              </w:rPr>
            </w:pPr>
            <w:r>
              <w:rPr>
                <w:rFonts w:hint="eastAsia"/>
                <w:szCs w:val="21"/>
              </w:rPr>
              <w:t>参考画面</w:t>
            </w:r>
          </w:p>
        </w:tc>
        <w:tc>
          <w:tcPr>
            <w:tcW w:w="7087" w:type="dxa"/>
          </w:tcPr>
          <w:p w14:paraId="443E7AC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64B4EFCE" wp14:editId="0C6097F7">
                  <wp:extent cx="4394835" cy="1673860"/>
                  <wp:effectExtent l="0" t="0" r="5715" b="2540"/>
                  <wp:docPr id="238"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46"/>
                          <pic:cNvPicPr>
                            <a:picLocks noChangeAspect="1"/>
                          </pic:cNvPicPr>
                        </pic:nvPicPr>
                        <pic:blipFill>
                          <a:blip r:embed="rId218" cstate="print"/>
                          <a:stretch>
                            <a:fillRect/>
                          </a:stretch>
                        </pic:blipFill>
                        <pic:spPr>
                          <a:xfrm>
                            <a:off x="0" y="0"/>
                            <a:ext cx="4394835" cy="1673860"/>
                          </a:xfrm>
                          <a:prstGeom prst="rect">
                            <a:avLst/>
                          </a:prstGeom>
                          <a:noFill/>
                          <a:ln w="9525">
                            <a:noFill/>
                            <a:miter/>
                          </a:ln>
                        </pic:spPr>
                      </pic:pic>
                    </a:graphicData>
                  </a:graphic>
                </wp:inline>
              </w:drawing>
            </w:r>
          </w:p>
        </w:tc>
      </w:tr>
      <w:tr w:rsidR="00DC1257" w14:paraId="76FA94A2" w14:textId="77777777">
        <w:trPr>
          <w:trHeight w:val="225"/>
        </w:trPr>
        <w:tc>
          <w:tcPr>
            <w:tcW w:w="1985" w:type="dxa"/>
            <w:shd w:val="clear" w:color="auto" w:fill="D9D9D9"/>
          </w:tcPr>
          <w:p w14:paraId="70F972E0" w14:textId="77777777" w:rsidR="00DC1257" w:rsidRDefault="007579A1">
            <w:pPr>
              <w:spacing w:line="360" w:lineRule="atLeast"/>
              <w:rPr>
                <w:szCs w:val="21"/>
              </w:rPr>
            </w:pPr>
            <w:r>
              <w:rPr>
                <w:rFonts w:hint="eastAsia"/>
                <w:szCs w:val="21"/>
              </w:rPr>
              <w:t>业务规则</w:t>
            </w:r>
          </w:p>
        </w:tc>
        <w:tc>
          <w:tcPr>
            <w:tcW w:w="7087" w:type="dxa"/>
          </w:tcPr>
          <w:p w14:paraId="2CB8EB7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）输入查询条件（公司名称支持模糊查询），点击【查询】按钮，左侧显示发给外包公司文件信息；双击左边文件记录，右侧会显示发送外包公司这个文件里边有多少个案件，并将案件列表显示出来。</w:t>
            </w:r>
          </w:p>
          <w:p w14:paraId="4D2E2A3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）左侧文件列表中，点击【上传】按钮，也可手动进行文件上传。</w:t>
            </w:r>
            <w:r>
              <w:rPr>
                <w:rFonts w:ascii="Times New Roman" w:hAnsi="Times New Roman" w:hint="eastAsia"/>
                <w:color w:val="FF0000"/>
                <w:szCs w:val="21"/>
              </w:rPr>
              <w:t>上传后系统自动根据案件号关联在</w:t>
            </w:r>
            <w:proofErr w:type="gramStart"/>
            <w:r>
              <w:rPr>
                <w:rFonts w:ascii="Times New Roman" w:hAnsi="Times New Roman" w:hint="eastAsia"/>
                <w:color w:val="FF0000"/>
                <w:szCs w:val="21"/>
              </w:rPr>
              <w:t>催案件</w:t>
            </w:r>
            <w:proofErr w:type="gramEnd"/>
            <w:r>
              <w:rPr>
                <w:rFonts w:ascii="Times New Roman" w:hAnsi="Times New Roman" w:hint="eastAsia"/>
                <w:color w:val="FF0000"/>
                <w:szCs w:val="21"/>
              </w:rPr>
              <w:t>或结案案件，在案件主页</w:t>
            </w:r>
            <w:proofErr w:type="gramStart"/>
            <w:r>
              <w:rPr>
                <w:rFonts w:ascii="Times New Roman" w:hAnsi="Times New Roman" w:hint="eastAsia"/>
                <w:color w:val="FF0000"/>
                <w:szCs w:val="21"/>
              </w:rPr>
              <w:t>面催</w:t>
            </w:r>
            <w:proofErr w:type="gramEnd"/>
            <w:r>
              <w:rPr>
                <w:rFonts w:ascii="Times New Roman" w:hAnsi="Times New Roman" w:hint="eastAsia"/>
                <w:color w:val="FF0000"/>
                <w:szCs w:val="21"/>
              </w:rPr>
              <w:t>记历史中可以查看导入的内容。</w:t>
            </w:r>
          </w:p>
          <w:p w14:paraId="7F17699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3</w:t>
            </w:r>
            <w:r>
              <w:rPr>
                <w:rFonts w:ascii="Times New Roman" w:hAnsi="Times New Roman" w:hint="eastAsia"/>
                <w:szCs w:val="21"/>
              </w:rPr>
              <w:t>）输入查询条件后，点击【重置】按钮，清空各输入框内容。</w:t>
            </w:r>
          </w:p>
          <w:p w14:paraId="403A69E5"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4</w:t>
            </w:r>
            <w:r>
              <w:rPr>
                <w:rFonts w:ascii="Times New Roman" w:hAnsi="Times New Roman" w:hint="eastAsia"/>
                <w:szCs w:val="21"/>
              </w:rPr>
              <w:t>）查看明细，选择记录，点击</w:t>
            </w:r>
            <w:r>
              <w:rPr>
                <w:rFonts w:ascii="Times New Roman" w:hAnsi="Times New Roman" w:hint="eastAsia"/>
                <w:szCs w:val="21"/>
                <w:u w:val="single"/>
              </w:rPr>
              <w:t>查看</w:t>
            </w:r>
            <w:r>
              <w:rPr>
                <w:rFonts w:ascii="Times New Roman" w:hAnsi="Times New Roman" w:hint="eastAsia"/>
                <w:szCs w:val="21"/>
              </w:rPr>
              <w:t>超链接，显示</w:t>
            </w:r>
            <w:proofErr w:type="gramStart"/>
            <w:r>
              <w:rPr>
                <w:rFonts w:ascii="Times New Roman" w:hAnsi="Times New Roman" w:hint="eastAsia"/>
                <w:szCs w:val="21"/>
              </w:rPr>
              <w:t>外包催记详细</w:t>
            </w:r>
            <w:proofErr w:type="gramEnd"/>
            <w:r>
              <w:rPr>
                <w:rFonts w:ascii="Times New Roman" w:hAnsi="Times New Roman" w:hint="eastAsia"/>
                <w:szCs w:val="21"/>
              </w:rPr>
              <w:t>页面：</w:t>
            </w:r>
          </w:p>
          <w:p w14:paraId="1BFD5E45" w14:textId="77777777" w:rsidR="00DC1257" w:rsidRDefault="007579A1">
            <w:pPr>
              <w:pStyle w:val="21"/>
              <w:spacing w:after="60" w:line="360" w:lineRule="atLeast"/>
              <w:ind w:leftChars="0" w:left="0"/>
              <w:rPr>
                <w:rFonts w:ascii="Times New Roman" w:hAnsi="Times New Roman"/>
                <w:szCs w:val="21"/>
              </w:rPr>
            </w:pPr>
            <w:r>
              <w:rPr>
                <w:rFonts w:hAnsi="宋体"/>
                <w:noProof/>
                <w:szCs w:val="21"/>
              </w:rPr>
              <w:drawing>
                <wp:inline distT="0" distB="0" distL="114300" distR="114300" wp14:anchorId="70B2A84F" wp14:editId="10EFC6C7">
                  <wp:extent cx="4357370" cy="999490"/>
                  <wp:effectExtent l="0" t="0" r="5080" b="10160"/>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3"/>
                          <pic:cNvPicPr>
                            <a:picLocks noChangeAspect="1"/>
                          </pic:cNvPicPr>
                        </pic:nvPicPr>
                        <pic:blipFill>
                          <a:blip r:embed="rId219" cstate="print"/>
                          <a:stretch>
                            <a:fillRect/>
                          </a:stretch>
                        </pic:blipFill>
                        <pic:spPr>
                          <a:xfrm>
                            <a:off x="0" y="0"/>
                            <a:ext cx="4357370" cy="999490"/>
                          </a:xfrm>
                          <a:prstGeom prst="rect">
                            <a:avLst/>
                          </a:prstGeom>
                          <a:noFill/>
                          <a:ln w="9525">
                            <a:noFill/>
                            <a:miter/>
                          </a:ln>
                        </pic:spPr>
                      </pic:pic>
                    </a:graphicData>
                  </a:graphic>
                </wp:inline>
              </w:drawing>
            </w:r>
          </w:p>
          <w:p w14:paraId="62163C01"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可查看各标签页内容，且均为只读项。</w:t>
            </w:r>
          </w:p>
          <w:p w14:paraId="0A08E26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5</w:t>
            </w:r>
            <w:r>
              <w:rPr>
                <w:rFonts w:ascii="Times New Roman" w:hAnsi="Times New Roman" w:hint="eastAsia"/>
                <w:szCs w:val="21"/>
              </w:rPr>
              <w:t>）删除催收记录信息，选择记录，点击</w:t>
            </w:r>
            <w:r>
              <w:rPr>
                <w:rFonts w:ascii="Times New Roman" w:hAnsi="Times New Roman" w:hint="eastAsia"/>
                <w:szCs w:val="21"/>
                <w:u w:val="single"/>
              </w:rPr>
              <w:t>删除</w:t>
            </w:r>
            <w:r>
              <w:rPr>
                <w:rFonts w:ascii="Times New Roman" w:hAnsi="Times New Roman" w:hint="eastAsia"/>
                <w:szCs w:val="21"/>
              </w:rPr>
              <w:t>[</w:t>
            </w:r>
            <w:r>
              <w:rPr>
                <w:rFonts w:ascii="Times New Roman" w:hAnsi="Times New Roman" w:hint="eastAsia"/>
                <w:szCs w:val="21"/>
              </w:rPr>
              <w:t>超链接</w:t>
            </w:r>
            <w:r>
              <w:rPr>
                <w:rFonts w:ascii="Times New Roman" w:hAnsi="Times New Roman" w:hint="eastAsia"/>
                <w:szCs w:val="21"/>
              </w:rPr>
              <w:t>]</w:t>
            </w:r>
            <w:r>
              <w:rPr>
                <w:rFonts w:ascii="Times New Roman" w:hAnsi="Times New Roman" w:hint="eastAsia"/>
                <w:szCs w:val="21"/>
              </w:rPr>
              <w:t>，可删除催收记录。</w:t>
            </w:r>
          </w:p>
          <w:p w14:paraId="11E1924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6</w:t>
            </w:r>
            <w:r>
              <w:rPr>
                <w:rFonts w:ascii="Times New Roman" w:hAnsi="Times New Roman" w:hint="eastAsia"/>
                <w:szCs w:val="21"/>
              </w:rPr>
              <w:t>）点击页面底部刷新按钮，可刷新页面。</w:t>
            </w:r>
          </w:p>
          <w:p w14:paraId="15B5B55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w:t>
            </w:r>
            <w:r>
              <w:rPr>
                <w:rFonts w:ascii="Times New Roman" w:hAnsi="Times New Roman" w:hint="eastAsia"/>
                <w:szCs w:val="21"/>
              </w:rPr>
              <w:t>7</w:t>
            </w:r>
            <w:r>
              <w:rPr>
                <w:rFonts w:ascii="Times New Roman" w:hAnsi="Times New Roman" w:hint="eastAsia"/>
                <w:szCs w:val="21"/>
              </w:rPr>
              <w:t>）点击页面底部上一页、下一页、首页、末页按钮，可正确跳转到相应页面，且可选择每页显示的记录条数，有</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w:t>
            </w:r>
            <w:r>
              <w:rPr>
                <w:rFonts w:ascii="Times New Roman" w:hAnsi="Times New Roman" w:hint="eastAsia"/>
                <w:szCs w:val="21"/>
              </w:rPr>
              <w:t>、</w:t>
            </w:r>
            <w:r>
              <w:rPr>
                <w:rFonts w:ascii="Times New Roman" w:hAnsi="Times New Roman" w:hint="eastAsia"/>
                <w:szCs w:val="21"/>
              </w:rPr>
              <w:t>30</w:t>
            </w:r>
            <w:r>
              <w:rPr>
                <w:rFonts w:ascii="Times New Roman" w:hAnsi="Times New Roman" w:hint="eastAsia"/>
                <w:szCs w:val="21"/>
              </w:rPr>
              <w:t>、</w:t>
            </w:r>
            <w:r>
              <w:rPr>
                <w:rFonts w:ascii="Times New Roman" w:hAnsi="Times New Roman" w:hint="eastAsia"/>
                <w:szCs w:val="21"/>
              </w:rPr>
              <w:t>40</w:t>
            </w:r>
            <w:r>
              <w:rPr>
                <w:rFonts w:ascii="Times New Roman" w:hAnsi="Times New Roman" w:hint="eastAsia"/>
                <w:szCs w:val="21"/>
              </w:rPr>
              <w:t>、</w:t>
            </w:r>
            <w:r>
              <w:rPr>
                <w:rFonts w:ascii="Times New Roman" w:hAnsi="Times New Roman" w:hint="eastAsia"/>
                <w:szCs w:val="21"/>
              </w:rPr>
              <w:t>50</w:t>
            </w:r>
            <w:r>
              <w:rPr>
                <w:rFonts w:ascii="Times New Roman" w:hAnsi="Times New Roman" w:hint="eastAsia"/>
                <w:szCs w:val="21"/>
              </w:rPr>
              <w:t>可选择。</w:t>
            </w:r>
          </w:p>
        </w:tc>
      </w:tr>
      <w:tr w:rsidR="00DC1257" w14:paraId="0A1354CE" w14:textId="77777777">
        <w:trPr>
          <w:trHeight w:val="225"/>
        </w:trPr>
        <w:tc>
          <w:tcPr>
            <w:tcW w:w="1985" w:type="dxa"/>
            <w:shd w:val="clear" w:color="auto" w:fill="D9D9D9"/>
          </w:tcPr>
          <w:p w14:paraId="0624F661" w14:textId="77777777" w:rsidR="00DC1257" w:rsidRDefault="007579A1">
            <w:pPr>
              <w:spacing w:line="360" w:lineRule="atLeast"/>
              <w:rPr>
                <w:szCs w:val="21"/>
              </w:rPr>
            </w:pPr>
            <w:r>
              <w:rPr>
                <w:rFonts w:hint="eastAsia"/>
                <w:szCs w:val="21"/>
              </w:rPr>
              <w:t>备注</w:t>
            </w:r>
          </w:p>
        </w:tc>
        <w:tc>
          <w:tcPr>
            <w:tcW w:w="7087" w:type="dxa"/>
          </w:tcPr>
          <w:p w14:paraId="530C8D8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上传文件模板待补充</w:t>
            </w:r>
          </w:p>
          <w:p w14:paraId="239E46EA" w14:textId="77777777" w:rsidR="00DC1257" w:rsidRDefault="00DC1257">
            <w:pPr>
              <w:pStyle w:val="21"/>
              <w:spacing w:after="60" w:line="360" w:lineRule="atLeast"/>
              <w:ind w:leftChars="0" w:left="0"/>
              <w:rPr>
                <w:rFonts w:ascii="Times New Roman" w:hAnsi="Times New Roman"/>
                <w:szCs w:val="21"/>
              </w:rPr>
            </w:pPr>
          </w:p>
        </w:tc>
      </w:tr>
    </w:tbl>
    <w:p w14:paraId="22A9157D" w14:textId="77777777" w:rsidR="00DC1257" w:rsidRDefault="007579A1">
      <w:pPr>
        <w:pStyle w:val="2"/>
        <w:rPr>
          <w:del w:id="3480" w:author="lenovo" w:date="2016-06-22T10:18:00Z"/>
        </w:rPr>
      </w:pPr>
      <w:bookmarkStart w:id="3481" w:name="_Toc16245"/>
      <w:del w:id="3482" w:author="lenovo" w:date="2016-06-22T10:18:00Z">
        <w:r>
          <w:rPr>
            <w:rFonts w:hint="eastAsia"/>
          </w:rPr>
          <w:lastRenderedPageBreak/>
          <w:delText>外包批次管理（删除）</w:delText>
        </w:r>
        <w:bookmarkEnd w:id="3481"/>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C91B8EF" w14:textId="77777777">
        <w:trPr>
          <w:trHeight w:val="225"/>
          <w:del w:id="3483" w:author="lenovo" w:date="2016-06-22T10:18:00Z"/>
        </w:trPr>
        <w:tc>
          <w:tcPr>
            <w:tcW w:w="1985" w:type="dxa"/>
            <w:shd w:val="clear" w:color="auto" w:fill="D9D9D9"/>
          </w:tcPr>
          <w:p w14:paraId="4BAA2E28" w14:textId="77777777" w:rsidR="00DC1257" w:rsidRDefault="007579A1">
            <w:pPr>
              <w:spacing w:line="360" w:lineRule="atLeast"/>
              <w:rPr>
                <w:del w:id="3484" w:author="lenovo" w:date="2016-06-22T10:18:00Z"/>
                <w:szCs w:val="21"/>
              </w:rPr>
            </w:pPr>
            <w:del w:id="3485" w:author="lenovo" w:date="2016-06-22T10:18:00Z">
              <w:r>
                <w:rPr>
                  <w:rFonts w:hint="eastAsia"/>
                  <w:szCs w:val="21"/>
                </w:rPr>
                <w:delText>功能描述</w:delText>
              </w:r>
            </w:del>
          </w:p>
        </w:tc>
        <w:tc>
          <w:tcPr>
            <w:tcW w:w="7087" w:type="dxa"/>
          </w:tcPr>
          <w:p w14:paraId="5AB994E3" w14:textId="77777777" w:rsidR="00DC1257" w:rsidRDefault="007579A1">
            <w:pPr>
              <w:pStyle w:val="ISO"/>
              <w:spacing w:beforeLines="0" w:line="360" w:lineRule="atLeast"/>
              <w:ind w:firstLine="0"/>
              <w:rPr>
                <w:del w:id="3486" w:author="lenovo" w:date="2016-06-22T10:18:00Z"/>
                <w:rFonts w:ascii="Times New Roman" w:eastAsia="宋体"/>
                <w:sz w:val="21"/>
                <w:szCs w:val="24"/>
              </w:rPr>
            </w:pPr>
            <w:del w:id="3487" w:author="lenovo" w:date="2016-06-22T10:18:00Z">
              <w:r>
                <w:rPr>
                  <w:rFonts w:ascii="Times New Roman" w:eastAsia="宋体" w:hint="eastAsia"/>
                  <w:sz w:val="21"/>
                  <w:szCs w:val="24"/>
                </w:rPr>
                <w:delText>选定外包批次，对外包批次的展期、退件、导出外包操作。</w:delText>
              </w:r>
            </w:del>
          </w:p>
        </w:tc>
      </w:tr>
      <w:tr w:rsidR="00DC1257" w14:paraId="4B0D2CC7" w14:textId="77777777">
        <w:trPr>
          <w:trHeight w:val="225"/>
          <w:del w:id="3488" w:author="lenovo" w:date="2016-06-22T10:18:00Z"/>
        </w:trPr>
        <w:tc>
          <w:tcPr>
            <w:tcW w:w="1985" w:type="dxa"/>
            <w:shd w:val="clear" w:color="auto" w:fill="D9D9D9"/>
          </w:tcPr>
          <w:p w14:paraId="1D7074F4" w14:textId="77777777" w:rsidR="00DC1257" w:rsidRDefault="007579A1">
            <w:pPr>
              <w:spacing w:line="360" w:lineRule="atLeast"/>
              <w:rPr>
                <w:del w:id="3489" w:author="lenovo" w:date="2016-06-22T10:18:00Z"/>
                <w:szCs w:val="21"/>
              </w:rPr>
            </w:pPr>
            <w:del w:id="3490" w:author="lenovo" w:date="2016-06-22T10:18:00Z">
              <w:r>
                <w:rPr>
                  <w:rFonts w:hint="eastAsia"/>
                  <w:szCs w:val="21"/>
                </w:rPr>
                <w:delText>页面输入</w:delText>
              </w:r>
            </w:del>
          </w:p>
        </w:tc>
        <w:tc>
          <w:tcPr>
            <w:tcW w:w="7087" w:type="dxa"/>
          </w:tcPr>
          <w:p w14:paraId="7E437D18" w14:textId="77777777" w:rsidR="00DC1257" w:rsidRDefault="007579A1">
            <w:pPr>
              <w:spacing w:line="360" w:lineRule="atLeast"/>
              <w:rPr>
                <w:del w:id="3491" w:author="lenovo" w:date="2016-06-22T10:18:00Z"/>
              </w:rPr>
            </w:pPr>
            <w:del w:id="3492" w:author="lenovo" w:date="2016-06-22T10:18:00Z">
              <w:r>
                <w:delText>查询条件</w:delText>
              </w:r>
              <w:r>
                <w:rPr>
                  <w:rFonts w:hint="eastAsia"/>
                </w:rPr>
                <w:delText>：</w:delText>
              </w:r>
            </w:del>
          </w:p>
          <w:p w14:paraId="7E22F45B" w14:textId="77777777" w:rsidR="00DC1257" w:rsidRDefault="007579A1">
            <w:pPr>
              <w:spacing w:line="360" w:lineRule="atLeast"/>
              <w:ind w:firstLine="420"/>
              <w:rPr>
                <w:del w:id="3493" w:author="lenovo" w:date="2016-06-22T10:18:00Z"/>
              </w:rPr>
            </w:pPr>
            <w:del w:id="3494" w:author="lenovo" w:date="2016-06-22T10:18:00Z">
              <w:r>
                <w:rPr>
                  <w:rFonts w:hint="eastAsia"/>
                </w:rPr>
                <w:delText>批次号</w:delText>
              </w:r>
              <w:r>
                <w:rPr>
                  <w:rFonts w:hint="eastAsia"/>
                </w:rPr>
                <w:delText>[</w:delText>
              </w:r>
              <w:r>
                <w:rPr>
                  <w:rFonts w:hint="eastAsia"/>
                </w:rPr>
                <w:delText>输入框</w:delText>
              </w:r>
              <w:r>
                <w:rPr>
                  <w:rFonts w:hint="eastAsia"/>
                </w:rPr>
                <w:delText>]</w:delText>
              </w:r>
              <w:r>
                <w:rPr>
                  <w:rFonts w:hint="eastAsia"/>
                </w:rPr>
                <w:delText>、外包厂商</w:delText>
              </w:r>
              <w:r>
                <w:rPr>
                  <w:rFonts w:hint="eastAsia"/>
                </w:rPr>
                <w:delText>[</w:delText>
              </w:r>
              <w:r>
                <w:rPr>
                  <w:rFonts w:hint="eastAsia"/>
                </w:rPr>
                <w:delText>下拉框</w:delText>
              </w:r>
              <w:r>
                <w:rPr>
                  <w:rFonts w:hint="eastAsia"/>
                </w:rPr>
                <w:delText>]</w:delText>
              </w:r>
            </w:del>
          </w:p>
          <w:p w14:paraId="1E0543F7" w14:textId="77777777" w:rsidR="00DC1257" w:rsidRDefault="007579A1">
            <w:pPr>
              <w:spacing w:line="360" w:lineRule="atLeast"/>
              <w:ind w:firstLine="420"/>
              <w:rPr>
                <w:del w:id="3495" w:author="lenovo" w:date="2016-06-22T10:18:00Z"/>
              </w:rPr>
            </w:pPr>
            <w:del w:id="3496" w:author="lenovo" w:date="2016-06-22T10:18:00Z">
              <w:r>
                <w:delText>查询</w:delText>
              </w:r>
              <w:r>
                <w:rPr>
                  <w:rFonts w:hint="eastAsia"/>
                </w:rPr>
                <w:delText>[</w:delText>
              </w:r>
              <w:r>
                <w:rPr>
                  <w:rFonts w:hint="eastAsia"/>
                </w:rPr>
                <w:delText>按钮</w:delText>
              </w:r>
              <w:r>
                <w:rPr>
                  <w:rFonts w:hint="eastAsia"/>
                </w:rPr>
                <w:delText>]</w:delText>
              </w:r>
              <w:r>
                <w:rPr>
                  <w:rFonts w:hint="eastAsia"/>
                </w:rPr>
                <w:delText>、重置</w:delText>
              </w:r>
              <w:r>
                <w:rPr>
                  <w:rFonts w:hint="eastAsia"/>
                </w:rPr>
                <w:delText>[</w:delText>
              </w:r>
              <w:r>
                <w:rPr>
                  <w:rFonts w:hint="eastAsia"/>
                </w:rPr>
                <w:delText>按钮</w:delText>
              </w:r>
              <w:r>
                <w:rPr>
                  <w:rFonts w:hint="eastAsia"/>
                </w:rPr>
                <w:delText>]</w:delText>
              </w:r>
            </w:del>
          </w:p>
        </w:tc>
      </w:tr>
      <w:tr w:rsidR="00DC1257" w14:paraId="580AB937" w14:textId="77777777">
        <w:trPr>
          <w:trHeight w:val="225"/>
          <w:del w:id="3497" w:author="lenovo" w:date="2016-06-22T10:18:00Z"/>
        </w:trPr>
        <w:tc>
          <w:tcPr>
            <w:tcW w:w="1985" w:type="dxa"/>
            <w:shd w:val="clear" w:color="auto" w:fill="D9D9D9"/>
          </w:tcPr>
          <w:p w14:paraId="537BA429" w14:textId="77777777" w:rsidR="00DC1257" w:rsidRDefault="007579A1">
            <w:pPr>
              <w:spacing w:line="360" w:lineRule="atLeast"/>
              <w:rPr>
                <w:del w:id="3498" w:author="lenovo" w:date="2016-06-22T10:18:00Z"/>
                <w:szCs w:val="21"/>
              </w:rPr>
            </w:pPr>
            <w:del w:id="3499" w:author="lenovo" w:date="2016-06-22T10:18:00Z">
              <w:r>
                <w:rPr>
                  <w:rFonts w:hint="eastAsia"/>
                  <w:szCs w:val="21"/>
                </w:rPr>
                <w:delText>页面输出</w:delText>
              </w:r>
            </w:del>
          </w:p>
        </w:tc>
        <w:tc>
          <w:tcPr>
            <w:tcW w:w="7087" w:type="dxa"/>
          </w:tcPr>
          <w:p w14:paraId="495598E1" w14:textId="77777777" w:rsidR="00DC1257" w:rsidRDefault="007579A1">
            <w:pPr>
              <w:spacing w:line="360" w:lineRule="atLeast"/>
              <w:rPr>
                <w:del w:id="3500" w:author="lenovo" w:date="2016-06-22T10:18:00Z"/>
                <w:szCs w:val="21"/>
              </w:rPr>
            </w:pPr>
            <w:del w:id="3501" w:author="lenovo" w:date="2016-06-22T10:18:00Z">
              <w:r>
                <w:rPr>
                  <w:szCs w:val="21"/>
                </w:rPr>
                <w:delText>左侧查询表</w:delText>
              </w:r>
              <w:r>
                <w:rPr>
                  <w:rFonts w:hint="eastAsia"/>
                  <w:szCs w:val="21"/>
                </w:rPr>
                <w:delText>：</w:delText>
              </w:r>
            </w:del>
          </w:p>
          <w:p w14:paraId="73D6BD5C" w14:textId="77777777" w:rsidR="00774305" w:rsidRDefault="007579A1">
            <w:pPr>
              <w:spacing w:line="360" w:lineRule="atLeast"/>
              <w:ind w:left="420" w:hangingChars="200" w:hanging="420"/>
              <w:rPr>
                <w:del w:id="3502" w:author="lenovo" w:date="2016-06-22T10:18:00Z"/>
                <w:szCs w:val="21"/>
              </w:rPr>
            </w:pPr>
            <w:del w:id="3503" w:author="lenovo" w:date="2016-06-22T10:18:00Z">
              <w:r>
                <w:rPr>
                  <w:rFonts w:hint="eastAsia"/>
                  <w:szCs w:val="21"/>
                </w:rPr>
                <w:delText xml:space="preserve">    </w:delText>
              </w:r>
              <w:r>
                <w:rPr>
                  <w:rFonts w:hint="eastAsia"/>
                  <w:szCs w:val="21"/>
                </w:rPr>
                <w:delText>外包厂商</w:delText>
              </w:r>
              <w:r>
                <w:rPr>
                  <w:rFonts w:hint="eastAsia"/>
                  <w:szCs w:val="21"/>
                </w:rPr>
                <w:delText>[</w:delText>
              </w:r>
              <w:r>
                <w:rPr>
                  <w:rFonts w:hint="eastAsia"/>
                  <w:szCs w:val="21"/>
                </w:rPr>
                <w:delText>可选</w:delText>
              </w:r>
              <w:r>
                <w:rPr>
                  <w:rFonts w:hint="eastAsia"/>
                  <w:szCs w:val="21"/>
                </w:rPr>
                <w:delText>]</w:delText>
              </w:r>
              <w:r>
                <w:rPr>
                  <w:rFonts w:hint="eastAsia"/>
                  <w:szCs w:val="21"/>
                </w:rPr>
                <w:delText>、批次号。</w:delText>
              </w:r>
            </w:del>
          </w:p>
          <w:p w14:paraId="102B7985" w14:textId="77777777" w:rsidR="00DC1257" w:rsidRDefault="007579A1">
            <w:pPr>
              <w:spacing w:line="360" w:lineRule="atLeast"/>
              <w:ind w:leftChars="200" w:left="420"/>
              <w:rPr>
                <w:del w:id="3504" w:author="lenovo" w:date="2016-06-22T10:18:00Z"/>
                <w:szCs w:val="21"/>
              </w:rPr>
            </w:pPr>
            <w:del w:id="3505" w:author="lenovo" w:date="2016-06-22T10:18:00Z">
              <w:r>
                <w:rPr>
                  <w:szCs w:val="21"/>
                </w:rPr>
                <w:delText>导出外包</w:delText>
              </w:r>
              <w:r>
                <w:rPr>
                  <w:rFonts w:hint="eastAsia"/>
                  <w:szCs w:val="21"/>
                </w:rPr>
                <w:delText>[</w:delText>
              </w:r>
              <w:r>
                <w:rPr>
                  <w:szCs w:val="21"/>
                </w:rPr>
                <w:delText>按钮</w:delText>
              </w:r>
              <w:r>
                <w:rPr>
                  <w:rFonts w:hint="eastAsia"/>
                  <w:szCs w:val="21"/>
                </w:rPr>
                <w:delText>]</w:delText>
              </w:r>
            </w:del>
          </w:p>
          <w:p w14:paraId="6EE1A9F9" w14:textId="77777777" w:rsidR="00DC1257" w:rsidRDefault="007579A1">
            <w:pPr>
              <w:spacing w:line="360" w:lineRule="atLeast"/>
              <w:ind w:left="420" w:hangingChars="200" w:hanging="420"/>
              <w:rPr>
                <w:del w:id="3506" w:author="lenovo" w:date="2016-06-22T10:18:00Z"/>
                <w:szCs w:val="21"/>
              </w:rPr>
            </w:pPr>
            <w:del w:id="3507" w:author="lenovo" w:date="2016-06-22T10:18:00Z">
              <w:r>
                <w:rPr>
                  <w:szCs w:val="21"/>
                </w:rPr>
                <w:delText>右侧查询表</w:delText>
              </w:r>
              <w:r>
                <w:rPr>
                  <w:rFonts w:hint="eastAsia"/>
                  <w:szCs w:val="21"/>
                </w:rPr>
                <w:delText>：</w:delText>
              </w:r>
            </w:del>
          </w:p>
          <w:p w14:paraId="62429A4F" w14:textId="77777777" w:rsidR="00DC1257" w:rsidRDefault="007579A1">
            <w:pPr>
              <w:spacing w:line="360" w:lineRule="atLeast"/>
              <w:ind w:leftChars="200" w:left="420"/>
              <w:rPr>
                <w:del w:id="3508" w:author="lenovo" w:date="2016-06-22T10:18:00Z"/>
                <w:rFonts w:ascii="Consolas" w:hAnsi="Consolas" w:cs="Consolas"/>
                <w:kern w:val="0"/>
                <w:szCs w:val="21"/>
              </w:rPr>
            </w:pPr>
            <w:del w:id="3509" w:author="lenovo" w:date="2016-06-22T10:18:00Z">
              <w:r>
                <w:rPr>
                  <w:rFonts w:hint="eastAsia"/>
                  <w:szCs w:val="21"/>
                </w:rPr>
                <w:delText>客户名称</w:delText>
              </w:r>
              <w:r>
                <w:rPr>
                  <w:rFonts w:hint="eastAsia"/>
                  <w:szCs w:val="21"/>
                </w:rPr>
                <w:delText>[</w:delText>
              </w:r>
              <w:r>
                <w:rPr>
                  <w:rFonts w:hint="eastAsia"/>
                  <w:szCs w:val="21"/>
                </w:rPr>
                <w:delText>可选</w:delText>
              </w:r>
              <w:r>
                <w:rPr>
                  <w:rFonts w:hint="eastAsia"/>
                  <w:szCs w:val="21"/>
                </w:rPr>
                <w:delText>]</w:delText>
              </w:r>
              <w:r>
                <w:rPr>
                  <w:rFonts w:hint="eastAsia"/>
                  <w:szCs w:val="21"/>
                </w:rPr>
                <w:delText>、证件号码、账龄、外包起始日、外包到期日、外包金额、分行、外包状态、</w:delText>
              </w:r>
              <w:r>
                <w:rPr>
                  <w:rFonts w:hint="eastAsia"/>
                  <w:color w:val="FF0000"/>
                  <w:szCs w:val="21"/>
                </w:rPr>
                <w:delText>操作：</w:delText>
              </w:r>
              <w:r>
                <w:rPr>
                  <w:rFonts w:ascii="Consolas" w:hAnsi="Consolas" w:cs="Consolas"/>
                  <w:color w:val="FF0000"/>
                  <w:kern w:val="0"/>
                  <w:szCs w:val="21"/>
                </w:rPr>
                <w:delText>查看明细</w:delText>
              </w:r>
              <w:r>
                <w:rPr>
                  <w:rFonts w:ascii="Consolas" w:hAnsi="Consolas" w:cs="Consolas" w:hint="eastAsia"/>
                  <w:color w:val="FF0000"/>
                  <w:kern w:val="0"/>
                  <w:szCs w:val="21"/>
                </w:rPr>
                <w:delText>[</w:delText>
              </w:r>
              <w:r>
                <w:rPr>
                  <w:rFonts w:ascii="Consolas" w:hAnsi="Consolas" w:cs="Consolas"/>
                  <w:color w:val="FF0000"/>
                  <w:kern w:val="0"/>
                  <w:szCs w:val="21"/>
                </w:rPr>
                <w:delText>超链接</w:delText>
              </w:r>
              <w:r>
                <w:rPr>
                  <w:rFonts w:ascii="Consolas" w:hAnsi="Consolas" w:cs="Consolas" w:hint="eastAsia"/>
                  <w:color w:val="FF0000"/>
                  <w:kern w:val="0"/>
                  <w:szCs w:val="21"/>
                </w:rPr>
                <w:delText>]</w:delText>
              </w:r>
              <w:r>
                <w:rPr>
                  <w:rFonts w:ascii="Consolas" w:hAnsi="Consolas" w:cs="Consolas" w:hint="eastAsia"/>
                  <w:color w:val="000000"/>
                  <w:kern w:val="0"/>
                  <w:szCs w:val="21"/>
                </w:rPr>
                <w:delText>。</w:delText>
              </w:r>
            </w:del>
          </w:p>
          <w:p w14:paraId="3026B56C" w14:textId="77777777" w:rsidR="00DC1257" w:rsidRDefault="007579A1">
            <w:pPr>
              <w:spacing w:line="360" w:lineRule="atLeast"/>
              <w:ind w:leftChars="200" w:left="420"/>
              <w:rPr>
                <w:del w:id="3510" w:author="lenovo" w:date="2016-06-22T10:18:00Z"/>
                <w:szCs w:val="21"/>
              </w:rPr>
            </w:pPr>
            <w:del w:id="3511" w:author="lenovo" w:date="2016-06-22T10:18:00Z">
              <w:r>
                <w:rPr>
                  <w:rFonts w:hint="eastAsia"/>
                  <w:szCs w:val="21"/>
                </w:rPr>
                <w:delText>退件</w:delText>
              </w:r>
              <w:r>
                <w:rPr>
                  <w:rFonts w:hint="eastAsia"/>
                  <w:szCs w:val="21"/>
                </w:rPr>
                <w:delText>[</w:delText>
              </w:r>
              <w:r>
                <w:rPr>
                  <w:szCs w:val="21"/>
                </w:rPr>
                <w:delText>按钮</w:delText>
              </w:r>
              <w:r>
                <w:rPr>
                  <w:rFonts w:hint="eastAsia"/>
                  <w:szCs w:val="21"/>
                </w:rPr>
                <w:delText>]</w:delText>
              </w:r>
              <w:r>
                <w:rPr>
                  <w:rFonts w:hint="eastAsia"/>
                  <w:szCs w:val="21"/>
                </w:rPr>
                <w:delText>、展期</w:delText>
              </w:r>
              <w:r>
                <w:rPr>
                  <w:rFonts w:hint="eastAsia"/>
                  <w:szCs w:val="21"/>
                </w:rPr>
                <w:delText>[</w:delText>
              </w:r>
              <w:r>
                <w:rPr>
                  <w:rFonts w:hint="eastAsia"/>
                  <w:szCs w:val="21"/>
                </w:rPr>
                <w:delText>按钮</w:delText>
              </w:r>
              <w:r>
                <w:rPr>
                  <w:rFonts w:hint="eastAsia"/>
                  <w:szCs w:val="21"/>
                </w:rPr>
                <w:delText>]</w:delText>
              </w:r>
              <w:r>
                <w:rPr>
                  <w:rFonts w:hint="eastAsia"/>
                  <w:szCs w:val="21"/>
                </w:rPr>
                <w:delText>。</w:delText>
              </w:r>
            </w:del>
          </w:p>
        </w:tc>
      </w:tr>
      <w:tr w:rsidR="00DC1257" w14:paraId="07D8885A" w14:textId="77777777">
        <w:trPr>
          <w:trHeight w:val="225"/>
          <w:del w:id="3512" w:author="lenovo" w:date="2016-06-22T10:18:00Z"/>
        </w:trPr>
        <w:tc>
          <w:tcPr>
            <w:tcW w:w="1985" w:type="dxa"/>
            <w:shd w:val="clear" w:color="auto" w:fill="D9D9D9"/>
          </w:tcPr>
          <w:p w14:paraId="2E7049AD" w14:textId="77777777" w:rsidR="00DC1257" w:rsidRDefault="007579A1">
            <w:pPr>
              <w:spacing w:line="360" w:lineRule="atLeast"/>
              <w:rPr>
                <w:del w:id="3513" w:author="lenovo" w:date="2016-06-22T10:18:00Z"/>
                <w:szCs w:val="21"/>
              </w:rPr>
            </w:pPr>
            <w:del w:id="3514" w:author="lenovo" w:date="2016-06-22T10:18:00Z">
              <w:r>
                <w:rPr>
                  <w:rFonts w:hint="eastAsia"/>
                  <w:szCs w:val="21"/>
                </w:rPr>
                <w:delText>参考画面</w:delText>
              </w:r>
            </w:del>
          </w:p>
        </w:tc>
        <w:tc>
          <w:tcPr>
            <w:tcW w:w="7087" w:type="dxa"/>
          </w:tcPr>
          <w:p w14:paraId="24C72B65" w14:textId="77777777" w:rsidR="00DC1257" w:rsidRDefault="0023358B">
            <w:pPr>
              <w:widowControl/>
              <w:overflowPunct w:val="0"/>
              <w:autoSpaceDE w:val="0"/>
              <w:autoSpaceDN w:val="0"/>
              <w:adjustRightInd w:val="0"/>
              <w:spacing w:after="100" w:line="360" w:lineRule="atLeast"/>
              <w:textAlignment w:val="baseline"/>
              <w:rPr>
                <w:del w:id="3515" w:author="lenovo" w:date="2016-06-22T10:18:00Z"/>
                <w:rFonts w:hAnsi="宋体"/>
                <w:szCs w:val="21"/>
              </w:rPr>
            </w:pPr>
            <w:del w:id="3516" w:author="lenovo" w:date="2016-06-22T10:18:00Z">
              <w:r>
                <w:rPr>
                  <w:noProof/>
                </w:rPr>
                <w:drawing>
                  <wp:inline distT="0" distB="0" distL="114300" distR="114300" wp14:anchorId="59A97F4E" wp14:editId="5685CA52">
                    <wp:extent cx="4364990" cy="1649095"/>
                    <wp:effectExtent l="0" t="0" r="16510" b="825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220" cstate="print"/>
                            <a:stretch>
                              <a:fillRect/>
                            </a:stretch>
                          </pic:blipFill>
                          <pic:spPr>
                            <a:xfrm>
                              <a:off x="0" y="0"/>
                              <a:ext cx="4364990" cy="1649095"/>
                            </a:xfrm>
                            <a:prstGeom prst="rect">
                              <a:avLst/>
                            </a:prstGeom>
                            <a:noFill/>
                            <a:ln w="9525">
                              <a:noFill/>
                              <a:miter/>
                            </a:ln>
                          </pic:spPr>
                        </pic:pic>
                      </a:graphicData>
                    </a:graphic>
                  </wp:inline>
                </w:drawing>
              </w:r>
            </w:del>
          </w:p>
        </w:tc>
      </w:tr>
      <w:tr w:rsidR="00DC1257" w14:paraId="7A056F28" w14:textId="77777777">
        <w:trPr>
          <w:trHeight w:val="225"/>
          <w:del w:id="3517" w:author="lenovo" w:date="2016-06-22T10:18:00Z"/>
        </w:trPr>
        <w:tc>
          <w:tcPr>
            <w:tcW w:w="1985" w:type="dxa"/>
            <w:shd w:val="clear" w:color="auto" w:fill="D9D9D9"/>
          </w:tcPr>
          <w:p w14:paraId="18F3A330" w14:textId="77777777" w:rsidR="00DC1257" w:rsidRDefault="007579A1">
            <w:pPr>
              <w:spacing w:line="360" w:lineRule="atLeast"/>
              <w:rPr>
                <w:del w:id="3518" w:author="lenovo" w:date="2016-06-22T10:18:00Z"/>
                <w:szCs w:val="21"/>
              </w:rPr>
            </w:pPr>
            <w:del w:id="3519" w:author="lenovo" w:date="2016-06-22T10:18:00Z">
              <w:r>
                <w:rPr>
                  <w:rFonts w:hint="eastAsia"/>
                  <w:szCs w:val="21"/>
                </w:rPr>
                <w:delText>业务规则</w:delText>
              </w:r>
            </w:del>
          </w:p>
        </w:tc>
        <w:tc>
          <w:tcPr>
            <w:tcW w:w="7087" w:type="dxa"/>
          </w:tcPr>
          <w:p w14:paraId="55C82EA5" w14:textId="77777777" w:rsidR="00DC1257" w:rsidRDefault="007579A1">
            <w:pPr>
              <w:numPr>
                <w:ilvl w:val="0"/>
                <w:numId w:val="120"/>
              </w:numPr>
              <w:rPr>
                <w:del w:id="3520" w:author="lenovo" w:date="2016-06-22T10:18:00Z"/>
              </w:rPr>
            </w:pPr>
            <w:del w:id="3521" w:author="lenovo" w:date="2016-06-22T10:18:00Z">
              <w:r>
                <w:rPr>
                  <w:rFonts w:hint="eastAsia"/>
                </w:rPr>
                <w:delText>输入批次号、外包厂商点击查询按钮，查询符合条件的信息分别显示在左右表中，点击【重置】按钮清空查询的信息。</w:delText>
              </w:r>
            </w:del>
          </w:p>
          <w:p w14:paraId="7BB25158" w14:textId="77777777" w:rsidR="00DC1257" w:rsidRDefault="007579A1">
            <w:pPr>
              <w:numPr>
                <w:ilvl w:val="0"/>
                <w:numId w:val="120"/>
              </w:numPr>
              <w:rPr>
                <w:del w:id="3522" w:author="lenovo" w:date="2016-06-22T10:18:00Z"/>
              </w:rPr>
            </w:pPr>
            <w:del w:id="3523" w:author="lenovo" w:date="2016-06-22T10:18:00Z">
              <w:r>
                <w:rPr>
                  <w:rFonts w:hint="eastAsia"/>
                </w:rPr>
                <w:delText>点击【导出外包】按钮，将全部外包案件以</w:delText>
              </w:r>
              <w:r>
                <w:rPr>
                  <w:rFonts w:hint="eastAsia"/>
                </w:rPr>
                <w:delText>excel</w:delText>
              </w:r>
              <w:r>
                <w:rPr>
                  <w:rFonts w:hint="eastAsia"/>
                </w:rPr>
                <w:delText>格式导出</w:delText>
              </w:r>
            </w:del>
          </w:p>
          <w:p w14:paraId="02E7A245" w14:textId="77777777" w:rsidR="00DC1257" w:rsidRDefault="007579A1">
            <w:pPr>
              <w:numPr>
                <w:ilvl w:val="0"/>
                <w:numId w:val="120"/>
              </w:numPr>
              <w:rPr>
                <w:del w:id="3524" w:author="lenovo" w:date="2016-06-22T10:18:00Z"/>
              </w:rPr>
            </w:pPr>
            <w:del w:id="3525" w:author="lenovo" w:date="2016-06-22T10:18:00Z">
              <w:r>
                <w:rPr>
                  <w:rFonts w:hint="eastAsia"/>
                </w:rPr>
                <w:delText>勾选</w:delText>
              </w:r>
              <w:r>
                <w:rPr>
                  <w:rFonts w:hint="eastAsia"/>
                </w:rPr>
                <w:delText>[</w:delText>
              </w:r>
              <w:r>
                <w:rPr>
                  <w:rFonts w:hint="eastAsia"/>
                </w:rPr>
                <w:delText>客户姓名</w:delText>
              </w:r>
              <w:r>
                <w:rPr>
                  <w:rFonts w:hint="eastAsia"/>
                </w:rPr>
                <w:delText>]</w:delText>
              </w:r>
              <w:r>
                <w:rPr>
                  <w:rFonts w:hint="eastAsia"/>
                </w:rPr>
                <w:delText>，点击【退件】按钮，案件退出案件外包，催收强度减</w:delText>
              </w:r>
              <w:r>
                <w:rPr>
                  <w:rFonts w:hint="eastAsia"/>
                </w:rPr>
                <w:delText>1</w:delText>
              </w:r>
              <w:r>
                <w:rPr>
                  <w:rFonts w:hint="eastAsia"/>
                </w:rPr>
                <w:delText>。</w:delText>
              </w:r>
            </w:del>
          </w:p>
          <w:p w14:paraId="0B48E9F1" w14:textId="77777777" w:rsidR="00DC1257" w:rsidRDefault="007579A1">
            <w:pPr>
              <w:numPr>
                <w:ilvl w:val="0"/>
                <w:numId w:val="120"/>
              </w:numPr>
              <w:rPr>
                <w:del w:id="3526" w:author="lenovo" w:date="2016-06-22T10:18:00Z"/>
              </w:rPr>
            </w:pPr>
            <w:del w:id="3527" w:author="lenovo" w:date="2016-06-22T10:18:00Z">
              <w:r>
                <w:rPr>
                  <w:rFonts w:hint="eastAsia"/>
                </w:rPr>
                <w:delText>勾选案件，点击【展期】按钮，弹出对话框：</w:delText>
              </w:r>
            </w:del>
          </w:p>
          <w:p w14:paraId="074370DD" w14:textId="77777777" w:rsidR="00DC1257" w:rsidRDefault="0023358B">
            <w:pPr>
              <w:rPr>
                <w:del w:id="3528" w:author="lenovo" w:date="2016-06-22T10:18:00Z"/>
              </w:rPr>
            </w:pPr>
            <w:del w:id="3529" w:author="lenovo" w:date="2016-06-22T10:18:00Z">
              <w:r>
                <w:rPr>
                  <w:noProof/>
                </w:rPr>
                <w:drawing>
                  <wp:inline distT="0" distB="0" distL="114300" distR="114300" wp14:anchorId="65AF96B6" wp14:editId="1C35A5AD">
                    <wp:extent cx="4177030" cy="725805"/>
                    <wp:effectExtent l="0" t="0" r="13970" b="17145"/>
                    <wp:docPr id="2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6"/>
                            <pic:cNvPicPr>
                              <a:picLocks noChangeAspect="1"/>
                            </pic:cNvPicPr>
                          </pic:nvPicPr>
                          <pic:blipFill>
                            <a:blip r:embed="rId204" cstate="print"/>
                            <a:stretch>
                              <a:fillRect/>
                            </a:stretch>
                          </pic:blipFill>
                          <pic:spPr>
                            <a:xfrm>
                              <a:off x="0" y="0"/>
                              <a:ext cx="4177030" cy="725805"/>
                            </a:xfrm>
                            <a:prstGeom prst="rect">
                              <a:avLst/>
                            </a:prstGeom>
                            <a:noFill/>
                            <a:ln w="9525">
                              <a:noFill/>
                              <a:miter/>
                            </a:ln>
                          </pic:spPr>
                        </pic:pic>
                      </a:graphicData>
                    </a:graphic>
                  </wp:inline>
                </w:drawing>
              </w:r>
            </w:del>
          </w:p>
          <w:p w14:paraId="414D7C22" w14:textId="77777777" w:rsidR="00DC1257" w:rsidRDefault="007579A1">
            <w:pPr>
              <w:ind w:left="720"/>
              <w:rPr>
                <w:del w:id="3530" w:author="lenovo" w:date="2016-06-22T10:18:00Z"/>
              </w:rPr>
            </w:pPr>
            <w:del w:id="3531" w:author="lenovo" w:date="2016-06-22T10:18:00Z">
              <w:r>
                <w:rPr>
                  <w:rFonts w:hint="eastAsia"/>
                </w:rPr>
                <w:delText>输入展期月数（正整数），点击确定对案件进行展期操作，重新设置外包结束时间为当前外包结束时间</w:delText>
              </w:r>
              <w:r>
                <w:rPr>
                  <w:rFonts w:hint="eastAsia"/>
                </w:rPr>
                <w:delText xml:space="preserve"> + </w:delText>
              </w:r>
              <w:r>
                <w:rPr>
                  <w:rFonts w:hint="eastAsia"/>
                </w:rPr>
                <w:delText>展期月数。</w:delText>
              </w:r>
            </w:del>
          </w:p>
          <w:p w14:paraId="549FF53A" w14:textId="77777777" w:rsidR="00DC1257" w:rsidRDefault="007579A1">
            <w:pPr>
              <w:rPr>
                <w:del w:id="3532" w:author="lenovo" w:date="2016-06-22T10:18:00Z"/>
              </w:rPr>
            </w:pPr>
            <w:del w:id="3533" w:author="lenovo" w:date="2016-06-22T10:18:00Z">
              <w:r>
                <w:rPr>
                  <w:rFonts w:hint="eastAsia"/>
                </w:rPr>
                <w:delText>（</w:delText>
              </w:r>
              <w:r>
                <w:rPr>
                  <w:rFonts w:hint="eastAsia"/>
                </w:rPr>
                <w:delText>5</w:delText>
              </w:r>
              <w:r>
                <w:rPr>
                  <w:rFonts w:hint="eastAsia"/>
                </w:rPr>
                <w:delText>）</w:delText>
              </w:r>
              <w:r>
                <w:rPr>
                  <w:rFonts w:hint="eastAsia"/>
                </w:rPr>
                <w:delText xml:space="preserve"> </w:delText>
              </w:r>
              <w:r>
                <w:delText xml:space="preserve"> </w:delText>
              </w:r>
              <w:r>
                <w:rPr>
                  <w:rFonts w:hint="eastAsia"/>
                </w:rPr>
                <w:delText>点击页面底部刷新按钮，可刷新页面。</w:delText>
              </w:r>
            </w:del>
          </w:p>
          <w:p w14:paraId="178F92F5" w14:textId="77777777" w:rsidR="00DC1257" w:rsidRDefault="007579A1">
            <w:pPr>
              <w:ind w:left="840" w:hangingChars="400" w:hanging="840"/>
              <w:rPr>
                <w:del w:id="3534" w:author="lenovo" w:date="2016-06-22T10:18:00Z"/>
              </w:rPr>
            </w:pPr>
            <w:del w:id="3535" w:author="lenovo" w:date="2016-06-22T10:18:00Z">
              <w:r>
                <w:rPr>
                  <w:rFonts w:hint="eastAsia"/>
                </w:rPr>
                <w:delText>（</w:delText>
              </w:r>
              <w:r>
                <w:rPr>
                  <w:rFonts w:hint="eastAsia"/>
                </w:rPr>
                <w:delText>6</w:delText>
              </w:r>
              <w:r>
                <w:rPr>
                  <w:rFonts w:hint="eastAsia"/>
                </w:rPr>
                <w:delText>）</w:delText>
              </w:r>
              <w:r>
                <w:rPr>
                  <w:rFonts w:hint="eastAsia"/>
                </w:rPr>
                <w:delText xml:space="preserve">  </w:delText>
              </w:r>
              <w:r>
                <w:rPr>
                  <w:rFonts w:hint="eastAsia"/>
                </w:rPr>
                <w:delText>点击页面底部上一页、下一页、首页、末页按钮，可正确跳转到相应页面，且可选择每页显示的记录条数，有</w:delText>
              </w:r>
              <w:r>
                <w:rPr>
                  <w:rFonts w:hint="eastAsia"/>
                </w:rPr>
                <w:delText>10</w:delText>
              </w:r>
              <w:r>
                <w:rPr>
                  <w:rFonts w:hint="eastAsia"/>
                </w:rPr>
                <w:delText>、</w:delText>
              </w:r>
              <w:r>
                <w:rPr>
                  <w:rFonts w:hint="eastAsia"/>
                </w:rPr>
                <w:delText>20</w:delText>
              </w:r>
              <w:r>
                <w:rPr>
                  <w:rFonts w:hint="eastAsia"/>
                </w:rPr>
                <w:delText>、</w:delText>
              </w:r>
              <w:r>
                <w:rPr>
                  <w:rFonts w:hint="eastAsia"/>
                </w:rPr>
                <w:delText>30</w:delText>
              </w:r>
              <w:r>
                <w:rPr>
                  <w:rFonts w:hint="eastAsia"/>
                </w:rPr>
                <w:delText>、</w:delText>
              </w:r>
              <w:r>
                <w:rPr>
                  <w:rFonts w:hint="eastAsia"/>
                </w:rPr>
                <w:delText>40</w:delText>
              </w:r>
              <w:r>
                <w:rPr>
                  <w:rFonts w:hint="eastAsia"/>
                </w:rPr>
                <w:delText>、</w:delText>
              </w:r>
              <w:r>
                <w:rPr>
                  <w:rFonts w:hint="eastAsia"/>
                </w:rPr>
                <w:delText>50</w:delText>
              </w:r>
              <w:r>
                <w:rPr>
                  <w:rFonts w:hint="eastAsia"/>
                </w:rPr>
                <w:delText>可选择。</w:delText>
              </w:r>
            </w:del>
          </w:p>
        </w:tc>
      </w:tr>
      <w:tr w:rsidR="00DC1257" w14:paraId="56823B7A" w14:textId="77777777">
        <w:trPr>
          <w:trHeight w:val="225"/>
          <w:del w:id="3536" w:author="lenovo" w:date="2016-06-22T10:18:00Z"/>
        </w:trPr>
        <w:tc>
          <w:tcPr>
            <w:tcW w:w="1985" w:type="dxa"/>
            <w:shd w:val="clear" w:color="auto" w:fill="D9D9D9"/>
          </w:tcPr>
          <w:p w14:paraId="3D864D8A" w14:textId="77777777" w:rsidR="00DC1257" w:rsidRDefault="007579A1">
            <w:pPr>
              <w:spacing w:line="360" w:lineRule="atLeast"/>
              <w:rPr>
                <w:del w:id="3537" w:author="lenovo" w:date="2016-06-22T10:18:00Z"/>
                <w:szCs w:val="21"/>
              </w:rPr>
            </w:pPr>
            <w:del w:id="3538" w:author="lenovo" w:date="2016-06-22T10:18:00Z">
              <w:r>
                <w:rPr>
                  <w:rFonts w:hint="eastAsia"/>
                  <w:szCs w:val="21"/>
                </w:rPr>
                <w:delText>备注</w:delText>
              </w:r>
            </w:del>
          </w:p>
        </w:tc>
        <w:tc>
          <w:tcPr>
            <w:tcW w:w="7087" w:type="dxa"/>
          </w:tcPr>
          <w:p w14:paraId="64597249" w14:textId="77777777" w:rsidR="00DC1257" w:rsidRDefault="00DC1257">
            <w:pPr>
              <w:widowControl/>
              <w:overflowPunct w:val="0"/>
              <w:autoSpaceDE w:val="0"/>
              <w:autoSpaceDN w:val="0"/>
              <w:adjustRightInd w:val="0"/>
              <w:spacing w:after="100" w:line="360" w:lineRule="atLeast"/>
              <w:textAlignment w:val="baseline"/>
              <w:rPr>
                <w:del w:id="3539" w:author="lenovo" w:date="2016-06-22T10:18:00Z"/>
              </w:rPr>
            </w:pPr>
          </w:p>
        </w:tc>
      </w:tr>
    </w:tbl>
    <w:p w14:paraId="5D3092CE" w14:textId="77777777" w:rsidR="00DC1257" w:rsidRDefault="00DC1257">
      <w:pPr>
        <w:rPr>
          <w:del w:id="3540" w:author="lenovo" w:date="2016-06-22T10:18:00Z"/>
        </w:rPr>
      </w:pPr>
    </w:p>
    <w:p w14:paraId="2B7CE0B9" w14:textId="77777777" w:rsidR="00DC1257" w:rsidRDefault="007579A1">
      <w:pPr>
        <w:pStyle w:val="2"/>
      </w:pPr>
      <w:bookmarkStart w:id="3541" w:name="_Toc1647"/>
      <w:r>
        <w:rPr>
          <w:rFonts w:hint="eastAsia"/>
        </w:rPr>
        <w:t>外包投诉管理</w:t>
      </w:r>
      <w:bookmarkEnd w:id="3541"/>
      <w:ins w:id="3542" w:author="lenovo" w:date="2016-06-28T09:44:00Z">
        <w:r>
          <w:rPr>
            <w:rFonts w:hint="eastAsia"/>
          </w:rPr>
          <w:t>（删除）</w:t>
        </w:r>
      </w:ins>
    </w:p>
    <w:p w14:paraId="70C5E4A8" w14:textId="77777777" w:rsidR="00DC1257" w:rsidRDefault="007579A1">
      <w:pPr>
        <w:pStyle w:val="3"/>
        <w:numPr>
          <w:ilvl w:val="2"/>
          <w:numId w:val="1"/>
        </w:numPr>
        <w:rPr>
          <w:rFonts w:ascii="黑体" w:eastAsia="黑体"/>
          <w:sz w:val="24"/>
          <w:szCs w:val="24"/>
        </w:rPr>
      </w:pPr>
      <w:bookmarkStart w:id="3543" w:name="_Toc32623"/>
      <w:r>
        <w:rPr>
          <w:rFonts w:ascii="黑体" w:eastAsia="黑体" w:hint="eastAsia"/>
          <w:sz w:val="24"/>
          <w:szCs w:val="24"/>
        </w:rPr>
        <w:t>外包投诉录入</w:t>
      </w:r>
      <w:bookmarkEnd w:id="354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999F3B9" w14:textId="77777777">
        <w:trPr>
          <w:trHeight w:val="225"/>
        </w:trPr>
        <w:tc>
          <w:tcPr>
            <w:tcW w:w="1985" w:type="dxa"/>
            <w:shd w:val="clear" w:color="auto" w:fill="D9D9D9"/>
          </w:tcPr>
          <w:p w14:paraId="72E1FDDC" w14:textId="77777777" w:rsidR="00DC1257" w:rsidRDefault="007579A1">
            <w:pPr>
              <w:spacing w:line="360" w:lineRule="atLeast"/>
              <w:rPr>
                <w:szCs w:val="21"/>
              </w:rPr>
            </w:pPr>
            <w:r>
              <w:rPr>
                <w:rFonts w:hint="eastAsia"/>
                <w:szCs w:val="21"/>
              </w:rPr>
              <w:t>功能描述</w:t>
            </w:r>
          </w:p>
        </w:tc>
        <w:tc>
          <w:tcPr>
            <w:tcW w:w="7087" w:type="dxa"/>
          </w:tcPr>
          <w:p w14:paraId="62D4D270" w14:textId="77777777" w:rsidR="00DC1257" w:rsidRDefault="007579A1">
            <w:pPr>
              <w:pStyle w:val="ISO"/>
              <w:spacing w:beforeLines="0" w:line="360" w:lineRule="atLeast"/>
              <w:ind w:firstLine="0"/>
              <w:rPr>
                <w:rFonts w:ascii="Times New Roman" w:eastAsia="宋体"/>
                <w:sz w:val="21"/>
                <w:szCs w:val="24"/>
              </w:rPr>
            </w:pPr>
            <w:r>
              <w:rPr>
                <w:rFonts w:ascii="Times New Roman" w:eastAsia="宋体" w:hint="eastAsia"/>
                <w:sz w:val="21"/>
                <w:szCs w:val="24"/>
              </w:rPr>
              <w:t>录入客户对外包公司投诉信息</w:t>
            </w:r>
          </w:p>
        </w:tc>
      </w:tr>
      <w:tr w:rsidR="00DC1257" w14:paraId="4BAA2901" w14:textId="77777777">
        <w:trPr>
          <w:trHeight w:val="225"/>
        </w:trPr>
        <w:tc>
          <w:tcPr>
            <w:tcW w:w="1985" w:type="dxa"/>
            <w:shd w:val="clear" w:color="auto" w:fill="D9D9D9"/>
          </w:tcPr>
          <w:p w14:paraId="4227BC4D" w14:textId="77777777" w:rsidR="00DC1257" w:rsidRDefault="007579A1">
            <w:pPr>
              <w:spacing w:line="360" w:lineRule="atLeast"/>
              <w:rPr>
                <w:szCs w:val="21"/>
              </w:rPr>
            </w:pPr>
            <w:r>
              <w:rPr>
                <w:rFonts w:hint="eastAsia"/>
                <w:szCs w:val="21"/>
              </w:rPr>
              <w:t>页面输入</w:t>
            </w:r>
          </w:p>
        </w:tc>
        <w:tc>
          <w:tcPr>
            <w:tcW w:w="7087" w:type="dxa"/>
          </w:tcPr>
          <w:p w14:paraId="096FA361" w14:textId="77777777" w:rsidR="00DC1257" w:rsidRDefault="007579A1">
            <w:pPr>
              <w:spacing w:line="360" w:lineRule="atLeast"/>
            </w:pPr>
            <w:r>
              <w:t>查询字段</w:t>
            </w:r>
            <w:r>
              <w:rPr>
                <w:rFonts w:hint="eastAsia"/>
              </w:rPr>
              <w:t>：</w:t>
            </w:r>
          </w:p>
          <w:p w14:paraId="1ADB65B4" w14:textId="77777777" w:rsidR="00DC1257" w:rsidRDefault="007579A1">
            <w:pPr>
              <w:spacing w:line="360" w:lineRule="atLeast"/>
              <w:ind w:firstLineChars="200" w:firstLine="420"/>
            </w:pPr>
            <w:r>
              <w:t>客户名</w:t>
            </w:r>
            <w:r>
              <w:rPr>
                <w:rFonts w:hint="eastAsia"/>
              </w:rPr>
              <w:t>、证件号码、证件类型</w:t>
            </w:r>
          </w:p>
          <w:p w14:paraId="6DD97D55" w14:textId="77777777" w:rsidR="00DC1257" w:rsidRDefault="007579A1">
            <w:pPr>
              <w:spacing w:line="360" w:lineRule="atLeast"/>
            </w:pPr>
            <w: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29C948B7" w14:textId="77777777">
        <w:trPr>
          <w:trHeight w:val="225"/>
        </w:trPr>
        <w:tc>
          <w:tcPr>
            <w:tcW w:w="1985" w:type="dxa"/>
            <w:shd w:val="clear" w:color="auto" w:fill="D9D9D9"/>
          </w:tcPr>
          <w:p w14:paraId="59F3E068" w14:textId="77777777" w:rsidR="00DC1257" w:rsidRDefault="007579A1">
            <w:pPr>
              <w:spacing w:line="360" w:lineRule="atLeast"/>
              <w:rPr>
                <w:szCs w:val="21"/>
              </w:rPr>
            </w:pPr>
            <w:r>
              <w:rPr>
                <w:rFonts w:hint="eastAsia"/>
                <w:szCs w:val="21"/>
              </w:rPr>
              <w:t>页面输出</w:t>
            </w:r>
          </w:p>
        </w:tc>
        <w:tc>
          <w:tcPr>
            <w:tcW w:w="7087" w:type="dxa"/>
          </w:tcPr>
          <w:p w14:paraId="7BF4D5D6" w14:textId="77777777" w:rsidR="00DC1257" w:rsidRDefault="007579A1">
            <w:pPr>
              <w:spacing w:line="360" w:lineRule="atLeast"/>
              <w:rPr>
                <w:szCs w:val="21"/>
              </w:rPr>
            </w:pPr>
            <w:r>
              <w:rPr>
                <w:szCs w:val="21"/>
              </w:rPr>
              <w:t>案件查询</w:t>
            </w:r>
            <w:r>
              <w:rPr>
                <w:rFonts w:hint="eastAsia"/>
                <w:szCs w:val="21"/>
              </w:rPr>
              <w:t>：</w:t>
            </w:r>
          </w:p>
          <w:p w14:paraId="7ABC6DB2" w14:textId="77777777" w:rsidR="00DC1257" w:rsidRDefault="007579A1">
            <w:pPr>
              <w:spacing w:line="360" w:lineRule="atLeast"/>
              <w:ind w:leftChars="200" w:left="420"/>
              <w:rPr>
                <w:szCs w:val="21"/>
              </w:rPr>
            </w:pPr>
            <w:r>
              <w:rPr>
                <w:szCs w:val="21"/>
              </w:rPr>
              <w:t>客户名</w:t>
            </w:r>
            <w:r>
              <w:rPr>
                <w:rFonts w:hint="eastAsia"/>
                <w:szCs w:val="21"/>
              </w:rPr>
              <w:t>、</w:t>
            </w:r>
            <w:r>
              <w:rPr>
                <w:szCs w:val="21"/>
              </w:rPr>
              <w:t>证件类型</w:t>
            </w:r>
            <w:r>
              <w:rPr>
                <w:rFonts w:hint="eastAsia"/>
                <w:szCs w:val="21"/>
              </w:rPr>
              <w:t>、</w:t>
            </w:r>
            <w:r>
              <w:rPr>
                <w:szCs w:val="21"/>
              </w:rPr>
              <w:t>证件号码</w:t>
            </w:r>
            <w:r>
              <w:rPr>
                <w:rFonts w:hint="eastAsia"/>
                <w:szCs w:val="21"/>
              </w:rPr>
              <w:t>、</w:t>
            </w:r>
            <w:r>
              <w:rPr>
                <w:szCs w:val="21"/>
              </w:rPr>
              <w:t>当前余额</w:t>
            </w:r>
            <w:r>
              <w:rPr>
                <w:rFonts w:hint="eastAsia"/>
                <w:szCs w:val="21"/>
              </w:rPr>
              <w:t>、</w:t>
            </w:r>
            <w:r>
              <w:rPr>
                <w:szCs w:val="21"/>
              </w:rPr>
              <w:t>最低还款额</w:t>
            </w:r>
            <w:r>
              <w:rPr>
                <w:rFonts w:hint="eastAsia"/>
                <w:szCs w:val="21"/>
              </w:rPr>
              <w:t>、</w:t>
            </w:r>
            <w:r>
              <w:rPr>
                <w:szCs w:val="21"/>
              </w:rPr>
              <w:t>逾期金额</w:t>
            </w:r>
            <w:r>
              <w:rPr>
                <w:rFonts w:hint="eastAsia"/>
                <w:szCs w:val="21"/>
              </w:rPr>
              <w:t>、</w:t>
            </w:r>
            <w:r>
              <w:rPr>
                <w:szCs w:val="21"/>
              </w:rPr>
              <w:t>账龄</w:t>
            </w:r>
            <w:r>
              <w:rPr>
                <w:rFonts w:hint="eastAsia"/>
                <w:szCs w:val="21"/>
              </w:rPr>
              <w:t>、操作：案件详情</w:t>
            </w:r>
            <w:r>
              <w:rPr>
                <w:rFonts w:hint="eastAsia"/>
                <w:szCs w:val="21"/>
              </w:rPr>
              <w:t>[</w:t>
            </w:r>
            <w:r>
              <w:rPr>
                <w:rFonts w:hint="eastAsia"/>
                <w:szCs w:val="21"/>
              </w:rPr>
              <w:t>超链接</w:t>
            </w:r>
            <w:r>
              <w:rPr>
                <w:rFonts w:hint="eastAsia"/>
                <w:szCs w:val="21"/>
              </w:rPr>
              <w:t>]</w:t>
            </w:r>
          </w:p>
        </w:tc>
      </w:tr>
      <w:tr w:rsidR="00DC1257" w14:paraId="1D9ACE49" w14:textId="77777777">
        <w:trPr>
          <w:trHeight w:val="225"/>
        </w:trPr>
        <w:tc>
          <w:tcPr>
            <w:tcW w:w="1985" w:type="dxa"/>
            <w:shd w:val="clear" w:color="auto" w:fill="D9D9D9"/>
          </w:tcPr>
          <w:p w14:paraId="29F7627C" w14:textId="77777777" w:rsidR="00DC1257" w:rsidRDefault="007579A1">
            <w:pPr>
              <w:spacing w:line="360" w:lineRule="atLeast"/>
              <w:rPr>
                <w:szCs w:val="21"/>
              </w:rPr>
            </w:pPr>
            <w:r>
              <w:rPr>
                <w:rFonts w:hint="eastAsia"/>
                <w:szCs w:val="21"/>
              </w:rPr>
              <w:t>参考画面</w:t>
            </w:r>
          </w:p>
        </w:tc>
        <w:tc>
          <w:tcPr>
            <w:tcW w:w="7087" w:type="dxa"/>
          </w:tcPr>
          <w:p w14:paraId="1289E5E6" w14:textId="77777777" w:rsidR="00DC1257" w:rsidRDefault="007579A1">
            <w:pPr>
              <w:widowControl/>
              <w:overflowPunct w:val="0"/>
              <w:autoSpaceDE w:val="0"/>
              <w:autoSpaceDN w:val="0"/>
              <w:adjustRightInd w:val="0"/>
              <w:spacing w:after="100" w:line="360" w:lineRule="atLeast"/>
              <w:textAlignment w:val="baseline"/>
            </w:pPr>
            <w:r>
              <w:t>投诉录入</w:t>
            </w:r>
            <w:proofErr w:type="gramStart"/>
            <w:r>
              <w:rPr>
                <w:rFonts w:hint="eastAsia"/>
              </w:rPr>
              <w:t>—</w:t>
            </w:r>
            <w:r>
              <w:t>案件</w:t>
            </w:r>
            <w:proofErr w:type="gramEnd"/>
            <w:r>
              <w:t>查询界面</w:t>
            </w:r>
            <w:r>
              <w:rPr>
                <w:rFonts w:hint="eastAsia"/>
              </w:rPr>
              <w:t>：</w:t>
            </w:r>
          </w:p>
          <w:p w14:paraId="4F455A88"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121A45B" wp14:editId="12AB0DFA">
                  <wp:extent cx="4358005" cy="1483995"/>
                  <wp:effectExtent l="0" t="0" r="4445" b="1905"/>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21" cstate="print"/>
                          <a:stretch>
                            <a:fillRect/>
                          </a:stretch>
                        </pic:blipFill>
                        <pic:spPr>
                          <a:xfrm>
                            <a:off x="0" y="0"/>
                            <a:ext cx="4358005" cy="1483995"/>
                          </a:xfrm>
                          <a:prstGeom prst="rect">
                            <a:avLst/>
                          </a:prstGeom>
                          <a:noFill/>
                          <a:ln w="9525">
                            <a:noFill/>
                            <a:miter/>
                          </a:ln>
                        </pic:spPr>
                      </pic:pic>
                    </a:graphicData>
                  </a:graphic>
                </wp:inline>
              </w:drawing>
            </w:r>
          </w:p>
          <w:p w14:paraId="32AEF32A" w14:textId="77777777" w:rsidR="00DC1257" w:rsidRDefault="007579A1">
            <w:pPr>
              <w:widowControl/>
              <w:overflowPunct w:val="0"/>
              <w:autoSpaceDE w:val="0"/>
              <w:autoSpaceDN w:val="0"/>
              <w:adjustRightInd w:val="0"/>
              <w:spacing w:after="100" w:line="360" w:lineRule="atLeast"/>
              <w:textAlignment w:val="baseline"/>
            </w:pPr>
            <w:r>
              <w:t>案件详情界面</w:t>
            </w:r>
            <w:r>
              <w:rPr>
                <w:rFonts w:hint="eastAsia"/>
              </w:rPr>
              <w:t>：</w:t>
            </w:r>
          </w:p>
          <w:p w14:paraId="7CB37157"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743FE45" wp14:editId="167E7DBA">
                  <wp:extent cx="4363720" cy="2121535"/>
                  <wp:effectExtent l="0" t="0" r="17780" b="12065"/>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22" cstate="print"/>
                          <a:stretch>
                            <a:fillRect/>
                          </a:stretch>
                        </pic:blipFill>
                        <pic:spPr>
                          <a:xfrm>
                            <a:off x="0" y="0"/>
                            <a:ext cx="4363720" cy="2121535"/>
                          </a:xfrm>
                          <a:prstGeom prst="rect">
                            <a:avLst/>
                          </a:prstGeom>
                          <a:noFill/>
                          <a:ln w="9525">
                            <a:noFill/>
                            <a:miter/>
                          </a:ln>
                        </pic:spPr>
                      </pic:pic>
                    </a:graphicData>
                  </a:graphic>
                </wp:inline>
              </w:drawing>
            </w:r>
          </w:p>
          <w:p w14:paraId="0B1003B4" w14:textId="77777777" w:rsidR="00DC1257" w:rsidRDefault="007579A1">
            <w:pPr>
              <w:widowControl/>
              <w:overflowPunct w:val="0"/>
              <w:autoSpaceDE w:val="0"/>
              <w:autoSpaceDN w:val="0"/>
              <w:adjustRightInd w:val="0"/>
              <w:spacing w:after="100" w:line="360" w:lineRule="atLeast"/>
              <w:textAlignment w:val="baseline"/>
            </w:pPr>
            <w:r>
              <w:t>投诉录入</w:t>
            </w:r>
            <w:r>
              <w:rPr>
                <w:rFonts w:hint="eastAsia"/>
              </w:rPr>
              <w:t>—录入基本信息</w:t>
            </w:r>
            <w:r>
              <w:t>界面</w:t>
            </w:r>
            <w:r>
              <w:rPr>
                <w:rFonts w:hint="eastAsia"/>
              </w:rPr>
              <w:t>：</w:t>
            </w:r>
          </w:p>
          <w:p w14:paraId="006AD5D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0DAA0830" wp14:editId="4F08D514">
                  <wp:extent cx="4359910" cy="1045210"/>
                  <wp:effectExtent l="0" t="0" r="2540" b="254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223" cstate="print"/>
                          <a:stretch>
                            <a:fillRect/>
                          </a:stretch>
                        </pic:blipFill>
                        <pic:spPr>
                          <a:xfrm>
                            <a:off x="0" y="0"/>
                            <a:ext cx="4359910" cy="1045210"/>
                          </a:xfrm>
                          <a:prstGeom prst="rect">
                            <a:avLst/>
                          </a:prstGeom>
                          <a:noFill/>
                          <a:ln w="9525">
                            <a:noFill/>
                            <a:miter/>
                          </a:ln>
                        </pic:spPr>
                      </pic:pic>
                    </a:graphicData>
                  </a:graphic>
                </wp:inline>
              </w:drawing>
            </w:r>
          </w:p>
        </w:tc>
      </w:tr>
      <w:tr w:rsidR="00DC1257" w14:paraId="5C36E63E" w14:textId="77777777">
        <w:trPr>
          <w:trHeight w:val="225"/>
        </w:trPr>
        <w:tc>
          <w:tcPr>
            <w:tcW w:w="1985" w:type="dxa"/>
            <w:shd w:val="clear" w:color="auto" w:fill="D9D9D9"/>
          </w:tcPr>
          <w:p w14:paraId="56E881F0" w14:textId="77777777" w:rsidR="00DC1257" w:rsidRDefault="007579A1">
            <w:pPr>
              <w:spacing w:line="360" w:lineRule="atLeast"/>
              <w:rPr>
                <w:szCs w:val="21"/>
              </w:rPr>
            </w:pPr>
            <w:r>
              <w:rPr>
                <w:rFonts w:hint="eastAsia"/>
                <w:szCs w:val="21"/>
              </w:rPr>
              <w:lastRenderedPageBreak/>
              <w:t>业务规则</w:t>
            </w:r>
          </w:p>
        </w:tc>
        <w:tc>
          <w:tcPr>
            <w:tcW w:w="7087" w:type="dxa"/>
          </w:tcPr>
          <w:p w14:paraId="30CDBB1A" w14:textId="77777777" w:rsidR="00DC1257" w:rsidRDefault="007579A1">
            <w:pPr>
              <w:numPr>
                <w:ilvl w:val="0"/>
                <w:numId w:val="121"/>
              </w:numPr>
            </w:pPr>
            <w:r>
              <w:rPr>
                <w:rFonts w:hint="eastAsia"/>
              </w:rPr>
              <w:t>输入客户名、证件号码、证件类型点击查询按钮，查询当前数据库中已经被投诉的客户相关信息。</w:t>
            </w:r>
            <w:r>
              <w:t xml:space="preserve"> </w:t>
            </w:r>
          </w:p>
          <w:p w14:paraId="5F8FAD9C" w14:textId="77777777" w:rsidR="00DC1257" w:rsidRDefault="007579A1">
            <w:pPr>
              <w:numPr>
                <w:ilvl w:val="0"/>
                <w:numId w:val="121"/>
              </w:numPr>
            </w:pPr>
            <w:r>
              <w:rPr>
                <w:rFonts w:hint="eastAsia"/>
              </w:rPr>
              <w:t>输入客户名、证件号码、证件类型点击【重置】按钮，清空当前输入</w:t>
            </w:r>
            <w:proofErr w:type="gramStart"/>
            <w:r>
              <w:rPr>
                <w:rFonts w:hint="eastAsia"/>
              </w:rPr>
              <w:t>框客户名</w:t>
            </w:r>
            <w:proofErr w:type="gramEnd"/>
            <w:r>
              <w:rPr>
                <w:rFonts w:hint="eastAsia"/>
              </w:rPr>
              <w:t>、证件号码、证件类型里的内容。</w:t>
            </w:r>
          </w:p>
          <w:p w14:paraId="2604195B" w14:textId="77777777" w:rsidR="00DC1257" w:rsidRDefault="007579A1">
            <w:pPr>
              <w:numPr>
                <w:ilvl w:val="0"/>
                <w:numId w:val="121"/>
              </w:numPr>
            </w:pPr>
            <w:r>
              <w:t>点击</w:t>
            </w:r>
            <w:r>
              <w:rPr>
                <w:u w:val="single"/>
              </w:rPr>
              <w:t>案件详情</w:t>
            </w:r>
            <w:r>
              <w:rPr>
                <w:rFonts w:hint="eastAsia"/>
              </w:rPr>
              <w:t>[</w:t>
            </w:r>
            <w:r>
              <w:t>超链接</w:t>
            </w:r>
            <w:r>
              <w:rPr>
                <w:rFonts w:hint="eastAsia"/>
              </w:rPr>
              <w:t>]</w:t>
            </w:r>
            <w:r>
              <w:rPr>
                <w:rFonts w:hint="eastAsia"/>
              </w:rPr>
              <w:t>，显示电催详细页面，可查看各标签页信息，且均为只读项。</w:t>
            </w:r>
          </w:p>
          <w:p w14:paraId="064D902E" w14:textId="77777777" w:rsidR="00DC1257" w:rsidRDefault="007579A1">
            <w:pPr>
              <w:numPr>
                <w:ilvl w:val="0"/>
                <w:numId w:val="121"/>
              </w:numPr>
            </w:pPr>
            <w:r>
              <w:t>在投诉录入界面显示外包人员的相关</w:t>
            </w:r>
            <w:r>
              <w:rPr>
                <w:rFonts w:hint="eastAsia"/>
              </w:rPr>
              <w:t>信息，供投诉录入基本信息进行勾选</w:t>
            </w:r>
          </w:p>
          <w:p w14:paraId="68A0D933" w14:textId="77777777" w:rsidR="00DC1257" w:rsidRDefault="007579A1">
            <w:pPr>
              <w:numPr>
                <w:ilvl w:val="0"/>
                <w:numId w:val="121"/>
              </w:numPr>
            </w:pPr>
            <w:r>
              <w:t>选中一条或多条记录</w:t>
            </w:r>
            <w:r>
              <w:rPr>
                <w:rFonts w:hint="eastAsia"/>
              </w:rPr>
              <w:t>，</w:t>
            </w:r>
            <w:r>
              <w:t>点击</w:t>
            </w:r>
            <w:r>
              <w:rPr>
                <w:rFonts w:hint="eastAsia"/>
              </w:rPr>
              <w:t>【</w:t>
            </w:r>
            <w:r>
              <w:t>投诉录入</w:t>
            </w:r>
            <w:r>
              <w:rPr>
                <w:rFonts w:hint="eastAsia"/>
              </w:rPr>
              <w:t>】</w:t>
            </w:r>
            <w:r>
              <w:t>按钮</w:t>
            </w:r>
            <w:r>
              <w:rPr>
                <w:rFonts w:hint="eastAsia"/>
              </w:rPr>
              <w:t>，页面跳转到外包投诉录入页面。</w:t>
            </w:r>
          </w:p>
          <w:p w14:paraId="7DB964F9" w14:textId="77777777" w:rsidR="00DC1257" w:rsidRDefault="007579A1">
            <w:pPr>
              <w:numPr>
                <w:ilvl w:val="0"/>
                <w:numId w:val="121"/>
              </w:numPr>
            </w:pPr>
            <w:r>
              <w:rPr>
                <w:rFonts w:hint="eastAsia"/>
              </w:rPr>
              <w:t>录入基本信息输入相关字段，点击【保存】按钮，把要投诉的客户相关信息保存到前数据库中，同时在录入历史信息中显示刚刚保存的录入基本信息。</w:t>
            </w:r>
          </w:p>
          <w:p w14:paraId="4C63906E" w14:textId="77777777" w:rsidR="00DC1257" w:rsidRDefault="007579A1">
            <w:pPr>
              <w:numPr>
                <w:ilvl w:val="0"/>
                <w:numId w:val="121"/>
              </w:numPr>
            </w:pPr>
            <w:r>
              <w:rPr>
                <w:rFonts w:hint="eastAsia"/>
              </w:rPr>
              <w:t>录入历史信息显示投诉录入的历史记录</w:t>
            </w:r>
          </w:p>
          <w:p w14:paraId="22A89C10" w14:textId="77777777" w:rsidR="00DC1257" w:rsidRDefault="007579A1">
            <w:pPr>
              <w:numPr>
                <w:ilvl w:val="0"/>
                <w:numId w:val="121"/>
              </w:numPr>
            </w:pPr>
            <w:r>
              <w:rPr>
                <w:rFonts w:hint="eastAsia"/>
              </w:rPr>
              <w:t>点击【返回】按钮，从当前界面返回到投诉录入</w:t>
            </w:r>
            <w:proofErr w:type="gramStart"/>
            <w:r>
              <w:rPr>
                <w:rFonts w:hint="eastAsia"/>
              </w:rPr>
              <w:t>—案件</w:t>
            </w:r>
            <w:proofErr w:type="gramEnd"/>
            <w:r>
              <w:rPr>
                <w:rFonts w:hint="eastAsia"/>
              </w:rPr>
              <w:t>查询界面。</w:t>
            </w:r>
          </w:p>
          <w:p w14:paraId="3977CBF5" w14:textId="77777777" w:rsidR="00DC1257" w:rsidRDefault="007579A1">
            <w:pPr>
              <w:numPr>
                <w:ilvl w:val="0"/>
                <w:numId w:val="121"/>
              </w:numPr>
            </w:pPr>
            <w:r>
              <w:rPr>
                <w:rFonts w:hint="eastAsia"/>
              </w:rPr>
              <w:t>点击页面底部刷新按钮，可刷新页面。</w:t>
            </w:r>
          </w:p>
          <w:p w14:paraId="43D84E0B" w14:textId="77777777" w:rsidR="00DC1257" w:rsidRDefault="007579A1">
            <w:pPr>
              <w:numPr>
                <w:ilvl w:val="0"/>
                <w:numId w:val="121"/>
              </w:numPr>
            </w:pPr>
            <w:r>
              <w:rPr>
                <w:rFonts w:hint="eastAsia"/>
              </w:rPr>
              <w:t>点击页面底部上一页、下一页、首页、末页按钮，可正确跳转到相应页面，且可选择每页显示的记录条数，有</w:t>
            </w:r>
            <w:r>
              <w:rPr>
                <w:rFonts w:hint="eastAsia"/>
              </w:rPr>
              <w:t>10</w:t>
            </w:r>
            <w:r>
              <w:rPr>
                <w:rFonts w:hint="eastAsia"/>
              </w:rPr>
              <w:t>、</w:t>
            </w:r>
            <w:r>
              <w:rPr>
                <w:rFonts w:hint="eastAsia"/>
              </w:rPr>
              <w:t>20</w:t>
            </w:r>
            <w:r>
              <w:rPr>
                <w:rFonts w:hint="eastAsia"/>
              </w:rPr>
              <w:t>、</w:t>
            </w:r>
            <w:r>
              <w:rPr>
                <w:rFonts w:hint="eastAsia"/>
              </w:rPr>
              <w:t>30</w:t>
            </w:r>
            <w:r>
              <w:rPr>
                <w:rFonts w:hint="eastAsia"/>
              </w:rPr>
              <w:t>、</w:t>
            </w:r>
            <w:r>
              <w:rPr>
                <w:rFonts w:hint="eastAsia"/>
              </w:rPr>
              <w:t>40</w:t>
            </w:r>
            <w:r>
              <w:rPr>
                <w:rFonts w:hint="eastAsia"/>
              </w:rPr>
              <w:t>、</w:t>
            </w:r>
            <w:r>
              <w:rPr>
                <w:rFonts w:hint="eastAsia"/>
              </w:rPr>
              <w:t>50</w:t>
            </w:r>
            <w:r>
              <w:rPr>
                <w:rFonts w:hint="eastAsia"/>
              </w:rPr>
              <w:t>可选择。</w:t>
            </w:r>
          </w:p>
        </w:tc>
      </w:tr>
      <w:tr w:rsidR="00DC1257" w14:paraId="13F93530" w14:textId="77777777">
        <w:trPr>
          <w:trHeight w:val="225"/>
        </w:trPr>
        <w:tc>
          <w:tcPr>
            <w:tcW w:w="1985" w:type="dxa"/>
            <w:shd w:val="clear" w:color="auto" w:fill="D9D9D9"/>
          </w:tcPr>
          <w:p w14:paraId="412BC818" w14:textId="77777777" w:rsidR="00DC1257" w:rsidRDefault="007579A1">
            <w:pPr>
              <w:spacing w:line="360" w:lineRule="atLeast"/>
              <w:rPr>
                <w:szCs w:val="21"/>
              </w:rPr>
            </w:pPr>
            <w:r>
              <w:rPr>
                <w:rFonts w:hint="eastAsia"/>
                <w:szCs w:val="21"/>
              </w:rPr>
              <w:t>备注</w:t>
            </w:r>
          </w:p>
        </w:tc>
        <w:tc>
          <w:tcPr>
            <w:tcW w:w="7087" w:type="dxa"/>
          </w:tcPr>
          <w:p w14:paraId="47A805F4" w14:textId="77777777" w:rsidR="00DC1257" w:rsidRDefault="00DC1257">
            <w:pPr>
              <w:widowControl/>
              <w:overflowPunct w:val="0"/>
              <w:autoSpaceDE w:val="0"/>
              <w:autoSpaceDN w:val="0"/>
              <w:adjustRightInd w:val="0"/>
              <w:spacing w:after="100" w:line="360" w:lineRule="atLeast"/>
              <w:textAlignment w:val="baseline"/>
            </w:pPr>
          </w:p>
        </w:tc>
      </w:tr>
    </w:tbl>
    <w:p w14:paraId="5A7A3A38" w14:textId="77777777" w:rsidR="00DC1257" w:rsidRDefault="00DC1257"/>
    <w:p w14:paraId="1E1850A2" w14:textId="77777777" w:rsidR="00DC1257" w:rsidRDefault="007579A1">
      <w:pPr>
        <w:pStyle w:val="3"/>
        <w:numPr>
          <w:ilvl w:val="2"/>
          <w:numId w:val="1"/>
        </w:numPr>
        <w:rPr>
          <w:rFonts w:ascii="黑体" w:eastAsia="黑体"/>
          <w:sz w:val="24"/>
          <w:szCs w:val="24"/>
        </w:rPr>
      </w:pPr>
      <w:bookmarkStart w:id="3544" w:name="_Toc3159"/>
      <w:r>
        <w:rPr>
          <w:rFonts w:ascii="黑体" w:eastAsia="黑体" w:hint="eastAsia"/>
          <w:sz w:val="24"/>
          <w:szCs w:val="24"/>
        </w:rPr>
        <w:t>外包投诉核查</w:t>
      </w:r>
      <w:bookmarkEnd w:id="354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9D265BC" w14:textId="77777777">
        <w:trPr>
          <w:trHeight w:val="225"/>
        </w:trPr>
        <w:tc>
          <w:tcPr>
            <w:tcW w:w="1985" w:type="dxa"/>
            <w:shd w:val="clear" w:color="auto" w:fill="D9D9D9"/>
          </w:tcPr>
          <w:p w14:paraId="25DA2BF9" w14:textId="77777777" w:rsidR="00DC1257" w:rsidRDefault="007579A1">
            <w:pPr>
              <w:spacing w:line="360" w:lineRule="atLeast"/>
              <w:rPr>
                <w:szCs w:val="21"/>
              </w:rPr>
            </w:pPr>
            <w:r>
              <w:rPr>
                <w:rFonts w:hint="eastAsia"/>
                <w:szCs w:val="21"/>
              </w:rPr>
              <w:t>功能描述</w:t>
            </w:r>
          </w:p>
        </w:tc>
        <w:tc>
          <w:tcPr>
            <w:tcW w:w="7087" w:type="dxa"/>
          </w:tcPr>
          <w:p w14:paraId="3DD5B01F" w14:textId="77777777" w:rsidR="00DC1257" w:rsidRDefault="007579A1">
            <w:pPr>
              <w:pStyle w:val="ISO"/>
              <w:spacing w:beforeLines="0" w:line="360" w:lineRule="atLeast"/>
              <w:ind w:firstLine="0"/>
              <w:rPr>
                <w:rFonts w:ascii="Times New Roman" w:eastAsia="宋体"/>
                <w:sz w:val="21"/>
                <w:szCs w:val="24"/>
              </w:rPr>
            </w:pPr>
            <w:r>
              <w:rPr>
                <w:rFonts w:ascii="Times New Roman" w:eastAsia="宋体" w:hint="eastAsia"/>
                <w:sz w:val="21"/>
                <w:szCs w:val="24"/>
              </w:rPr>
              <w:t>根据输入的条件，过滤出想核查的投诉案件信息进行核查。</w:t>
            </w:r>
          </w:p>
        </w:tc>
      </w:tr>
      <w:tr w:rsidR="00DC1257" w14:paraId="02813CC6" w14:textId="77777777">
        <w:trPr>
          <w:trHeight w:val="225"/>
        </w:trPr>
        <w:tc>
          <w:tcPr>
            <w:tcW w:w="1985" w:type="dxa"/>
            <w:shd w:val="clear" w:color="auto" w:fill="D9D9D9"/>
          </w:tcPr>
          <w:p w14:paraId="2795BA49" w14:textId="77777777" w:rsidR="00DC1257" w:rsidRDefault="007579A1">
            <w:pPr>
              <w:spacing w:line="360" w:lineRule="atLeast"/>
              <w:rPr>
                <w:szCs w:val="21"/>
              </w:rPr>
            </w:pPr>
            <w:r>
              <w:rPr>
                <w:rFonts w:hint="eastAsia"/>
                <w:szCs w:val="21"/>
              </w:rPr>
              <w:t>页面输入</w:t>
            </w:r>
          </w:p>
        </w:tc>
        <w:tc>
          <w:tcPr>
            <w:tcW w:w="7087" w:type="dxa"/>
          </w:tcPr>
          <w:p w14:paraId="361845F5" w14:textId="77777777" w:rsidR="00DC1257" w:rsidRDefault="007579A1">
            <w:pPr>
              <w:spacing w:line="360" w:lineRule="atLeast"/>
            </w:pPr>
            <w:r>
              <w:t>查询字段</w:t>
            </w:r>
            <w:r>
              <w:rPr>
                <w:rFonts w:hint="eastAsia"/>
              </w:rPr>
              <w:t>：</w:t>
            </w:r>
          </w:p>
          <w:p w14:paraId="5C408DC3" w14:textId="77777777" w:rsidR="00DC1257" w:rsidRDefault="007579A1">
            <w:pPr>
              <w:spacing w:line="360" w:lineRule="atLeast"/>
              <w:ind w:firstLineChars="200" w:firstLine="420"/>
            </w:pPr>
            <w:r>
              <w:rPr>
                <w:rFonts w:hint="eastAsia"/>
              </w:rPr>
              <w:t>证件类型、证件号码、</w:t>
            </w:r>
            <w:r>
              <w:t>客户姓名</w:t>
            </w:r>
            <w:r>
              <w:rPr>
                <w:rFonts w:hint="eastAsia"/>
              </w:rPr>
              <w:t>。</w:t>
            </w:r>
          </w:p>
          <w:p w14:paraId="338B4FCD" w14:textId="77777777" w:rsidR="00DC1257" w:rsidRDefault="007579A1">
            <w:pPr>
              <w:spacing w:line="360" w:lineRule="atLeast"/>
            </w:pPr>
            <w: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0B37112C" w14:textId="77777777">
        <w:trPr>
          <w:trHeight w:val="225"/>
        </w:trPr>
        <w:tc>
          <w:tcPr>
            <w:tcW w:w="1985" w:type="dxa"/>
            <w:shd w:val="clear" w:color="auto" w:fill="D9D9D9"/>
          </w:tcPr>
          <w:p w14:paraId="33052E7B" w14:textId="77777777" w:rsidR="00DC1257" w:rsidRDefault="007579A1">
            <w:pPr>
              <w:spacing w:line="360" w:lineRule="atLeast"/>
              <w:rPr>
                <w:szCs w:val="21"/>
              </w:rPr>
            </w:pPr>
            <w:r>
              <w:rPr>
                <w:rFonts w:hint="eastAsia"/>
                <w:szCs w:val="21"/>
              </w:rPr>
              <w:t>页面输出</w:t>
            </w:r>
          </w:p>
        </w:tc>
        <w:tc>
          <w:tcPr>
            <w:tcW w:w="7087" w:type="dxa"/>
          </w:tcPr>
          <w:p w14:paraId="68D4E127" w14:textId="77777777" w:rsidR="00DC1257" w:rsidRDefault="007579A1">
            <w:pPr>
              <w:spacing w:line="360" w:lineRule="atLeast"/>
              <w:rPr>
                <w:szCs w:val="21"/>
              </w:rPr>
            </w:pPr>
            <w:r>
              <w:rPr>
                <w:szCs w:val="21"/>
              </w:rPr>
              <w:t>投诉核查查询字段</w:t>
            </w:r>
            <w:r>
              <w:rPr>
                <w:rFonts w:hint="eastAsia"/>
                <w:szCs w:val="21"/>
              </w:rPr>
              <w:t>：</w:t>
            </w:r>
          </w:p>
          <w:p w14:paraId="49CE760D" w14:textId="77777777" w:rsidR="00DC1257" w:rsidRDefault="007579A1">
            <w:pPr>
              <w:spacing w:line="360" w:lineRule="atLeast"/>
              <w:ind w:leftChars="200" w:left="420"/>
              <w:rPr>
                <w:szCs w:val="21"/>
              </w:rPr>
            </w:pPr>
            <w:r>
              <w:rPr>
                <w:szCs w:val="21"/>
              </w:rPr>
              <w:t>投诉案件</w:t>
            </w:r>
            <w:r>
              <w:rPr>
                <w:szCs w:val="21"/>
              </w:rPr>
              <w:t>ID</w:t>
            </w:r>
            <w:r>
              <w:rPr>
                <w:rFonts w:hint="eastAsia"/>
                <w:szCs w:val="21"/>
              </w:rPr>
              <w:t>、</w:t>
            </w:r>
            <w:r>
              <w:rPr>
                <w:szCs w:val="21"/>
              </w:rPr>
              <w:t>客户姓名</w:t>
            </w:r>
            <w:r>
              <w:rPr>
                <w:rFonts w:hint="eastAsia"/>
                <w:szCs w:val="21"/>
              </w:rPr>
              <w:t>、</w:t>
            </w:r>
            <w:r>
              <w:rPr>
                <w:szCs w:val="21"/>
              </w:rPr>
              <w:t>证件类型</w:t>
            </w:r>
            <w:r>
              <w:rPr>
                <w:rFonts w:hint="eastAsia"/>
                <w:szCs w:val="21"/>
              </w:rPr>
              <w:t>、</w:t>
            </w:r>
            <w:r>
              <w:rPr>
                <w:szCs w:val="21"/>
              </w:rPr>
              <w:t>证件号码</w:t>
            </w:r>
            <w:r>
              <w:rPr>
                <w:rFonts w:hint="eastAsia"/>
                <w:szCs w:val="21"/>
              </w:rPr>
              <w:t>、当前逾期数、分行、</w:t>
            </w:r>
            <w:r>
              <w:rPr>
                <w:szCs w:val="21"/>
              </w:rPr>
              <w:t>当前余额</w:t>
            </w:r>
            <w:r>
              <w:rPr>
                <w:rFonts w:hint="eastAsia"/>
                <w:szCs w:val="21"/>
              </w:rPr>
              <w:t>、</w:t>
            </w:r>
            <w:r>
              <w:rPr>
                <w:szCs w:val="21"/>
              </w:rPr>
              <w:t>最低还款额</w:t>
            </w:r>
            <w:r>
              <w:rPr>
                <w:rFonts w:hint="eastAsia"/>
                <w:szCs w:val="21"/>
              </w:rPr>
              <w:t>、</w:t>
            </w:r>
            <w:r>
              <w:rPr>
                <w:szCs w:val="21"/>
              </w:rPr>
              <w:t>逾期本金</w:t>
            </w:r>
            <w:r>
              <w:rPr>
                <w:rFonts w:hint="eastAsia"/>
                <w:szCs w:val="21"/>
              </w:rPr>
              <w:t>、操作：详细信息</w:t>
            </w:r>
            <w:r>
              <w:rPr>
                <w:rFonts w:hint="eastAsia"/>
                <w:szCs w:val="21"/>
              </w:rPr>
              <w:t>[</w:t>
            </w:r>
            <w:r>
              <w:rPr>
                <w:rFonts w:hint="eastAsia"/>
                <w:szCs w:val="21"/>
              </w:rPr>
              <w:t>超链接</w:t>
            </w:r>
            <w:r>
              <w:rPr>
                <w:rFonts w:hint="eastAsia"/>
                <w:szCs w:val="21"/>
              </w:rPr>
              <w:t>]</w:t>
            </w:r>
            <w:r>
              <w:rPr>
                <w:rFonts w:hint="eastAsia"/>
                <w:szCs w:val="21"/>
              </w:rPr>
              <w:t>、案件详情</w:t>
            </w:r>
            <w:r>
              <w:rPr>
                <w:rFonts w:hint="eastAsia"/>
                <w:szCs w:val="21"/>
              </w:rPr>
              <w:t>[</w:t>
            </w:r>
            <w:r>
              <w:rPr>
                <w:rFonts w:hint="eastAsia"/>
                <w:szCs w:val="21"/>
              </w:rPr>
              <w:t>超链接</w:t>
            </w:r>
            <w:r>
              <w:rPr>
                <w:rFonts w:hint="eastAsia"/>
                <w:szCs w:val="21"/>
              </w:rPr>
              <w:t>]</w:t>
            </w:r>
            <w:r>
              <w:rPr>
                <w:rFonts w:hint="eastAsia"/>
                <w:szCs w:val="21"/>
              </w:rPr>
              <w:t>。</w:t>
            </w:r>
          </w:p>
          <w:p w14:paraId="1093A53F" w14:textId="77777777" w:rsidR="00DC1257" w:rsidRDefault="007579A1">
            <w:pPr>
              <w:spacing w:line="360" w:lineRule="atLeast"/>
              <w:rPr>
                <w:szCs w:val="21"/>
              </w:rPr>
            </w:pPr>
            <w:r>
              <w:rPr>
                <w:szCs w:val="21"/>
              </w:rPr>
              <w:t>核查反馈</w:t>
            </w:r>
            <w:r>
              <w:rPr>
                <w:rFonts w:hint="eastAsia"/>
                <w:szCs w:val="21"/>
              </w:rPr>
              <w:t>[</w:t>
            </w:r>
            <w:r>
              <w:rPr>
                <w:rFonts w:hint="eastAsia"/>
                <w:szCs w:val="21"/>
              </w:rPr>
              <w:t>按钮</w:t>
            </w:r>
            <w:r>
              <w:rPr>
                <w:rFonts w:hint="eastAsia"/>
                <w:szCs w:val="21"/>
              </w:rPr>
              <w:t>]</w:t>
            </w:r>
            <w:r>
              <w:rPr>
                <w:rFonts w:hint="eastAsia"/>
                <w:szCs w:val="21"/>
              </w:rPr>
              <w:t>、</w:t>
            </w:r>
            <w:r>
              <w:rPr>
                <w:szCs w:val="21"/>
              </w:rPr>
              <w:t>核查完成</w:t>
            </w:r>
            <w:r>
              <w:rPr>
                <w:rFonts w:hint="eastAsia"/>
                <w:szCs w:val="21"/>
              </w:rPr>
              <w:t>[</w:t>
            </w:r>
            <w:r>
              <w:rPr>
                <w:rFonts w:hint="eastAsia"/>
                <w:szCs w:val="21"/>
              </w:rPr>
              <w:t>按钮</w:t>
            </w:r>
            <w:r>
              <w:rPr>
                <w:rFonts w:hint="eastAsia"/>
                <w:szCs w:val="21"/>
              </w:rPr>
              <w:t>]</w:t>
            </w:r>
            <w:r>
              <w:rPr>
                <w:rFonts w:hint="eastAsia"/>
                <w:szCs w:val="21"/>
              </w:rPr>
              <w:t>。</w:t>
            </w:r>
          </w:p>
        </w:tc>
      </w:tr>
      <w:tr w:rsidR="00DC1257" w14:paraId="10D60DF7" w14:textId="77777777">
        <w:trPr>
          <w:trHeight w:val="225"/>
        </w:trPr>
        <w:tc>
          <w:tcPr>
            <w:tcW w:w="1985" w:type="dxa"/>
            <w:shd w:val="clear" w:color="auto" w:fill="D9D9D9"/>
          </w:tcPr>
          <w:p w14:paraId="5A9A69B3" w14:textId="77777777" w:rsidR="00DC1257" w:rsidRDefault="007579A1">
            <w:pPr>
              <w:spacing w:line="360" w:lineRule="atLeast"/>
              <w:rPr>
                <w:szCs w:val="21"/>
              </w:rPr>
            </w:pPr>
            <w:r>
              <w:rPr>
                <w:rFonts w:hint="eastAsia"/>
                <w:szCs w:val="21"/>
              </w:rPr>
              <w:t>参考画面</w:t>
            </w:r>
          </w:p>
        </w:tc>
        <w:tc>
          <w:tcPr>
            <w:tcW w:w="7087" w:type="dxa"/>
          </w:tcPr>
          <w:p w14:paraId="70D5D20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szCs w:val="21"/>
              </w:rPr>
              <w:t>投诉核查</w:t>
            </w:r>
            <w:r>
              <w:rPr>
                <w:rFonts w:hAnsi="宋体" w:hint="eastAsia"/>
                <w:szCs w:val="21"/>
              </w:rPr>
              <w:t>：</w:t>
            </w:r>
          </w:p>
          <w:p w14:paraId="55E6C31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20E35096" wp14:editId="4B9748AF">
                  <wp:extent cx="4314190" cy="1525270"/>
                  <wp:effectExtent l="0" t="0" r="10160" b="17780"/>
                  <wp:docPr id="24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96"/>
                          <pic:cNvPicPr>
                            <a:picLocks noChangeAspect="1"/>
                          </pic:cNvPicPr>
                        </pic:nvPicPr>
                        <pic:blipFill>
                          <a:blip r:embed="rId224" cstate="print"/>
                          <a:stretch>
                            <a:fillRect/>
                          </a:stretch>
                        </pic:blipFill>
                        <pic:spPr>
                          <a:xfrm>
                            <a:off x="0" y="0"/>
                            <a:ext cx="4314190" cy="1525270"/>
                          </a:xfrm>
                          <a:prstGeom prst="rect">
                            <a:avLst/>
                          </a:prstGeom>
                          <a:noFill/>
                          <a:ln w="9525">
                            <a:noFill/>
                            <a:miter/>
                          </a:ln>
                        </pic:spPr>
                      </pic:pic>
                    </a:graphicData>
                  </a:graphic>
                </wp:inline>
              </w:drawing>
            </w:r>
          </w:p>
        </w:tc>
      </w:tr>
      <w:tr w:rsidR="00DC1257" w14:paraId="128FD603" w14:textId="77777777">
        <w:trPr>
          <w:trHeight w:val="225"/>
        </w:trPr>
        <w:tc>
          <w:tcPr>
            <w:tcW w:w="1985" w:type="dxa"/>
            <w:shd w:val="clear" w:color="auto" w:fill="D9D9D9"/>
          </w:tcPr>
          <w:p w14:paraId="7EE26557" w14:textId="77777777" w:rsidR="00DC1257" w:rsidRDefault="007579A1">
            <w:pPr>
              <w:spacing w:line="360" w:lineRule="atLeast"/>
              <w:rPr>
                <w:szCs w:val="21"/>
              </w:rPr>
            </w:pPr>
            <w:r>
              <w:rPr>
                <w:rFonts w:hint="eastAsia"/>
                <w:szCs w:val="21"/>
              </w:rPr>
              <w:lastRenderedPageBreak/>
              <w:t>业务规则</w:t>
            </w:r>
          </w:p>
        </w:tc>
        <w:tc>
          <w:tcPr>
            <w:tcW w:w="7087" w:type="dxa"/>
          </w:tcPr>
          <w:p w14:paraId="4E56A5AD" w14:textId="77777777" w:rsidR="00DC1257" w:rsidRDefault="007579A1">
            <w:pPr>
              <w:numPr>
                <w:ilvl w:val="0"/>
                <w:numId w:val="122"/>
              </w:numPr>
            </w:pPr>
            <w:r>
              <w:rPr>
                <w:rFonts w:hint="eastAsia"/>
              </w:rPr>
              <w:t>输入查询条件（客户</w:t>
            </w:r>
            <w:proofErr w:type="gramStart"/>
            <w:r>
              <w:rPr>
                <w:rFonts w:hint="eastAsia"/>
              </w:rPr>
              <w:t>名支持</w:t>
            </w:r>
            <w:proofErr w:type="gramEnd"/>
            <w:r>
              <w:rPr>
                <w:rFonts w:hint="eastAsia"/>
              </w:rPr>
              <w:t>模糊查询），点击【查询】按钮，将要审核的案件列表显示出来。</w:t>
            </w:r>
          </w:p>
          <w:p w14:paraId="6D1ECD6A" w14:textId="77777777" w:rsidR="00DC1257" w:rsidRDefault="007579A1">
            <w:r>
              <w:rPr>
                <w:noProof/>
              </w:rPr>
              <w:drawing>
                <wp:inline distT="0" distB="0" distL="114300" distR="114300" wp14:anchorId="05CC3247" wp14:editId="05B172F6">
                  <wp:extent cx="4366895" cy="918210"/>
                  <wp:effectExtent l="0" t="0" r="14605" b="1524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25" cstate="print"/>
                          <a:stretch>
                            <a:fillRect/>
                          </a:stretch>
                        </pic:blipFill>
                        <pic:spPr>
                          <a:xfrm>
                            <a:off x="0" y="0"/>
                            <a:ext cx="4366895" cy="918210"/>
                          </a:xfrm>
                          <a:prstGeom prst="rect">
                            <a:avLst/>
                          </a:prstGeom>
                          <a:noFill/>
                          <a:ln w="9525">
                            <a:noFill/>
                            <a:miter/>
                          </a:ln>
                        </pic:spPr>
                      </pic:pic>
                    </a:graphicData>
                  </a:graphic>
                </wp:inline>
              </w:drawing>
            </w:r>
          </w:p>
          <w:p w14:paraId="51BB471B" w14:textId="77777777" w:rsidR="00DC1257" w:rsidRDefault="007579A1">
            <w:pPr>
              <w:numPr>
                <w:ilvl w:val="0"/>
                <w:numId w:val="122"/>
              </w:numPr>
            </w:pPr>
            <w:r>
              <w:rPr>
                <w:rFonts w:hint="eastAsia"/>
              </w:rPr>
              <w:t>点击【核查反馈】按钮，进行核查处理页面，填写核查结果，上</w:t>
            </w:r>
            <w:proofErr w:type="gramStart"/>
            <w:r>
              <w:rPr>
                <w:rFonts w:hint="eastAsia"/>
              </w:rPr>
              <w:t>传相关</w:t>
            </w:r>
            <w:proofErr w:type="gramEnd"/>
            <w:r>
              <w:rPr>
                <w:rFonts w:hint="eastAsia"/>
              </w:rPr>
              <w:t>文件，点击保存即可。</w:t>
            </w:r>
          </w:p>
          <w:p w14:paraId="18A3AA5B" w14:textId="77777777" w:rsidR="00DC1257" w:rsidRDefault="007579A1">
            <w:r>
              <w:rPr>
                <w:noProof/>
              </w:rPr>
              <w:drawing>
                <wp:inline distT="0" distB="0" distL="114300" distR="114300" wp14:anchorId="0393FE72" wp14:editId="5F94FBEE">
                  <wp:extent cx="4317365" cy="1900555"/>
                  <wp:effectExtent l="0" t="0" r="6985" b="4445"/>
                  <wp:docPr id="24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97"/>
                          <pic:cNvPicPr>
                            <a:picLocks noChangeAspect="1"/>
                          </pic:cNvPicPr>
                        </pic:nvPicPr>
                        <pic:blipFill>
                          <a:blip r:embed="rId226" cstate="print"/>
                          <a:stretch>
                            <a:fillRect/>
                          </a:stretch>
                        </pic:blipFill>
                        <pic:spPr>
                          <a:xfrm>
                            <a:off x="0" y="0"/>
                            <a:ext cx="4317365" cy="1900555"/>
                          </a:xfrm>
                          <a:prstGeom prst="rect">
                            <a:avLst/>
                          </a:prstGeom>
                          <a:noFill/>
                          <a:ln w="9525">
                            <a:noFill/>
                            <a:miter/>
                          </a:ln>
                        </pic:spPr>
                      </pic:pic>
                    </a:graphicData>
                  </a:graphic>
                </wp:inline>
              </w:drawing>
            </w:r>
          </w:p>
          <w:p w14:paraId="59CB2CD7" w14:textId="77777777" w:rsidR="00DC1257" w:rsidRDefault="007579A1">
            <w:pPr>
              <w:numPr>
                <w:ilvl w:val="0"/>
                <w:numId w:val="122"/>
              </w:numPr>
            </w:pPr>
            <w:r>
              <w:rPr>
                <w:rFonts w:hint="eastAsia"/>
              </w:rPr>
              <w:t>核查反馈填写完后，点击【核查完成】按钮，会弹出一个框：</w:t>
            </w:r>
          </w:p>
          <w:p w14:paraId="62840E64" w14:textId="77777777" w:rsidR="00DC1257" w:rsidRDefault="007579A1">
            <w:r>
              <w:rPr>
                <w:noProof/>
              </w:rPr>
              <w:drawing>
                <wp:inline distT="0" distB="0" distL="114300" distR="114300" wp14:anchorId="7191D337" wp14:editId="0260EB8E">
                  <wp:extent cx="3011805" cy="1743710"/>
                  <wp:effectExtent l="0" t="0" r="17145" b="889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227" cstate="print"/>
                          <a:stretch>
                            <a:fillRect/>
                          </a:stretch>
                        </pic:blipFill>
                        <pic:spPr>
                          <a:xfrm>
                            <a:off x="0" y="0"/>
                            <a:ext cx="3011805" cy="1743710"/>
                          </a:xfrm>
                          <a:prstGeom prst="rect">
                            <a:avLst/>
                          </a:prstGeom>
                          <a:noFill/>
                          <a:ln w="9525">
                            <a:noFill/>
                            <a:miter/>
                          </a:ln>
                        </pic:spPr>
                      </pic:pic>
                    </a:graphicData>
                  </a:graphic>
                </wp:inline>
              </w:drawing>
            </w:r>
          </w:p>
          <w:p w14:paraId="7F290DCE" w14:textId="77777777" w:rsidR="00DC1257" w:rsidRDefault="007579A1">
            <w:pPr>
              <w:ind w:firstLineChars="400" w:firstLine="840"/>
            </w:pPr>
            <w:r>
              <w:rPr>
                <w:rFonts w:hint="eastAsia"/>
              </w:rPr>
              <w:t>询问是否核查完成，点击是即可。</w:t>
            </w:r>
          </w:p>
          <w:p w14:paraId="6503A539" w14:textId="77777777" w:rsidR="00DC1257" w:rsidRDefault="007579A1">
            <w:pPr>
              <w:numPr>
                <w:ilvl w:val="0"/>
                <w:numId w:val="122"/>
              </w:numPr>
            </w:pPr>
            <w:r>
              <w:rPr>
                <w:rFonts w:hint="eastAsia"/>
              </w:rPr>
              <w:t>点击投诉信息</w:t>
            </w:r>
            <w:r>
              <w:rPr>
                <w:rFonts w:hint="eastAsia"/>
              </w:rPr>
              <w:t>-</w:t>
            </w:r>
            <w:r>
              <w:rPr>
                <w:rFonts w:hint="eastAsia"/>
              </w:rPr>
              <w:t>详细信息，查看投诉内容信息。</w:t>
            </w:r>
          </w:p>
          <w:p w14:paraId="57E6729E" w14:textId="77777777" w:rsidR="00DC1257" w:rsidRDefault="007579A1">
            <w:r>
              <w:rPr>
                <w:noProof/>
              </w:rPr>
              <w:lastRenderedPageBreak/>
              <w:drawing>
                <wp:inline distT="0" distB="0" distL="114300" distR="114300" wp14:anchorId="5B3962C1" wp14:editId="438E5A7C">
                  <wp:extent cx="4387850" cy="2073910"/>
                  <wp:effectExtent l="0" t="0" r="12700" b="2540"/>
                  <wp:docPr id="24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2"/>
                          <pic:cNvPicPr>
                            <a:picLocks noChangeAspect="1"/>
                          </pic:cNvPicPr>
                        </pic:nvPicPr>
                        <pic:blipFill>
                          <a:blip r:embed="rId228" cstate="print"/>
                          <a:stretch>
                            <a:fillRect/>
                          </a:stretch>
                        </pic:blipFill>
                        <pic:spPr>
                          <a:xfrm>
                            <a:off x="0" y="0"/>
                            <a:ext cx="4387850" cy="2073910"/>
                          </a:xfrm>
                          <a:prstGeom prst="rect">
                            <a:avLst/>
                          </a:prstGeom>
                          <a:noFill/>
                          <a:ln w="9525">
                            <a:noFill/>
                            <a:miter/>
                          </a:ln>
                        </pic:spPr>
                      </pic:pic>
                    </a:graphicData>
                  </a:graphic>
                </wp:inline>
              </w:drawing>
            </w:r>
          </w:p>
          <w:p w14:paraId="3EC7FB5A" w14:textId="77777777" w:rsidR="00DC1257" w:rsidRDefault="007579A1">
            <w:pPr>
              <w:numPr>
                <w:ilvl w:val="0"/>
                <w:numId w:val="122"/>
              </w:numPr>
            </w:pPr>
            <w:r>
              <w:rPr>
                <w:rFonts w:hint="eastAsia"/>
              </w:rPr>
              <w:t>点击案件详情</w:t>
            </w:r>
            <w:r>
              <w:rPr>
                <w:rFonts w:hint="eastAsia"/>
              </w:rPr>
              <w:t>-</w:t>
            </w:r>
            <w:r>
              <w:rPr>
                <w:rFonts w:hint="eastAsia"/>
              </w:rPr>
              <w:t>案件详细，查看案件信息（</w:t>
            </w:r>
            <w:proofErr w:type="gramStart"/>
            <w:r>
              <w:rPr>
                <w:rFonts w:hint="eastAsia"/>
              </w:rPr>
              <w:t>同投诉</w:t>
            </w:r>
            <w:proofErr w:type="gramEnd"/>
            <w:r>
              <w:rPr>
                <w:rFonts w:hint="eastAsia"/>
              </w:rPr>
              <w:t>案件详情）。</w:t>
            </w:r>
          </w:p>
          <w:p w14:paraId="19029160" w14:textId="77777777" w:rsidR="00DC1257" w:rsidRDefault="007579A1">
            <w:r>
              <w:rPr>
                <w:noProof/>
              </w:rPr>
              <w:drawing>
                <wp:inline distT="0" distB="0" distL="114300" distR="114300" wp14:anchorId="473225C2" wp14:editId="69DF4DBA">
                  <wp:extent cx="4363720" cy="2060575"/>
                  <wp:effectExtent l="0" t="0" r="17780" b="15875"/>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
                          <pic:cNvPicPr>
                            <a:picLocks noChangeAspect="1"/>
                          </pic:cNvPicPr>
                        </pic:nvPicPr>
                        <pic:blipFill>
                          <a:blip r:embed="rId229" cstate="print"/>
                          <a:stretch>
                            <a:fillRect/>
                          </a:stretch>
                        </pic:blipFill>
                        <pic:spPr>
                          <a:xfrm>
                            <a:off x="0" y="0"/>
                            <a:ext cx="4363720" cy="2060575"/>
                          </a:xfrm>
                          <a:prstGeom prst="rect">
                            <a:avLst/>
                          </a:prstGeom>
                          <a:noFill/>
                          <a:ln w="9525">
                            <a:noFill/>
                            <a:miter/>
                          </a:ln>
                        </pic:spPr>
                      </pic:pic>
                    </a:graphicData>
                  </a:graphic>
                </wp:inline>
              </w:drawing>
            </w:r>
          </w:p>
        </w:tc>
      </w:tr>
      <w:tr w:rsidR="00DC1257" w14:paraId="74025ED8" w14:textId="77777777">
        <w:trPr>
          <w:trHeight w:val="225"/>
        </w:trPr>
        <w:tc>
          <w:tcPr>
            <w:tcW w:w="1985" w:type="dxa"/>
            <w:shd w:val="clear" w:color="auto" w:fill="D9D9D9"/>
          </w:tcPr>
          <w:p w14:paraId="3311E52B" w14:textId="77777777" w:rsidR="00DC1257" w:rsidRDefault="007579A1">
            <w:pPr>
              <w:spacing w:line="360" w:lineRule="atLeast"/>
              <w:rPr>
                <w:szCs w:val="21"/>
              </w:rPr>
            </w:pPr>
            <w:r>
              <w:rPr>
                <w:rFonts w:hint="eastAsia"/>
                <w:szCs w:val="21"/>
              </w:rPr>
              <w:lastRenderedPageBreak/>
              <w:t>备注</w:t>
            </w:r>
          </w:p>
        </w:tc>
        <w:tc>
          <w:tcPr>
            <w:tcW w:w="7087" w:type="dxa"/>
          </w:tcPr>
          <w:p w14:paraId="50915F50" w14:textId="77777777" w:rsidR="00DC1257" w:rsidRDefault="00DC1257">
            <w:pPr>
              <w:widowControl/>
              <w:overflowPunct w:val="0"/>
              <w:autoSpaceDE w:val="0"/>
              <w:autoSpaceDN w:val="0"/>
              <w:adjustRightInd w:val="0"/>
              <w:spacing w:after="100" w:line="360" w:lineRule="atLeast"/>
              <w:textAlignment w:val="baseline"/>
            </w:pPr>
          </w:p>
        </w:tc>
      </w:tr>
    </w:tbl>
    <w:p w14:paraId="19FD7C0F" w14:textId="77777777" w:rsidR="00DC1257" w:rsidRDefault="00DC1257"/>
    <w:p w14:paraId="2C8CFB08" w14:textId="77777777" w:rsidR="00DC1257" w:rsidRDefault="00DC1257"/>
    <w:p w14:paraId="3787227F" w14:textId="77777777" w:rsidR="00DC1257" w:rsidRDefault="00DC1257"/>
    <w:p w14:paraId="56432BA4" w14:textId="77777777" w:rsidR="00DC1257" w:rsidRDefault="00DC1257"/>
    <w:p w14:paraId="69EE13AF" w14:textId="77777777" w:rsidR="00DC1257" w:rsidRDefault="00DC1257"/>
    <w:p w14:paraId="6D7609FF" w14:textId="77777777" w:rsidR="00DC1257" w:rsidRDefault="007579A1">
      <w:pPr>
        <w:pStyle w:val="1"/>
      </w:pPr>
      <w:bookmarkStart w:id="3545" w:name="_Toc6353"/>
      <w:r>
        <w:rPr>
          <w:rFonts w:hint="eastAsia"/>
        </w:rPr>
        <w:t>系统运维</w:t>
      </w:r>
      <w:bookmarkEnd w:id="3545"/>
    </w:p>
    <w:p w14:paraId="646A6B47" w14:textId="77777777" w:rsidR="00DC1257" w:rsidRDefault="007579A1">
      <w:pPr>
        <w:pStyle w:val="2"/>
      </w:pPr>
      <w:bookmarkStart w:id="3546" w:name="_Toc18686"/>
      <w:r>
        <w:rPr>
          <w:rFonts w:hint="eastAsia"/>
        </w:rPr>
        <w:t>批量任务启动</w:t>
      </w:r>
      <w:bookmarkEnd w:id="354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6E235C5" w14:textId="77777777">
        <w:trPr>
          <w:trHeight w:val="225"/>
        </w:trPr>
        <w:tc>
          <w:tcPr>
            <w:tcW w:w="1985" w:type="dxa"/>
            <w:shd w:val="clear" w:color="auto" w:fill="D9D9D9"/>
          </w:tcPr>
          <w:p w14:paraId="61A27582" w14:textId="77777777" w:rsidR="00DC1257" w:rsidRDefault="007579A1">
            <w:pPr>
              <w:spacing w:line="360" w:lineRule="atLeast"/>
              <w:rPr>
                <w:szCs w:val="21"/>
              </w:rPr>
            </w:pPr>
            <w:r>
              <w:rPr>
                <w:rFonts w:hint="eastAsia"/>
                <w:szCs w:val="21"/>
              </w:rPr>
              <w:t>功能描述</w:t>
            </w:r>
          </w:p>
        </w:tc>
        <w:tc>
          <w:tcPr>
            <w:tcW w:w="7087" w:type="dxa"/>
          </w:tcPr>
          <w:p w14:paraId="3082D997"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展示查询并且批量操作系统数据。</w:t>
            </w:r>
          </w:p>
        </w:tc>
      </w:tr>
      <w:tr w:rsidR="00DC1257" w14:paraId="796D73EB" w14:textId="77777777">
        <w:trPr>
          <w:trHeight w:val="225"/>
        </w:trPr>
        <w:tc>
          <w:tcPr>
            <w:tcW w:w="1985" w:type="dxa"/>
            <w:shd w:val="clear" w:color="auto" w:fill="D9D9D9"/>
          </w:tcPr>
          <w:p w14:paraId="4F359E15" w14:textId="77777777" w:rsidR="00DC1257" w:rsidRDefault="007579A1">
            <w:pPr>
              <w:spacing w:line="360" w:lineRule="atLeast"/>
              <w:rPr>
                <w:szCs w:val="21"/>
              </w:rPr>
            </w:pPr>
            <w:r>
              <w:rPr>
                <w:rFonts w:hint="eastAsia"/>
                <w:szCs w:val="21"/>
              </w:rPr>
              <w:t>页面输入</w:t>
            </w:r>
          </w:p>
        </w:tc>
        <w:tc>
          <w:tcPr>
            <w:tcW w:w="7087" w:type="dxa"/>
          </w:tcPr>
          <w:p w14:paraId="56FE6B76" w14:textId="77777777" w:rsidR="00DC1257" w:rsidRDefault="007579A1">
            <w:pPr>
              <w:spacing w:line="360" w:lineRule="atLeast"/>
            </w:pPr>
            <w:r>
              <w:rPr>
                <w:rFonts w:hint="eastAsia"/>
              </w:rPr>
              <w:t>作业号</w:t>
            </w:r>
            <w:r>
              <w:rPr>
                <w:rFonts w:hint="eastAsia"/>
              </w:rPr>
              <w:t>[</w:t>
            </w:r>
            <w:r>
              <w:rPr>
                <w:rFonts w:hint="eastAsia"/>
              </w:rPr>
              <w:t>文本框</w:t>
            </w:r>
            <w:r>
              <w:rPr>
                <w:rFonts w:hint="eastAsia"/>
              </w:rPr>
              <w:t>]</w:t>
            </w:r>
            <w:r>
              <w:rPr>
                <w:rFonts w:hint="eastAsia"/>
              </w:rPr>
              <w:t>，步骤号</w:t>
            </w:r>
            <w:r>
              <w:rPr>
                <w:rFonts w:hint="eastAsia"/>
              </w:rPr>
              <w:t>[</w:t>
            </w:r>
            <w:r>
              <w:rPr>
                <w:rFonts w:hint="eastAsia"/>
              </w:rPr>
              <w:t>文本框</w:t>
            </w:r>
            <w:r>
              <w:rPr>
                <w:rFonts w:hint="eastAsia"/>
              </w:rPr>
              <w:t>]</w:t>
            </w:r>
            <w:r>
              <w:rPr>
                <w:rFonts w:hint="eastAsia"/>
              </w:rPr>
              <w:t>，子步骤号</w:t>
            </w:r>
            <w:r>
              <w:rPr>
                <w:rFonts w:hint="eastAsia"/>
              </w:rPr>
              <w:t>[</w:t>
            </w:r>
            <w:r>
              <w:rPr>
                <w:rFonts w:hint="eastAsia"/>
              </w:rPr>
              <w:t>文本框</w:t>
            </w:r>
            <w:r>
              <w:rPr>
                <w:rFonts w:hint="eastAsia"/>
              </w:rPr>
              <w:t>]</w:t>
            </w:r>
            <w:r>
              <w:rPr>
                <w:rFonts w:hint="eastAsia"/>
              </w:rPr>
              <w:t>，批量日期</w:t>
            </w:r>
            <w:r>
              <w:rPr>
                <w:rFonts w:hint="eastAsia"/>
              </w:rPr>
              <w:t>[</w:t>
            </w:r>
            <w:r>
              <w:rPr>
                <w:rFonts w:hint="eastAsia"/>
              </w:rPr>
              <w:t>日期格式</w:t>
            </w:r>
            <w:r>
              <w:rPr>
                <w:rFonts w:hint="eastAsia"/>
              </w:rPr>
              <w:t>]</w:t>
            </w:r>
            <w:r>
              <w:rPr>
                <w:rFonts w:hint="eastAsia"/>
              </w:rPr>
              <w:t>，程序名</w:t>
            </w:r>
            <w:r>
              <w:rPr>
                <w:rFonts w:hint="eastAsia"/>
              </w:rPr>
              <w:t>[</w:t>
            </w:r>
            <w:r>
              <w:rPr>
                <w:rFonts w:hint="eastAsia"/>
              </w:rPr>
              <w:t>文本框</w:t>
            </w:r>
            <w:r>
              <w:rPr>
                <w:rFonts w:hint="eastAsia"/>
              </w:rPr>
              <w:t>]</w:t>
            </w:r>
            <w:r>
              <w:rPr>
                <w:rFonts w:hint="eastAsia"/>
              </w:rPr>
              <w:t>，批量状态</w:t>
            </w:r>
            <w:r>
              <w:rPr>
                <w:rFonts w:hint="eastAsia"/>
              </w:rPr>
              <w:t>[</w:t>
            </w:r>
            <w:r>
              <w:rPr>
                <w:rFonts w:hint="eastAsia"/>
              </w:rPr>
              <w:t>下拉框</w:t>
            </w:r>
            <w:r>
              <w:rPr>
                <w:rFonts w:hint="eastAsia"/>
              </w:rPr>
              <w:t>]</w:t>
            </w:r>
          </w:p>
        </w:tc>
      </w:tr>
      <w:tr w:rsidR="00DC1257" w14:paraId="3E1E9B22" w14:textId="77777777">
        <w:trPr>
          <w:trHeight w:val="225"/>
        </w:trPr>
        <w:tc>
          <w:tcPr>
            <w:tcW w:w="1985" w:type="dxa"/>
            <w:shd w:val="clear" w:color="auto" w:fill="D9D9D9"/>
          </w:tcPr>
          <w:p w14:paraId="7704E758" w14:textId="77777777" w:rsidR="00DC1257" w:rsidRDefault="007579A1">
            <w:pPr>
              <w:spacing w:line="360" w:lineRule="atLeast"/>
              <w:rPr>
                <w:szCs w:val="21"/>
              </w:rPr>
            </w:pPr>
            <w:r>
              <w:rPr>
                <w:rFonts w:hint="eastAsia"/>
                <w:szCs w:val="21"/>
              </w:rPr>
              <w:t>页面输出</w:t>
            </w:r>
          </w:p>
        </w:tc>
        <w:tc>
          <w:tcPr>
            <w:tcW w:w="7087" w:type="dxa"/>
          </w:tcPr>
          <w:p w14:paraId="122C073E" w14:textId="77777777" w:rsidR="00DC1257" w:rsidRDefault="007579A1">
            <w:pPr>
              <w:spacing w:line="360" w:lineRule="atLeast"/>
              <w:rPr>
                <w:szCs w:val="21"/>
              </w:rPr>
            </w:pPr>
            <w:r>
              <w:rPr>
                <w:rFonts w:hint="eastAsia"/>
              </w:rPr>
              <w:t>作业号，描述，成功提交数量，出错字段，批量状态，批量日</w:t>
            </w:r>
          </w:p>
        </w:tc>
      </w:tr>
      <w:tr w:rsidR="00DC1257" w14:paraId="5AE80970" w14:textId="77777777">
        <w:trPr>
          <w:trHeight w:val="225"/>
        </w:trPr>
        <w:tc>
          <w:tcPr>
            <w:tcW w:w="1985" w:type="dxa"/>
            <w:shd w:val="clear" w:color="auto" w:fill="D9D9D9"/>
          </w:tcPr>
          <w:p w14:paraId="37323760" w14:textId="77777777" w:rsidR="00DC1257" w:rsidRDefault="007579A1">
            <w:pPr>
              <w:spacing w:line="360" w:lineRule="atLeast"/>
              <w:rPr>
                <w:szCs w:val="21"/>
              </w:rPr>
            </w:pPr>
            <w:r>
              <w:rPr>
                <w:rFonts w:hint="eastAsia"/>
                <w:szCs w:val="21"/>
              </w:rPr>
              <w:lastRenderedPageBreak/>
              <w:t>参考画面</w:t>
            </w:r>
          </w:p>
        </w:tc>
        <w:tc>
          <w:tcPr>
            <w:tcW w:w="7087" w:type="dxa"/>
          </w:tcPr>
          <w:p w14:paraId="1C83376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6B5D900" wp14:editId="79529536">
                  <wp:extent cx="4186555" cy="1937385"/>
                  <wp:effectExtent l="0" t="0" r="4445" b="571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30" cstate="print"/>
                          <a:stretch>
                            <a:fillRect/>
                          </a:stretch>
                        </pic:blipFill>
                        <pic:spPr>
                          <a:xfrm>
                            <a:off x="0" y="0"/>
                            <a:ext cx="4186555" cy="1937385"/>
                          </a:xfrm>
                          <a:prstGeom prst="rect">
                            <a:avLst/>
                          </a:prstGeom>
                          <a:noFill/>
                          <a:ln w="9525">
                            <a:noFill/>
                            <a:miter/>
                          </a:ln>
                        </pic:spPr>
                      </pic:pic>
                    </a:graphicData>
                  </a:graphic>
                </wp:inline>
              </w:drawing>
            </w:r>
          </w:p>
          <w:p w14:paraId="70F1B9A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0332C01" wp14:editId="762C1813">
                  <wp:extent cx="4125595" cy="2870200"/>
                  <wp:effectExtent l="0" t="0" r="8255" b="635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31" cstate="print"/>
                          <a:stretch>
                            <a:fillRect/>
                          </a:stretch>
                        </pic:blipFill>
                        <pic:spPr>
                          <a:xfrm>
                            <a:off x="0" y="0"/>
                            <a:ext cx="4125595" cy="2870200"/>
                          </a:xfrm>
                          <a:prstGeom prst="rect">
                            <a:avLst/>
                          </a:prstGeom>
                          <a:noFill/>
                          <a:ln w="9525">
                            <a:noFill/>
                            <a:miter/>
                          </a:ln>
                        </pic:spPr>
                      </pic:pic>
                    </a:graphicData>
                  </a:graphic>
                </wp:inline>
              </w:drawing>
            </w:r>
          </w:p>
          <w:p w14:paraId="046CBF00"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4A47888" wp14:editId="04B0B4FA">
                  <wp:extent cx="3812540" cy="1987550"/>
                  <wp:effectExtent l="0" t="0" r="16510" b="1270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32" cstate="print"/>
                          <a:stretch>
                            <a:fillRect/>
                          </a:stretch>
                        </pic:blipFill>
                        <pic:spPr>
                          <a:xfrm>
                            <a:off x="0" y="0"/>
                            <a:ext cx="3812540" cy="1987550"/>
                          </a:xfrm>
                          <a:prstGeom prst="rect">
                            <a:avLst/>
                          </a:prstGeom>
                          <a:noFill/>
                          <a:ln w="9525">
                            <a:noFill/>
                            <a:miter/>
                          </a:ln>
                        </pic:spPr>
                      </pic:pic>
                    </a:graphicData>
                  </a:graphic>
                </wp:inline>
              </w:drawing>
            </w:r>
          </w:p>
        </w:tc>
      </w:tr>
      <w:tr w:rsidR="00DC1257" w14:paraId="778A0D88" w14:textId="77777777">
        <w:trPr>
          <w:trHeight w:val="225"/>
        </w:trPr>
        <w:tc>
          <w:tcPr>
            <w:tcW w:w="1985" w:type="dxa"/>
            <w:shd w:val="clear" w:color="auto" w:fill="D9D9D9"/>
          </w:tcPr>
          <w:p w14:paraId="12BEEE7F" w14:textId="77777777" w:rsidR="00DC1257" w:rsidRDefault="007579A1">
            <w:pPr>
              <w:spacing w:line="360" w:lineRule="atLeast"/>
              <w:rPr>
                <w:szCs w:val="21"/>
              </w:rPr>
            </w:pPr>
            <w:r>
              <w:rPr>
                <w:rFonts w:hint="eastAsia"/>
                <w:szCs w:val="21"/>
              </w:rPr>
              <w:t>业务规则</w:t>
            </w:r>
          </w:p>
        </w:tc>
        <w:tc>
          <w:tcPr>
            <w:tcW w:w="7087" w:type="dxa"/>
          </w:tcPr>
          <w:p w14:paraId="41D04BB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6EF478B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点击启动批量说明下载</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：进行文件批量下载。</w:t>
            </w:r>
          </w:p>
          <w:p w14:paraId="33C75C1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点击初始导出数据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：初始化导出数据。</w:t>
            </w:r>
          </w:p>
          <w:p w14:paraId="0224E24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4.</w:t>
            </w:r>
            <w:r>
              <w:rPr>
                <w:rFonts w:ascii="Times New Roman" w:hAnsi="Times New Roman" w:hint="eastAsia"/>
                <w:szCs w:val="21"/>
              </w:rPr>
              <w:t>修改后导出数据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：将修改后的数据导出。</w:t>
            </w:r>
          </w:p>
          <w:p w14:paraId="5C0A9F2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lastRenderedPageBreak/>
              <w:t>5.</w:t>
            </w:r>
            <w:r>
              <w:rPr>
                <w:rFonts w:ascii="Times New Roman" w:hAnsi="Times New Roman" w:hint="eastAsia"/>
                <w:szCs w:val="21"/>
              </w:rPr>
              <w:t>批量处理</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：进行一次性批量处理数据。</w:t>
            </w:r>
          </w:p>
          <w:p w14:paraId="1E888CB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6.</w:t>
            </w:r>
            <w:r>
              <w:rPr>
                <w:rFonts w:ascii="Times New Roman" w:hAnsi="Times New Roman" w:hint="eastAsia"/>
                <w:szCs w:val="21"/>
              </w:rPr>
              <w:t>上传</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：将数据上传到项目中。</w:t>
            </w:r>
          </w:p>
        </w:tc>
      </w:tr>
      <w:tr w:rsidR="00DC1257" w14:paraId="691DAA2E" w14:textId="77777777">
        <w:trPr>
          <w:trHeight w:val="225"/>
        </w:trPr>
        <w:tc>
          <w:tcPr>
            <w:tcW w:w="1985" w:type="dxa"/>
            <w:shd w:val="clear" w:color="auto" w:fill="D9D9D9"/>
          </w:tcPr>
          <w:p w14:paraId="06361332" w14:textId="77777777" w:rsidR="00DC1257" w:rsidRDefault="007579A1">
            <w:pPr>
              <w:spacing w:line="360" w:lineRule="atLeast"/>
              <w:rPr>
                <w:szCs w:val="21"/>
              </w:rPr>
            </w:pPr>
            <w:r>
              <w:rPr>
                <w:rFonts w:hint="eastAsia"/>
                <w:szCs w:val="21"/>
              </w:rPr>
              <w:lastRenderedPageBreak/>
              <w:t>备注</w:t>
            </w:r>
          </w:p>
        </w:tc>
        <w:tc>
          <w:tcPr>
            <w:tcW w:w="7087" w:type="dxa"/>
          </w:tcPr>
          <w:p w14:paraId="638B1125"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32169C93" w14:textId="77777777" w:rsidR="00DC1257" w:rsidRDefault="00DC1257"/>
    <w:p w14:paraId="28818287" w14:textId="77777777" w:rsidR="00DC1257" w:rsidRDefault="007579A1">
      <w:pPr>
        <w:pStyle w:val="2"/>
      </w:pPr>
      <w:bookmarkStart w:id="3547" w:name="_Toc445106895"/>
      <w:bookmarkStart w:id="3548" w:name="_Toc10777"/>
      <w:r>
        <w:rPr>
          <w:rFonts w:hint="eastAsia"/>
        </w:rPr>
        <w:t>批量任务配置维护</w:t>
      </w:r>
      <w:bookmarkEnd w:id="3547"/>
      <w:bookmarkEnd w:id="3548"/>
    </w:p>
    <w:p w14:paraId="0B7947B1" w14:textId="77777777" w:rsidR="00DC1257" w:rsidRDefault="007579A1">
      <w:pPr>
        <w:pStyle w:val="3"/>
        <w:numPr>
          <w:ilvl w:val="2"/>
          <w:numId w:val="1"/>
        </w:numPr>
        <w:rPr>
          <w:rFonts w:ascii="黑体" w:eastAsia="黑体"/>
          <w:sz w:val="24"/>
          <w:szCs w:val="24"/>
        </w:rPr>
      </w:pPr>
      <w:bookmarkStart w:id="3549" w:name="_Toc6802"/>
      <w:r>
        <w:rPr>
          <w:rFonts w:ascii="黑体" w:eastAsia="黑体" w:hint="eastAsia"/>
          <w:sz w:val="24"/>
          <w:szCs w:val="24"/>
        </w:rPr>
        <w:t>批量任务查询</w:t>
      </w:r>
      <w:bookmarkEnd w:id="3549"/>
    </w:p>
    <w:p w14:paraId="46C01230" w14:textId="77777777" w:rsidR="00DC1257" w:rsidRDefault="00DC1257"/>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E09DFC8" w14:textId="77777777">
        <w:trPr>
          <w:trHeight w:val="225"/>
        </w:trPr>
        <w:tc>
          <w:tcPr>
            <w:tcW w:w="1985" w:type="dxa"/>
            <w:shd w:val="clear" w:color="auto" w:fill="D9D9D9"/>
          </w:tcPr>
          <w:p w14:paraId="5186A0D1" w14:textId="77777777" w:rsidR="00DC1257" w:rsidRDefault="007579A1">
            <w:pPr>
              <w:spacing w:line="360" w:lineRule="atLeast"/>
              <w:rPr>
                <w:szCs w:val="21"/>
              </w:rPr>
            </w:pPr>
            <w:r>
              <w:rPr>
                <w:rFonts w:hint="eastAsia"/>
                <w:szCs w:val="21"/>
              </w:rPr>
              <w:t>功能描述</w:t>
            </w:r>
          </w:p>
        </w:tc>
        <w:tc>
          <w:tcPr>
            <w:tcW w:w="7087" w:type="dxa"/>
          </w:tcPr>
          <w:p w14:paraId="34D4428D"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批量任务配置维护</w:t>
            </w:r>
          </w:p>
        </w:tc>
      </w:tr>
      <w:tr w:rsidR="00DC1257" w14:paraId="2A3FC548" w14:textId="77777777">
        <w:trPr>
          <w:trHeight w:val="225"/>
        </w:trPr>
        <w:tc>
          <w:tcPr>
            <w:tcW w:w="1985" w:type="dxa"/>
            <w:shd w:val="clear" w:color="auto" w:fill="D9D9D9"/>
          </w:tcPr>
          <w:p w14:paraId="6BDADD36" w14:textId="77777777" w:rsidR="00DC1257" w:rsidRDefault="007579A1">
            <w:pPr>
              <w:spacing w:line="360" w:lineRule="atLeast"/>
              <w:rPr>
                <w:szCs w:val="21"/>
              </w:rPr>
            </w:pPr>
            <w:r>
              <w:rPr>
                <w:rFonts w:hint="eastAsia"/>
                <w:szCs w:val="21"/>
              </w:rPr>
              <w:t>页面输入</w:t>
            </w:r>
          </w:p>
        </w:tc>
        <w:tc>
          <w:tcPr>
            <w:tcW w:w="7087" w:type="dxa"/>
          </w:tcPr>
          <w:p w14:paraId="46654D7D" w14:textId="77777777" w:rsidR="00DC1257" w:rsidRDefault="007579A1">
            <w:pPr>
              <w:spacing w:line="360" w:lineRule="atLeast"/>
            </w:pPr>
            <w:r>
              <w:rPr>
                <w:rFonts w:hint="eastAsia"/>
              </w:rPr>
              <w:t>查询字段：</w:t>
            </w:r>
          </w:p>
          <w:p w14:paraId="375A8B67" w14:textId="77777777" w:rsidR="00DC1257" w:rsidRDefault="007579A1">
            <w:pPr>
              <w:spacing w:line="360" w:lineRule="atLeast"/>
              <w:ind w:firstLine="435"/>
            </w:pPr>
            <w:r>
              <w:rPr>
                <w:rFonts w:hint="eastAsia"/>
              </w:rPr>
              <w:t>批量数据名称</w:t>
            </w:r>
            <w:r>
              <w:rPr>
                <w:rFonts w:hint="eastAsia"/>
              </w:rPr>
              <w:t>[</w:t>
            </w:r>
            <w:r>
              <w:rPr>
                <w:rFonts w:hint="eastAsia"/>
              </w:rPr>
              <w:t>输入框</w:t>
            </w:r>
            <w:r>
              <w:rPr>
                <w:rFonts w:hint="eastAsia"/>
              </w:rPr>
              <w:t>]</w:t>
            </w:r>
            <w:r>
              <w:rPr>
                <w:rFonts w:hint="eastAsia"/>
              </w:rPr>
              <w:t>，对象名</w:t>
            </w:r>
            <w:r>
              <w:rPr>
                <w:rFonts w:hint="eastAsia"/>
              </w:rPr>
              <w:t>[</w:t>
            </w:r>
            <w:r>
              <w:rPr>
                <w:rFonts w:hint="eastAsia"/>
              </w:rPr>
              <w:t>输入框</w:t>
            </w:r>
            <w:r>
              <w:rPr>
                <w:rFonts w:hint="eastAsia"/>
              </w:rPr>
              <w:t>]</w:t>
            </w:r>
            <w:r>
              <w:rPr>
                <w:rFonts w:hint="eastAsia"/>
              </w:rPr>
              <w:t>，页容量</w:t>
            </w:r>
            <w:r>
              <w:rPr>
                <w:rFonts w:hint="eastAsia"/>
              </w:rPr>
              <w:t>[</w:t>
            </w:r>
            <w:r>
              <w:rPr>
                <w:rFonts w:hint="eastAsia"/>
              </w:rPr>
              <w:t>输入框</w:t>
            </w:r>
            <w:r>
              <w:rPr>
                <w:rFonts w:hint="eastAsia"/>
              </w:rPr>
              <w:t>]</w:t>
            </w:r>
            <w:r>
              <w:rPr>
                <w:rFonts w:hint="eastAsia"/>
              </w:rPr>
              <w:t>，批量任务类型</w:t>
            </w:r>
            <w:r>
              <w:rPr>
                <w:rFonts w:hint="eastAsia"/>
              </w:rPr>
              <w:t>[</w:t>
            </w:r>
            <w:r>
              <w:rPr>
                <w:rFonts w:hint="eastAsia"/>
              </w:rPr>
              <w:t>下拉框</w:t>
            </w:r>
            <w:r>
              <w:rPr>
                <w:rFonts w:hint="eastAsia"/>
              </w:rPr>
              <w:t>]</w:t>
            </w:r>
            <w:r>
              <w:rPr>
                <w:rFonts w:hint="eastAsia"/>
              </w:rPr>
              <w:t>，是否同步</w:t>
            </w:r>
            <w:r>
              <w:rPr>
                <w:rFonts w:hint="eastAsia"/>
              </w:rPr>
              <w:t>[</w:t>
            </w:r>
            <w:r>
              <w:rPr>
                <w:rFonts w:hint="eastAsia"/>
              </w:rPr>
              <w:t>下拉框</w:t>
            </w:r>
            <w:r>
              <w:rPr>
                <w:rFonts w:hint="eastAsia"/>
              </w:rPr>
              <w:t>]</w:t>
            </w:r>
            <w:r>
              <w:rPr>
                <w:rFonts w:hint="eastAsia"/>
              </w:rPr>
              <w:t>，是否可用</w:t>
            </w:r>
            <w:r>
              <w:rPr>
                <w:rFonts w:hint="eastAsia"/>
              </w:rPr>
              <w:t>[</w:t>
            </w:r>
            <w:r>
              <w:rPr>
                <w:rFonts w:hint="eastAsia"/>
              </w:rPr>
              <w:t>下拉框</w:t>
            </w:r>
            <w:r>
              <w:rPr>
                <w:rFonts w:hint="eastAsia"/>
              </w:rPr>
              <w:t>]</w:t>
            </w:r>
            <w:r>
              <w:rPr>
                <w:rFonts w:hint="eastAsia"/>
              </w:rPr>
              <w:t>，是否结束</w:t>
            </w:r>
            <w:r>
              <w:rPr>
                <w:rFonts w:hint="eastAsia"/>
              </w:rPr>
              <w:t>[</w:t>
            </w:r>
            <w:r>
              <w:rPr>
                <w:rFonts w:hint="eastAsia"/>
              </w:rPr>
              <w:t>下拉框</w:t>
            </w:r>
            <w:r>
              <w:rPr>
                <w:rFonts w:hint="eastAsia"/>
              </w:rPr>
              <w:t>]</w:t>
            </w:r>
            <w:r>
              <w:rPr>
                <w:rFonts w:hint="eastAsia"/>
              </w:rPr>
              <w:t>，下一节点</w:t>
            </w:r>
            <w:r>
              <w:rPr>
                <w:rFonts w:hint="eastAsia"/>
              </w:rPr>
              <w:t>[</w:t>
            </w:r>
            <w:r>
              <w:rPr>
                <w:rFonts w:hint="eastAsia"/>
              </w:rPr>
              <w:t>输入框</w:t>
            </w:r>
            <w:r>
              <w:rPr>
                <w:rFonts w:hint="eastAsia"/>
              </w:rPr>
              <w:t>]</w:t>
            </w:r>
          </w:p>
          <w:p w14:paraId="27A2C3D7" w14:textId="77777777" w:rsidR="00DC1257" w:rsidRDefault="007579A1">
            <w:pPr>
              <w:spacing w:line="360" w:lineRule="atLeast"/>
              <w:ind w:firstLine="435"/>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00365779" w14:textId="77777777">
        <w:trPr>
          <w:trHeight w:val="225"/>
        </w:trPr>
        <w:tc>
          <w:tcPr>
            <w:tcW w:w="1985" w:type="dxa"/>
            <w:shd w:val="clear" w:color="auto" w:fill="D9D9D9"/>
          </w:tcPr>
          <w:p w14:paraId="6B801B25" w14:textId="77777777" w:rsidR="00DC1257" w:rsidRDefault="007579A1">
            <w:pPr>
              <w:spacing w:line="360" w:lineRule="atLeast"/>
              <w:rPr>
                <w:szCs w:val="21"/>
              </w:rPr>
            </w:pPr>
            <w:r>
              <w:rPr>
                <w:rFonts w:hint="eastAsia"/>
                <w:szCs w:val="21"/>
              </w:rPr>
              <w:t>页面输出</w:t>
            </w:r>
          </w:p>
        </w:tc>
        <w:tc>
          <w:tcPr>
            <w:tcW w:w="7087" w:type="dxa"/>
          </w:tcPr>
          <w:p w14:paraId="2C9E38ED" w14:textId="77777777" w:rsidR="00DC1257" w:rsidRDefault="007579A1">
            <w:pPr>
              <w:spacing w:line="360" w:lineRule="atLeast"/>
              <w:rPr>
                <w:szCs w:val="21"/>
              </w:rPr>
            </w:pPr>
            <w:r>
              <w:rPr>
                <w:rFonts w:hint="eastAsia"/>
                <w:szCs w:val="21"/>
              </w:rPr>
              <w:t>批量任务配置</w:t>
            </w:r>
            <w:r>
              <w:rPr>
                <w:rFonts w:hint="eastAsia"/>
                <w:szCs w:val="21"/>
              </w:rPr>
              <w:t>[</w:t>
            </w:r>
            <w:r>
              <w:rPr>
                <w:rFonts w:hint="eastAsia"/>
                <w:szCs w:val="21"/>
              </w:rPr>
              <w:t>列表</w:t>
            </w:r>
            <w:r>
              <w:rPr>
                <w:rFonts w:hint="eastAsia"/>
                <w:szCs w:val="21"/>
              </w:rPr>
              <w:t>]:</w:t>
            </w:r>
          </w:p>
          <w:p w14:paraId="4CFAB7E2" w14:textId="77777777" w:rsidR="00DC1257" w:rsidRDefault="007579A1">
            <w:pPr>
              <w:spacing w:line="360" w:lineRule="atLeast"/>
              <w:ind w:firstLine="435"/>
              <w:rPr>
                <w:szCs w:val="21"/>
              </w:rPr>
            </w:pPr>
            <w:r>
              <w:rPr>
                <w:rFonts w:hint="eastAsia"/>
                <w:szCs w:val="21"/>
              </w:rPr>
              <w:t>名称，批量任务类型，是否同步，下一节点，对象名称，页容量，是否可用，是否结束，编辑</w:t>
            </w:r>
            <w:r>
              <w:rPr>
                <w:rFonts w:hint="eastAsia"/>
                <w:szCs w:val="21"/>
              </w:rPr>
              <w:t>[</w:t>
            </w:r>
            <w:r>
              <w:rPr>
                <w:rFonts w:hint="eastAsia"/>
                <w:szCs w:val="21"/>
              </w:rPr>
              <w:t>链接</w:t>
            </w:r>
            <w:r>
              <w:rPr>
                <w:rFonts w:hint="eastAsia"/>
                <w:szCs w:val="21"/>
              </w:rPr>
              <w:t>]</w:t>
            </w:r>
          </w:p>
          <w:p w14:paraId="496D467F" w14:textId="77777777" w:rsidR="00DC1257" w:rsidRDefault="007579A1">
            <w:pPr>
              <w:spacing w:line="360" w:lineRule="atLeast"/>
              <w:ind w:firstLine="435"/>
              <w:rPr>
                <w:szCs w:val="21"/>
              </w:rPr>
            </w:pPr>
            <w:r>
              <w:rPr>
                <w:rFonts w:hint="eastAsia"/>
                <w:szCs w:val="21"/>
              </w:rPr>
              <w:t>新增</w:t>
            </w:r>
            <w:r>
              <w:rPr>
                <w:rFonts w:hint="eastAsia"/>
                <w:szCs w:val="21"/>
              </w:rPr>
              <w:t>[</w:t>
            </w:r>
            <w:r>
              <w:rPr>
                <w:rFonts w:hint="eastAsia"/>
                <w:szCs w:val="21"/>
              </w:rPr>
              <w:t>按钮</w:t>
            </w:r>
            <w:r>
              <w:rPr>
                <w:rFonts w:hint="eastAsia"/>
                <w:szCs w:val="21"/>
              </w:rPr>
              <w:t>]</w:t>
            </w:r>
          </w:p>
        </w:tc>
      </w:tr>
      <w:tr w:rsidR="00DC1257" w14:paraId="32957E26" w14:textId="77777777">
        <w:trPr>
          <w:trHeight w:val="225"/>
        </w:trPr>
        <w:tc>
          <w:tcPr>
            <w:tcW w:w="1985" w:type="dxa"/>
            <w:shd w:val="clear" w:color="auto" w:fill="D9D9D9"/>
          </w:tcPr>
          <w:p w14:paraId="3FC66E8F" w14:textId="77777777" w:rsidR="00DC1257" w:rsidRDefault="007579A1">
            <w:pPr>
              <w:spacing w:line="360" w:lineRule="atLeast"/>
              <w:rPr>
                <w:szCs w:val="21"/>
              </w:rPr>
            </w:pPr>
            <w:r>
              <w:rPr>
                <w:rFonts w:hint="eastAsia"/>
                <w:szCs w:val="21"/>
              </w:rPr>
              <w:t>参考画面</w:t>
            </w:r>
          </w:p>
        </w:tc>
        <w:tc>
          <w:tcPr>
            <w:tcW w:w="7087" w:type="dxa"/>
          </w:tcPr>
          <w:p w14:paraId="3A8C473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0A1B9DCF" wp14:editId="6081D082">
                  <wp:extent cx="4352925" cy="1418590"/>
                  <wp:effectExtent l="0" t="0" r="9525" b="10160"/>
                  <wp:docPr id="253"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7"/>
                          <pic:cNvPicPr>
                            <a:picLocks noChangeAspect="1"/>
                          </pic:cNvPicPr>
                        </pic:nvPicPr>
                        <pic:blipFill>
                          <a:blip r:embed="rId233" cstate="print"/>
                          <a:stretch>
                            <a:fillRect/>
                          </a:stretch>
                        </pic:blipFill>
                        <pic:spPr>
                          <a:xfrm>
                            <a:off x="0" y="0"/>
                            <a:ext cx="4352925" cy="1418590"/>
                          </a:xfrm>
                          <a:prstGeom prst="rect">
                            <a:avLst/>
                          </a:prstGeom>
                          <a:noFill/>
                          <a:ln w="9525">
                            <a:noFill/>
                            <a:miter/>
                          </a:ln>
                        </pic:spPr>
                      </pic:pic>
                    </a:graphicData>
                  </a:graphic>
                </wp:inline>
              </w:drawing>
            </w:r>
          </w:p>
        </w:tc>
      </w:tr>
      <w:tr w:rsidR="00DC1257" w14:paraId="24552E0A" w14:textId="77777777">
        <w:trPr>
          <w:trHeight w:val="225"/>
        </w:trPr>
        <w:tc>
          <w:tcPr>
            <w:tcW w:w="1985" w:type="dxa"/>
            <w:shd w:val="clear" w:color="auto" w:fill="D9D9D9"/>
          </w:tcPr>
          <w:p w14:paraId="2C1537DF" w14:textId="77777777" w:rsidR="00DC1257" w:rsidRDefault="007579A1">
            <w:pPr>
              <w:spacing w:line="360" w:lineRule="atLeast"/>
              <w:rPr>
                <w:szCs w:val="21"/>
              </w:rPr>
            </w:pPr>
            <w:r>
              <w:rPr>
                <w:rFonts w:hint="eastAsia"/>
                <w:szCs w:val="21"/>
              </w:rPr>
              <w:t>业务规则</w:t>
            </w:r>
          </w:p>
        </w:tc>
        <w:tc>
          <w:tcPr>
            <w:tcW w:w="7087" w:type="dxa"/>
          </w:tcPr>
          <w:p w14:paraId="450D251A" w14:textId="77777777" w:rsidR="00DC1257" w:rsidRDefault="00DC1257">
            <w:pPr>
              <w:pStyle w:val="21"/>
              <w:spacing w:after="60" w:line="360" w:lineRule="atLeast"/>
              <w:ind w:leftChars="0" w:left="0"/>
              <w:rPr>
                <w:rFonts w:ascii="Times New Roman" w:hAnsi="Times New Roman"/>
                <w:szCs w:val="21"/>
              </w:rPr>
            </w:pPr>
          </w:p>
        </w:tc>
      </w:tr>
      <w:tr w:rsidR="00DC1257" w14:paraId="5C97D76F" w14:textId="77777777">
        <w:trPr>
          <w:trHeight w:val="225"/>
        </w:trPr>
        <w:tc>
          <w:tcPr>
            <w:tcW w:w="1985" w:type="dxa"/>
            <w:shd w:val="clear" w:color="auto" w:fill="D9D9D9"/>
          </w:tcPr>
          <w:p w14:paraId="72D3F612" w14:textId="77777777" w:rsidR="00DC1257" w:rsidRDefault="007579A1">
            <w:pPr>
              <w:spacing w:line="360" w:lineRule="atLeast"/>
              <w:rPr>
                <w:szCs w:val="21"/>
              </w:rPr>
            </w:pPr>
            <w:r>
              <w:rPr>
                <w:rFonts w:hint="eastAsia"/>
                <w:szCs w:val="21"/>
              </w:rPr>
              <w:t>备注</w:t>
            </w:r>
          </w:p>
        </w:tc>
        <w:tc>
          <w:tcPr>
            <w:tcW w:w="7087" w:type="dxa"/>
          </w:tcPr>
          <w:p w14:paraId="4893F278" w14:textId="77777777" w:rsidR="00DC1257" w:rsidRDefault="007579A1">
            <w:pPr>
              <w:pStyle w:val="21"/>
              <w:spacing w:after="60" w:line="360" w:lineRule="atLeast"/>
              <w:ind w:leftChars="0" w:left="0"/>
              <w:rPr>
                <w:rFonts w:ascii="Times New Roman" w:hAnsi="Times New Roman"/>
                <w:szCs w:val="21"/>
              </w:rPr>
            </w:pPr>
            <w:r>
              <w:rPr>
                <w:rFonts w:hint="eastAsia"/>
              </w:rPr>
              <w:t>1</w:t>
            </w:r>
            <w:r>
              <w:rPr>
                <w:rFonts w:hint="eastAsia"/>
              </w:rPr>
              <w:t>、</w:t>
            </w: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，查询满足条件的批量任务显示在批量任务信息列表，</w:t>
            </w:r>
            <w:r>
              <w:rPr>
                <w:rFonts w:ascii="Times New Roman" w:hAnsi="Times New Roman" w:hint="eastAsia"/>
                <w:szCs w:val="21"/>
              </w:rPr>
              <w:t>.</w:t>
            </w:r>
            <w:r>
              <w:rPr>
                <w:rFonts w:ascii="Times New Roman" w:hAnsi="Times New Roman" w:hint="eastAsia"/>
                <w:szCs w:val="21"/>
              </w:rPr>
              <w:t>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p w14:paraId="6EC9CF04"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、点击编辑</w:t>
            </w:r>
            <w:r>
              <w:rPr>
                <w:rFonts w:hint="eastAsia"/>
              </w:rPr>
              <w:t>[</w:t>
            </w:r>
            <w:r>
              <w:rPr>
                <w:rFonts w:hint="eastAsia"/>
              </w:rPr>
              <w:t>链接</w:t>
            </w:r>
            <w:r>
              <w:rPr>
                <w:rFonts w:hint="eastAsia"/>
              </w:rPr>
              <w:t>]</w:t>
            </w:r>
            <w:r>
              <w:rPr>
                <w:rFonts w:hint="eastAsia"/>
              </w:rPr>
              <w:t>，页面跳转到批量任务编辑模态窗口，参见</w:t>
            </w:r>
            <w:r>
              <w:rPr>
                <w:rFonts w:hint="eastAsia"/>
              </w:rPr>
              <w:t xml:space="preserve"> </w:t>
            </w:r>
            <w:r>
              <w:rPr>
                <w:rFonts w:hint="eastAsia"/>
              </w:rPr>
              <w:t>“章节</w:t>
            </w:r>
            <w:r>
              <w:rPr>
                <w:rFonts w:hint="eastAsia"/>
              </w:rPr>
              <w:t xml:space="preserve"> 6.2.2 </w:t>
            </w:r>
            <w:r>
              <w:rPr>
                <w:rFonts w:hint="eastAsia"/>
              </w:rPr>
              <w:t>批量任务编辑”</w:t>
            </w:r>
          </w:p>
          <w:p w14:paraId="4F17BC18" w14:textId="77777777" w:rsidR="00DC1257" w:rsidRDefault="007579A1">
            <w:pPr>
              <w:widowControl/>
              <w:overflowPunct w:val="0"/>
              <w:autoSpaceDE w:val="0"/>
              <w:autoSpaceDN w:val="0"/>
              <w:adjustRightInd w:val="0"/>
              <w:spacing w:after="100" w:line="360" w:lineRule="atLeast"/>
              <w:textAlignment w:val="baseline"/>
            </w:pPr>
            <w:r>
              <w:rPr>
                <w:rFonts w:hint="eastAsia"/>
              </w:rPr>
              <w:t>3</w:t>
            </w:r>
            <w:r>
              <w:rPr>
                <w:rFonts w:hint="eastAsia"/>
              </w:rPr>
              <w:t>、点击新增</w:t>
            </w:r>
            <w:r>
              <w:rPr>
                <w:rFonts w:hint="eastAsia"/>
              </w:rPr>
              <w:t>[</w:t>
            </w:r>
            <w:r>
              <w:rPr>
                <w:rFonts w:hint="eastAsia"/>
              </w:rPr>
              <w:t>按钮</w:t>
            </w:r>
            <w:r>
              <w:rPr>
                <w:rFonts w:hint="eastAsia"/>
              </w:rPr>
              <w:t>]</w:t>
            </w:r>
            <w:r>
              <w:rPr>
                <w:rFonts w:hint="eastAsia"/>
              </w:rPr>
              <w:t>，页面跳转到批量任务新增模态窗口，参见</w:t>
            </w:r>
            <w:r>
              <w:rPr>
                <w:rFonts w:hint="eastAsia"/>
              </w:rPr>
              <w:t xml:space="preserve"> </w:t>
            </w:r>
            <w:r>
              <w:rPr>
                <w:rFonts w:hint="eastAsia"/>
              </w:rPr>
              <w:t>“章节</w:t>
            </w:r>
            <w:r>
              <w:rPr>
                <w:rFonts w:hint="eastAsia"/>
              </w:rPr>
              <w:t xml:space="preserve"> 6.2.3 </w:t>
            </w:r>
            <w:r>
              <w:rPr>
                <w:rFonts w:hint="eastAsia"/>
              </w:rPr>
              <w:t>批量任务新增”</w:t>
            </w:r>
          </w:p>
        </w:tc>
      </w:tr>
    </w:tbl>
    <w:p w14:paraId="48309AAF" w14:textId="77777777" w:rsidR="00DC1257" w:rsidRDefault="007579A1">
      <w:pPr>
        <w:pStyle w:val="3"/>
        <w:numPr>
          <w:ilvl w:val="2"/>
          <w:numId w:val="1"/>
        </w:numPr>
        <w:rPr>
          <w:rFonts w:ascii="黑体" w:eastAsia="黑体"/>
          <w:sz w:val="24"/>
          <w:szCs w:val="24"/>
        </w:rPr>
      </w:pPr>
      <w:bookmarkStart w:id="3550" w:name="_Toc5052"/>
      <w:r>
        <w:rPr>
          <w:rFonts w:ascii="黑体" w:eastAsia="黑体" w:hint="eastAsia"/>
          <w:sz w:val="24"/>
          <w:szCs w:val="24"/>
        </w:rPr>
        <w:lastRenderedPageBreak/>
        <w:t>批量任务编辑</w:t>
      </w:r>
      <w:bookmarkEnd w:id="355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FD9B8F3" w14:textId="77777777">
        <w:trPr>
          <w:trHeight w:val="225"/>
        </w:trPr>
        <w:tc>
          <w:tcPr>
            <w:tcW w:w="1985" w:type="dxa"/>
            <w:shd w:val="clear" w:color="auto" w:fill="D9D9D9"/>
          </w:tcPr>
          <w:p w14:paraId="0BAB11DB" w14:textId="77777777" w:rsidR="00DC1257" w:rsidRDefault="007579A1">
            <w:pPr>
              <w:spacing w:line="360" w:lineRule="atLeast"/>
              <w:rPr>
                <w:szCs w:val="21"/>
              </w:rPr>
            </w:pPr>
            <w:r>
              <w:rPr>
                <w:rFonts w:hint="eastAsia"/>
                <w:szCs w:val="21"/>
              </w:rPr>
              <w:t>功能描述</w:t>
            </w:r>
          </w:p>
        </w:tc>
        <w:tc>
          <w:tcPr>
            <w:tcW w:w="7087" w:type="dxa"/>
          </w:tcPr>
          <w:p w14:paraId="3CD8AFB6"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批量任务编辑</w:t>
            </w:r>
          </w:p>
        </w:tc>
      </w:tr>
      <w:tr w:rsidR="00DC1257" w14:paraId="70CD7655" w14:textId="77777777">
        <w:trPr>
          <w:trHeight w:val="225"/>
        </w:trPr>
        <w:tc>
          <w:tcPr>
            <w:tcW w:w="1985" w:type="dxa"/>
            <w:shd w:val="clear" w:color="auto" w:fill="D9D9D9"/>
          </w:tcPr>
          <w:p w14:paraId="3E992855" w14:textId="77777777" w:rsidR="00DC1257" w:rsidRDefault="007579A1">
            <w:pPr>
              <w:spacing w:line="360" w:lineRule="atLeast"/>
              <w:rPr>
                <w:szCs w:val="21"/>
              </w:rPr>
            </w:pPr>
            <w:r>
              <w:rPr>
                <w:rFonts w:hint="eastAsia"/>
                <w:szCs w:val="21"/>
              </w:rPr>
              <w:t>页面输入</w:t>
            </w:r>
          </w:p>
        </w:tc>
        <w:tc>
          <w:tcPr>
            <w:tcW w:w="7087" w:type="dxa"/>
          </w:tcPr>
          <w:p w14:paraId="14AD077E" w14:textId="77777777" w:rsidR="00DC1257" w:rsidRDefault="007579A1">
            <w:pPr>
              <w:spacing w:line="360" w:lineRule="atLeast"/>
            </w:pPr>
            <w:r>
              <w:rPr>
                <w:rFonts w:hint="eastAsia"/>
              </w:rPr>
              <w:t>批量任务编辑信息</w:t>
            </w:r>
            <w:r>
              <w:rPr>
                <w:rFonts w:hint="eastAsia"/>
              </w:rPr>
              <w:t>:</w:t>
            </w:r>
          </w:p>
          <w:p w14:paraId="4D05329B" w14:textId="77777777" w:rsidR="00DC1257" w:rsidRDefault="007579A1">
            <w:pPr>
              <w:spacing w:line="360" w:lineRule="atLeast"/>
              <w:ind w:firstLine="435"/>
            </w:pPr>
            <w:r>
              <w:rPr>
                <w:rFonts w:hint="eastAsia"/>
              </w:rPr>
              <w:t>名称</w:t>
            </w:r>
            <w:r>
              <w:rPr>
                <w:rFonts w:hint="eastAsia"/>
              </w:rPr>
              <w:t>[</w:t>
            </w:r>
            <w:r>
              <w:rPr>
                <w:rFonts w:hint="eastAsia"/>
              </w:rPr>
              <w:t>输入框</w:t>
            </w:r>
            <w:r>
              <w:rPr>
                <w:rFonts w:hint="eastAsia"/>
              </w:rPr>
              <w:t>]</w:t>
            </w:r>
            <w:r>
              <w:rPr>
                <w:rFonts w:hint="eastAsia"/>
              </w:rPr>
              <w:t>，批量任务类型</w:t>
            </w:r>
            <w:r>
              <w:rPr>
                <w:rFonts w:hint="eastAsia"/>
              </w:rPr>
              <w:t>[</w:t>
            </w:r>
            <w:r>
              <w:rPr>
                <w:rFonts w:hint="eastAsia"/>
              </w:rPr>
              <w:t>下拉框</w:t>
            </w:r>
            <w:r>
              <w:rPr>
                <w:rFonts w:hint="eastAsia"/>
              </w:rPr>
              <w:t>]</w:t>
            </w:r>
            <w:r>
              <w:rPr>
                <w:rFonts w:hint="eastAsia"/>
              </w:rPr>
              <w:t>，是否同步</w:t>
            </w:r>
            <w:r>
              <w:rPr>
                <w:rFonts w:hint="eastAsia"/>
              </w:rPr>
              <w:t>[</w:t>
            </w:r>
            <w:r>
              <w:rPr>
                <w:rFonts w:hint="eastAsia"/>
              </w:rPr>
              <w:t>下拉框</w:t>
            </w:r>
            <w:r>
              <w:rPr>
                <w:rFonts w:hint="eastAsia"/>
              </w:rPr>
              <w:t>]</w:t>
            </w:r>
            <w:r>
              <w:rPr>
                <w:rFonts w:hint="eastAsia"/>
              </w:rPr>
              <w:t>，下一节点</w:t>
            </w:r>
            <w:r>
              <w:rPr>
                <w:rFonts w:hint="eastAsia"/>
              </w:rPr>
              <w:t>[</w:t>
            </w:r>
            <w:r>
              <w:rPr>
                <w:rFonts w:hint="eastAsia"/>
              </w:rPr>
              <w:t>输入框</w:t>
            </w:r>
            <w:r>
              <w:rPr>
                <w:rFonts w:hint="eastAsia"/>
              </w:rPr>
              <w:t>]</w:t>
            </w:r>
            <w:r>
              <w:rPr>
                <w:rFonts w:hint="eastAsia"/>
              </w:rPr>
              <w:t>，对象名称</w:t>
            </w:r>
            <w:r>
              <w:rPr>
                <w:rFonts w:hint="eastAsia"/>
              </w:rPr>
              <w:t>[</w:t>
            </w:r>
            <w:r>
              <w:rPr>
                <w:rFonts w:hint="eastAsia"/>
              </w:rPr>
              <w:t>输入框</w:t>
            </w:r>
            <w:r>
              <w:rPr>
                <w:rFonts w:hint="eastAsia"/>
              </w:rPr>
              <w:t>]</w:t>
            </w:r>
            <w:r>
              <w:rPr>
                <w:rFonts w:hint="eastAsia"/>
              </w:rPr>
              <w:t>，页容量</w:t>
            </w:r>
            <w:r>
              <w:rPr>
                <w:rFonts w:hint="eastAsia"/>
              </w:rPr>
              <w:t>[</w:t>
            </w:r>
            <w:r>
              <w:rPr>
                <w:rFonts w:hint="eastAsia"/>
              </w:rPr>
              <w:t>输入框</w:t>
            </w:r>
            <w:r>
              <w:rPr>
                <w:rFonts w:hint="eastAsia"/>
              </w:rPr>
              <w:t>]</w:t>
            </w:r>
            <w:r>
              <w:rPr>
                <w:rFonts w:hint="eastAsia"/>
              </w:rPr>
              <w:t>，是否可用</w:t>
            </w:r>
            <w:r>
              <w:rPr>
                <w:rFonts w:hint="eastAsia"/>
              </w:rPr>
              <w:t>[</w:t>
            </w:r>
            <w:r>
              <w:rPr>
                <w:rFonts w:hint="eastAsia"/>
              </w:rPr>
              <w:t>下拉框</w:t>
            </w:r>
            <w:r>
              <w:rPr>
                <w:rFonts w:hint="eastAsia"/>
              </w:rPr>
              <w:t>]</w:t>
            </w:r>
            <w:r>
              <w:rPr>
                <w:rFonts w:hint="eastAsia"/>
              </w:rPr>
              <w:t>，是否结束</w:t>
            </w:r>
            <w:r>
              <w:rPr>
                <w:rFonts w:hint="eastAsia"/>
              </w:rPr>
              <w:t>[</w:t>
            </w:r>
            <w:r>
              <w:rPr>
                <w:rFonts w:hint="eastAsia"/>
              </w:rPr>
              <w:t>下拉框</w:t>
            </w:r>
            <w:r>
              <w:rPr>
                <w:rFonts w:hint="eastAsia"/>
              </w:rPr>
              <w:t>]</w:t>
            </w:r>
          </w:p>
          <w:p w14:paraId="5B73493C" w14:textId="77777777" w:rsidR="00DC1257" w:rsidRDefault="007579A1">
            <w:pPr>
              <w:spacing w:line="360" w:lineRule="atLeast"/>
              <w:ind w:firstLine="435"/>
            </w:pPr>
            <w:r>
              <w:rPr>
                <w:rFonts w:hint="eastAsia"/>
              </w:rPr>
              <w:t>保存</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p>
        </w:tc>
      </w:tr>
      <w:tr w:rsidR="00DC1257" w14:paraId="642AB834" w14:textId="77777777">
        <w:trPr>
          <w:trHeight w:val="225"/>
        </w:trPr>
        <w:tc>
          <w:tcPr>
            <w:tcW w:w="1985" w:type="dxa"/>
            <w:shd w:val="clear" w:color="auto" w:fill="D9D9D9"/>
          </w:tcPr>
          <w:p w14:paraId="15419E88" w14:textId="77777777" w:rsidR="00DC1257" w:rsidRDefault="007579A1">
            <w:pPr>
              <w:spacing w:line="360" w:lineRule="atLeast"/>
              <w:rPr>
                <w:szCs w:val="21"/>
              </w:rPr>
            </w:pPr>
            <w:r>
              <w:rPr>
                <w:rFonts w:hint="eastAsia"/>
                <w:szCs w:val="21"/>
              </w:rPr>
              <w:t>页面输出</w:t>
            </w:r>
          </w:p>
        </w:tc>
        <w:tc>
          <w:tcPr>
            <w:tcW w:w="7087" w:type="dxa"/>
          </w:tcPr>
          <w:p w14:paraId="116B806E" w14:textId="77777777" w:rsidR="00DC1257" w:rsidRDefault="00DC1257">
            <w:pPr>
              <w:spacing w:line="360" w:lineRule="atLeast"/>
              <w:ind w:firstLine="435"/>
              <w:rPr>
                <w:szCs w:val="21"/>
              </w:rPr>
            </w:pPr>
          </w:p>
        </w:tc>
      </w:tr>
      <w:tr w:rsidR="00DC1257" w14:paraId="7F42D082" w14:textId="77777777">
        <w:trPr>
          <w:trHeight w:val="225"/>
        </w:trPr>
        <w:tc>
          <w:tcPr>
            <w:tcW w:w="1985" w:type="dxa"/>
            <w:shd w:val="clear" w:color="auto" w:fill="D9D9D9"/>
          </w:tcPr>
          <w:p w14:paraId="55E97E3A" w14:textId="77777777" w:rsidR="00DC1257" w:rsidRDefault="007579A1">
            <w:pPr>
              <w:spacing w:line="360" w:lineRule="atLeast"/>
              <w:rPr>
                <w:szCs w:val="21"/>
              </w:rPr>
            </w:pPr>
            <w:r>
              <w:rPr>
                <w:rFonts w:hint="eastAsia"/>
                <w:szCs w:val="21"/>
              </w:rPr>
              <w:t>参考画面</w:t>
            </w:r>
          </w:p>
        </w:tc>
        <w:tc>
          <w:tcPr>
            <w:tcW w:w="7087" w:type="dxa"/>
          </w:tcPr>
          <w:p w14:paraId="799C610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F2901E9" wp14:editId="133B3D0F">
                  <wp:extent cx="4356735" cy="988695"/>
                  <wp:effectExtent l="0" t="0" r="5715" b="1905"/>
                  <wp:docPr id="25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8"/>
                          <pic:cNvPicPr>
                            <a:picLocks noChangeAspect="1"/>
                          </pic:cNvPicPr>
                        </pic:nvPicPr>
                        <pic:blipFill>
                          <a:blip r:embed="rId234" cstate="print"/>
                          <a:stretch>
                            <a:fillRect/>
                          </a:stretch>
                        </pic:blipFill>
                        <pic:spPr>
                          <a:xfrm>
                            <a:off x="0" y="0"/>
                            <a:ext cx="4356735" cy="988695"/>
                          </a:xfrm>
                          <a:prstGeom prst="rect">
                            <a:avLst/>
                          </a:prstGeom>
                          <a:noFill/>
                          <a:ln w="9525">
                            <a:noFill/>
                            <a:miter/>
                          </a:ln>
                        </pic:spPr>
                      </pic:pic>
                    </a:graphicData>
                  </a:graphic>
                </wp:inline>
              </w:drawing>
            </w:r>
          </w:p>
        </w:tc>
      </w:tr>
      <w:tr w:rsidR="00DC1257" w14:paraId="367E4604" w14:textId="77777777">
        <w:trPr>
          <w:trHeight w:val="225"/>
        </w:trPr>
        <w:tc>
          <w:tcPr>
            <w:tcW w:w="1985" w:type="dxa"/>
            <w:shd w:val="clear" w:color="auto" w:fill="D9D9D9"/>
          </w:tcPr>
          <w:p w14:paraId="41460762" w14:textId="77777777" w:rsidR="00DC1257" w:rsidRDefault="007579A1">
            <w:pPr>
              <w:spacing w:line="360" w:lineRule="atLeast"/>
              <w:rPr>
                <w:szCs w:val="21"/>
              </w:rPr>
            </w:pPr>
            <w:r>
              <w:rPr>
                <w:rFonts w:hint="eastAsia"/>
                <w:szCs w:val="21"/>
              </w:rPr>
              <w:t>业务规则</w:t>
            </w:r>
          </w:p>
        </w:tc>
        <w:tc>
          <w:tcPr>
            <w:tcW w:w="7087" w:type="dxa"/>
          </w:tcPr>
          <w:p w14:paraId="369613B1" w14:textId="77777777" w:rsidR="00DC1257" w:rsidRDefault="00DC1257">
            <w:pPr>
              <w:pStyle w:val="21"/>
              <w:spacing w:after="60" w:line="360" w:lineRule="atLeast"/>
              <w:ind w:leftChars="0" w:left="0"/>
              <w:rPr>
                <w:rFonts w:ascii="Times New Roman" w:hAnsi="Times New Roman"/>
                <w:szCs w:val="21"/>
              </w:rPr>
            </w:pPr>
          </w:p>
        </w:tc>
      </w:tr>
      <w:tr w:rsidR="00DC1257" w14:paraId="5F1F408D" w14:textId="77777777">
        <w:trPr>
          <w:trHeight w:val="225"/>
        </w:trPr>
        <w:tc>
          <w:tcPr>
            <w:tcW w:w="1985" w:type="dxa"/>
            <w:shd w:val="clear" w:color="auto" w:fill="D9D9D9"/>
          </w:tcPr>
          <w:p w14:paraId="2550E3B1" w14:textId="77777777" w:rsidR="00DC1257" w:rsidRDefault="007579A1">
            <w:pPr>
              <w:spacing w:line="360" w:lineRule="atLeast"/>
              <w:rPr>
                <w:szCs w:val="21"/>
              </w:rPr>
            </w:pPr>
            <w:r>
              <w:rPr>
                <w:rFonts w:hint="eastAsia"/>
                <w:szCs w:val="21"/>
              </w:rPr>
              <w:t>备注</w:t>
            </w:r>
          </w:p>
        </w:tc>
        <w:tc>
          <w:tcPr>
            <w:tcW w:w="7087" w:type="dxa"/>
          </w:tcPr>
          <w:p w14:paraId="2B3BC7C8"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、点击保存</w:t>
            </w:r>
            <w:r>
              <w:rPr>
                <w:rFonts w:hint="eastAsia"/>
              </w:rPr>
              <w:t>[</w:t>
            </w:r>
            <w:r>
              <w:rPr>
                <w:rFonts w:hint="eastAsia"/>
              </w:rPr>
              <w:t>按钮</w:t>
            </w:r>
            <w:r>
              <w:rPr>
                <w:rFonts w:hint="eastAsia"/>
              </w:rPr>
              <w:t>]</w:t>
            </w:r>
            <w:r>
              <w:rPr>
                <w:rFonts w:hint="eastAsia"/>
              </w:rPr>
              <w:t>，页面跳转到批量任务查询模态窗口，参见</w:t>
            </w:r>
            <w:r>
              <w:rPr>
                <w:rFonts w:hint="eastAsia"/>
              </w:rPr>
              <w:t xml:space="preserve"> </w:t>
            </w:r>
            <w:r>
              <w:rPr>
                <w:rFonts w:hint="eastAsia"/>
              </w:rPr>
              <w:t>“章节</w:t>
            </w:r>
            <w:r>
              <w:rPr>
                <w:rFonts w:hint="eastAsia"/>
              </w:rPr>
              <w:t xml:space="preserve"> 6.2.1 </w:t>
            </w:r>
            <w:r>
              <w:rPr>
                <w:rFonts w:hint="eastAsia"/>
              </w:rPr>
              <w:t>批量任务查询”</w:t>
            </w:r>
          </w:p>
          <w:p w14:paraId="2F6C0C43"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、点击关闭</w:t>
            </w:r>
            <w:r>
              <w:rPr>
                <w:rFonts w:hint="eastAsia"/>
              </w:rPr>
              <w:t>[</w:t>
            </w:r>
            <w:r>
              <w:rPr>
                <w:rFonts w:hint="eastAsia"/>
              </w:rPr>
              <w:t>按钮</w:t>
            </w:r>
            <w:r>
              <w:rPr>
                <w:rFonts w:hint="eastAsia"/>
              </w:rPr>
              <w:t>]</w:t>
            </w:r>
            <w:r>
              <w:rPr>
                <w:rFonts w:hint="eastAsia"/>
              </w:rPr>
              <w:t>，页面跳转到批量任务新增模态窗口，参见</w:t>
            </w:r>
            <w:r>
              <w:rPr>
                <w:rFonts w:hint="eastAsia"/>
              </w:rPr>
              <w:t xml:space="preserve"> </w:t>
            </w:r>
            <w:r>
              <w:rPr>
                <w:rFonts w:hint="eastAsia"/>
              </w:rPr>
              <w:t>“章节</w:t>
            </w:r>
            <w:r>
              <w:rPr>
                <w:rFonts w:hint="eastAsia"/>
              </w:rPr>
              <w:t xml:space="preserve"> 6.2.1 </w:t>
            </w:r>
            <w:r>
              <w:rPr>
                <w:rFonts w:hint="eastAsia"/>
              </w:rPr>
              <w:t>批量任务查询”</w:t>
            </w:r>
          </w:p>
        </w:tc>
      </w:tr>
    </w:tbl>
    <w:p w14:paraId="4CFC55BC" w14:textId="77777777" w:rsidR="00DC1257" w:rsidRDefault="007579A1">
      <w:pPr>
        <w:pStyle w:val="3"/>
        <w:numPr>
          <w:ilvl w:val="2"/>
          <w:numId w:val="1"/>
        </w:numPr>
        <w:rPr>
          <w:rFonts w:ascii="黑体" w:eastAsia="黑体"/>
          <w:sz w:val="24"/>
          <w:szCs w:val="24"/>
        </w:rPr>
      </w:pPr>
      <w:bookmarkStart w:id="3551" w:name="_Toc30380"/>
      <w:r>
        <w:rPr>
          <w:rFonts w:ascii="黑体" w:eastAsia="黑体" w:hint="eastAsia"/>
          <w:sz w:val="24"/>
          <w:szCs w:val="24"/>
        </w:rPr>
        <w:t>批量任务新增</w:t>
      </w:r>
      <w:bookmarkEnd w:id="355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98E6B18" w14:textId="77777777">
        <w:trPr>
          <w:trHeight w:val="225"/>
        </w:trPr>
        <w:tc>
          <w:tcPr>
            <w:tcW w:w="1985" w:type="dxa"/>
            <w:shd w:val="clear" w:color="auto" w:fill="D9D9D9"/>
          </w:tcPr>
          <w:p w14:paraId="0771F873" w14:textId="77777777" w:rsidR="00DC1257" w:rsidRDefault="007579A1">
            <w:pPr>
              <w:spacing w:line="360" w:lineRule="atLeast"/>
              <w:rPr>
                <w:szCs w:val="21"/>
              </w:rPr>
            </w:pPr>
            <w:r>
              <w:rPr>
                <w:rFonts w:hint="eastAsia"/>
                <w:szCs w:val="21"/>
              </w:rPr>
              <w:t>功能描述</w:t>
            </w:r>
          </w:p>
        </w:tc>
        <w:tc>
          <w:tcPr>
            <w:tcW w:w="7087" w:type="dxa"/>
          </w:tcPr>
          <w:p w14:paraId="3A54FD83"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批量任务新增</w:t>
            </w:r>
          </w:p>
        </w:tc>
      </w:tr>
      <w:tr w:rsidR="00DC1257" w14:paraId="0440F985" w14:textId="77777777">
        <w:trPr>
          <w:trHeight w:val="225"/>
        </w:trPr>
        <w:tc>
          <w:tcPr>
            <w:tcW w:w="1985" w:type="dxa"/>
            <w:shd w:val="clear" w:color="auto" w:fill="D9D9D9"/>
          </w:tcPr>
          <w:p w14:paraId="17AF7620" w14:textId="77777777" w:rsidR="00DC1257" w:rsidRDefault="007579A1">
            <w:pPr>
              <w:spacing w:line="360" w:lineRule="atLeast"/>
              <w:rPr>
                <w:szCs w:val="21"/>
              </w:rPr>
            </w:pPr>
            <w:r>
              <w:rPr>
                <w:rFonts w:hint="eastAsia"/>
                <w:szCs w:val="21"/>
              </w:rPr>
              <w:t>页面输入</w:t>
            </w:r>
          </w:p>
        </w:tc>
        <w:tc>
          <w:tcPr>
            <w:tcW w:w="7087" w:type="dxa"/>
          </w:tcPr>
          <w:p w14:paraId="41536D83" w14:textId="77777777" w:rsidR="00DC1257" w:rsidRDefault="007579A1">
            <w:pPr>
              <w:spacing w:line="360" w:lineRule="atLeast"/>
            </w:pPr>
            <w:r>
              <w:rPr>
                <w:rFonts w:hint="eastAsia"/>
              </w:rPr>
              <w:t>批量任务新增信息：</w:t>
            </w:r>
          </w:p>
          <w:p w14:paraId="389D03CC" w14:textId="77777777" w:rsidR="00DC1257" w:rsidRDefault="007579A1">
            <w:pPr>
              <w:spacing w:line="360" w:lineRule="atLeast"/>
              <w:ind w:firstLine="435"/>
            </w:pPr>
            <w:r>
              <w:rPr>
                <w:rFonts w:hint="eastAsia"/>
              </w:rPr>
              <w:t>名称</w:t>
            </w:r>
            <w:r>
              <w:rPr>
                <w:rFonts w:hint="eastAsia"/>
              </w:rPr>
              <w:t>[</w:t>
            </w:r>
            <w:r>
              <w:rPr>
                <w:rFonts w:hint="eastAsia"/>
              </w:rPr>
              <w:t>输入框</w:t>
            </w:r>
            <w:r>
              <w:rPr>
                <w:rFonts w:hint="eastAsia"/>
              </w:rPr>
              <w:t>]</w:t>
            </w:r>
            <w:r>
              <w:rPr>
                <w:rFonts w:hint="eastAsia"/>
              </w:rPr>
              <w:t>，批量任务类型</w:t>
            </w:r>
            <w:r>
              <w:rPr>
                <w:rFonts w:hint="eastAsia"/>
              </w:rPr>
              <w:t>[</w:t>
            </w:r>
            <w:r>
              <w:rPr>
                <w:rFonts w:hint="eastAsia"/>
              </w:rPr>
              <w:t>下拉框</w:t>
            </w:r>
            <w:r>
              <w:rPr>
                <w:rFonts w:hint="eastAsia"/>
              </w:rPr>
              <w:t>]</w:t>
            </w:r>
            <w:r>
              <w:rPr>
                <w:rFonts w:hint="eastAsia"/>
              </w:rPr>
              <w:t>，是否同步</w:t>
            </w:r>
            <w:r>
              <w:rPr>
                <w:rFonts w:hint="eastAsia"/>
              </w:rPr>
              <w:t>[</w:t>
            </w:r>
            <w:r>
              <w:rPr>
                <w:rFonts w:hint="eastAsia"/>
              </w:rPr>
              <w:t>下拉框</w:t>
            </w:r>
            <w:r>
              <w:rPr>
                <w:rFonts w:hint="eastAsia"/>
              </w:rPr>
              <w:t>]</w:t>
            </w:r>
            <w:r>
              <w:rPr>
                <w:rFonts w:hint="eastAsia"/>
              </w:rPr>
              <w:t>，下一节点</w:t>
            </w:r>
            <w:r>
              <w:rPr>
                <w:rFonts w:hint="eastAsia"/>
              </w:rPr>
              <w:t>[</w:t>
            </w:r>
            <w:r>
              <w:rPr>
                <w:rFonts w:hint="eastAsia"/>
              </w:rPr>
              <w:t>输入框</w:t>
            </w:r>
            <w:r>
              <w:rPr>
                <w:rFonts w:hint="eastAsia"/>
              </w:rPr>
              <w:t>]</w:t>
            </w:r>
            <w:r>
              <w:rPr>
                <w:rFonts w:hint="eastAsia"/>
              </w:rPr>
              <w:t>，对象名称</w:t>
            </w:r>
            <w:r>
              <w:rPr>
                <w:rFonts w:hint="eastAsia"/>
              </w:rPr>
              <w:t>[</w:t>
            </w:r>
            <w:r>
              <w:rPr>
                <w:rFonts w:hint="eastAsia"/>
              </w:rPr>
              <w:t>输入框</w:t>
            </w:r>
            <w:r>
              <w:rPr>
                <w:rFonts w:hint="eastAsia"/>
              </w:rPr>
              <w:t>]</w:t>
            </w:r>
            <w:r>
              <w:rPr>
                <w:rFonts w:hint="eastAsia"/>
              </w:rPr>
              <w:t>，页容量</w:t>
            </w:r>
            <w:r>
              <w:rPr>
                <w:rFonts w:hint="eastAsia"/>
              </w:rPr>
              <w:t>[</w:t>
            </w:r>
            <w:r>
              <w:rPr>
                <w:rFonts w:hint="eastAsia"/>
              </w:rPr>
              <w:t>输入框</w:t>
            </w:r>
            <w:r>
              <w:rPr>
                <w:rFonts w:hint="eastAsia"/>
              </w:rPr>
              <w:t>]</w:t>
            </w:r>
            <w:r>
              <w:rPr>
                <w:rFonts w:hint="eastAsia"/>
              </w:rPr>
              <w:t>，是否可用</w:t>
            </w:r>
            <w:r>
              <w:rPr>
                <w:rFonts w:hint="eastAsia"/>
              </w:rPr>
              <w:t>[</w:t>
            </w:r>
            <w:r>
              <w:rPr>
                <w:rFonts w:hint="eastAsia"/>
              </w:rPr>
              <w:t>下拉框</w:t>
            </w:r>
            <w:r>
              <w:rPr>
                <w:rFonts w:hint="eastAsia"/>
              </w:rPr>
              <w:t>]</w:t>
            </w:r>
            <w:r>
              <w:rPr>
                <w:rFonts w:hint="eastAsia"/>
              </w:rPr>
              <w:t>，是否结束</w:t>
            </w:r>
            <w:r>
              <w:rPr>
                <w:rFonts w:hint="eastAsia"/>
              </w:rPr>
              <w:t>[</w:t>
            </w:r>
            <w:r>
              <w:rPr>
                <w:rFonts w:hint="eastAsia"/>
              </w:rPr>
              <w:t>下拉框</w:t>
            </w:r>
            <w:r>
              <w:rPr>
                <w:rFonts w:hint="eastAsia"/>
              </w:rPr>
              <w:t>]</w:t>
            </w:r>
          </w:p>
          <w:p w14:paraId="7AA76E57" w14:textId="77777777" w:rsidR="00DC1257" w:rsidRDefault="007579A1">
            <w:pPr>
              <w:spacing w:line="360" w:lineRule="atLeast"/>
              <w:ind w:firstLine="435"/>
            </w:pPr>
            <w:r>
              <w:rPr>
                <w:rFonts w:hint="eastAsia"/>
              </w:rPr>
              <w:t>确定</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p>
        </w:tc>
      </w:tr>
      <w:tr w:rsidR="00DC1257" w14:paraId="18250B81" w14:textId="77777777">
        <w:trPr>
          <w:trHeight w:val="225"/>
        </w:trPr>
        <w:tc>
          <w:tcPr>
            <w:tcW w:w="1985" w:type="dxa"/>
            <w:shd w:val="clear" w:color="auto" w:fill="D9D9D9"/>
          </w:tcPr>
          <w:p w14:paraId="4BB104CF" w14:textId="77777777" w:rsidR="00DC1257" w:rsidRDefault="007579A1">
            <w:pPr>
              <w:spacing w:line="360" w:lineRule="atLeast"/>
              <w:rPr>
                <w:szCs w:val="21"/>
              </w:rPr>
            </w:pPr>
            <w:r>
              <w:rPr>
                <w:rFonts w:hint="eastAsia"/>
                <w:szCs w:val="21"/>
              </w:rPr>
              <w:t>页面输出</w:t>
            </w:r>
          </w:p>
        </w:tc>
        <w:tc>
          <w:tcPr>
            <w:tcW w:w="7087" w:type="dxa"/>
          </w:tcPr>
          <w:p w14:paraId="61125A74" w14:textId="77777777" w:rsidR="00DC1257" w:rsidRDefault="00DC1257">
            <w:pPr>
              <w:spacing w:line="360" w:lineRule="atLeast"/>
              <w:ind w:firstLine="435"/>
              <w:rPr>
                <w:szCs w:val="21"/>
              </w:rPr>
            </w:pPr>
          </w:p>
        </w:tc>
      </w:tr>
      <w:tr w:rsidR="00DC1257" w14:paraId="26266965" w14:textId="77777777">
        <w:trPr>
          <w:trHeight w:val="225"/>
        </w:trPr>
        <w:tc>
          <w:tcPr>
            <w:tcW w:w="1985" w:type="dxa"/>
            <w:shd w:val="clear" w:color="auto" w:fill="D9D9D9"/>
          </w:tcPr>
          <w:p w14:paraId="603714E6" w14:textId="77777777" w:rsidR="00DC1257" w:rsidRDefault="007579A1">
            <w:pPr>
              <w:spacing w:line="360" w:lineRule="atLeast"/>
              <w:rPr>
                <w:szCs w:val="21"/>
              </w:rPr>
            </w:pPr>
            <w:r>
              <w:rPr>
                <w:rFonts w:hint="eastAsia"/>
                <w:szCs w:val="21"/>
              </w:rPr>
              <w:t>参考画面</w:t>
            </w:r>
          </w:p>
        </w:tc>
        <w:tc>
          <w:tcPr>
            <w:tcW w:w="7087" w:type="dxa"/>
          </w:tcPr>
          <w:p w14:paraId="3C29AED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2A23433" wp14:editId="03B97ADF">
                  <wp:extent cx="4361180" cy="986790"/>
                  <wp:effectExtent l="0" t="0" r="1270" b="3810"/>
                  <wp:docPr id="25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9"/>
                          <pic:cNvPicPr>
                            <a:picLocks noChangeAspect="1"/>
                          </pic:cNvPicPr>
                        </pic:nvPicPr>
                        <pic:blipFill>
                          <a:blip r:embed="rId235" cstate="print"/>
                          <a:stretch>
                            <a:fillRect/>
                          </a:stretch>
                        </pic:blipFill>
                        <pic:spPr>
                          <a:xfrm>
                            <a:off x="0" y="0"/>
                            <a:ext cx="4361180" cy="986790"/>
                          </a:xfrm>
                          <a:prstGeom prst="rect">
                            <a:avLst/>
                          </a:prstGeom>
                          <a:noFill/>
                          <a:ln w="9525">
                            <a:noFill/>
                            <a:miter/>
                          </a:ln>
                        </pic:spPr>
                      </pic:pic>
                    </a:graphicData>
                  </a:graphic>
                </wp:inline>
              </w:drawing>
            </w:r>
          </w:p>
        </w:tc>
      </w:tr>
      <w:tr w:rsidR="00DC1257" w14:paraId="1E20F29E" w14:textId="77777777">
        <w:trPr>
          <w:trHeight w:val="225"/>
        </w:trPr>
        <w:tc>
          <w:tcPr>
            <w:tcW w:w="1985" w:type="dxa"/>
            <w:shd w:val="clear" w:color="auto" w:fill="D9D9D9"/>
          </w:tcPr>
          <w:p w14:paraId="2AA60D00" w14:textId="77777777" w:rsidR="00DC1257" w:rsidRDefault="007579A1">
            <w:pPr>
              <w:spacing w:line="360" w:lineRule="atLeast"/>
              <w:rPr>
                <w:szCs w:val="21"/>
              </w:rPr>
            </w:pPr>
            <w:r>
              <w:rPr>
                <w:rFonts w:hint="eastAsia"/>
                <w:szCs w:val="21"/>
              </w:rPr>
              <w:t>业务规则</w:t>
            </w:r>
          </w:p>
        </w:tc>
        <w:tc>
          <w:tcPr>
            <w:tcW w:w="7087" w:type="dxa"/>
          </w:tcPr>
          <w:p w14:paraId="3F4D9384" w14:textId="77777777" w:rsidR="00DC1257" w:rsidRDefault="00DC1257">
            <w:pPr>
              <w:pStyle w:val="21"/>
              <w:spacing w:after="60" w:line="360" w:lineRule="atLeast"/>
              <w:ind w:leftChars="0" w:left="0"/>
              <w:rPr>
                <w:rFonts w:ascii="Times New Roman" w:hAnsi="Times New Roman"/>
                <w:szCs w:val="21"/>
              </w:rPr>
            </w:pPr>
          </w:p>
        </w:tc>
      </w:tr>
      <w:tr w:rsidR="00DC1257" w14:paraId="60C00413" w14:textId="77777777">
        <w:trPr>
          <w:trHeight w:val="225"/>
        </w:trPr>
        <w:tc>
          <w:tcPr>
            <w:tcW w:w="1985" w:type="dxa"/>
            <w:shd w:val="clear" w:color="auto" w:fill="D9D9D9"/>
          </w:tcPr>
          <w:p w14:paraId="71084BB2" w14:textId="77777777" w:rsidR="00DC1257" w:rsidRDefault="007579A1">
            <w:pPr>
              <w:spacing w:line="360" w:lineRule="atLeast"/>
              <w:rPr>
                <w:szCs w:val="21"/>
              </w:rPr>
            </w:pPr>
            <w:r>
              <w:rPr>
                <w:rFonts w:hint="eastAsia"/>
                <w:szCs w:val="21"/>
              </w:rPr>
              <w:t>备注</w:t>
            </w:r>
          </w:p>
        </w:tc>
        <w:tc>
          <w:tcPr>
            <w:tcW w:w="7087" w:type="dxa"/>
          </w:tcPr>
          <w:p w14:paraId="664CE39F"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、点击确定</w:t>
            </w:r>
            <w:r>
              <w:rPr>
                <w:rFonts w:hint="eastAsia"/>
              </w:rPr>
              <w:t>[</w:t>
            </w:r>
            <w:r>
              <w:rPr>
                <w:rFonts w:hint="eastAsia"/>
              </w:rPr>
              <w:t>按钮</w:t>
            </w:r>
            <w:r>
              <w:rPr>
                <w:rFonts w:hint="eastAsia"/>
              </w:rPr>
              <w:t>]</w:t>
            </w:r>
            <w:r>
              <w:rPr>
                <w:rFonts w:hint="eastAsia"/>
              </w:rPr>
              <w:t>，页面跳转到批量任务查询模态窗口，参见</w:t>
            </w:r>
            <w:r>
              <w:rPr>
                <w:rFonts w:hint="eastAsia"/>
              </w:rPr>
              <w:t xml:space="preserve"> </w:t>
            </w:r>
            <w:r>
              <w:rPr>
                <w:rFonts w:hint="eastAsia"/>
              </w:rPr>
              <w:t>“章节</w:t>
            </w:r>
            <w:r>
              <w:rPr>
                <w:rFonts w:hint="eastAsia"/>
              </w:rPr>
              <w:t xml:space="preserve"> 6.2.1 </w:t>
            </w:r>
            <w:r>
              <w:rPr>
                <w:rFonts w:hint="eastAsia"/>
              </w:rPr>
              <w:lastRenderedPageBreak/>
              <w:t>批量任务查询”</w:t>
            </w:r>
          </w:p>
          <w:p w14:paraId="2EC5439F"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、点击关闭</w:t>
            </w:r>
            <w:r>
              <w:rPr>
                <w:rFonts w:hint="eastAsia"/>
              </w:rPr>
              <w:t>[</w:t>
            </w:r>
            <w:r>
              <w:rPr>
                <w:rFonts w:hint="eastAsia"/>
              </w:rPr>
              <w:t>按钮</w:t>
            </w:r>
            <w:r>
              <w:rPr>
                <w:rFonts w:hint="eastAsia"/>
              </w:rPr>
              <w:t>]</w:t>
            </w:r>
            <w:r>
              <w:rPr>
                <w:rFonts w:hint="eastAsia"/>
              </w:rPr>
              <w:t>，页面跳转到批量任务新增模态窗口，参见</w:t>
            </w:r>
            <w:r>
              <w:rPr>
                <w:rFonts w:hint="eastAsia"/>
              </w:rPr>
              <w:t xml:space="preserve"> </w:t>
            </w:r>
            <w:r>
              <w:rPr>
                <w:rFonts w:hint="eastAsia"/>
              </w:rPr>
              <w:t>“章节</w:t>
            </w:r>
            <w:r>
              <w:rPr>
                <w:rFonts w:hint="eastAsia"/>
              </w:rPr>
              <w:t xml:space="preserve"> 6.2.1 </w:t>
            </w:r>
            <w:r>
              <w:rPr>
                <w:rFonts w:hint="eastAsia"/>
              </w:rPr>
              <w:t>批量任务查询”</w:t>
            </w:r>
          </w:p>
        </w:tc>
      </w:tr>
    </w:tbl>
    <w:p w14:paraId="41693A86" w14:textId="77777777" w:rsidR="00DC1257" w:rsidRDefault="00DC1257"/>
    <w:p w14:paraId="7CF6F68D" w14:textId="77777777" w:rsidR="00DC1257" w:rsidRDefault="007579A1">
      <w:pPr>
        <w:pStyle w:val="2"/>
      </w:pPr>
      <w:bookmarkStart w:id="3552" w:name="_Toc6144"/>
      <w:bookmarkStart w:id="3553" w:name="_Toc445106896"/>
      <w:r>
        <w:rPr>
          <w:rFonts w:hint="eastAsia"/>
        </w:rPr>
        <w:t>批量日志查询</w:t>
      </w:r>
      <w:bookmarkEnd w:id="3552"/>
      <w:bookmarkEnd w:id="355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2645B1A" w14:textId="77777777">
        <w:trPr>
          <w:trHeight w:val="225"/>
        </w:trPr>
        <w:tc>
          <w:tcPr>
            <w:tcW w:w="1985" w:type="dxa"/>
            <w:shd w:val="clear" w:color="auto" w:fill="D9D9D9"/>
          </w:tcPr>
          <w:p w14:paraId="295D7131" w14:textId="77777777" w:rsidR="00DC1257" w:rsidRDefault="007579A1">
            <w:pPr>
              <w:spacing w:line="360" w:lineRule="atLeast"/>
              <w:rPr>
                <w:szCs w:val="21"/>
              </w:rPr>
            </w:pPr>
            <w:r>
              <w:rPr>
                <w:rFonts w:hint="eastAsia"/>
                <w:szCs w:val="21"/>
              </w:rPr>
              <w:t>功能描述</w:t>
            </w:r>
          </w:p>
        </w:tc>
        <w:tc>
          <w:tcPr>
            <w:tcW w:w="7087" w:type="dxa"/>
          </w:tcPr>
          <w:p w14:paraId="00CC22EC"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批量日志查询</w:t>
            </w:r>
          </w:p>
        </w:tc>
      </w:tr>
      <w:tr w:rsidR="00DC1257" w14:paraId="0CFF8F4B" w14:textId="77777777">
        <w:trPr>
          <w:trHeight w:val="225"/>
        </w:trPr>
        <w:tc>
          <w:tcPr>
            <w:tcW w:w="1985" w:type="dxa"/>
            <w:shd w:val="clear" w:color="auto" w:fill="D9D9D9"/>
          </w:tcPr>
          <w:p w14:paraId="4F07C418" w14:textId="77777777" w:rsidR="00DC1257" w:rsidRDefault="007579A1">
            <w:pPr>
              <w:spacing w:line="360" w:lineRule="atLeast"/>
              <w:rPr>
                <w:szCs w:val="21"/>
              </w:rPr>
            </w:pPr>
            <w:r>
              <w:rPr>
                <w:rFonts w:hint="eastAsia"/>
                <w:szCs w:val="21"/>
              </w:rPr>
              <w:t>页面输入</w:t>
            </w:r>
          </w:p>
        </w:tc>
        <w:tc>
          <w:tcPr>
            <w:tcW w:w="7087" w:type="dxa"/>
          </w:tcPr>
          <w:p w14:paraId="77FAB547" w14:textId="77777777" w:rsidR="00DC1257" w:rsidRDefault="007579A1">
            <w:pPr>
              <w:spacing w:line="360" w:lineRule="atLeast"/>
            </w:pPr>
            <w:r>
              <w:rPr>
                <w:rFonts w:hint="eastAsia"/>
              </w:rPr>
              <w:t>字段查询：</w:t>
            </w:r>
          </w:p>
          <w:p w14:paraId="6809642B" w14:textId="77777777" w:rsidR="00DC1257" w:rsidRDefault="007579A1">
            <w:pPr>
              <w:spacing w:line="360" w:lineRule="atLeast"/>
              <w:ind w:firstLineChars="200" w:firstLine="420"/>
            </w:pPr>
            <w:r>
              <w:rPr>
                <w:rFonts w:hint="eastAsia"/>
              </w:rPr>
              <w:t>查询日期</w:t>
            </w:r>
            <w:r>
              <w:rPr>
                <w:rFonts w:hint="eastAsia"/>
              </w:rPr>
              <w:t>[</w:t>
            </w:r>
            <w:r>
              <w:rPr>
                <w:rFonts w:hint="eastAsia"/>
              </w:rPr>
              <w:t>日历框</w:t>
            </w:r>
            <w:r>
              <w:rPr>
                <w:rFonts w:hint="eastAsia"/>
              </w:rPr>
              <w:t>]</w:t>
            </w:r>
          </w:p>
          <w:p w14:paraId="4B54BDBB" w14:textId="77777777" w:rsidR="00DC1257" w:rsidRDefault="007579A1">
            <w:pPr>
              <w:spacing w:line="360" w:lineRule="atLeast"/>
              <w:ind w:firstLineChars="200" w:firstLine="420"/>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5963D373" w14:textId="77777777">
        <w:trPr>
          <w:trHeight w:val="225"/>
        </w:trPr>
        <w:tc>
          <w:tcPr>
            <w:tcW w:w="1985" w:type="dxa"/>
            <w:shd w:val="clear" w:color="auto" w:fill="D9D9D9"/>
          </w:tcPr>
          <w:p w14:paraId="4328FA5A" w14:textId="77777777" w:rsidR="00DC1257" w:rsidRDefault="007579A1">
            <w:pPr>
              <w:spacing w:line="360" w:lineRule="atLeast"/>
              <w:rPr>
                <w:szCs w:val="21"/>
              </w:rPr>
            </w:pPr>
            <w:r>
              <w:rPr>
                <w:rFonts w:hint="eastAsia"/>
                <w:szCs w:val="21"/>
              </w:rPr>
              <w:t>页面输出</w:t>
            </w:r>
          </w:p>
        </w:tc>
        <w:tc>
          <w:tcPr>
            <w:tcW w:w="7087" w:type="dxa"/>
          </w:tcPr>
          <w:p w14:paraId="16191AD3" w14:textId="77777777" w:rsidR="00DC1257" w:rsidRDefault="007579A1">
            <w:pPr>
              <w:spacing w:line="360" w:lineRule="atLeast"/>
              <w:rPr>
                <w:szCs w:val="21"/>
              </w:rPr>
            </w:pPr>
            <w:r>
              <w:rPr>
                <w:rFonts w:hint="eastAsia"/>
                <w:szCs w:val="21"/>
              </w:rPr>
              <w:t>批量日志查询</w:t>
            </w:r>
            <w:r>
              <w:rPr>
                <w:rFonts w:hint="eastAsia"/>
                <w:szCs w:val="21"/>
              </w:rPr>
              <w:t>[</w:t>
            </w:r>
            <w:r>
              <w:rPr>
                <w:rFonts w:hint="eastAsia"/>
                <w:szCs w:val="21"/>
              </w:rPr>
              <w:t>列表</w:t>
            </w:r>
            <w:r>
              <w:rPr>
                <w:rFonts w:hint="eastAsia"/>
                <w:szCs w:val="21"/>
              </w:rPr>
              <w:t>]</w:t>
            </w:r>
            <w:r>
              <w:rPr>
                <w:rFonts w:hint="eastAsia"/>
                <w:szCs w:val="21"/>
              </w:rPr>
              <w:t>：</w:t>
            </w:r>
          </w:p>
          <w:p w14:paraId="5C26D91B" w14:textId="77777777" w:rsidR="00DC1257" w:rsidRDefault="007579A1">
            <w:pPr>
              <w:spacing w:line="360" w:lineRule="atLeast"/>
              <w:rPr>
                <w:szCs w:val="21"/>
              </w:rPr>
            </w:pPr>
            <w:r>
              <w:rPr>
                <w:rFonts w:hint="eastAsia"/>
                <w:szCs w:val="21"/>
              </w:rPr>
              <w:t xml:space="preserve">    </w:t>
            </w:r>
            <w:r>
              <w:rPr>
                <w:rFonts w:hint="eastAsia"/>
                <w:szCs w:val="21"/>
              </w:rPr>
              <w:t>批量流水号，任务名称，日志内容，日志级别，批量时间，执行时间</w:t>
            </w:r>
          </w:p>
        </w:tc>
      </w:tr>
      <w:tr w:rsidR="00DC1257" w14:paraId="616F43F5" w14:textId="77777777">
        <w:trPr>
          <w:trHeight w:val="225"/>
        </w:trPr>
        <w:tc>
          <w:tcPr>
            <w:tcW w:w="1985" w:type="dxa"/>
            <w:shd w:val="clear" w:color="auto" w:fill="D9D9D9"/>
          </w:tcPr>
          <w:p w14:paraId="65B3B92B" w14:textId="77777777" w:rsidR="00DC1257" w:rsidRDefault="007579A1">
            <w:pPr>
              <w:spacing w:line="360" w:lineRule="atLeast"/>
              <w:rPr>
                <w:szCs w:val="21"/>
              </w:rPr>
            </w:pPr>
            <w:r>
              <w:rPr>
                <w:rFonts w:hint="eastAsia"/>
                <w:szCs w:val="21"/>
              </w:rPr>
              <w:t>参考画面</w:t>
            </w:r>
          </w:p>
        </w:tc>
        <w:tc>
          <w:tcPr>
            <w:tcW w:w="7087" w:type="dxa"/>
          </w:tcPr>
          <w:p w14:paraId="3AD3910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7DAB7787" wp14:editId="361570ED">
                  <wp:extent cx="4354830" cy="487045"/>
                  <wp:effectExtent l="0" t="0" r="7620" b="8255"/>
                  <wp:docPr id="256"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60"/>
                          <pic:cNvPicPr>
                            <a:picLocks noChangeAspect="1"/>
                          </pic:cNvPicPr>
                        </pic:nvPicPr>
                        <pic:blipFill>
                          <a:blip r:embed="rId236" cstate="print"/>
                          <a:stretch>
                            <a:fillRect/>
                          </a:stretch>
                        </pic:blipFill>
                        <pic:spPr>
                          <a:xfrm>
                            <a:off x="0" y="0"/>
                            <a:ext cx="4354830" cy="487045"/>
                          </a:xfrm>
                          <a:prstGeom prst="rect">
                            <a:avLst/>
                          </a:prstGeom>
                          <a:noFill/>
                          <a:ln w="9525">
                            <a:noFill/>
                            <a:miter/>
                          </a:ln>
                        </pic:spPr>
                      </pic:pic>
                    </a:graphicData>
                  </a:graphic>
                </wp:inline>
              </w:drawing>
            </w:r>
          </w:p>
        </w:tc>
      </w:tr>
      <w:tr w:rsidR="00DC1257" w14:paraId="52499595" w14:textId="77777777">
        <w:trPr>
          <w:trHeight w:val="225"/>
        </w:trPr>
        <w:tc>
          <w:tcPr>
            <w:tcW w:w="1985" w:type="dxa"/>
            <w:shd w:val="clear" w:color="auto" w:fill="D9D9D9"/>
          </w:tcPr>
          <w:p w14:paraId="048EF15D" w14:textId="77777777" w:rsidR="00DC1257" w:rsidRDefault="007579A1">
            <w:pPr>
              <w:spacing w:line="360" w:lineRule="atLeast"/>
              <w:rPr>
                <w:szCs w:val="21"/>
              </w:rPr>
            </w:pPr>
            <w:r>
              <w:rPr>
                <w:rFonts w:hint="eastAsia"/>
                <w:szCs w:val="21"/>
              </w:rPr>
              <w:t>业务规则</w:t>
            </w:r>
          </w:p>
        </w:tc>
        <w:tc>
          <w:tcPr>
            <w:tcW w:w="7087" w:type="dxa"/>
          </w:tcPr>
          <w:p w14:paraId="7ACE2AB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5F76693D" w14:textId="77777777">
        <w:trPr>
          <w:trHeight w:val="225"/>
        </w:trPr>
        <w:tc>
          <w:tcPr>
            <w:tcW w:w="1985" w:type="dxa"/>
            <w:shd w:val="clear" w:color="auto" w:fill="D9D9D9"/>
          </w:tcPr>
          <w:p w14:paraId="6BFC4C91" w14:textId="77777777" w:rsidR="00DC1257" w:rsidRDefault="007579A1">
            <w:pPr>
              <w:spacing w:line="360" w:lineRule="atLeast"/>
              <w:rPr>
                <w:szCs w:val="21"/>
              </w:rPr>
            </w:pPr>
            <w:r>
              <w:rPr>
                <w:rFonts w:hint="eastAsia"/>
                <w:szCs w:val="21"/>
              </w:rPr>
              <w:t>备注</w:t>
            </w:r>
          </w:p>
        </w:tc>
        <w:tc>
          <w:tcPr>
            <w:tcW w:w="7087" w:type="dxa"/>
          </w:tcPr>
          <w:p w14:paraId="491255E7" w14:textId="77777777" w:rsidR="00DC1257" w:rsidRDefault="007579A1">
            <w:pPr>
              <w:pStyle w:val="21"/>
              <w:spacing w:after="60" w:line="360" w:lineRule="atLeast"/>
              <w:ind w:leftChars="0" w:left="0"/>
              <w:rPr>
                <w:rFonts w:ascii="Times New Roman" w:hAnsi="Times New Roman"/>
                <w:szCs w:val="21"/>
              </w:rPr>
            </w:pPr>
            <w:r>
              <w:rPr>
                <w:rFonts w:hint="eastAsia"/>
              </w:rPr>
              <w:t>1</w:t>
            </w:r>
            <w:r>
              <w:rPr>
                <w:rFonts w:hint="eastAsia"/>
              </w:rPr>
              <w:t>、</w:t>
            </w: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，查询满足条件的批量日志显示在批量日志查询列表，</w:t>
            </w:r>
            <w:r>
              <w:rPr>
                <w:rFonts w:ascii="Times New Roman" w:hAnsi="Times New Roman" w:hint="eastAsia"/>
                <w:szCs w:val="21"/>
              </w:rPr>
              <w:t>.</w:t>
            </w:r>
            <w:r>
              <w:rPr>
                <w:rFonts w:ascii="Times New Roman" w:hAnsi="Times New Roman" w:hint="eastAsia"/>
                <w:szCs w:val="21"/>
              </w:rPr>
              <w:t>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tc>
      </w:tr>
    </w:tbl>
    <w:p w14:paraId="5CB03FB2" w14:textId="77777777" w:rsidR="00DC1257" w:rsidRDefault="007579A1">
      <w:pPr>
        <w:pStyle w:val="2"/>
      </w:pPr>
      <w:bookmarkStart w:id="3554" w:name="_Toc30023"/>
      <w:r>
        <w:rPr>
          <w:rFonts w:hint="eastAsia"/>
        </w:rPr>
        <w:t>批量作业配置</w:t>
      </w:r>
      <w:bookmarkEnd w:id="3554"/>
    </w:p>
    <w:p w14:paraId="70887723" w14:textId="77777777" w:rsidR="00DC1257" w:rsidRDefault="007579A1">
      <w:pPr>
        <w:pStyle w:val="3"/>
        <w:numPr>
          <w:ilvl w:val="2"/>
          <w:numId w:val="1"/>
        </w:numPr>
        <w:rPr>
          <w:rFonts w:ascii="黑体" w:eastAsia="黑体"/>
          <w:sz w:val="24"/>
          <w:szCs w:val="24"/>
        </w:rPr>
      </w:pPr>
      <w:bookmarkStart w:id="3555" w:name="_Toc31384"/>
      <w:r>
        <w:rPr>
          <w:rFonts w:ascii="黑体" w:eastAsia="黑体" w:hint="eastAsia"/>
          <w:sz w:val="24"/>
          <w:szCs w:val="24"/>
        </w:rPr>
        <w:t>批量任务查询</w:t>
      </w:r>
      <w:bookmarkEnd w:id="355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4D81805" w14:textId="77777777">
        <w:trPr>
          <w:trHeight w:val="225"/>
        </w:trPr>
        <w:tc>
          <w:tcPr>
            <w:tcW w:w="1985" w:type="dxa"/>
            <w:shd w:val="clear" w:color="auto" w:fill="D9D9D9"/>
          </w:tcPr>
          <w:p w14:paraId="3E4F7400" w14:textId="77777777" w:rsidR="00DC1257" w:rsidRDefault="007579A1">
            <w:pPr>
              <w:spacing w:line="360" w:lineRule="atLeast"/>
              <w:rPr>
                <w:szCs w:val="21"/>
              </w:rPr>
            </w:pPr>
            <w:r>
              <w:rPr>
                <w:rFonts w:hint="eastAsia"/>
                <w:szCs w:val="21"/>
              </w:rPr>
              <w:t>功能描述</w:t>
            </w:r>
          </w:p>
        </w:tc>
        <w:tc>
          <w:tcPr>
            <w:tcW w:w="7087" w:type="dxa"/>
          </w:tcPr>
          <w:p w14:paraId="0921E843"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批量作业查询</w:t>
            </w:r>
          </w:p>
        </w:tc>
      </w:tr>
      <w:tr w:rsidR="00DC1257" w14:paraId="6F0AA5F5" w14:textId="77777777">
        <w:trPr>
          <w:trHeight w:val="225"/>
        </w:trPr>
        <w:tc>
          <w:tcPr>
            <w:tcW w:w="1985" w:type="dxa"/>
            <w:shd w:val="clear" w:color="auto" w:fill="D9D9D9"/>
          </w:tcPr>
          <w:p w14:paraId="211E752C" w14:textId="77777777" w:rsidR="00DC1257" w:rsidRDefault="007579A1">
            <w:pPr>
              <w:spacing w:line="360" w:lineRule="atLeast"/>
              <w:rPr>
                <w:szCs w:val="21"/>
              </w:rPr>
            </w:pPr>
            <w:r>
              <w:rPr>
                <w:rFonts w:hint="eastAsia"/>
                <w:szCs w:val="21"/>
              </w:rPr>
              <w:t>页面输入</w:t>
            </w:r>
          </w:p>
        </w:tc>
        <w:tc>
          <w:tcPr>
            <w:tcW w:w="7087" w:type="dxa"/>
          </w:tcPr>
          <w:p w14:paraId="2881EE7B" w14:textId="77777777" w:rsidR="00DC1257" w:rsidRDefault="007579A1">
            <w:pPr>
              <w:spacing w:line="360" w:lineRule="atLeast"/>
            </w:pPr>
            <w:r>
              <w:rPr>
                <w:rFonts w:hint="eastAsia"/>
              </w:rPr>
              <w:t>字段查询：</w:t>
            </w:r>
          </w:p>
          <w:p w14:paraId="1BA6A1D4" w14:textId="77777777" w:rsidR="00DC1257" w:rsidRDefault="007579A1">
            <w:pPr>
              <w:spacing w:line="360" w:lineRule="atLeast"/>
              <w:ind w:firstLineChars="200" w:firstLine="420"/>
            </w:pPr>
            <w:r>
              <w:rPr>
                <w:rFonts w:hint="eastAsia"/>
              </w:rPr>
              <w:t>作业号</w:t>
            </w:r>
            <w:r>
              <w:rPr>
                <w:rFonts w:hint="eastAsia"/>
              </w:rPr>
              <w:t>[</w:t>
            </w:r>
            <w:r>
              <w:rPr>
                <w:rFonts w:hint="eastAsia"/>
              </w:rPr>
              <w:t>输入框</w:t>
            </w:r>
            <w:r>
              <w:rPr>
                <w:rFonts w:hint="eastAsia"/>
              </w:rPr>
              <w:t>]</w:t>
            </w:r>
            <w:r>
              <w:rPr>
                <w:rFonts w:hint="eastAsia"/>
              </w:rPr>
              <w:t>，前续作业号</w:t>
            </w:r>
            <w:r>
              <w:rPr>
                <w:rFonts w:hint="eastAsia"/>
              </w:rPr>
              <w:t>[</w:t>
            </w:r>
            <w:r>
              <w:rPr>
                <w:rFonts w:hint="eastAsia"/>
              </w:rPr>
              <w:t>输入框</w:t>
            </w:r>
            <w:r>
              <w:rPr>
                <w:rFonts w:hint="eastAsia"/>
              </w:rPr>
              <w:t>]</w:t>
            </w:r>
            <w:r>
              <w:rPr>
                <w:rFonts w:hint="eastAsia"/>
              </w:rPr>
              <w:t>，是否允许自动运行前续作业</w:t>
            </w:r>
            <w:r>
              <w:rPr>
                <w:rFonts w:hint="eastAsia"/>
              </w:rPr>
              <w:t>[</w:t>
            </w:r>
            <w:r>
              <w:rPr>
                <w:rFonts w:hint="eastAsia"/>
              </w:rPr>
              <w:t>下拉框</w:t>
            </w:r>
            <w:r>
              <w:rPr>
                <w:rFonts w:hint="eastAsia"/>
              </w:rPr>
              <w:t>]</w:t>
            </w:r>
            <w:r>
              <w:rPr>
                <w:rFonts w:hint="eastAsia"/>
              </w:rPr>
              <w:t>，系统类型</w:t>
            </w:r>
            <w:r>
              <w:rPr>
                <w:rFonts w:hint="eastAsia"/>
              </w:rPr>
              <w:t>[</w:t>
            </w:r>
            <w:r>
              <w:rPr>
                <w:rFonts w:hint="eastAsia"/>
              </w:rPr>
              <w:t>下拉框</w:t>
            </w:r>
            <w:r>
              <w:rPr>
                <w:rFonts w:hint="eastAsia"/>
              </w:rPr>
              <w:t>]</w:t>
            </w:r>
            <w:r>
              <w:rPr>
                <w:rFonts w:hint="eastAsia"/>
              </w:rPr>
              <w:t>，是否允许在联机状态下运行</w:t>
            </w:r>
            <w:r>
              <w:rPr>
                <w:rFonts w:hint="eastAsia"/>
              </w:rPr>
              <w:t>[</w:t>
            </w:r>
            <w:r>
              <w:rPr>
                <w:rFonts w:hint="eastAsia"/>
              </w:rPr>
              <w:t>下拉框</w:t>
            </w:r>
            <w:r>
              <w:rPr>
                <w:rFonts w:hint="eastAsia"/>
              </w:rPr>
              <w:t>]</w:t>
            </w:r>
            <w:r>
              <w:rPr>
                <w:rFonts w:hint="eastAsia"/>
              </w:rPr>
              <w:t>，描述</w:t>
            </w:r>
            <w:r>
              <w:rPr>
                <w:rFonts w:hint="eastAsia"/>
              </w:rPr>
              <w:t>[</w:t>
            </w:r>
            <w:r>
              <w:rPr>
                <w:rFonts w:hint="eastAsia"/>
              </w:rPr>
              <w:t>输入框</w:t>
            </w:r>
            <w:r>
              <w:rPr>
                <w:rFonts w:hint="eastAsia"/>
              </w:rPr>
              <w:t>]</w:t>
            </w:r>
          </w:p>
          <w:p w14:paraId="629AFDE2" w14:textId="77777777" w:rsidR="00DC1257" w:rsidRDefault="007579A1">
            <w:pPr>
              <w:spacing w:line="360" w:lineRule="atLeast"/>
              <w:ind w:firstLineChars="200" w:firstLine="420"/>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67C17211" w14:textId="77777777">
        <w:trPr>
          <w:trHeight w:val="225"/>
        </w:trPr>
        <w:tc>
          <w:tcPr>
            <w:tcW w:w="1985" w:type="dxa"/>
            <w:shd w:val="clear" w:color="auto" w:fill="D9D9D9"/>
          </w:tcPr>
          <w:p w14:paraId="068DA690" w14:textId="77777777" w:rsidR="00DC1257" w:rsidRDefault="007579A1">
            <w:pPr>
              <w:spacing w:line="360" w:lineRule="atLeast"/>
              <w:rPr>
                <w:szCs w:val="21"/>
              </w:rPr>
            </w:pPr>
            <w:r>
              <w:rPr>
                <w:rFonts w:hint="eastAsia"/>
                <w:szCs w:val="21"/>
              </w:rPr>
              <w:t>页面输出</w:t>
            </w:r>
          </w:p>
        </w:tc>
        <w:tc>
          <w:tcPr>
            <w:tcW w:w="7087" w:type="dxa"/>
          </w:tcPr>
          <w:p w14:paraId="033B8DDA" w14:textId="77777777" w:rsidR="00DC1257" w:rsidRDefault="007579A1">
            <w:pPr>
              <w:spacing w:line="360" w:lineRule="atLeast"/>
              <w:rPr>
                <w:szCs w:val="21"/>
              </w:rPr>
            </w:pPr>
            <w:r>
              <w:rPr>
                <w:rFonts w:hint="eastAsia"/>
                <w:szCs w:val="21"/>
              </w:rPr>
              <w:t>批量日作业查询</w:t>
            </w:r>
            <w:r>
              <w:rPr>
                <w:rFonts w:hint="eastAsia"/>
                <w:szCs w:val="21"/>
              </w:rPr>
              <w:t>[</w:t>
            </w:r>
            <w:r>
              <w:rPr>
                <w:rFonts w:hint="eastAsia"/>
                <w:szCs w:val="21"/>
              </w:rPr>
              <w:t>列表</w:t>
            </w:r>
            <w:r>
              <w:rPr>
                <w:rFonts w:hint="eastAsia"/>
                <w:szCs w:val="21"/>
              </w:rPr>
              <w:t>]</w:t>
            </w:r>
            <w:r>
              <w:rPr>
                <w:rFonts w:hint="eastAsia"/>
                <w:szCs w:val="21"/>
              </w:rPr>
              <w:t>：</w:t>
            </w:r>
          </w:p>
          <w:p w14:paraId="1EBD85C4" w14:textId="77777777" w:rsidR="00DC1257" w:rsidRDefault="007579A1">
            <w:pPr>
              <w:spacing w:line="360" w:lineRule="atLeast"/>
              <w:rPr>
                <w:szCs w:val="21"/>
              </w:rPr>
            </w:pPr>
            <w:r>
              <w:rPr>
                <w:rFonts w:hint="eastAsia"/>
                <w:szCs w:val="21"/>
              </w:rPr>
              <w:t xml:space="preserve">    </w:t>
            </w:r>
            <w:r>
              <w:rPr>
                <w:rFonts w:hint="eastAsia"/>
                <w:szCs w:val="21"/>
              </w:rPr>
              <w:t>作业号，前序作业号，是否允许自动运行前续作业，系统类型，是否允许在联机状态下运行，描述，时间戳，编辑</w:t>
            </w:r>
            <w:r>
              <w:rPr>
                <w:rFonts w:hint="eastAsia"/>
                <w:szCs w:val="21"/>
              </w:rPr>
              <w:t>[</w:t>
            </w:r>
            <w:r>
              <w:rPr>
                <w:rFonts w:hint="eastAsia"/>
                <w:szCs w:val="21"/>
              </w:rPr>
              <w:t>链接</w:t>
            </w:r>
            <w:r>
              <w:rPr>
                <w:rFonts w:hint="eastAsia"/>
                <w:szCs w:val="21"/>
              </w:rPr>
              <w:t>]</w:t>
            </w:r>
            <w:r>
              <w:rPr>
                <w:rFonts w:hint="eastAsia"/>
                <w:szCs w:val="21"/>
              </w:rPr>
              <w:t>，删除</w:t>
            </w:r>
            <w:r>
              <w:rPr>
                <w:rFonts w:hint="eastAsia"/>
                <w:szCs w:val="21"/>
              </w:rPr>
              <w:t>[</w:t>
            </w:r>
            <w:r>
              <w:rPr>
                <w:rFonts w:hint="eastAsia"/>
                <w:szCs w:val="21"/>
              </w:rPr>
              <w:t>链接</w:t>
            </w:r>
            <w:r>
              <w:rPr>
                <w:rFonts w:hint="eastAsia"/>
                <w:szCs w:val="21"/>
              </w:rPr>
              <w:t>]</w:t>
            </w:r>
            <w:r>
              <w:rPr>
                <w:szCs w:val="21"/>
              </w:rPr>
              <w:t xml:space="preserve"> </w:t>
            </w:r>
          </w:p>
        </w:tc>
      </w:tr>
      <w:tr w:rsidR="00DC1257" w14:paraId="7AEB415D" w14:textId="77777777">
        <w:trPr>
          <w:trHeight w:val="225"/>
        </w:trPr>
        <w:tc>
          <w:tcPr>
            <w:tcW w:w="1985" w:type="dxa"/>
            <w:shd w:val="clear" w:color="auto" w:fill="D9D9D9"/>
          </w:tcPr>
          <w:p w14:paraId="0341DA0F" w14:textId="77777777" w:rsidR="00DC1257" w:rsidRDefault="007579A1">
            <w:pPr>
              <w:spacing w:line="360" w:lineRule="atLeast"/>
              <w:rPr>
                <w:szCs w:val="21"/>
              </w:rPr>
            </w:pPr>
            <w:r>
              <w:rPr>
                <w:rFonts w:hint="eastAsia"/>
                <w:szCs w:val="21"/>
              </w:rPr>
              <w:t>参考画面</w:t>
            </w:r>
          </w:p>
        </w:tc>
        <w:tc>
          <w:tcPr>
            <w:tcW w:w="7087" w:type="dxa"/>
          </w:tcPr>
          <w:p w14:paraId="105729C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6F9A09BD" wp14:editId="0374891B">
                  <wp:extent cx="4359275" cy="1043305"/>
                  <wp:effectExtent l="0" t="0" r="3175" b="4445"/>
                  <wp:docPr id="25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61"/>
                          <pic:cNvPicPr>
                            <a:picLocks noChangeAspect="1"/>
                          </pic:cNvPicPr>
                        </pic:nvPicPr>
                        <pic:blipFill>
                          <a:blip r:embed="rId237" cstate="print"/>
                          <a:stretch>
                            <a:fillRect/>
                          </a:stretch>
                        </pic:blipFill>
                        <pic:spPr>
                          <a:xfrm>
                            <a:off x="0" y="0"/>
                            <a:ext cx="4359275" cy="1043305"/>
                          </a:xfrm>
                          <a:prstGeom prst="rect">
                            <a:avLst/>
                          </a:prstGeom>
                          <a:noFill/>
                          <a:ln w="9525">
                            <a:noFill/>
                            <a:miter/>
                          </a:ln>
                        </pic:spPr>
                      </pic:pic>
                    </a:graphicData>
                  </a:graphic>
                </wp:inline>
              </w:drawing>
            </w:r>
          </w:p>
        </w:tc>
      </w:tr>
      <w:tr w:rsidR="00DC1257" w14:paraId="40BF5A7A" w14:textId="77777777">
        <w:trPr>
          <w:trHeight w:val="225"/>
        </w:trPr>
        <w:tc>
          <w:tcPr>
            <w:tcW w:w="1985" w:type="dxa"/>
            <w:shd w:val="clear" w:color="auto" w:fill="D9D9D9"/>
          </w:tcPr>
          <w:p w14:paraId="2E377DDA" w14:textId="77777777" w:rsidR="00DC1257" w:rsidRDefault="007579A1">
            <w:pPr>
              <w:spacing w:line="360" w:lineRule="atLeast"/>
              <w:rPr>
                <w:szCs w:val="21"/>
              </w:rPr>
            </w:pPr>
            <w:r>
              <w:rPr>
                <w:rFonts w:hint="eastAsia"/>
                <w:szCs w:val="21"/>
              </w:rPr>
              <w:lastRenderedPageBreak/>
              <w:t>业务规则</w:t>
            </w:r>
          </w:p>
        </w:tc>
        <w:tc>
          <w:tcPr>
            <w:tcW w:w="7087" w:type="dxa"/>
          </w:tcPr>
          <w:p w14:paraId="21E3F1C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16A7414D" w14:textId="77777777">
        <w:trPr>
          <w:trHeight w:val="225"/>
        </w:trPr>
        <w:tc>
          <w:tcPr>
            <w:tcW w:w="1985" w:type="dxa"/>
            <w:shd w:val="clear" w:color="auto" w:fill="D9D9D9"/>
          </w:tcPr>
          <w:p w14:paraId="07FEC57A" w14:textId="77777777" w:rsidR="00DC1257" w:rsidRDefault="007579A1">
            <w:pPr>
              <w:spacing w:line="360" w:lineRule="atLeast"/>
              <w:rPr>
                <w:szCs w:val="21"/>
              </w:rPr>
            </w:pPr>
            <w:r>
              <w:rPr>
                <w:rFonts w:hint="eastAsia"/>
                <w:szCs w:val="21"/>
              </w:rPr>
              <w:t>备注</w:t>
            </w:r>
          </w:p>
        </w:tc>
        <w:tc>
          <w:tcPr>
            <w:tcW w:w="7087" w:type="dxa"/>
          </w:tcPr>
          <w:p w14:paraId="53EA93EA" w14:textId="77777777" w:rsidR="00DC1257" w:rsidRDefault="007579A1">
            <w:pPr>
              <w:pStyle w:val="21"/>
              <w:spacing w:after="60" w:line="360" w:lineRule="atLeast"/>
              <w:ind w:leftChars="0" w:left="0"/>
              <w:rPr>
                <w:rFonts w:ascii="Times New Roman" w:hAnsi="Times New Roman"/>
                <w:szCs w:val="21"/>
              </w:rPr>
            </w:pPr>
            <w:r>
              <w:rPr>
                <w:rFonts w:hint="eastAsia"/>
              </w:rPr>
              <w:t>1</w:t>
            </w:r>
            <w:r>
              <w:rPr>
                <w:rFonts w:hint="eastAsia"/>
              </w:rPr>
              <w:t>、</w:t>
            </w: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，查询满足条件的批量日志显示在批量作业查询列表，</w:t>
            </w:r>
            <w:r>
              <w:rPr>
                <w:rFonts w:ascii="Times New Roman" w:hAnsi="Times New Roman" w:hint="eastAsia"/>
                <w:szCs w:val="21"/>
              </w:rPr>
              <w:t>.</w:t>
            </w:r>
            <w:r>
              <w:rPr>
                <w:rFonts w:ascii="Times New Roman" w:hAnsi="Times New Roman" w:hint="eastAsia"/>
                <w:szCs w:val="21"/>
              </w:rPr>
              <w:t>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p w14:paraId="6939537E"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、点击编辑</w:t>
            </w:r>
            <w:r>
              <w:rPr>
                <w:rFonts w:hint="eastAsia"/>
              </w:rPr>
              <w:t>[</w:t>
            </w:r>
            <w:r>
              <w:rPr>
                <w:rFonts w:hint="eastAsia"/>
              </w:rPr>
              <w:t>链接</w:t>
            </w:r>
            <w:r>
              <w:rPr>
                <w:rFonts w:hint="eastAsia"/>
              </w:rPr>
              <w:t>]</w:t>
            </w:r>
            <w:r>
              <w:rPr>
                <w:rFonts w:hint="eastAsia"/>
              </w:rPr>
              <w:t>，页面跳转到批量作业编辑模态窗口，参见</w:t>
            </w:r>
            <w:r>
              <w:rPr>
                <w:rFonts w:hint="eastAsia"/>
              </w:rPr>
              <w:t xml:space="preserve"> </w:t>
            </w:r>
            <w:r>
              <w:rPr>
                <w:rFonts w:hint="eastAsia"/>
              </w:rPr>
              <w:t>“章节</w:t>
            </w:r>
            <w:r>
              <w:rPr>
                <w:rFonts w:hint="eastAsia"/>
              </w:rPr>
              <w:t xml:space="preserve"> 6.4.2 </w:t>
            </w:r>
            <w:r>
              <w:rPr>
                <w:rFonts w:hint="eastAsia"/>
              </w:rPr>
              <w:t>批量作业编辑”</w:t>
            </w:r>
          </w:p>
          <w:p w14:paraId="574500A8" w14:textId="77777777" w:rsidR="00DC1257" w:rsidRDefault="007579A1">
            <w:pPr>
              <w:pStyle w:val="21"/>
              <w:spacing w:after="60" w:line="360" w:lineRule="atLeast"/>
              <w:ind w:leftChars="0" w:left="0"/>
            </w:pPr>
            <w:r>
              <w:rPr>
                <w:rFonts w:hint="eastAsia"/>
              </w:rPr>
              <w:t>3</w:t>
            </w:r>
            <w:r>
              <w:rPr>
                <w:rFonts w:hint="eastAsia"/>
              </w:rPr>
              <w:t>、点击新增</w:t>
            </w:r>
            <w:r>
              <w:rPr>
                <w:rFonts w:hint="eastAsia"/>
              </w:rPr>
              <w:t>[</w:t>
            </w:r>
            <w:r>
              <w:rPr>
                <w:rFonts w:hint="eastAsia"/>
              </w:rPr>
              <w:t>按钮</w:t>
            </w:r>
            <w:r>
              <w:rPr>
                <w:rFonts w:hint="eastAsia"/>
              </w:rPr>
              <w:t>]</w:t>
            </w:r>
            <w:r>
              <w:rPr>
                <w:rFonts w:hint="eastAsia"/>
              </w:rPr>
              <w:t>，页面跳转到批量作业新增模态窗口，参见</w:t>
            </w:r>
            <w:r>
              <w:rPr>
                <w:rFonts w:hint="eastAsia"/>
              </w:rPr>
              <w:t xml:space="preserve"> </w:t>
            </w:r>
            <w:r>
              <w:rPr>
                <w:rFonts w:hint="eastAsia"/>
              </w:rPr>
              <w:t>“章节</w:t>
            </w:r>
            <w:r>
              <w:rPr>
                <w:rFonts w:hint="eastAsia"/>
              </w:rPr>
              <w:t xml:space="preserve"> 6.4.3 </w:t>
            </w:r>
            <w:r>
              <w:rPr>
                <w:rFonts w:hint="eastAsia"/>
              </w:rPr>
              <w:t>批量作业新增”</w:t>
            </w:r>
          </w:p>
          <w:p w14:paraId="0D371EDA" w14:textId="77777777" w:rsidR="00DC1257" w:rsidRDefault="007579A1">
            <w:pPr>
              <w:pStyle w:val="21"/>
              <w:spacing w:after="60" w:line="360" w:lineRule="atLeast"/>
              <w:ind w:leftChars="0" w:left="0"/>
              <w:rPr>
                <w:rFonts w:ascii="Times New Roman" w:hAnsi="Times New Roman"/>
                <w:szCs w:val="21"/>
              </w:rPr>
            </w:pPr>
            <w:r>
              <w:rPr>
                <w:rFonts w:hint="eastAsia"/>
              </w:rPr>
              <w:t>4.</w:t>
            </w:r>
            <w:r>
              <w:rPr>
                <w:rFonts w:hint="eastAsia"/>
              </w:rPr>
              <w:t>点击删除</w:t>
            </w:r>
            <w:r>
              <w:rPr>
                <w:rFonts w:hint="eastAsia"/>
              </w:rPr>
              <w:t>[</w:t>
            </w:r>
            <w:r>
              <w:rPr>
                <w:rFonts w:hint="eastAsia"/>
              </w:rPr>
              <w:t>链接</w:t>
            </w:r>
            <w:r>
              <w:rPr>
                <w:rFonts w:hint="eastAsia"/>
              </w:rPr>
              <w:t>]</w:t>
            </w:r>
            <w:r>
              <w:rPr>
                <w:rFonts w:hint="eastAsia"/>
              </w:rPr>
              <w:t>，删除该条记录</w:t>
            </w:r>
          </w:p>
        </w:tc>
      </w:tr>
    </w:tbl>
    <w:p w14:paraId="2980F1FA" w14:textId="77777777" w:rsidR="00DC1257" w:rsidRDefault="007579A1">
      <w:pPr>
        <w:pStyle w:val="3"/>
        <w:numPr>
          <w:ilvl w:val="2"/>
          <w:numId w:val="1"/>
        </w:numPr>
        <w:rPr>
          <w:rFonts w:ascii="黑体" w:eastAsia="黑体"/>
          <w:sz w:val="24"/>
          <w:szCs w:val="24"/>
        </w:rPr>
      </w:pPr>
      <w:bookmarkStart w:id="3556" w:name="_Toc12390"/>
      <w:r>
        <w:rPr>
          <w:rFonts w:ascii="黑体" w:eastAsia="黑体" w:hint="eastAsia"/>
          <w:sz w:val="24"/>
          <w:szCs w:val="24"/>
        </w:rPr>
        <w:t>批量作业编辑</w:t>
      </w:r>
      <w:bookmarkEnd w:id="355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CBEB784" w14:textId="77777777">
        <w:trPr>
          <w:trHeight w:val="225"/>
        </w:trPr>
        <w:tc>
          <w:tcPr>
            <w:tcW w:w="1985" w:type="dxa"/>
            <w:shd w:val="clear" w:color="auto" w:fill="D9D9D9"/>
          </w:tcPr>
          <w:p w14:paraId="52CFD6D7" w14:textId="77777777" w:rsidR="00DC1257" w:rsidRDefault="007579A1">
            <w:pPr>
              <w:spacing w:line="360" w:lineRule="atLeast"/>
              <w:rPr>
                <w:szCs w:val="21"/>
              </w:rPr>
            </w:pPr>
            <w:r>
              <w:rPr>
                <w:rFonts w:hint="eastAsia"/>
                <w:szCs w:val="21"/>
              </w:rPr>
              <w:t>功能描述</w:t>
            </w:r>
          </w:p>
        </w:tc>
        <w:tc>
          <w:tcPr>
            <w:tcW w:w="7087" w:type="dxa"/>
          </w:tcPr>
          <w:p w14:paraId="0A71D9D7"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批量作业编辑</w:t>
            </w:r>
          </w:p>
        </w:tc>
      </w:tr>
      <w:tr w:rsidR="00DC1257" w14:paraId="01520B45" w14:textId="77777777">
        <w:trPr>
          <w:trHeight w:val="225"/>
        </w:trPr>
        <w:tc>
          <w:tcPr>
            <w:tcW w:w="1985" w:type="dxa"/>
            <w:shd w:val="clear" w:color="auto" w:fill="D9D9D9"/>
          </w:tcPr>
          <w:p w14:paraId="4B931573" w14:textId="77777777" w:rsidR="00DC1257" w:rsidRDefault="007579A1">
            <w:pPr>
              <w:spacing w:line="360" w:lineRule="atLeast"/>
              <w:rPr>
                <w:szCs w:val="21"/>
              </w:rPr>
            </w:pPr>
            <w:r>
              <w:rPr>
                <w:rFonts w:hint="eastAsia"/>
                <w:szCs w:val="21"/>
              </w:rPr>
              <w:t>页面输入</w:t>
            </w:r>
          </w:p>
        </w:tc>
        <w:tc>
          <w:tcPr>
            <w:tcW w:w="7087" w:type="dxa"/>
          </w:tcPr>
          <w:p w14:paraId="64AAB617" w14:textId="77777777" w:rsidR="00DC1257" w:rsidRDefault="007579A1">
            <w:pPr>
              <w:spacing w:line="360" w:lineRule="atLeast"/>
            </w:pPr>
            <w:r>
              <w:rPr>
                <w:rFonts w:hint="eastAsia"/>
              </w:rPr>
              <w:t>批量修改作业号信息：</w:t>
            </w:r>
          </w:p>
          <w:p w14:paraId="04187DFB" w14:textId="77777777" w:rsidR="00DC1257" w:rsidRDefault="007579A1">
            <w:pPr>
              <w:spacing w:line="360" w:lineRule="atLeast"/>
              <w:ind w:firstLineChars="200" w:firstLine="420"/>
            </w:pPr>
            <w:r>
              <w:rPr>
                <w:rFonts w:hint="eastAsia"/>
              </w:rPr>
              <w:t>作业号</w:t>
            </w:r>
            <w:r>
              <w:rPr>
                <w:rFonts w:hint="eastAsia"/>
              </w:rPr>
              <w:t>[</w:t>
            </w:r>
            <w:r>
              <w:rPr>
                <w:rFonts w:hint="eastAsia"/>
              </w:rPr>
              <w:t>输入框</w:t>
            </w:r>
            <w:r>
              <w:rPr>
                <w:rFonts w:hint="eastAsia"/>
              </w:rPr>
              <w:t>]</w:t>
            </w:r>
            <w:r>
              <w:rPr>
                <w:rFonts w:hint="eastAsia"/>
              </w:rPr>
              <w:t>，前续作业号</w:t>
            </w:r>
            <w:r>
              <w:rPr>
                <w:rFonts w:hint="eastAsia"/>
              </w:rPr>
              <w:t>[</w:t>
            </w:r>
            <w:r>
              <w:rPr>
                <w:rFonts w:hint="eastAsia"/>
              </w:rPr>
              <w:t>输入框</w:t>
            </w:r>
            <w:r>
              <w:rPr>
                <w:rFonts w:hint="eastAsia"/>
              </w:rPr>
              <w:t>]</w:t>
            </w:r>
            <w:r>
              <w:rPr>
                <w:rFonts w:hint="eastAsia"/>
              </w:rPr>
              <w:t>，是否允许自动运行前续作业</w:t>
            </w:r>
            <w:r>
              <w:rPr>
                <w:rFonts w:hint="eastAsia"/>
              </w:rPr>
              <w:t>[</w:t>
            </w:r>
            <w:r>
              <w:rPr>
                <w:rFonts w:hint="eastAsia"/>
              </w:rPr>
              <w:t>下拉框</w:t>
            </w:r>
            <w:r>
              <w:rPr>
                <w:rFonts w:hint="eastAsia"/>
              </w:rPr>
              <w:t>]</w:t>
            </w:r>
            <w:r>
              <w:rPr>
                <w:rFonts w:hint="eastAsia"/>
              </w:rPr>
              <w:t>，系统类型</w:t>
            </w:r>
            <w:r>
              <w:rPr>
                <w:rFonts w:hint="eastAsia"/>
              </w:rPr>
              <w:t>[</w:t>
            </w:r>
            <w:r>
              <w:rPr>
                <w:rFonts w:hint="eastAsia"/>
              </w:rPr>
              <w:t>下拉框</w:t>
            </w:r>
            <w:r>
              <w:rPr>
                <w:rFonts w:hint="eastAsia"/>
              </w:rPr>
              <w:t>]</w:t>
            </w:r>
            <w:r>
              <w:rPr>
                <w:rFonts w:hint="eastAsia"/>
              </w:rPr>
              <w:t>，是否允许在联机状态下运行</w:t>
            </w:r>
            <w:r>
              <w:rPr>
                <w:rFonts w:hint="eastAsia"/>
              </w:rPr>
              <w:t>[</w:t>
            </w:r>
            <w:r>
              <w:rPr>
                <w:rFonts w:hint="eastAsia"/>
              </w:rPr>
              <w:t>下拉框</w:t>
            </w:r>
            <w:r>
              <w:rPr>
                <w:rFonts w:hint="eastAsia"/>
              </w:rPr>
              <w:t>]</w:t>
            </w:r>
            <w:r>
              <w:rPr>
                <w:rFonts w:hint="eastAsia"/>
              </w:rPr>
              <w:t>，描述</w:t>
            </w:r>
            <w:r>
              <w:rPr>
                <w:rFonts w:hint="eastAsia"/>
              </w:rPr>
              <w:t>[</w:t>
            </w:r>
            <w:r>
              <w:rPr>
                <w:rFonts w:hint="eastAsia"/>
              </w:rPr>
              <w:t>输入框</w:t>
            </w:r>
            <w:r>
              <w:rPr>
                <w:rFonts w:hint="eastAsia"/>
              </w:rPr>
              <w:t>]</w:t>
            </w:r>
          </w:p>
          <w:p w14:paraId="3AA5AFB2" w14:textId="77777777" w:rsidR="00DC1257" w:rsidRDefault="007579A1">
            <w:pPr>
              <w:spacing w:line="360" w:lineRule="atLeast"/>
              <w:ind w:firstLineChars="200" w:firstLine="420"/>
            </w:pPr>
            <w:r>
              <w:rPr>
                <w:rFonts w:hint="eastAsia"/>
              </w:rPr>
              <w:t>确定</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p>
        </w:tc>
      </w:tr>
      <w:tr w:rsidR="00DC1257" w14:paraId="1F64080F" w14:textId="77777777">
        <w:trPr>
          <w:trHeight w:val="225"/>
        </w:trPr>
        <w:tc>
          <w:tcPr>
            <w:tcW w:w="1985" w:type="dxa"/>
            <w:shd w:val="clear" w:color="auto" w:fill="D9D9D9"/>
          </w:tcPr>
          <w:p w14:paraId="4387141B" w14:textId="77777777" w:rsidR="00DC1257" w:rsidRDefault="007579A1">
            <w:pPr>
              <w:spacing w:line="360" w:lineRule="atLeast"/>
              <w:rPr>
                <w:szCs w:val="21"/>
              </w:rPr>
            </w:pPr>
            <w:r>
              <w:rPr>
                <w:rFonts w:hint="eastAsia"/>
                <w:szCs w:val="21"/>
              </w:rPr>
              <w:t>页面输出</w:t>
            </w:r>
          </w:p>
        </w:tc>
        <w:tc>
          <w:tcPr>
            <w:tcW w:w="7087" w:type="dxa"/>
          </w:tcPr>
          <w:p w14:paraId="301B38EF" w14:textId="77777777" w:rsidR="00DC1257" w:rsidRDefault="007579A1">
            <w:pPr>
              <w:spacing w:line="360" w:lineRule="atLeast"/>
              <w:rPr>
                <w:szCs w:val="21"/>
              </w:rPr>
            </w:pPr>
            <w:r>
              <w:rPr>
                <w:szCs w:val="21"/>
              </w:rPr>
              <w:t xml:space="preserve"> </w:t>
            </w:r>
          </w:p>
        </w:tc>
      </w:tr>
      <w:tr w:rsidR="00DC1257" w14:paraId="2CCAA785" w14:textId="77777777">
        <w:trPr>
          <w:trHeight w:val="225"/>
        </w:trPr>
        <w:tc>
          <w:tcPr>
            <w:tcW w:w="1985" w:type="dxa"/>
            <w:shd w:val="clear" w:color="auto" w:fill="D9D9D9"/>
          </w:tcPr>
          <w:p w14:paraId="5B95FC1E" w14:textId="77777777" w:rsidR="00DC1257" w:rsidRDefault="007579A1">
            <w:pPr>
              <w:spacing w:line="360" w:lineRule="atLeast"/>
              <w:rPr>
                <w:szCs w:val="21"/>
              </w:rPr>
            </w:pPr>
            <w:r>
              <w:rPr>
                <w:rFonts w:hint="eastAsia"/>
                <w:szCs w:val="21"/>
              </w:rPr>
              <w:t>参考画面</w:t>
            </w:r>
          </w:p>
        </w:tc>
        <w:tc>
          <w:tcPr>
            <w:tcW w:w="7087" w:type="dxa"/>
          </w:tcPr>
          <w:p w14:paraId="23F5EE7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28BC8496" wp14:editId="633735AC">
                  <wp:extent cx="4362450" cy="897255"/>
                  <wp:effectExtent l="0" t="0" r="0" b="17145"/>
                  <wp:docPr id="258"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62"/>
                          <pic:cNvPicPr>
                            <a:picLocks noChangeAspect="1"/>
                          </pic:cNvPicPr>
                        </pic:nvPicPr>
                        <pic:blipFill>
                          <a:blip r:embed="rId238" cstate="print"/>
                          <a:stretch>
                            <a:fillRect/>
                          </a:stretch>
                        </pic:blipFill>
                        <pic:spPr>
                          <a:xfrm>
                            <a:off x="0" y="0"/>
                            <a:ext cx="4362450" cy="897255"/>
                          </a:xfrm>
                          <a:prstGeom prst="rect">
                            <a:avLst/>
                          </a:prstGeom>
                          <a:noFill/>
                          <a:ln w="9525">
                            <a:noFill/>
                            <a:miter/>
                          </a:ln>
                        </pic:spPr>
                      </pic:pic>
                    </a:graphicData>
                  </a:graphic>
                </wp:inline>
              </w:drawing>
            </w:r>
          </w:p>
        </w:tc>
      </w:tr>
      <w:tr w:rsidR="00DC1257" w14:paraId="76E9761D" w14:textId="77777777">
        <w:trPr>
          <w:trHeight w:val="225"/>
        </w:trPr>
        <w:tc>
          <w:tcPr>
            <w:tcW w:w="1985" w:type="dxa"/>
            <w:shd w:val="clear" w:color="auto" w:fill="D9D9D9"/>
          </w:tcPr>
          <w:p w14:paraId="7589740D" w14:textId="77777777" w:rsidR="00DC1257" w:rsidRDefault="007579A1">
            <w:pPr>
              <w:spacing w:line="360" w:lineRule="atLeast"/>
              <w:rPr>
                <w:szCs w:val="21"/>
              </w:rPr>
            </w:pPr>
            <w:r>
              <w:rPr>
                <w:rFonts w:hint="eastAsia"/>
                <w:szCs w:val="21"/>
              </w:rPr>
              <w:t>业务规则</w:t>
            </w:r>
          </w:p>
        </w:tc>
        <w:tc>
          <w:tcPr>
            <w:tcW w:w="7087" w:type="dxa"/>
          </w:tcPr>
          <w:p w14:paraId="353615A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36622B65" w14:textId="77777777">
        <w:trPr>
          <w:trHeight w:val="225"/>
        </w:trPr>
        <w:tc>
          <w:tcPr>
            <w:tcW w:w="1985" w:type="dxa"/>
            <w:shd w:val="clear" w:color="auto" w:fill="D9D9D9"/>
          </w:tcPr>
          <w:p w14:paraId="75653D8E" w14:textId="77777777" w:rsidR="00DC1257" w:rsidRDefault="007579A1">
            <w:pPr>
              <w:spacing w:line="360" w:lineRule="atLeast"/>
              <w:rPr>
                <w:szCs w:val="21"/>
              </w:rPr>
            </w:pPr>
            <w:r>
              <w:rPr>
                <w:rFonts w:hint="eastAsia"/>
                <w:szCs w:val="21"/>
              </w:rPr>
              <w:t>备注</w:t>
            </w:r>
          </w:p>
        </w:tc>
        <w:tc>
          <w:tcPr>
            <w:tcW w:w="7087" w:type="dxa"/>
          </w:tcPr>
          <w:p w14:paraId="47F756B7"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、点击确定</w:t>
            </w:r>
            <w:r>
              <w:rPr>
                <w:rFonts w:hint="eastAsia"/>
              </w:rPr>
              <w:t>[</w:t>
            </w:r>
            <w:r>
              <w:rPr>
                <w:rFonts w:hint="eastAsia"/>
              </w:rPr>
              <w:t>按钮</w:t>
            </w:r>
            <w:r>
              <w:rPr>
                <w:rFonts w:hint="eastAsia"/>
              </w:rPr>
              <w:t>]</w:t>
            </w:r>
            <w:r>
              <w:rPr>
                <w:rFonts w:hint="eastAsia"/>
              </w:rPr>
              <w:t>，页面跳转到批量作业查询模态窗口，参见</w:t>
            </w:r>
            <w:r>
              <w:rPr>
                <w:rFonts w:hint="eastAsia"/>
              </w:rPr>
              <w:t xml:space="preserve"> </w:t>
            </w:r>
            <w:r>
              <w:rPr>
                <w:rFonts w:hint="eastAsia"/>
              </w:rPr>
              <w:t>“章节</w:t>
            </w:r>
            <w:r>
              <w:rPr>
                <w:rFonts w:hint="eastAsia"/>
              </w:rPr>
              <w:t xml:space="preserve"> 6.4.1 </w:t>
            </w:r>
            <w:r>
              <w:rPr>
                <w:rFonts w:hint="eastAsia"/>
              </w:rPr>
              <w:t>批量作业查询”</w:t>
            </w:r>
          </w:p>
          <w:p w14:paraId="76C67422"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、点击取消</w:t>
            </w:r>
            <w:r>
              <w:rPr>
                <w:rFonts w:hint="eastAsia"/>
              </w:rPr>
              <w:t>[</w:t>
            </w:r>
            <w:r>
              <w:rPr>
                <w:rFonts w:hint="eastAsia"/>
              </w:rPr>
              <w:t>按钮</w:t>
            </w:r>
            <w:r>
              <w:rPr>
                <w:rFonts w:hint="eastAsia"/>
              </w:rPr>
              <w:t>]</w:t>
            </w:r>
            <w:r>
              <w:rPr>
                <w:rFonts w:hint="eastAsia"/>
              </w:rPr>
              <w:t>，页面跳转到批量作业查询模态窗口，参见</w:t>
            </w:r>
            <w:r>
              <w:rPr>
                <w:rFonts w:hint="eastAsia"/>
              </w:rPr>
              <w:t xml:space="preserve"> </w:t>
            </w:r>
            <w:r>
              <w:rPr>
                <w:rFonts w:hint="eastAsia"/>
              </w:rPr>
              <w:t>“章节</w:t>
            </w:r>
            <w:r>
              <w:rPr>
                <w:rFonts w:hint="eastAsia"/>
              </w:rPr>
              <w:t xml:space="preserve"> 6.4.1 </w:t>
            </w:r>
            <w:r>
              <w:rPr>
                <w:rFonts w:hint="eastAsia"/>
              </w:rPr>
              <w:t>批量作业查询”</w:t>
            </w:r>
          </w:p>
        </w:tc>
      </w:tr>
    </w:tbl>
    <w:p w14:paraId="6F27A305" w14:textId="77777777" w:rsidR="00DC1257" w:rsidRDefault="007579A1">
      <w:pPr>
        <w:pStyle w:val="3"/>
        <w:numPr>
          <w:ilvl w:val="2"/>
          <w:numId w:val="1"/>
        </w:numPr>
        <w:rPr>
          <w:rFonts w:ascii="黑体" w:eastAsia="黑体"/>
          <w:sz w:val="24"/>
          <w:szCs w:val="24"/>
        </w:rPr>
      </w:pPr>
      <w:bookmarkStart w:id="3557" w:name="_Toc9773"/>
      <w:r>
        <w:rPr>
          <w:rFonts w:ascii="黑体" w:eastAsia="黑体" w:hint="eastAsia"/>
          <w:sz w:val="24"/>
          <w:szCs w:val="24"/>
        </w:rPr>
        <w:t>批量作业新增</w:t>
      </w:r>
      <w:bookmarkEnd w:id="355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E629946" w14:textId="77777777">
        <w:trPr>
          <w:trHeight w:val="225"/>
        </w:trPr>
        <w:tc>
          <w:tcPr>
            <w:tcW w:w="1985" w:type="dxa"/>
            <w:shd w:val="clear" w:color="auto" w:fill="D9D9D9"/>
          </w:tcPr>
          <w:p w14:paraId="5EA5F525" w14:textId="77777777" w:rsidR="00DC1257" w:rsidRDefault="007579A1">
            <w:pPr>
              <w:spacing w:line="360" w:lineRule="atLeast"/>
              <w:rPr>
                <w:szCs w:val="21"/>
              </w:rPr>
            </w:pPr>
            <w:r>
              <w:rPr>
                <w:rFonts w:hint="eastAsia"/>
                <w:szCs w:val="21"/>
              </w:rPr>
              <w:t>功能描述</w:t>
            </w:r>
          </w:p>
        </w:tc>
        <w:tc>
          <w:tcPr>
            <w:tcW w:w="7087" w:type="dxa"/>
          </w:tcPr>
          <w:p w14:paraId="1FBA6FE0"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批量作业新增</w:t>
            </w:r>
          </w:p>
        </w:tc>
      </w:tr>
      <w:tr w:rsidR="00DC1257" w14:paraId="45E9990C" w14:textId="77777777">
        <w:trPr>
          <w:trHeight w:val="225"/>
        </w:trPr>
        <w:tc>
          <w:tcPr>
            <w:tcW w:w="1985" w:type="dxa"/>
            <w:shd w:val="clear" w:color="auto" w:fill="D9D9D9"/>
          </w:tcPr>
          <w:p w14:paraId="379EF569" w14:textId="77777777" w:rsidR="00DC1257" w:rsidRDefault="007579A1">
            <w:pPr>
              <w:spacing w:line="360" w:lineRule="atLeast"/>
              <w:rPr>
                <w:szCs w:val="21"/>
              </w:rPr>
            </w:pPr>
            <w:r>
              <w:rPr>
                <w:rFonts w:hint="eastAsia"/>
                <w:szCs w:val="21"/>
              </w:rPr>
              <w:t>页面输入</w:t>
            </w:r>
          </w:p>
        </w:tc>
        <w:tc>
          <w:tcPr>
            <w:tcW w:w="7087" w:type="dxa"/>
          </w:tcPr>
          <w:p w14:paraId="683994F5" w14:textId="77777777" w:rsidR="00DC1257" w:rsidRDefault="007579A1">
            <w:pPr>
              <w:spacing w:line="360" w:lineRule="atLeast"/>
            </w:pPr>
            <w:r>
              <w:rPr>
                <w:rFonts w:hint="eastAsia"/>
              </w:rPr>
              <w:t>批量新增作业号信息：</w:t>
            </w:r>
          </w:p>
          <w:p w14:paraId="041476B7" w14:textId="77777777" w:rsidR="00DC1257" w:rsidRDefault="007579A1">
            <w:pPr>
              <w:spacing w:line="360" w:lineRule="atLeast"/>
              <w:ind w:firstLineChars="200" w:firstLine="420"/>
            </w:pPr>
            <w:r>
              <w:rPr>
                <w:rFonts w:hint="eastAsia"/>
              </w:rPr>
              <w:t>作业号</w:t>
            </w:r>
            <w:r>
              <w:rPr>
                <w:rFonts w:hint="eastAsia"/>
              </w:rPr>
              <w:t>[</w:t>
            </w:r>
            <w:r>
              <w:rPr>
                <w:rFonts w:hint="eastAsia"/>
              </w:rPr>
              <w:t>输入框</w:t>
            </w:r>
            <w:r>
              <w:rPr>
                <w:rFonts w:hint="eastAsia"/>
              </w:rPr>
              <w:t>]</w:t>
            </w:r>
            <w:r>
              <w:rPr>
                <w:rFonts w:hint="eastAsia"/>
              </w:rPr>
              <w:t>，前续作业号</w:t>
            </w:r>
            <w:r>
              <w:rPr>
                <w:rFonts w:hint="eastAsia"/>
              </w:rPr>
              <w:t>[</w:t>
            </w:r>
            <w:r>
              <w:rPr>
                <w:rFonts w:hint="eastAsia"/>
              </w:rPr>
              <w:t>输入框</w:t>
            </w:r>
            <w:r>
              <w:rPr>
                <w:rFonts w:hint="eastAsia"/>
              </w:rPr>
              <w:t>]</w:t>
            </w:r>
            <w:r>
              <w:rPr>
                <w:rFonts w:hint="eastAsia"/>
              </w:rPr>
              <w:t>，是否允许自动运行前续作业</w:t>
            </w:r>
            <w:r>
              <w:rPr>
                <w:rFonts w:hint="eastAsia"/>
              </w:rPr>
              <w:t>[</w:t>
            </w:r>
            <w:r>
              <w:rPr>
                <w:rFonts w:hint="eastAsia"/>
              </w:rPr>
              <w:t>下拉框</w:t>
            </w:r>
            <w:r>
              <w:rPr>
                <w:rFonts w:hint="eastAsia"/>
              </w:rPr>
              <w:t>]</w:t>
            </w:r>
            <w:r>
              <w:rPr>
                <w:rFonts w:hint="eastAsia"/>
              </w:rPr>
              <w:t>，系统类型</w:t>
            </w:r>
            <w:r>
              <w:rPr>
                <w:rFonts w:hint="eastAsia"/>
              </w:rPr>
              <w:t>[</w:t>
            </w:r>
            <w:r>
              <w:rPr>
                <w:rFonts w:hint="eastAsia"/>
              </w:rPr>
              <w:t>下拉框</w:t>
            </w:r>
            <w:r>
              <w:rPr>
                <w:rFonts w:hint="eastAsia"/>
              </w:rPr>
              <w:t>]</w:t>
            </w:r>
            <w:r>
              <w:rPr>
                <w:rFonts w:hint="eastAsia"/>
              </w:rPr>
              <w:t>，是否允许在联机状态下运行</w:t>
            </w:r>
            <w:r>
              <w:rPr>
                <w:rFonts w:hint="eastAsia"/>
              </w:rPr>
              <w:t>[</w:t>
            </w:r>
            <w:r>
              <w:rPr>
                <w:rFonts w:hint="eastAsia"/>
              </w:rPr>
              <w:t>下拉框</w:t>
            </w:r>
            <w:r>
              <w:rPr>
                <w:rFonts w:hint="eastAsia"/>
              </w:rPr>
              <w:t>]</w:t>
            </w:r>
            <w:r>
              <w:rPr>
                <w:rFonts w:hint="eastAsia"/>
              </w:rPr>
              <w:t>，描述</w:t>
            </w:r>
            <w:r>
              <w:rPr>
                <w:rFonts w:hint="eastAsia"/>
              </w:rPr>
              <w:t>[</w:t>
            </w:r>
            <w:r>
              <w:rPr>
                <w:rFonts w:hint="eastAsia"/>
              </w:rPr>
              <w:t>输入框</w:t>
            </w:r>
            <w:r>
              <w:rPr>
                <w:rFonts w:hint="eastAsia"/>
              </w:rPr>
              <w:t>]</w:t>
            </w:r>
          </w:p>
          <w:p w14:paraId="201AF9B0" w14:textId="77777777" w:rsidR="00DC1257" w:rsidRDefault="007579A1">
            <w:pPr>
              <w:spacing w:line="360" w:lineRule="atLeast"/>
              <w:ind w:firstLineChars="200" w:firstLine="420"/>
            </w:pPr>
            <w:r>
              <w:rPr>
                <w:rFonts w:hint="eastAsia"/>
              </w:rPr>
              <w:lastRenderedPageBreak/>
              <w:t>确定</w:t>
            </w:r>
            <w:r>
              <w:rPr>
                <w:rFonts w:hint="eastAsia"/>
              </w:rPr>
              <w:t>[</w:t>
            </w:r>
            <w:r>
              <w:rPr>
                <w:rFonts w:hint="eastAsia"/>
              </w:rPr>
              <w:t>按钮</w:t>
            </w:r>
            <w:r>
              <w:rPr>
                <w:rFonts w:hint="eastAsia"/>
              </w:rPr>
              <w:t>]</w:t>
            </w:r>
            <w:r>
              <w:rPr>
                <w:rFonts w:hint="eastAsia"/>
              </w:rPr>
              <w:t>，关闭</w:t>
            </w:r>
            <w:r>
              <w:rPr>
                <w:rFonts w:hint="eastAsia"/>
              </w:rPr>
              <w:t>[</w:t>
            </w:r>
            <w:r>
              <w:rPr>
                <w:rFonts w:hint="eastAsia"/>
              </w:rPr>
              <w:t>按钮</w:t>
            </w:r>
            <w:r>
              <w:rPr>
                <w:rFonts w:hint="eastAsia"/>
              </w:rPr>
              <w:t>]</w:t>
            </w:r>
          </w:p>
        </w:tc>
      </w:tr>
      <w:tr w:rsidR="00DC1257" w14:paraId="69DB42AF" w14:textId="77777777">
        <w:trPr>
          <w:trHeight w:val="225"/>
        </w:trPr>
        <w:tc>
          <w:tcPr>
            <w:tcW w:w="1985" w:type="dxa"/>
            <w:shd w:val="clear" w:color="auto" w:fill="D9D9D9"/>
          </w:tcPr>
          <w:p w14:paraId="2DA13F79" w14:textId="77777777" w:rsidR="00DC1257" w:rsidRDefault="007579A1">
            <w:pPr>
              <w:spacing w:line="360" w:lineRule="atLeast"/>
              <w:rPr>
                <w:szCs w:val="21"/>
              </w:rPr>
            </w:pPr>
            <w:r>
              <w:rPr>
                <w:rFonts w:hint="eastAsia"/>
                <w:szCs w:val="21"/>
              </w:rPr>
              <w:lastRenderedPageBreak/>
              <w:t>页面输出</w:t>
            </w:r>
          </w:p>
        </w:tc>
        <w:tc>
          <w:tcPr>
            <w:tcW w:w="7087" w:type="dxa"/>
          </w:tcPr>
          <w:p w14:paraId="1E0CBDD4" w14:textId="77777777" w:rsidR="00DC1257" w:rsidRDefault="007579A1">
            <w:pPr>
              <w:spacing w:line="360" w:lineRule="atLeast"/>
              <w:rPr>
                <w:szCs w:val="21"/>
              </w:rPr>
            </w:pPr>
            <w:r>
              <w:rPr>
                <w:szCs w:val="21"/>
              </w:rPr>
              <w:t xml:space="preserve"> </w:t>
            </w:r>
          </w:p>
        </w:tc>
      </w:tr>
      <w:tr w:rsidR="00DC1257" w14:paraId="51881CE3" w14:textId="77777777">
        <w:trPr>
          <w:trHeight w:val="225"/>
        </w:trPr>
        <w:tc>
          <w:tcPr>
            <w:tcW w:w="1985" w:type="dxa"/>
            <w:shd w:val="clear" w:color="auto" w:fill="D9D9D9"/>
          </w:tcPr>
          <w:p w14:paraId="1B9A1728" w14:textId="77777777" w:rsidR="00DC1257" w:rsidRDefault="007579A1">
            <w:pPr>
              <w:spacing w:line="360" w:lineRule="atLeast"/>
              <w:rPr>
                <w:szCs w:val="21"/>
              </w:rPr>
            </w:pPr>
            <w:r>
              <w:rPr>
                <w:rFonts w:hint="eastAsia"/>
                <w:szCs w:val="21"/>
              </w:rPr>
              <w:t>参考画面</w:t>
            </w:r>
          </w:p>
        </w:tc>
        <w:tc>
          <w:tcPr>
            <w:tcW w:w="7087" w:type="dxa"/>
          </w:tcPr>
          <w:p w14:paraId="01771C5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812F6C0" wp14:editId="6A9119D6">
                  <wp:extent cx="4356100" cy="922020"/>
                  <wp:effectExtent l="0" t="0" r="6350" b="11430"/>
                  <wp:docPr id="259"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3"/>
                          <pic:cNvPicPr>
                            <a:picLocks noChangeAspect="1"/>
                          </pic:cNvPicPr>
                        </pic:nvPicPr>
                        <pic:blipFill>
                          <a:blip r:embed="rId239" cstate="print"/>
                          <a:stretch>
                            <a:fillRect/>
                          </a:stretch>
                        </pic:blipFill>
                        <pic:spPr>
                          <a:xfrm>
                            <a:off x="0" y="0"/>
                            <a:ext cx="4356100" cy="922020"/>
                          </a:xfrm>
                          <a:prstGeom prst="rect">
                            <a:avLst/>
                          </a:prstGeom>
                          <a:noFill/>
                          <a:ln w="9525">
                            <a:noFill/>
                            <a:miter/>
                          </a:ln>
                        </pic:spPr>
                      </pic:pic>
                    </a:graphicData>
                  </a:graphic>
                </wp:inline>
              </w:drawing>
            </w:r>
          </w:p>
        </w:tc>
      </w:tr>
      <w:tr w:rsidR="00DC1257" w14:paraId="5A85FE56" w14:textId="77777777">
        <w:trPr>
          <w:trHeight w:val="225"/>
        </w:trPr>
        <w:tc>
          <w:tcPr>
            <w:tcW w:w="1985" w:type="dxa"/>
            <w:shd w:val="clear" w:color="auto" w:fill="D9D9D9"/>
          </w:tcPr>
          <w:p w14:paraId="6DC90907" w14:textId="77777777" w:rsidR="00DC1257" w:rsidRDefault="007579A1">
            <w:pPr>
              <w:spacing w:line="360" w:lineRule="atLeast"/>
              <w:rPr>
                <w:szCs w:val="21"/>
              </w:rPr>
            </w:pPr>
            <w:r>
              <w:rPr>
                <w:rFonts w:hint="eastAsia"/>
                <w:szCs w:val="21"/>
              </w:rPr>
              <w:t>业务规则</w:t>
            </w:r>
          </w:p>
        </w:tc>
        <w:tc>
          <w:tcPr>
            <w:tcW w:w="7087" w:type="dxa"/>
          </w:tcPr>
          <w:p w14:paraId="546C51A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2EC4F98F" w14:textId="77777777">
        <w:trPr>
          <w:trHeight w:val="225"/>
        </w:trPr>
        <w:tc>
          <w:tcPr>
            <w:tcW w:w="1985" w:type="dxa"/>
            <w:shd w:val="clear" w:color="auto" w:fill="D9D9D9"/>
          </w:tcPr>
          <w:p w14:paraId="617B14B0" w14:textId="77777777" w:rsidR="00DC1257" w:rsidRDefault="007579A1">
            <w:pPr>
              <w:spacing w:line="360" w:lineRule="atLeast"/>
              <w:rPr>
                <w:szCs w:val="21"/>
              </w:rPr>
            </w:pPr>
            <w:r>
              <w:rPr>
                <w:rFonts w:hint="eastAsia"/>
                <w:szCs w:val="21"/>
              </w:rPr>
              <w:t>备注</w:t>
            </w:r>
          </w:p>
        </w:tc>
        <w:tc>
          <w:tcPr>
            <w:tcW w:w="7087" w:type="dxa"/>
          </w:tcPr>
          <w:p w14:paraId="49D58FE9" w14:textId="77777777" w:rsidR="00DC1257" w:rsidRDefault="007579A1">
            <w:pPr>
              <w:widowControl/>
              <w:overflowPunct w:val="0"/>
              <w:autoSpaceDE w:val="0"/>
              <w:autoSpaceDN w:val="0"/>
              <w:adjustRightInd w:val="0"/>
              <w:spacing w:after="100" w:line="360" w:lineRule="atLeast"/>
              <w:textAlignment w:val="baseline"/>
            </w:pPr>
            <w:r>
              <w:rPr>
                <w:rFonts w:hint="eastAsia"/>
              </w:rPr>
              <w:t>1</w:t>
            </w:r>
            <w:r>
              <w:rPr>
                <w:rFonts w:hint="eastAsia"/>
              </w:rPr>
              <w:t>、点击确定</w:t>
            </w:r>
            <w:r>
              <w:rPr>
                <w:rFonts w:hint="eastAsia"/>
              </w:rPr>
              <w:t>[</w:t>
            </w:r>
            <w:r>
              <w:rPr>
                <w:rFonts w:hint="eastAsia"/>
              </w:rPr>
              <w:t>按钮</w:t>
            </w:r>
            <w:r>
              <w:rPr>
                <w:rFonts w:hint="eastAsia"/>
              </w:rPr>
              <w:t>]</w:t>
            </w:r>
            <w:r>
              <w:rPr>
                <w:rFonts w:hint="eastAsia"/>
              </w:rPr>
              <w:t>，页面跳转到批量作业查询模态窗口，参见</w:t>
            </w:r>
            <w:r>
              <w:rPr>
                <w:rFonts w:hint="eastAsia"/>
              </w:rPr>
              <w:t xml:space="preserve"> </w:t>
            </w:r>
            <w:r>
              <w:rPr>
                <w:rFonts w:hint="eastAsia"/>
              </w:rPr>
              <w:t>“章节</w:t>
            </w:r>
            <w:r>
              <w:rPr>
                <w:rFonts w:hint="eastAsia"/>
              </w:rPr>
              <w:t xml:space="preserve"> 6.4.1 </w:t>
            </w:r>
            <w:r>
              <w:rPr>
                <w:rFonts w:hint="eastAsia"/>
              </w:rPr>
              <w:t>批量作业查询”</w:t>
            </w:r>
          </w:p>
          <w:p w14:paraId="20FEADAC" w14:textId="77777777" w:rsidR="00DC1257" w:rsidRDefault="007579A1">
            <w:pPr>
              <w:widowControl/>
              <w:overflowPunct w:val="0"/>
              <w:autoSpaceDE w:val="0"/>
              <w:autoSpaceDN w:val="0"/>
              <w:adjustRightInd w:val="0"/>
              <w:spacing w:after="100" w:line="360" w:lineRule="atLeast"/>
              <w:textAlignment w:val="baseline"/>
            </w:pPr>
            <w:r>
              <w:rPr>
                <w:rFonts w:hint="eastAsia"/>
              </w:rPr>
              <w:t>2</w:t>
            </w:r>
            <w:r>
              <w:rPr>
                <w:rFonts w:hint="eastAsia"/>
              </w:rPr>
              <w:t>、点击取消</w:t>
            </w:r>
            <w:r>
              <w:rPr>
                <w:rFonts w:hint="eastAsia"/>
              </w:rPr>
              <w:t>[</w:t>
            </w:r>
            <w:r>
              <w:rPr>
                <w:rFonts w:hint="eastAsia"/>
              </w:rPr>
              <w:t>按钮</w:t>
            </w:r>
            <w:r>
              <w:rPr>
                <w:rFonts w:hint="eastAsia"/>
              </w:rPr>
              <w:t>]</w:t>
            </w:r>
            <w:r>
              <w:rPr>
                <w:rFonts w:hint="eastAsia"/>
              </w:rPr>
              <w:t>，页面跳转到批量作业查询模态窗口，参见</w:t>
            </w:r>
            <w:r>
              <w:rPr>
                <w:rFonts w:hint="eastAsia"/>
              </w:rPr>
              <w:t xml:space="preserve"> </w:t>
            </w:r>
            <w:r>
              <w:rPr>
                <w:rFonts w:hint="eastAsia"/>
              </w:rPr>
              <w:t>“章节</w:t>
            </w:r>
            <w:r>
              <w:rPr>
                <w:rFonts w:hint="eastAsia"/>
              </w:rPr>
              <w:t xml:space="preserve"> 6.4.1 </w:t>
            </w:r>
            <w:r>
              <w:rPr>
                <w:rFonts w:hint="eastAsia"/>
              </w:rPr>
              <w:t>批量作业查询”</w:t>
            </w:r>
          </w:p>
          <w:p w14:paraId="655952A9" w14:textId="77777777" w:rsidR="00DC1257" w:rsidRDefault="00DC1257">
            <w:pPr>
              <w:pStyle w:val="21"/>
              <w:spacing w:after="60" w:line="360" w:lineRule="atLeast"/>
              <w:ind w:leftChars="0" w:left="0"/>
              <w:rPr>
                <w:rFonts w:ascii="Times New Roman" w:hAnsi="Times New Roman"/>
                <w:szCs w:val="21"/>
              </w:rPr>
            </w:pPr>
          </w:p>
        </w:tc>
      </w:tr>
    </w:tbl>
    <w:p w14:paraId="55A6A675" w14:textId="77777777" w:rsidR="00DC1257" w:rsidRDefault="007579A1">
      <w:pPr>
        <w:pStyle w:val="2"/>
      </w:pPr>
      <w:bookmarkStart w:id="3558" w:name="_Toc1523"/>
      <w:r>
        <w:rPr>
          <w:rFonts w:hint="eastAsia"/>
        </w:rPr>
        <w:t>批量任务配置</w:t>
      </w:r>
      <w:bookmarkEnd w:id="355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1955F33" w14:textId="77777777">
        <w:trPr>
          <w:trHeight w:val="225"/>
        </w:trPr>
        <w:tc>
          <w:tcPr>
            <w:tcW w:w="1985" w:type="dxa"/>
            <w:shd w:val="clear" w:color="auto" w:fill="D9D9D9"/>
          </w:tcPr>
          <w:p w14:paraId="754CC997" w14:textId="77777777" w:rsidR="00DC1257" w:rsidRDefault="007579A1">
            <w:pPr>
              <w:spacing w:line="360" w:lineRule="atLeast"/>
              <w:rPr>
                <w:szCs w:val="21"/>
              </w:rPr>
            </w:pPr>
            <w:r>
              <w:rPr>
                <w:rFonts w:hint="eastAsia"/>
                <w:szCs w:val="21"/>
              </w:rPr>
              <w:t>功能描述</w:t>
            </w:r>
          </w:p>
        </w:tc>
        <w:tc>
          <w:tcPr>
            <w:tcW w:w="7087" w:type="dxa"/>
          </w:tcPr>
          <w:p w14:paraId="1DDEA60F"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展示查询批量任务，并且对批量任务中的数据进行增删改配置。</w:t>
            </w:r>
          </w:p>
        </w:tc>
      </w:tr>
      <w:tr w:rsidR="00DC1257" w14:paraId="67C3FBE3" w14:textId="77777777">
        <w:trPr>
          <w:trHeight w:val="225"/>
        </w:trPr>
        <w:tc>
          <w:tcPr>
            <w:tcW w:w="1985" w:type="dxa"/>
            <w:shd w:val="clear" w:color="auto" w:fill="D9D9D9"/>
          </w:tcPr>
          <w:p w14:paraId="5A71E185" w14:textId="77777777" w:rsidR="00DC1257" w:rsidRDefault="007579A1">
            <w:pPr>
              <w:spacing w:line="360" w:lineRule="atLeast"/>
              <w:rPr>
                <w:szCs w:val="21"/>
              </w:rPr>
            </w:pPr>
            <w:r>
              <w:rPr>
                <w:rFonts w:hint="eastAsia"/>
                <w:szCs w:val="21"/>
              </w:rPr>
              <w:t>页面输入</w:t>
            </w:r>
          </w:p>
        </w:tc>
        <w:tc>
          <w:tcPr>
            <w:tcW w:w="7087" w:type="dxa"/>
          </w:tcPr>
          <w:p w14:paraId="5DE59BC9" w14:textId="77777777" w:rsidR="00DC1257" w:rsidRDefault="007579A1">
            <w:pPr>
              <w:spacing w:line="360" w:lineRule="atLeast"/>
            </w:pPr>
            <w:r>
              <w:rPr>
                <w:rFonts w:hint="eastAsia"/>
              </w:rPr>
              <w:t>字段查询：</w:t>
            </w:r>
          </w:p>
          <w:p w14:paraId="4C96459C" w14:textId="77777777" w:rsidR="00DC1257" w:rsidRDefault="007579A1">
            <w:pPr>
              <w:spacing w:line="360" w:lineRule="atLeast"/>
              <w:ind w:firstLineChars="200" w:firstLine="420"/>
            </w:pPr>
            <w:r>
              <w:rPr>
                <w:rFonts w:hint="eastAsia"/>
              </w:rPr>
              <w:t>作业号</w:t>
            </w:r>
            <w:r>
              <w:rPr>
                <w:rFonts w:hint="eastAsia"/>
              </w:rPr>
              <w:t>[</w:t>
            </w:r>
            <w:r>
              <w:rPr>
                <w:rFonts w:hint="eastAsia"/>
              </w:rPr>
              <w:t>文本框</w:t>
            </w:r>
            <w:r>
              <w:rPr>
                <w:rFonts w:hint="eastAsia"/>
              </w:rPr>
              <w:t>]</w:t>
            </w:r>
            <w:r>
              <w:rPr>
                <w:rFonts w:hint="eastAsia"/>
              </w:rPr>
              <w:t>，步骤号</w:t>
            </w:r>
            <w:r>
              <w:rPr>
                <w:rFonts w:hint="eastAsia"/>
              </w:rPr>
              <w:t>[</w:t>
            </w:r>
            <w:r>
              <w:rPr>
                <w:rFonts w:hint="eastAsia"/>
              </w:rPr>
              <w:t>文本框</w:t>
            </w:r>
            <w:r>
              <w:rPr>
                <w:rFonts w:hint="eastAsia"/>
              </w:rPr>
              <w:t>]</w:t>
            </w:r>
            <w:r>
              <w:rPr>
                <w:rFonts w:hint="eastAsia"/>
              </w:rPr>
              <w:t>，类路径</w:t>
            </w:r>
            <w:r>
              <w:rPr>
                <w:rFonts w:hint="eastAsia"/>
              </w:rPr>
              <w:t>[</w:t>
            </w:r>
            <w:r>
              <w:rPr>
                <w:rFonts w:hint="eastAsia"/>
              </w:rPr>
              <w:t>文本框</w:t>
            </w:r>
            <w:r>
              <w:rPr>
                <w:rFonts w:hint="eastAsia"/>
              </w:rPr>
              <w:t>]</w:t>
            </w:r>
            <w:r>
              <w:rPr>
                <w:rFonts w:hint="eastAsia"/>
              </w:rPr>
              <w:t>，多分行并行标志</w:t>
            </w:r>
            <w:r>
              <w:rPr>
                <w:rFonts w:hint="eastAsia"/>
              </w:rPr>
              <w:t>[</w:t>
            </w:r>
            <w:r>
              <w:rPr>
                <w:rFonts w:hint="eastAsia"/>
              </w:rPr>
              <w:t>下拉框</w:t>
            </w:r>
            <w:r>
              <w:rPr>
                <w:rFonts w:hint="eastAsia"/>
              </w:rPr>
              <w:t>]</w:t>
            </w:r>
            <w:r>
              <w:rPr>
                <w:rFonts w:hint="eastAsia"/>
              </w:rPr>
              <w:t>，临时取消标志</w:t>
            </w:r>
            <w:r>
              <w:rPr>
                <w:rFonts w:hint="eastAsia"/>
              </w:rPr>
              <w:t>[</w:t>
            </w:r>
            <w:r>
              <w:rPr>
                <w:rFonts w:hint="eastAsia"/>
              </w:rPr>
              <w:t>下拉框</w:t>
            </w:r>
            <w:r>
              <w:rPr>
                <w:rFonts w:hint="eastAsia"/>
              </w:rPr>
              <w:t>]</w:t>
            </w:r>
            <w:r>
              <w:rPr>
                <w:rFonts w:hint="eastAsia"/>
              </w:rPr>
              <w:t>，是否出错忽略</w:t>
            </w:r>
            <w:r>
              <w:rPr>
                <w:rFonts w:hint="eastAsia"/>
              </w:rPr>
              <w:t>[</w:t>
            </w:r>
            <w:r>
              <w:rPr>
                <w:rFonts w:hint="eastAsia"/>
              </w:rPr>
              <w:t>下拉框</w:t>
            </w:r>
            <w:r>
              <w:rPr>
                <w:rFonts w:hint="eastAsia"/>
              </w:rPr>
              <w:t>]</w:t>
            </w:r>
            <w:r>
              <w:rPr>
                <w:rFonts w:hint="eastAsia"/>
              </w:rPr>
              <w:t>，单独启动标志</w:t>
            </w:r>
            <w:r>
              <w:rPr>
                <w:rFonts w:hint="eastAsia"/>
              </w:rPr>
              <w:t>[</w:t>
            </w:r>
            <w:r>
              <w:rPr>
                <w:rFonts w:hint="eastAsia"/>
              </w:rPr>
              <w:t>下拉框</w:t>
            </w:r>
            <w:r>
              <w:rPr>
                <w:rFonts w:hint="eastAsia"/>
              </w:rPr>
              <w:t>]</w:t>
            </w:r>
          </w:p>
          <w:p w14:paraId="3BF95879" w14:textId="77777777" w:rsidR="00DC1257" w:rsidRDefault="007579A1">
            <w:pPr>
              <w:spacing w:line="360" w:lineRule="atLeast"/>
            </w:pPr>
            <w:r>
              <w:rPr>
                <w:rFonts w:hint="eastAsia"/>
              </w:rPr>
              <w:t xml:space="preserve">     </w:t>
            </w: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58CE347B" w14:textId="77777777">
        <w:trPr>
          <w:trHeight w:val="225"/>
        </w:trPr>
        <w:tc>
          <w:tcPr>
            <w:tcW w:w="1985" w:type="dxa"/>
            <w:shd w:val="clear" w:color="auto" w:fill="D9D9D9"/>
          </w:tcPr>
          <w:p w14:paraId="64A31CD0" w14:textId="77777777" w:rsidR="00DC1257" w:rsidRDefault="007579A1">
            <w:pPr>
              <w:spacing w:line="360" w:lineRule="atLeast"/>
              <w:rPr>
                <w:szCs w:val="21"/>
              </w:rPr>
            </w:pPr>
            <w:r>
              <w:rPr>
                <w:rFonts w:hint="eastAsia"/>
                <w:szCs w:val="21"/>
              </w:rPr>
              <w:t>页面输出</w:t>
            </w:r>
          </w:p>
        </w:tc>
        <w:tc>
          <w:tcPr>
            <w:tcW w:w="7087" w:type="dxa"/>
          </w:tcPr>
          <w:p w14:paraId="6095403C" w14:textId="77777777" w:rsidR="00DC1257" w:rsidRDefault="007579A1">
            <w:pPr>
              <w:spacing w:line="360" w:lineRule="atLeast"/>
              <w:rPr>
                <w:szCs w:val="21"/>
              </w:rPr>
            </w:pPr>
            <w:r>
              <w:rPr>
                <w:rFonts w:hint="eastAsia"/>
              </w:rPr>
              <w:t>作业号，步骤号，类路径，名称，批量参数，运行时间，多分行并行标志，同时进行的</w:t>
            </w:r>
            <w:proofErr w:type="gramStart"/>
            <w:r>
              <w:rPr>
                <w:rFonts w:hint="eastAsia"/>
              </w:rPr>
              <w:t>最大进程数</w:t>
            </w:r>
            <w:proofErr w:type="gramEnd"/>
            <w:r>
              <w:rPr>
                <w:rFonts w:hint="eastAsia"/>
              </w:rPr>
              <w:t>，临时取消标志，是否出错忽略，单独启动标志，报表标志，并发方式，操作</w:t>
            </w:r>
            <w:r>
              <w:rPr>
                <w:rFonts w:hint="eastAsia"/>
              </w:rPr>
              <w:t>[</w:t>
            </w:r>
            <w:r>
              <w:rPr>
                <w:rFonts w:hint="eastAsia"/>
              </w:rPr>
              <w:t>链接</w:t>
            </w:r>
            <w:r>
              <w:rPr>
                <w:rFonts w:hint="eastAsia"/>
              </w:rPr>
              <w:t>]</w:t>
            </w:r>
          </w:p>
        </w:tc>
      </w:tr>
      <w:tr w:rsidR="00DC1257" w14:paraId="17A4630A" w14:textId="77777777">
        <w:trPr>
          <w:trHeight w:val="225"/>
        </w:trPr>
        <w:tc>
          <w:tcPr>
            <w:tcW w:w="1985" w:type="dxa"/>
            <w:shd w:val="clear" w:color="auto" w:fill="D9D9D9"/>
          </w:tcPr>
          <w:p w14:paraId="79C04818" w14:textId="77777777" w:rsidR="00DC1257" w:rsidRDefault="007579A1">
            <w:pPr>
              <w:spacing w:line="360" w:lineRule="atLeast"/>
              <w:rPr>
                <w:szCs w:val="21"/>
              </w:rPr>
            </w:pPr>
            <w:r>
              <w:rPr>
                <w:rFonts w:hint="eastAsia"/>
                <w:szCs w:val="21"/>
              </w:rPr>
              <w:t>参考画面</w:t>
            </w:r>
          </w:p>
        </w:tc>
        <w:tc>
          <w:tcPr>
            <w:tcW w:w="7087" w:type="dxa"/>
          </w:tcPr>
          <w:p w14:paraId="609AB2C2"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B990AC5" wp14:editId="193F1437">
                  <wp:extent cx="4368165" cy="1666240"/>
                  <wp:effectExtent l="0" t="0" r="13335" b="1016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
                          <pic:cNvPicPr>
                            <a:picLocks noChangeAspect="1"/>
                          </pic:cNvPicPr>
                        </pic:nvPicPr>
                        <pic:blipFill>
                          <a:blip r:embed="rId240" cstate="print"/>
                          <a:stretch>
                            <a:fillRect/>
                          </a:stretch>
                        </pic:blipFill>
                        <pic:spPr>
                          <a:xfrm>
                            <a:off x="0" y="0"/>
                            <a:ext cx="4368165" cy="1666240"/>
                          </a:xfrm>
                          <a:prstGeom prst="rect">
                            <a:avLst/>
                          </a:prstGeom>
                          <a:noFill/>
                          <a:ln w="9525">
                            <a:noFill/>
                            <a:miter/>
                          </a:ln>
                        </pic:spPr>
                      </pic:pic>
                    </a:graphicData>
                  </a:graphic>
                </wp:inline>
              </w:drawing>
            </w:r>
          </w:p>
          <w:p w14:paraId="29C8A800" w14:textId="77777777" w:rsidR="00DC1257" w:rsidRDefault="007579A1">
            <w:pPr>
              <w:widowControl/>
              <w:overflowPunct w:val="0"/>
              <w:autoSpaceDE w:val="0"/>
              <w:autoSpaceDN w:val="0"/>
              <w:adjustRightInd w:val="0"/>
              <w:spacing w:after="100" w:line="360" w:lineRule="atLeast"/>
              <w:textAlignment w:val="baseline"/>
            </w:pPr>
            <w:r>
              <w:rPr>
                <w:noProof/>
              </w:rPr>
              <w:lastRenderedPageBreak/>
              <w:drawing>
                <wp:inline distT="0" distB="0" distL="114300" distR="114300" wp14:anchorId="23F743FF" wp14:editId="5FF84216">
                  <wp:extent cx="4229100" cy="1881505"/>
                  <wp:effectExtent l="0" t="0" r="0" b="4445"/>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41" cstate="print"/>
                          <a:stretch>
                            <a:fillRect/>
                          </a:stretch>
                        </pic:blipFill>
                        <pic:spPr>
                          <a:xfrm>
                            <a:off x="0" y="0"/>
                            <a:ext cx="4229100" cy="1881505"/>
                          </a:xfrm>
                          <a:prstGeom prst="rect">
                            <a:avLst/>
                          </a:prstGeom>
                          <a:noFill/>
                          <a:ln w="9525">
                            <a:noFill/>
                            <a:miter/>
                          </a:ln>
                        </pic:spPr>
                      </pic:pic>
                    </a:graphicData>
                  </a:graphic>
                </wp:inline>
              </w:drawing>
            </w:r>
          </w:p>
          <w:p w14:paraId="11E1D494"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20C2586" wp14:editId="37087639">
                  <wp:extent cx="4262755" cy="1924685"/>
                  <wp:effectExtent l="0" t="0" r="4445" b="1841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242" cstate="print"/>
                          <a:stretch>
                            <a:fillRect/>
                          </a:stretch>
                        </pic:blipFill>
                        <pic:spPr>
                          <a:xfrm>
                            <a:off x="0" y="0"/>
                            <a:ext cx="4262755" cy="1924685"/>
                          </a:xfrm>
                          <a:prstGeom prst="rect">
                            <a:avLst/>
                          </a:prstGeom>
                          <a:noFill/>
                          <a:ln w="9525">
                            <a:noFill/>
                            <a:miter/>
                          </a:ln>
                        </pic:spPr>
                      </pic:pic>
                    </a:graphicData>
                  </a:graphic>
                </wp:inline>
              </w:drawing>
            </w:r>
          </w:p>
          <w:p w14:paraId="1FA4FDAC"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5AAC3BCD" wp14:editId="1C7F122C">
                  <wp:extent cx="4079875" cy="1746885"/>
                  <wp:effectExtent l="0" t="0" r="15875" b="5715"/>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243" cstate="print"/>
                          <a:stretch>
                            <a:fillRect/>
                          </a:stretch>
                        </pic:blipFill>
                        <pic:spPr>
                          <a:xfrm>
                            <a:off x="0" y="0"/>
                            <a:ext cx="4079875" cy="1746885"/>
                          </a:xfrm>
                          <a:prstGeom prst="rect">
                            <a:avLst/>
                          </a:prstGeom>
                          <a:noFill/>
                          <a:ln w="9525">
                            <a:noFill/>
                            <a:miter/>
                          </a:ln>
                        </pic:spPr>
                      </pic:pic>
                    </a:graphicData>
                  </a:graphic>
                </wp:inline>
              </w:drawing>
            </w:r>
          </w:p>
        </w:tc>
      </w:tr>
      <w:tr w:rsidR="00DC1257" w14:paraId="782B526C" w14:textId="77777777">
        <w:trPr>
          <w:trHeight w:val="225"/>
        </w:trPr>
        <w:tc>
          <w:tcPr>
            <w:tcW w:w="1985" w:type="dxa"/>
            <w:shd w:val="clear" w:color="auto" w:fill="D9D9D9"/>
          </w:tcPr>
          <w:p w14:paraId="187828EA" w14:textId="77777777" w:rsidR="00DC1257" w:rsidRDefault="007579A1">
            <w:pPr>
              <w:spacing w:line="360" w:lineRule="atLeast"/>
              <w:rPr>
                <w:szCs w:val="21"/>
              </w:rPr>
            </w:pPr>
            <w:r>
              <w:rPr>
                <w:rFonts w:hint="eastAsia"/>
                <w:szCs w:val="21"/>
              </w:rPr>
              <w:lastRenderedPageBreak/>
              <w:t>业务规则</w:t>
            </w:r>
          </w:p>
        </w:tc>
        <w:tc>
          <w:tcPr>
            <w:tcW w:w="7087" w:type="dxa"/>
          </w:tcPr>
          <w:p w14:paraId="54C647E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55C1AA9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点击新增</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：弹出对话框，进行数据新增操作。</w:t>
            </w:r>
          </w:p>
          <w:p w14:paraId="01BAEAE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点击编辑</w:t>
            </w:r>
            <w:r>
              <w:rPr>
                <w:rFonts w:ascii="Times New Roman" w:hAnsi="Times New Roman" w:hint="eastAsia"/>
                <w:szCs w:val="21"/>
              </w:rPr>
              <w:t>[</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：读取出当条数据后，对当条数据进行修改操作。</w:t>
            </w:r>
            <w:r>
              <w:rPr>
                <w:rFonts w:ascii="Times New Roman" w:hAnsi="Times New Roman" w:hint="eastAsia"/>
                <w:szCs w:val="21"/>
              </w:rPr>
              <w:t xml:space="preserve"> </w:t>
            </w:r>
          </w:p>
          <w:p w14:paraId="7AD27DA6"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4.</w:t>
            </w:r>
            <w:r>
              <w:rPr>
                <w:rFonts w:ascii="Times New Roman" w:hAnsi="Times New Roman" w:hint="eastAsia"/>
                <w:szCs w:val="21"/>
              </w:rPr>
              <w:t>点击删除</w:t>
            </w:r>
            <w:r>
              <w:rPr>
                <w:rFonts w:ascii="Times New Roman" w:hAnsi="Times New Roman" w:hint="eastAsia"/>
                <w:szCs w:val="21"/>
              </w:rPr>
              <w:t xml:space="preserve"> [</w:t>
            </w:r>
            <w:r>
              <w:rPr>
                <w:rFonts w:ascii="Times New Roman" w:hAnsi="Times New Roman" w:hint="eastAsia"/>
                <w:szCs w:val="21"/>
              </w:rPr>
              <w:t>链接</w:t>
            </w:r>
            <w:r>
              <w:rPr>
                <w:rFonts w:ascii="Times New Roman" w:hAnsi="Times New Roman" w:hint="eastAsia"/>
                <w:szCs w:val="21"/>
              </w:rPr>
              <w:t>]</w:t>
            </w:r>
            <w:r>
              <w:rPr>
                <w:rFonts w:ascii="Times New Roman" w:hAnsi="Times New Roman" w:hint="eastAsia"/>
                <w:szCs w:val="21"/>
              </w:rPr>
              <w:t>：将不需要的当条数据删除，并且弹出</w:t>
            </w:r>
            <w:proofErr w:type="gramStart"/>
            <w:r>
              <w:rPr>
                <w:rFonts w:ascii="Times New Roman" w:hAnsi="Times New Roman" w:hint="eastAsia"/>
                <w:szCs w:val="21"/>
              </w:rPr>
              <w:t>框进行</w:t>
            </w:r>
            <w:proofErr w:type="gramEnd"/>
            <w:r>
              <w:rPr>
                <w:rFonts w:ascii="Times New Roman" w:hAnsi="Times New Roman" w:hint="eastAsia"/>
                <w:szCs w:val="21"/>
              </w:rPr>
              <w:t>确认。</w:t>
            </w:r>
          </w:p>
        </w:tc>
      </w:tr>
      <w:tr w:rsidR="00DC1257" w14:paraId="63CCC976" w14:textId="77777777">
        <w:trPr>
          <w:trHeight w:val="225"/>
        </w:trPr>
        <w:tc>
          <w:tcPr>
            <w:tcW w:w="1985" w:type="dxa"/>
            <w:shd w:val="clear" w:color="auto" w:fill="D9D9D9"/>
          </w:tcPr>
          <w:p w14:paraId="3105F996" w14:textId="77777777" w:rsidR="00DC1257" w:rsidRDefault="007579A1">
            <w:pPr>
              <w:spacing w:line="360" w:lineRule="atLeast"/>
              <w:rPr>
                <w:szCs w:val="21"/>
              </w:rPr>
            </w:pPr>
            <w:r>
              <w:rPr>
                <w:rFonts w:hint="eastAsia"/>
                <w:szCs w:val="21"/>
              </w:rPr>
              <w:t>备注</w:t>
            </w:r>
          </w:p>
        </w:tc>
        <w:tc>
          <w:tcPr>
            <w:tcW w:w="7087" w:type="dxa"/>
          </w:tcPr>
          <w:p w14:paraId="4D44CF2D"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259A516" w14:textId="77777777" w:rsidR="00DC1257" w:rsidRDefault="00DC1257"/>
    <w:p w14:paraId="041F0214" w14:textId="77777777" w:rsidR="00DC1257" w:rsidRDefault="007579A1">
      <w:pPr>
        <w:pStyle w:val="2"/>
      </w:pPr>
      <w:bookmarkStart w:id="3559" w:name="_Toc20290"/>
      <w:r>
        <w:rPr>
          <w:rFonts w:hint="eastAsia"/>
        </w:rPr>
        <w:t>批量任务断点查询</w:t>
      </w:r>
      <w:bookmarkEnd w:id="355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09B4D97" w14:textId="77777777">
        <w:trPr>
          <w:trHeight w:val="225"/>
        </w:trPr>
        <w:tc>
          <w:tcPr>
            <w:tcW w:w="1985" w:type="dxa"/>
            <w:shd w:val="clear" w:color="auto" w:fill="D9D9D9"/>
          </w:tcPr>
          <w:p w14:paraId="349F7EE0" w14:textId="77777777" w:rsidR="00DC1257" w:rsidRDefault="007579A1">
            <w:pPr>
              <w:spacing w:line="360" w:lineRule="atLeast"/>
              <w:rPr>
                <w:szCs w:val="21"/>
              </w:rPr>
            </w:pPr>
            <w:r>
              <w:rPr>
                <w:rFonts w:hint="eastAsia"/>
                <w:szCs w:val="21"/>
              </w:rPr>
              <w:t>功能描述</w:t>
            </w:r>
          </w:p>
        </w:tc>
        <w:tc>
          <w:tcPr>
            <w:tcW w:w="7087" w:type="dxa"/>
          </w:tcPr>
          <w:p w14:paraId="65D32765"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批量任务断点查询</w:t>
            </w:r>
          </w:p>
        </w:tc>
      </w:tr>
      <w:tr w:rsidR="00DC1257" w14:paraId="25FCD2CA" w14:textId="77777777">
        <w:trPr>
          <w:trHeight w:val="225"/>
        </w:trPr>
        <w:tc>
          <w:tcPr>
            <w:tcW w:w="1985" w:type="dxa"/>
            <w:shd w:val="clear" w:color="auto" w:fill="D9D9D9"/>
          </w:tcPr>
          <w:p w14:paraId="10FC9C62" w14:textId="77777777" w:rsidR="00DC1257" w:rsidRDefault="007579A1">
            <w:pPr>
              <w:spacing w:line="360" w:lineRule="atLeast"/>
              <w:rPr>
                <w:szCs w:val="21"/>
              </w:rPr>
            </w:pPr>
            <w:r>
              <w:rPr>
                <w:rFonts w:hint="eastAsia"/>
                <w:szCs w:val="21"/>
              </w:rPr>
              <w:t>页面输入</w:t>
            </w:r>
          </w:p>
        </w:tc>
        <w:tc>
          <w:tcPr>
            <w:tcW w:w="7087" w:type="dxa"/>
          </w:tcPr>
          <w:p w14:paraId="46081F43" w14:textId="77777777" w:rsidR="00DC1257" w:rsidRDefault="007579A1">
            <w:pPr>
              <w:spacing w:line="360" w:lineRule="atLeast"/>
            </w:pPr>
            <w:r>
              <w:rPr>
                <w:rFonts w:hint="eastAsia"/>
              </w:rPr>
              <w:t>字段查询：</w:t>
            </w:r>
          </w:p>
          <w:p w14:paraId="40A42801" w14:textId="77777777" w:rsidR="00DC1257" w:rsidRDefault="007579A1">
            <w:pPr>
              <w:spacing w:line="360" w:lineRule="atLeast"/>
              <w:ind w:firstLineChars="200" w:firstLine="420"/>
            </w:pPr>
            <w:r>
              <w:rPr>
                <w:rFonts w:hint="eastAsia"/>
              </w:rPr>
              <w:lastRenderedPageBreak/>
              <w:t>作业号</w:t>
            </w:r>
            <w:r>
              <w:rPr>
                <w:rFonts w:hint="eastAsia"/>
              </w:rPr>
              <w:t>[</w:t>
            </w:r>
            <w:r>
              <w:rPr>
                <w:rFonts w:hint="eastAsia"/>
              </w:rPr>
              <w:t>文本框</w:t>
            </w:r>
            <w:r>
              <w:rPr>
                <w:rFonts w:hint="eastAsia"/>
              </w:rPr>
              <w:t>]</w:t>
            </w:r>
            <w:r>
              <w:rPr>
                <w:rFonts w:hint="eastAsia"/>
              </w:rPr>
              <w:t>，步骤号</w:t>
            </w:r>
            <w:r>
              <w:rPr>
                <w:rFonts w:hint="eastAsia"/>
              </w:rPr>
              <w:t>[</w:t>
            </w:r>
            <w:r>
              <w:rPr>
                <w:rFonts w:hint="eastAsia"/>
              </w:rPr>
              <w:t>输入框</w:t>
            </w:r>
            <w:r>
              <w:rPr>
                <w:rFonts w:hint="eastAsia"/>
              </w:rPr>
              <w:t>]</w:t>
            </w:r>
            <w:r>
              <w:rPr>
                <w:rFonts w:hint="eastAsia"/>
              </w:rPr>
              <w:t>，子步骤号</w:t>
            </w:r>
            <w:r>
              <w:rPr>
                <w:rFonts w:hint="eastAsia"/>
              </w:rPr>
              <w:t>[</w:t>
            </w:r>
            <w:r>
              <w:rPr>
                <w:rFonts w:hint="eastAsia"/>
              </w:rPr>
              <w:t>输入框</w:t>
            </w:r>
            <w:r>
              <w:rPr>
                <w:rFonts w:hint="eastAsia"/>
              </w:rPr>
              <w:t>]</w:t>
            </w:r>
            <w:r>
              <w:rPr>
                <w:rFonts w:hint="eastAsia"/>
              </w:rPr>
              <w:t>，批量日期</w:t>
            </w:r>
            <w:r>
              <w:rPr>
                <w:rFonts w:hint="eastAsia"/>
              </w:rPr>
              <w:t>[</w:t>
            </w:r>
            <w:r>
              <w:rPr>
                <w:rFonts w:hint="eastAsia"/>
              </w:rPr>
              <w:t>日历框</w:t>
            </w:r>
            <w:r>
              <w:rPr>
                <w:rFonts w:hint="eastAsia"/>
              </w:rPr>
              <w:t>]</w:t>
            </w:r>
          </w:p>
          <w:p w14:paraId="749F7FF5" w14:textId="77777777" w:rsidR="00DC1257" w:rsidRDefault="007579A1">
            <w:pPr>
              <w:spacing w:line="360" w:lineRule="atLeast"/>
              <w:ind w:firstLineChars="200" w:firstLine="420"/>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28803D2E" w14:textId="77777777">
        <w:trPr>
          <w:trHeight w:val="225"/>
        </w:trPr>
        <w:tc>
          <w:tcPr>
            <w:tcW w:w="1985" w:type="dxa"/>
            <w:shd w:val="clear" w:color="auto" w:fill="D9D9D9"/>
          </w:tcPr>
          <w:p w14:paraId="6F2F61BA" w14:textId="77777777" w:rsidR="00DC1257" w:rsidRDefault="007579A1">
            <w:pPr>
              <w:spacing w:line="360" w:lineRule="atLeast"/>
              <w:rPr>
                <w:szCs w:val="21"/>
              </w:rPr>
            </w:pPr>
            <w:r>
              <w:rPr>
                <w:rFonts w:hint="eastAsia"/>
                <w:szCs w:val="21"/>
              </w:rPr>
              <w:lastRenderedPageBreak/>
              <w:t>页面输出</w:t>
            </w:r>
          </w:p>
        </w:tc>
        <w:tc>
          <w:tcPr>
            <w:tcW w:w="7087" w:type="dxa"/>
          </w:tcPr>
          <w:p w14:paraId="07C50E51" w14:textId="77777777" w:rsidR="00DC1257" w:rsidRDefault="007579A1">
            <w:pPr>
              <w:spacing w:line="360" w:lineRule="atLeast"/>
              <w:rPr>
                <w:szCs w:val="21"/>
              </w:rPr>
            </w:pPr>
            <w:r>
              <w:rPr>
                <w:rFonts w:hint="eastAsia"/>
                <w:szCs w:val="21"/>
              </w:rPr>
              <w:t>批量任务断点查询</w:t>
            </w:r>
            <w:r>
              <w:rPr>
                <w:rFonts w:hint="eastAsia"/>
                <w:szCs w:val="21"/>
              </w:rPr>
              <w:t>[</w:t>
            </w:r>
            <w:r>
              <w:rPr>
                <w:rFonts w:hint="eastAsia"/>
                <w:szCs w:val="21"/>
              </w:rPr>
              <w:t>列表</w:t>
            </w:r>
            <w:r>
              <w:rPr>
                <w:rFonts w:hint="eastAsia"/>
                <w:szCs w:val="21"/>
              </w:rPr>
              <w:t>]</w:t>
            </w:r>
            <w:r>
              <w:rPr>
                <w:rFonts w:hint="eastAsia"/>
                <w:szCs w:val="21"/>
              </w:rPr>
              <w:t>：</w:t>
            </w:r>
          </w:p>
          <w:p w14:paraId="2DC2E2B6" w14:textId="77777777" w:rsidR="00DC1257" w:rsidRDefault="007579A1">
            <w:pPr>
              <w:spacing w:line="360" w:lineRule="atLeast"/>
              <w:ind w:firstLineChars="200" w:firstLine="420"/>
              <w:rPr>
                <w:szCs w:val="21"/>
              </w:rPr>
            </w:pPr>
            <w:r>
              <w:rPr>
                <w:rFonts w:hint="eastAsia"/>
                <w:szCs w:val="21"/>
              </w:rPr>
              <w:t>批量日期，作业号，步骤号，子步骤号，断点信息，断点值</w:t>
            </w:r>
          </w:p>
        </w:tc>
      </w:tr>
      <w:tr w:rsidR="00DC1257" w14:paraId="1CB63E1B" w14:textId="77777777">
        <w:trPr>
          <w:trHeight w:val="225"/>
        </w:trPr>
        <w:tc>
          <w:tcPr>
            <w:tcW w:w="1985" w:type="dxa"/>
            <w:shd w:val="clear" w:color="auto" w:fill="D9D9D9"/>
          </w:tcPr>
          <w:p w14:paraId="5AB7D81D" w14:textId="77777777" w:rsidR="00DC1257" w:rsidRDefault="007579A1">
            <w:pPr>
              <w:spacing w:line="360" w:lineRule="atLeast"/>
              <w:rPr>
                <w:szCs w:val="21"/>
              </w:rPr>
            </w:pPr>
            <w:r>
              <w:rPr>
                <w:rFonts w:hint="eastAsia"/>
                <w:szCs w:val="21"/>
              </w:rPr>
              <w:t>参考画面</w:t>
            </w:r>
          </w:p>
        </w:tc>
        <w:tc>
          <w:tcPr>
            <w:tcW w:w="7087" w:type="dxa"/>
          </w:tcPr>
          <w:p w14:paraId="59EAB88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1E8EEA3" wp14:editId="7017B615">
                  <wp:extent cx="4356100" cy="721995"/>
                  <wp:effectExtent l="0" t="0" r="6350" b="1905"/>
                  <wp:docPr id="26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8"/>
                          <pic:cNvPicPr>
                            <a:picLocks noChangeAspect="1"/>
                          </pic:cNvPicPr>
                        </pic:nvPicPr>
                        <pic:blipFill>
                          <a:blip r:embed="rId244" cstate="print"/>
                          <a:stretch>
                            <a:fillRect/>
                          </a:stretch>
                        </pic:blipFill>
                        <pic:spPr>
                          <a:xfrm>
                            <a:off x="0" y="0"/>
                            <a:ext cx="4356100" cy="721995"/>
                          </a:xfrm>
                          <a:prstGeom prst="rect">
                            <a:avLst/>
                          </a:prstGeom>
                          <a:noFill/>
                          <a:ln w="9525">
                            <a:noFill/>
                            <a:miter/>
                          </a:ln>
                        </pic:spPr>
                      </pic:pic>
                    </a:graphicData>
                  </a:graphic>
                </wp:inline>
              </w:drawing>
            </w:r>
          </w:p>
        </w:tc>
      </w:tr>
      <w:tr w:rsidR="00DC1257" w14:paraId="543507D0" w14:textId="77777777">
        <w:trPr>
          <w:trHeight w:val="225"/>
        </w:trPr>
        <w:tc>
          <w:tcPr>
            <w:tcW w:w="1985" w:type="dxa"/>
            <w:shd w:val="clear" w:color="auto" w:fill="D9D9D9"/>
          </w:tcPr>
          <w:p w14:paraId="16795F96" w14:textId="77777777" w:rsidR="00DC1257" w:rsidRDefault="007579A1">
            <w:pPr>
              <w:spacing w:line="360" w:lineRule="atLeast"/>
              <w:rPr>
                <w:szCs w:val="21"/>
              </w:rPr>
            </w:pPr>
            <w:r>
              <w:rPr>
                <w:rFonts w:hint="eastAsia"/>
                <w:szCs w:val="21"/>
              </w:rPr>
              <w:t>业务规则</w:t>
            </w:r>
          </w:p>
        </w:tc>
        <w:tc>
          <w:tcPr>
            <w:tcW w:w="7087" w:type="dxa"/>
          </w:tcPr>
          <w:p w14:paraId="4954C5CC" w14:textId="77777777" w:rsidR="00DC1257" w:rsidRDefault="00DC1257">
            <w:pPr>
              <w:pStyle w:val="21"/>
              <w:spacing w:after="60" w:line="360" w:lineRule="atLeast"/>
              <w:ind w:leftChars="0" w:left="0"/>
              <w:rPr>
                <w:rFonts w:ascii="Times New Roman" w:hAnsi="Times New Roman"/>
                <w:szCs w:val="21"/>
              </w:rPr>
            </w:pPr>
          </w:p>
        </w:tc>
      </w:tr>
      <w:tr w:rsidR="00DC1257" w14:paraId="1F5671C0" w14:textId="77777777">
        <w:trPr>
          <w:trHeight w:val="225"/>
        </w:trPr>
        <w:tc>
          <w:tcPr>
            <w:tcW w:w="1985" w:type="dxa"/>
            <w:shd w:val="clear" w:color="auto" w:fill="D9D9D9"/>
          </w:tcPr>
          <w:p w14:paraId="11799533" w14:textId="77777777" w:rsidR="00DC1257" w:rsidRDefault="007579A1">
            <w:pPr>
              <w:spacing w:line="360" w:lineRule="atLeast"/>
              <w:rPr>
                <w:szCs w:val="21"/>
              </w:rPr>
            </w:pPr>
            <w:r>
              <w:rPr>
                <w:rFonts w:hint="eastAsia"/>
                <w:szCs w:val="21"/>
              </w:rPr>
              <w:t>备注</w:t>
            </w:r>
          </w:p>
        </w:tc>
        <w:tc>
          <w:tcPr>
            <w:tcW w:w="7087" w:type="dxa"/>
          </w:tcPr>
          <w:p w14:paraId="005D88D1" w14:textId="77777777" w:rsidR="00DC1257" w:rsidRDefault="007579A1">
            <w:pPr>
              <w:pStyle w:val="21"/>
              <w:spacing w:after="60" w:line="360" w:lineRule="atLeast"/>
              <w:ind w:leftChars="0" w:left="0"/>
              <w:rPr>
                <w:rFonts w:ascii="Times New Roman" w:hAnsi="Times New Roman"/>
                <w:szCs w:val="21"/>
              </w:rPr>
            </w:pPr>
            <w:r>
              <w:rPr>
                <w:rFonts w:hint="eastAsia"/>
              </w:rPr>
              <w:t>1</w:t>
            </w:r>
            <w:r>
              <w:rPr>
                <w:rFonts w:hint="eastAsia"/>
              </w:rPr>
              <w:t>、</w:t>
            </w: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，查询满足条件的批量任务断点查询显示在批量任务断点信息列表，</w:t>
            </w:r>
            <w:r>
              <w:rPr>
                <w:rFonts w:ascii="Times New Roman" w:hAnsi="Times New Roman" w:hint="eastAsia"/>
                <w:szCs w:val="21"/>
              </w:rPr>
              <w:t>.</w:t>
            </w:r>
            <w:r>
              <w:rPr>
                <w:rFonts w:ascii="Times New Roman" w:hAnsi="Times New Roman" w:hint="eastAsia"/>
                <w:szCs w:val="21"/>
              </w:rPr>
              <w:t>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tc>
      </w:tr>
    </w:tbl>
    <w:p w14:paraId="52569297" w14:textId="77777777" w:rsidR="00DC1257" w:rsidRDefault="007579A1">
      <w:pPr>
        <w:pStyle w:val="2"/>
      </w:pPr>
      <w:bookmarkStart w:id="3560" w:name="_Toc30114"/>
      <w:r>
        <w:rPr>
          <w:rFonts w:hint="eastAsia"/>
        </w:rPr>
        <w:t>批量任务状态查询</w:t>
      </w:r>
      <w:bookmarkEnd w:id="356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9884733" w14:textId="77777777">
        <w:trPr>
          <w:trHeight w:val="225"/>
        </w:trPr>
        <w:tc>
          <w:tcPr>
            <w:tcW w:w="1985" w:type="dxa"/>
            <w:shd w:val="clear" w:color="auto" w:fill="D9D9D9"/>
          </w:tcPr>
          <w:p w14:paraId="5E4289CA" w14:textId="77777777" w:rsidR="00DC1257" w:rsidRDefault="007579A1">
            <w:pPr>
              <w:spacing w:line="360" w:lineRule="atLeast"/>
              <w:rPr>
                <w:szCs w:val="21"/>
              </w:rPr>
            </w:pPr>
            <w:r>
              <w:rPr>
                <w:rFonts w:hint="eastAsia"/>
                <w:szCs w:val="21"/>
              </w:rPr>
              <w:t>功能描述</w:t>
            </w:r>
          </w:p>
        </w:tc>
        <w:tc>
          <w:tcPr>
            <w:tcW w:w="7087" w:type="dxa"/>
          </w:tcPr>
          <w:p w14:paraId="39ACE98B"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批量任务状态查询</w:t>
            </w:r>
          </w:p>
        </w:tc>
      </w:tr>
      <w:tr w:rsidR="00DC1257" w14:paraId="6781ECC7" w14:textId="77777777">
        <w:trPr>
          <w:trHeight w:val="225"/>
        </w:trPr>
        <w:tc>
          <w:tcPr>
            <w:tcW w:w="1985" w:type="dxa"/>
            <w:shd w:val="clear" w:color="auto" w:fill="D9D9D9"/>
          </w:tcPr>
          <w:p w14:paraId="3C2030DE" w14:textId="77777777" w:rsidR="00DC1257" w:rsidRDefault="007579A1">
            <w:pPr>
              <w:spacing w:line="360" w:lineRule="atLeast"/>
              <w:rPr>
                <w:szCs w:val="21"/>
              </w:rPr>
            </w:pPr>
            <w:r>
              <w:rPr>
                <w:rFonts w:hint="eastAsia"/>
                <w:szCs w:val="21"/>
              </w:rPr>
              <w:t>页面输入</w:t>
            </w:r>
          </w:p>
        </w:tc>
        <w:tc>
          <w:tcPr>
            <w:tcW w:w="7087" w:type="dxa"/>
          </w:tcPr>
          <w:p w14:paraId="39FF771C" w14:textId="77777777" w:rsidR="00DC1257" w:rsidRDefault="007579A1">
            <w:pPr>
              <w:spacing w:line="360" w:lineRule="atLeast"/>
            </w:pPr>
            <w:r>
              <w:rPr>
                <w:rFonts w:hint="eastAsia"/>
              </w:rPr>
              <w:t>字段查询：</w:t>
            </w:r>
          </w:p>
          <w:p w14:paraId="18894B6F" w14:textId="77777777" w:rsidR="00DC1257" w:rsidRDefault="007579A1">
            <w:pPr>
              <w:spacing w:line="360" w:lineRule="atLeast"/>
              <w:ind w:firstLineChars="200" w:firstLine="420"/>
            </w:pPr>
            <w:r>
              <w:rPr>
                <w:rFonts w:hint="eastAsia"/>
              </w:rPr>
              <w:t>作业号</w:t>
            </w:r>
            <w:r>
              <w:rPr>
                <w:rFonts w:hint="eastAsia"/>
              </w:rPr>
              <w:t>[</w:t>
            </w:r>
            <w:r>
              <w:rPr>
                <w:rFonts w:hint="eastAsia"/>
              </w:rPr>
              <w:t>文本框</w:t>
            </w:r>
            <w:r>
              <w:rPr>
                <w:rFonts w:hint="eastAsia"/>
              </w:rPr>
              <w:t>]</w:t>
            </w:r>
            <w:r>
              <w:rPr>
                <w:rFonts w:hint="eastAsia"/>
              </w:rPr>
              <w:t>，步骤号</w:t>
            </w:r>
            <w:r>
              <w:rPr>
                <w:rFonts w:hint="eastAsia"/>
              </w:rPr>
              <w:t>[</w:t>
            </w:r>
            <w:r>
              <w:rPr>
                <w:rFonts w:hint="eastAsia"/>
              </w:rPr>
              <w:t>输入框</w:t>
            </w:r>
            <w:r>
              <w:rPr>
                <w:rFonts w:hint="eastAsia"/>
              </w:rPr>
              <w:t>]</w:t>
            </w:r>
            <w:r>
              <w:rPr>
                <w:rFonts w:hint="eastAsia"/>
              </w:rPr>
              <w:t>，子步骤号</w:t>
            </w:r>
            <w:r>
              <w:rPr>
                <w:rFonts w:hint="eastAsia"/>
              </w:rPr>
              <w:t>[</w:t>
            </w:r>
            <w:r>
              <w:rPr>
                <w:rFonts w:hint="eastAsia"/>
              </w:rPr>
              <w:t>输入框</w:t>
            </w:r>
            <w:r>
              <w:rPr>
                <w:rFonts w:hint="eastAsia"/>
              </w:rPr>
              <w:t>]</w:t>
            </w:r>
            <w:r>
              <w:rPr>
                <w:rFonts w:hint="eastAsia"/>
              </w:rPr>
              <w:t>，批量日期</w:t>
            </w:r>
            <w:r>
              <w:rPr>
                <w:rFonts w:hint="eastAsia"/>
              </w:rPr>
              <w:t>[</w:t>
            </w:r>
            <w:r>
              <w:rPr>
                <w:rFonts w:hint="eastAsia"/>
              </w:rPr>
              <w:t>日历框</w:t>
            </w:r>
            <w:r>
              <w:rPr>
                <w:rFonts w:hint="eastAsia"/>
              </w:rPr>
              <w:t>]</w:t>
            </w:r>
            <w:r>
              <w:rPr>
                <w:rFonts w:hint="eastAsia"/>
              </w:rPr>
              <w:t>，程序名</w:t>
            </w:r>
            <w:r>
              <w:rPr>
                <w:rFonts w:hint="eastAsia"/>
              </w:rPr>
              <w:t>[</w:t>
            </w:r>
            <w:r>
              <w:rPr>
                <w:rFonts w:hint="eastAsia"/>
              </w:rPr>
              <w:t>输入框</w:t>
            </w:r>
            <w:r>
              <w:rPr>
                <w:rFonts w:hint="eastAsia"/>
              </w:rPr>
              <w:t>]</w:t>
            </w:r>
            <w:r>
              <w:rPr>
                <w:rFonts w:hint="eastAsia"/>
              </w:rPr>
              <w:t>，批量状态</w:t>
            </w:r>
            <w:r>
              <w:rPr>
                <w:rFonts w:hint="eastAsia"/>
              </w:rPr>
              <w:t>[</w:t>
            </w:r>
            <w:r>
              <w:rPr>
                <w:rFonts w:hint="eastAsia"/>
              </w:rPr>
              <w:t>输入框</w:t>
            </w:r>
            <w:r>
              <w:rPr>
                <w:rFonts w:hint="eastAsia"/>
              </w:rPr>
              <w:t>]</w:t>
            </w:r>
          </w:p>
          <w:p w14:paraId="661FA821" w14:textId="77777777" w:rsidR="00DC1257" w:rsidRDefault="007579A1">
            <w:pPr>
              <w:spacing w:line="360" w:lineRule="atLeast"/>
              <w:ind w:firstLineChars="200" w:firstLine="420"/>
            </w:pPr>
            <w:r>
              <w:rPr>
                <w:rFonts w:hint="eastAsia"/>
              </w:rPr>
              <w:t>查询</w:t>
            </w:r>
            <w:r>
              <w:rPr>
                <w:rFonts w:hint="eastAsia"/>
              </w:rPr>
              <w:t>[</w:t>
            </w:r>
            <w:r>
              <w:rPr>
                <w:rFonts w:hint="eastAsia"/>
              </w:rPr>
              <w:t>按钮</w:t>
            </w:r>
            <w:r>
              <w:rPr>
                <w:rFonts w:hint="eastAsia"/>
              </w:rPr>
              <w:t>]</w:t>
            </w:r>
            <w:r>
              <w:rPr>
                <w:rFonts w:hint="eastAsia"/>
              </w:rPr>
              <w:t>，重置</w:t>
            </w:r>
            <w:r>
              <w:rPr>
                <w:rFonts w:hint="eastAsia"/>
              </w:rPr>
              <w:t>[</w:t>
            </w:r>
            <w:r>
              <w:rPr>
                <w:rFonts w:hint="eastAsia"/>
              </w:rPr>
              <w:t>按钮</w:t>
            </w:r>
            <w:r>
              <w:rPr>
                <w:rFonts w:hint="eastAsia"/>
              </w:rPr>
              <w:t>]</w:t>
            </w:r>
          </w:p>
        </w:tc>
      </w:tr>
      <w:tr w:rsidR="00DC1257" w14:paraId="414A7065" w14:textId="77777777">
        <w:trPr>
          <w:trHeight w:val="225"/>
        </w:trPr>
        <w:tc>
          <w:tcPr>
            <w:tcW w:w="1985" w:type="dxa"/>
            <w:shd w:val="clear" w:color="auto" w:fill="D9D9D9"/>
          </w:tcPr>
          <w:p w14:paraId="7E65729E" w14:textId="77777777" w:rsidR="00DC1257" w:rsidRDefault="007579A1">
            <w:pPr>
              <w:spacing w:line="360" w:lineRule="atLeast"/>
              <w:rPr>
                <w:szCs w:val="21"/>
              </w:rPr>
            </w:pPr>
            <w:r>
              <w:rPr>
                <w:rFonts w:hint="eastAsia"/>
                <w:szCs w:val="21"/>
              </w:rPr>
              <w:t>页面输出</w:t>
            </w:r>
          </w:p>
        </w:tc>
        <w:tc>
          <w:tcPr>
            <w:tcW w:w="7087" w:type="dxa"/>
          </w:tcPr>
          <w:p w14:paraId="14EB1FEC" w14:textId="77777777" w:rsidR="00DC1257" w:rsidRDefault="007579A1">
            <w:pPr>
              <w:spacing w:line="360" w:lineRule="atLeast"/>
              <w:rPr>
                <w:szCs w:val="21"/>
              </w:rPr>
            </w:pPr>
            <w:r>
              <w:rPr>
                <w:rFonts w:hint="eastAsia"/>
                <w:szCs w:val="21"/>
              </w:rPr>
              <w:t>批量任务断点查询</w:t>
            </w:r>
            <w:r>
              <w:rPr>
                <w:rFonts w:hint="eastAsia"/>
                <w:szCs w:val="21"/>
              </w:rPr>
              <w:t>[</w:t>
            </w:r>
            <w:r>
              <w:rPr>
                <w:rFonts w:hint="eastAsia"/>
                <w:szCs w:val="21"/>
              </w:rPr>
              <w:t>列表</w:t>
            </w:r>
            <w:r>
              <w:rPr>
                <w:rFonts w:hint="eastAsia"/>
                <w:szCs w:val="21"/>
              </w:rPr>
              <w:t>]</w:t>
            </w:r>
            <w:r>
              <w:rPr>
                <w:rFonts w:hint="eastAsia"/>
                <w:szCs w:val="21"/>
              </w:rPr>
              <w:t>：</w:t>
            </w:r>
          </w:p>
          <w:p w14:paraId="1B34526A" w14:textId="77777777" w:rsidR="00DC1257" w:rsidRDefault="007579A1">
            <w:pPr>
              <w:spacing w:line="360" w:lineRule="atLeast"/>
              <w:ind w:firstLineChars="200" w:firstLine="420"/>
              <w:rPr>
                <w:szCs w:val="21"/>
              </w:rPr>
            </w:pPr>
            <w:r>
              <w:rPr>
                <w:rFonts w:hint="eastAsia"/>
                <w:szCs w:val="21"/>
              </w:rPr>
              <w:t>批量日，作业号，步骤号，子步骤号，程序名，多分行并行标志，进程号，开始时间，结束时间，批量状态，时间戳，描述</w:t>
            </w:r>
            <w:r>
              <w:rPr>
                <w:szCs w:val="21"/>
              </w:rPr>
              <w:t xml:space="preserve"> </w:t>
            </w:r>
          </w:p>
        </w:tc>
      </w:tr>
      <w:tr w:rsidR="00DC1257" w14:paraId="769A97ED" w14:textId="77777777">
        <w:trPr>
          <w:trHeight w:val="225"/>
        </w:trPr>
        <w:tc>
          <w:tcPr>
            <w:tcW w:w="1985" w:type="dxa"/>
            <w:shd w:val="clear" w:color="auto" w:fill="D9D9D9"/>
          </w:tcPr>
          <w:p w14:paraId="5FC69BE5" w14:textId="77777777" w:rsidR="00DC1257" w:rsidRDefault="007579A1">
            <w:pPr>
              <w:spacing w:line="360" w:lineRule="atLeast"/>
              <w:rPr>
                <w:szCs w:val="21"/>
              </w:rPr>
            </w:pPr>
            <w:r>
              <w:rPr>
                <w:rFonts w:hint="eastAsia"/>
                <w:szCs w:val="21"/>
              </w:rPr>
              <w:t>参考画面</w:t>
            </w:r>
          </w:p>
        </w:tc>
        <w:tc>
          <w:tcPr>
            <w:tcW w:w="7087" w:type="dxa"/>
          </w:tcPr>
          <w:p w14:paraId="61578BC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8B13FC9" wp14:editId="22E8DB1D">
                  <wp:extent cx="4359275" cy="637540"/>
                  <wp:effectExtent l="0" t="0" r="3175" b="10160"/>
                  <wp:docPr id="265"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9"/>
                          <pic:cNvPicPr>
                            <a:picLocks noChangeAspect="1"/>
                          </pic:cNvPicPr>
                        </pic:nvPicPr>
                        <pic:blipFill>
                          <a:blip r:embed="rId245" cstate="print"/>
                          <a:stretch>
                            <a:fillRect/>
                          </a:stretch>
                        </pic:blipFill>
                        <pic:spPr>
                          <a:xfrm>
                            <a:off x="0" y="0"/>
                            <a:ext cx="4359275" cy="637540"/>
                          </a:xfrm>
                          <a:prstGeom prst="rect">
                            <a:avLst/>
                          </a:prstGeom>
                          <a:noFill/>
                          <a:ln w="9525">
                            <a:noFill/>
                            <a:miter/>
                          </a:ln>
                        </pic:spPr>
                      </pic:pic>
                    </a:graphicData>
                  </a:graphic>
                </wp:inline>
              </w:drawing>
            </w:r>
          </w:p>
        </w:tc>
      </w:tr>
      <w:tr w:rsidR="00DC1257" w14:paraId="72C5496B" w14:textId="77777777">
        <w:trPr>
          <w:trHeight w:val="225"/>
        </w:trPr>
        <w:tc>
          <w:tcPr>
            <w:tcW w:w="1985" w:type="dxa"/>
            <w:shd w:val="clear" w:color="auto" w:fill="D9D9D9"/>
          </w:tcPr>
          <w:p w14:paraId="23C34D3F" w14:textId="77777777" w:rsidR="00DC1257" w:rsidRDefault="007579A1">
            <w:pPr>
              <w:spacing w:line="360" w:lineRule="atLeast"/>
              <w:rPr>
                <w:szCs w:val="21"/>
              </w:rPr>
            </w:pPr>
            <w:r>
              <w:rPr>
                <w:rFonts w:hint="eastAsia"/>
                <w:szCs w:val="21"/>
              </w:rPr>
              <w:t>业务规则</w:t>
            </w:r>
          </w:p>
        </w:tc>
        <w:tc>
          <w:tcPr>
            <w:tcW w:w="7087" w:type="dxa"/>
          </w:tcPr>
          <w:p w14:paraId="16771DF7" w14:textId="77777777" w:rsidR="00DC1257" w:rsidRDefault="00DC1257">
            <w:pPr>
              <w:pStyle w:val="21"/>
              <w:spacing w:after="60" w:line="360" w:lineRule="atLeast"/>
              <w:ind w:leftChars="0" w:left="0"/>
              <w:rPr>
                <w:rFonts w:ascii="Times New Roman" w:hAnsi="Times New Roman"/>
                <w:szCs w:val="21"/>
              </w:rPr>
            </w:pPr>
          </w:p>
        </w:tc>
      </w:tr>
      <w:tr w:rsidR="00DC1257" w14:paraId="2B8D4D73" w14:textId="77777777">
        <w:trPr>
          <w:trHeight w:val="225"/>
        </w:trPr>
        <w:tc>
          <w:tcPr>
            <w:tcW w:w="1985" w:type="dxa"/>
            <w:shd w:val="clear" w:color="auto" w:fill="D9D9D9"/>
          </w:tcPr>
          <w:p w14:paraId="159E9306" w14:textId="77777777" w:rsidR="00DC1257" w:rsidRDefault="007579A1">
            <w:pPr>
              <w:spacing w:line="360" w:lineRule="atLeast"/>
              <w:rPr>
                <w:szCs w:val="21"/>
              </w:rPr>
            </w:pPr>
            <w:r>
              <w:rPr>
                <w:rFonts w:hint="eastAsia"/>
                <w:szCs w:val="21"/>
              </w:rPr>
              <w:t>备注</w:t>
            </w:r>
          </w:p>
        </w:tc>
        <w:tc>
          <w:tcPr>
            <w:tcW w:w="7087" w:type="dxa"/>
          </w:tcPr>
          <w:p w14:paraId="7F7AF81C" w14:textId="77777777" w:rsidR="00DC1257" w:rsidRDefault="007579A1">
            <w:pPr>
              <w:pStyle w:val="21"/>
              <w:spacing w:after="60" w:line="360" w:lineRule="atLeast"/>
              <w:ind w:leftChars="0" w:left="0"/>
              <w:rPr>
                <w:rFonts w:ascii="Times New Roman" w:hAnsi="Times New Roman"/>
                <w:szCs w:val="21"/>
              </w:rPr>
            </w:pPr>
            <w:r>
              <w:rPr>
                <w:rFonts w:hint="eastAsia"/>
              </w:rPr>
              <w:t>1</w:t>
            </w:r>
            <w:r>
              <w:rPr>
                <w:rFonts w:hint="eastAsia"/>
              </w:rPr>
              <w:t>、</w:t>
            </w:r>
            <w:r>
              <w:rPr>
                <w:rFonts w:ascii="Times New Roman" w:hAnsi="Times New Roman" w:hint="eastAsia"/>
                <w:szCs w:val="21"/>
              </w:rPr>
              <w:t>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，查询满足条件的批量任务状态查询显示在批量任务状态信息列表，</w:t>
            </w:r>
            <w:r>
              <w:rPr>
                <w:rFonts w:ascii="Times New Roman" w:hAnsi="Times New Roman" w:hint="eastAsia"/>
                <w:szCs w:val="21"/>
              </w:rPr>
              <w:t>.</w:t>
            </w:r>
            <w:r>
              <w:rPr>
                <w:rFonts w:ascii="Times New Roman" w:hAnsi="Times New Roman" w:hint="eastAsia"/>
                <w:szCs w:val="21"/>
              </w:rPr>
              <w:t>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，查询条件清空</w:t>
            </w:r>
          </w:p>
        </w:tc>
      </w:tr>
    </w:tbl>
    <w:p w14:paraId="66E0F13E" w14:textId="77777777" w:rsidR="00DC1257" w:rsidRDefault="00DC1257"/>
    <w:p w14:paraId="5E93C7C4" w14:textId="77777777" w:rsidR="00DC1257" w:rsidRDefault="00DC1257"/>
    <w:p w14:paraId="666387C9" w14:textId="77777777" w:rsidR="00DC1257" w:rsidRDefault="00DC1257"/>
    <w:p w14:paraId="135D2534" w14:textId="77777777" w:rsidR="00DC1257" w:rsidRDefault="00DC1257"/>
    <w:p w14:paraId="7769070A" w14:textId="77777777" w:rsidR="00DC1257" w:rsidRDefault="00DC1257"/>
    <w:p w14:paraId="134011F5" w14:textId="77777777" w:rsidR="00DC1257" w:rsidRDefault="00DC1257"/>
    <w:p w14:paraId="1BFD9948" w14:textId="77777777" w:rsidR="00DC1257" w:rsidRDefault="00DC1257"/>
    <w:p w14:paraId="6AEE1840" w14:textId="77777777" w:rsidR="00DC1257" w:rsidRDefault="007579A1">
      <w:pPr>
        <w:pStyle w:val="2"/>
      </w:pPr>
      <w:bookmarkStart w:id="3561" w:name="_Toc351558748"/>
      <w:bookmarkStart w:id="3562" w:name="_Toc1804"/>
      <w:r>
        <w:rPr>
          <w:rFonts w:hint="eastAsia"/>
        </w:rPr>
        <w:t>批量任务配置维护</w:t>
      </w:r>
      <w:bookmarkEnd w:id="3561"/>
      <w:bookmarkEnd w:id="356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64687D7" w14:textId="77777777">
        <w:trPr>
          <w:trHeight w:val="225"/>
        </w:trPr>
        <w:tc>
          <w:tcPr>
            <w:tcW w:w="1985" w:type="dxa"/>
            <w:shd w:val="clear" w:color="auto" w:fill="D9D9D9"/>
          </w:tcPr>
          <w:p w14:paraId="4B2538D3" w14:textId="77777777" w:rsidR="00DC1257" w:rsidRDefault="007579A1">
            <w:pPr>
              <w:spacing w:line="360" w:lineRule="atLeast"/>
              <w:rPr>
                <w:szCs w:val="21"/>
              </w:rPr>
            </w:pPr>
            <w:r>
              <w:rPr>
                <w:rFonts w:hint="eastAsia"/>
                <w:szCs w:val="21"/>
              </w:rPr>
              <w:t>功能描述</w:t>
            </w:r>
          </w:p>
        </w:tc>
        <w:tc>
          <w:tcPr>
            <w:tcW w:w="7087" w:type="dxa"/>
          </w:tcPr>
          <w:p w14:paraId="6E01CDF1"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批量任务维护</w:t>
            </w:r>
          </w:p>
        </w:tc>
      </w:tr>
      <w:tr w:rsidR="00DC1257" w14:paraId="68159D2B" w14:textId="77777777">
        <w:trPr>
          <w:trHeight w:val="225"/>
        </w:trPr>
        <w:tc>
          <w:tcPr>
            <w:tcW w:w="1985" w:type="dxa"/>
            <w:shd w:val="clear" w:color="auto" w:fill="D9D9D9"/>
          </w:tcPr>
          <w:p w14:paraId="6AD63585" w14:textId="77777777" w:rsidR="00DC1257" w:rsidRDefault="007579A1">
            <w:pPr>
              <w:spacing w:line="360" w:lineRule="atLeast"/>
              <w:rPr>
                <w:szCs w:val="21"/>
              </w:rPr>
            </w:pPr>
            <w:r>
              <w:rPr>
                <w:rFonts w:hint="eastAsia"/>
                <w:szCs w:val="21"/>
              </w:rPr>
              <w:lastRenderedPageBreak/>
              <w:t>页面输入</w:t>
            </w:r>
          </w:p>
        </w:tc>
        <w:tc>
          <w:tcPr>
            <w:tcW w:w="7087" w:type="dxa"/>
          </w:tcPr>
          <w:p w14:paraId="36D0172B" w14:textId="77777777" w:rsidR="00DC1257" w:rsidRDefault="007579A1">
            <w:pPr>
              <w:spacing w:line="360" w:lineRule="atLeast"/>
            </w:pPr>
            <w:r>
              <w:rPr>
                <w:noProof/>
              </w:rPr>
              <w:drawing>
                <wp:inline distT="0" distB="0" distL="114300" distR="114300" wp14:anchorId="5A2A99E3" wp14:editId="2F5E75B4">
                  <wp:extent cx="4358005" cy="393065"/>
                  <wp:effectExtent l="0" t="0" r="4445" b="6985"/>
                  <wp:docPr id="266" name="图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4" descr="3"/>
                          <pic:cNvPicPr>
                            <a:picLocks noChangeAspect="1"/>
                          </pic:cNvPicPr>
                        </pic:nvPicPr>
                        <pic:blipFill>
                          <a:blip r:embed="rId246" cstate="print"/>
                          <a:stretch>
                            <a:fillRect/>
                          </a:stretch>
                        </pic:blipFill>
                        <pic:spPr>
                          <a:xfrm>
                            <a:off x="0" y="0"/>
                            <a:ext cx="4358005" cy="393065"/>
                          </a:xfrm>
                          <a:prstGeom prst="rect">
                            <a:avLst/>
                          </a:prstGeom>
                          <a:noFill/>
                          <a:ln w="9525">
                            <a:noFill/>
                            <a:miter/>
                          </a:ln>
                        </pic:spPr>
                      </pic:pic>
                    </a:graphicData>
                  </a:graphic>
                </wp:inline>
              </w:drawing>
            </w:r>
          </w:p>
        </w:tc>
      </w:tr>
      <w:tr w:rsidR="00DC1257" w14:paraId="6AF0D2C2" w14:textId="77777777">
        <w:trPr>
          <w:trHeight w:val="225"/>
        </w:trPr>
        <w:tc>
          <w:tcPr>
            <w:tcW w:w="1985" w:type="dxa"/>
            <w:shd w:val="clear" w:color="auto" w:fill="D9D9D9"/>
          </w:tcPr>
          <w:p w14:paraId="203B5E94" w14:textId="77777777" w:rsidR="00DC1257" w:rsidRDefault="007579A1">
            <w:pPr>
              <w:spacing w:line="360" w:lineRule="atLeast"/>
              <w:rPr>
                <w:szCs w:val="21"/>
              </w:rPr>
            </w:pPr>
            <w:r>
              <w:rPr>
                <w:rFonts w:hint="eastAsia"/>
                <w:szCs w:val="21"/>
              </w:rPr>
              <w:t>页面输出</w:t>
            </w:r>
          </w:p>
        </w:tc>
        <w:tc>
          <w:tcPr>
            <w:tcW w:w="7087" w:type="dxa"/>
          </w:tcPr>
          <w:p w14:paraId="20A81315" w14:textId="77777777" w:rsidR="00DC1257" w:rsidRDefault="007579A1">
            <w:pPr>
              <w:spacing w:line="360" w:lineRule="atLeast"/>
              <w:rPr>
                <w:szCs w:val="21"/>
              </w:rPr>
            </w:pPr>
            <w:r>
              <w:rPr>
                <w:rFonts w:hint="eastAsia"/>
                <w:szCs w:val="21"/>
              </w:rPr>
              <w:t>批量任务列表</w:t>
            </w:r>
          </w:p>
        </w:tc>
      </w:tr>
      <w:tr w:rsidR="00DC1257" w14:paraId="5273F67C" w14:textId="77777777">
        <w:trPr>
          <w:trHeight w:val="225"/>
        </w:trPr>
        <w:tc>
          <w:tcPr>
            <w:tcW w:w="1985" w:type="dxa"/>
            <w:shd w:val="clear" w:color="auto" w:fill="D9D9D9"/>
          </w:tcPr>
          <w:p w14:paraId="33D25D48" w14:textId="77777777" w:rsidR="00DC1257" w:rsidRDefault="007579A1">
            <w:pPr>
              <w:spacing w:line="360" w:lineRule="atLeast"/>
              <w:rPr>
                <w:szCs w:val="21"/>
              </w:rPr>
            </w:pPr>
            <w:r>
              <w:rPr>
                <w:rFonts w:hint="eastAsia"/>
                <w:szCs w:val="21"/>
              </w:rPr>
              <w:t>参考画面</w:t>
            </w:r>
          </w:p>
        </w:tc>
        <w:tc>
          <w:tcPr>
            <w:tcW w:w="7087" w:type="dxa"/>
          </w:tcPr>
          <w:p w14:paraId="28514FE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55D644DE" wp14:editId="181CE79F">
                  <wp:extent cx="4360545" cy="1584325"/>
                  <wp:effectExtent l="0" t="0" r="1905" b="15875"/>
                  <wp:docPr id="267" name="图片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descr="4"/>
                          <pic:cNvPicPr>
                            <a:picLocks noChangeAspect="1"/>
                          </pic:cNvPicPr>
                        </pic:nvPicPr>
                        <pic:blipFill>
                          <a:blip r:embed="rId247" cstate="print"/>
                          <a:stretch>
                            <a:fillRect/>
                          </a:stretch>
                        </pic:blipFill>
                        <pic:spPr>
                          <a:xfrm>
                            <a:off x="0" y="0"/>
                            <a:ext cx="4360545" cy="1584325"/>
                          </a:xfrm>
                          <a:prstGeom prst="rect">
                            <a:avLst/>
                          </a:prstGeom>
                          <a:noFill/>
                          <a:ln w="9525">
                            <a:noFill/>
                            <a:miter/>
                          </a:ln>
                        </pic:spPr>
                      </pic:pic>
                    </a:graphicData>
                  </a:graphic>
                </wp:inline>
              </w:drawing>
            </w:r>
          </w:p>
        </w:tc>
      </w:tr>
      <w:tr w:rsidR="00DC1257" w14:paraId="494278B6" w14:textId="77777777">
        <w:trPr>
          <w:trHeight w:val="225"/>
        </w:trPr>
        <w:tc>
          <w:tcPr>
            <w:tcW w:w="1985" w:type="dxa"/>
            <w:shd w:val="clear" w:color="auto" w:fill="D9D9D9"/>
          </w:tcPr>
          <w:p w14:paraId="45C3E683" w14:textId="77777777" w:rsidR="00DC1257" w:rsidRDefault="007579A1">
            <w:pPr>
              <w:spacing w:line="360" w:lineRule="atLeast"/>
              <w:rPr>
                <w:szCs w:val="21"/>
              </w:rPr>
            </w:pPr>
            <w:r>
              <w:rPr>
                <w:rFonts w:hint="eastAsia"/>
                <w:szCs w:val="21"/>
              </w:rPr>
              <w:t>业务规则</w:t>
            </w:r>
          </w:p>
        </w:tc>
        <w:tc>
          <w:tcPr>
            <w:tcW w:w="7087" w:type="dxa"/>
          </w:tcPr>
          <w:p w14:paraId="076F05E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可以进行批量任务新增，编辑，删除操作</w:t>
            </w:r>
          </w:p>
        </w:tc>
      </w:tr>
      <w:tr w:rsidR="00DC1257" w14:paraId="5BFEB929" w14:textId="77777777">
        <w:trPr>
          <w:trHeight w:val="225"/>
        </w:trPr>
        <w:tc>
          <w:tcPr>
            <w:tcW w:w="1985" w:type="dxa"/>
            <w:shd w:val="clear" w:color="auto" w:fill="D9D9D9"/>
          </w:tcPr>
          <w:p w14:paraId="161DB962" w14:textId="77777777" w:rsidR="00DC1257" w:rsidRDefault="007579A1">
            <w:pPr>
              <w:spacing w:line="360" w:lineRule="atLeast"/>
              <w:rPr>
                <w:szCs w:val="21"/>
              </w:rPr>
            </w:pPr>
            <w:r>
              <w:rPr>
                <w:rFonts w:hint="eastAsia"/>
                <w:szCs w:val="21"/>
              </w:rPr>
              <w:t>备注</w:t>
            </w:r>
          </w:p>
        </w:tc>
        <w:tc>
          <w:tcPr>
            <w:tcW w:w="7087" w:type="dxa"/>
          </w:tcPr>
          <w:p w14:paraId="0D5DA139"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56122F3D" w14:textId="77777777" w:rsidR="00DC1257" w:rsidRDefault="00DC1257"/>
    <w:p w14:paraId="12AB0CBB" w14:textId="77777777" w:rsidR="00DC1257" w:rsidRDefault="007579A1">
      <w:pPr>
        <w:pStyle w:val="2"/>
      </w:pPr>
      <w:bookmarkStart w:id="3563" w:name="_Toc25307"/>
      <w:bookmarkStart w:id="3564" w:name="_Toc351558749"/>
      <w:r>
        <w:rPr>
          <w:rFonts w:hint="eastAsia"/>
        </w:rPr>
        <w:t>批量日志查询</w:t>
      </w:r>
      <w:bookmarkEnd w:id="3563"/>
      <w:bookmarkEnd w:id="356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FCEB50B" w14:textId="77777777">
        <w:trPr>
          <w:trHeight w:val="225"/>
        </w:trPr>
        <w:tc>
          <w:tcPr>
            <w:tcW w:w="1985" w:type="dxa"/>
            <w:shd w:val="clear" w:color="auto" w:fill="D9D9D9"/>
          </w:tcPr>
          <w:p w14:paraId="4714260B" w14:textId="77777777" w:rsidR="00DC1257" w:rsidRDefault="007579A1">
            <w:pPr>
              <w:spacing w:line="360" w:lineRule="atLeast"/>
              <w:rPr>
                <w:szCs w:val="21"/>
              </w:rPr>
            </w:pPr>
            <w:r>
              <w:rPr>
                <w:rFonts w:hint="eastAsia"/>
                <w:szCs w:val="21"/>
              </w:rPr>
              <w:t>功能描述</w:t>
            </w:r>
          </w:p>
        </w:tc>
        <w:tc>
          <w:tcPr>
            <w:tcW w:w="7087" w:type="dxa"/>
          </w:tcPr>
          <w:p w14:paraId="6B04521B"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批量日志查询，监控，实时了解系统运行情况</w:t>
            </w:r>
          </w:p>
        </w:tc>
      </w:tr>
      <w:tr w:rsidR="00DC1257" w14:paraId="57FF5255" w14:textId="77777777">
        <w:trPr>
          <w:trHeight w:val="225"/>
        </w:trPr>
        <w:tc>
          <w:tcPr>
            <w:tcW w:w="1985" w:type="dxa"/>
            <w:shd w:val="clear" w:color="auto" w:fill="D9D9D9"/>
          </w:tcPr>
          <w:p w14:paraId="58043BBD" w14:textId="77777777" w:rsidR="00DC1257" w:rsidRDefault="007579A1">
            <w:pPr>
              <w:spacing w:line="360" w:lineRule="atLeast"/>
              <w:rPr>
                <w:szCs w:val="21"/>
              </w:rPr>
            </w:pPr>
            <w:r>
              <w:rPr>
                <w:rFonts w:hint="eastAsia"/>
                <w:szCs w:val="21"/>
              </w:rPr>
              <w:t>页面输入</w:t>
            </w:r>
          </w:p>
        </w:tc>
        <w:tc>
          <w:tcPr>
            <w:tcW w:w="7087" w:type="dxa"/>
          </w:tcPr>
          <w:p w14:paraId="3574AC36" w14:textId="77777777" w:rsidR="00DC1257" w:rsidRDefault="007579A1">
            <w:pPr>
              <w:spacing w:line="360" w:lineRule="atLeast"/>
            </w:pPr>
            <w:r>
              <w:rPr>
                <w:rFonts w:hint="eastAsia"/>
              </w:rPr>
              <w:t>批量日期</w:t>
            </w:r>
          </w:p>
        </w:tc>
      </w:tr>
      <w:tr w:rsidR="00DC1257" w14:paraId="25335D90" w14:textId="77777777">
        <w:trPr>
          <w:trHeight w:val="225"/>
        </w:trPr>
        <w:tc>
          <w:tcPr>
            <w:tcW w:w="1985" w:type="dxa"/>
            <w:shd w:val="clear" w:color="auto" w:fill="D9D9D9"/>
          </w:tcPr>
          <w:p w14:paraId="790661FD" w14:textId="77777777" w:rsidR="00DC1257" w:rsidRDefault="007579A1">
            <w:pPr>
              <w:spacing w:line="360" w:lineRule="atLeast"/>
              <w:rPr>
                <w:szCs w:val="21"/>
              </w:rPr>
            </w:pPr>
            <w:r>
              <w:rPr>
                <w:rFonts w:hint="eastAsia"/>
                <w:szCs w:val="21"/>
              </w:rPr>
              <w:t>页面输出</w:t>
            </w:r>
          </w:p>
        </w:tc>
        <w:tc>
          <w:tcPr>
            <w:tcW w:w="7087" w:type="dxa"/>
          </w:tcPr>
          <w:p w14:paraId="04EA2252" w14:textId="77777777" w:rsidR="00DC1257" w:rsidRDefault="007579A1">
            <w:pPr>
              <w:spacing w:line="360" w:lineRule="atLeast"/>
              <w:rPr>
                <w:szCs w:val="21"/>
              </w:rPr>
            </w:pPr>
            <w:r>
              <w:rPr>
                <w:rFonts w:hint="eastAsia"/>
                <w:szCs w:val="21"/>
              </w:rPr>
              <w:t>批量执行报告列表</w:t>
            </w:r>
          </w:p>
        </w:tc>
      </w:tr>
      <w:tr w:rsidR="00DC1257" w14:paraId="5E7160F6" w14:textId="77777777">
        <w:trPr>
          <w:trHeight w:val="225"/>
        </w:trPr>
        <w:tc>
          <w:tcPr>
            <w:tcW w:w="1985" w:type="dxa"/>
            <w:shd w:val="clear" w:color="auto" w:fill="D9D9D9"/>
          </w:tcPr>
          <w:p w14:paraId="3E991283" w14:textId="77777777" w:rsidR="00DC1257" w:rsidRDefault="007579A1">
            <w:pPr>
              <w:spacing w:line="360" w:lineRule="atLeast"/>
              <w:rPr>
                <w:szCs w:val="21"/>
              </w:rPr>
            </w:pPr>
            <w:r>
              <w:rPr>
                <w:rFonts w:hint="eastAsia"/>
                <w:szCs w:val="21"/>
              </w:rPr>
              <w:t>参考画面</w:t>
            </w:r>
          </w:p>
        </w:tc>
        <w:tc>
          <w:tcPr>
            <w:tcW w:w="7087" w:type="dxa"/>
          </w:tcPr>
          <w:p w14:paraId="11680415"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noProof/>
                <w:szCs w:val="21"/>
              </w:rPr>
              <w:drawing>
                <wp:inline distT="0" distB="0" distL="114300" distR="114300" wp14:anchorId="27EE729D" wp14:editId="01AFBF31">
                  <wp:extent cx="2977515" cy="2966085"/>
                  <wp:effectExtent l="0" t="0" r="13335" b="5715"/>
                  <wp:docPr id="268" name="图片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descr="5"/>
                          <pic:cNvPicPr>
                            <a:picLocks noChangeAspect="1"/>
                          </pic:cNvPicPr>
                        </pic:nvPicPr>
                        <pic:blipFill>
                          <a:blip r:embed="rId248" cstate="print"/>
                          <a:stretch>
                            <a:fillRect/>
                          </a:stretch>
                        </pic:blipFill>
                        <pic:spPr>
                          <a:xfrm>
                            <a:off x="0" y="0"/>
                            <a:ext cx="2977515" cy="2966085"/>
                          </a:xfrm>
                          <a:prstGeom prst="rect">
                            <a:avLst/>
                          </a:prstGeom>
                          <a:noFill/>
                          <a:ln w="9525">
                            <a:noFill/>
                            <a:miter/>
                          </a:ln>
                        </pic:spPr>
                      </pic:pic>
                    </a:graphicData>
                  </a:graphic>
                </wp:inline>
              </w:drawing>
            </w:r>
          </w:p>
        </w:tc>
      </w:tr>
      <w:tr w:rsidR="00DC1257" w14:paraId="6DE0DADC" w14:textId="77777777">
        <w:trPr>
          <w:trHeight w:val="225"/>
        </w:trPr>
        <w:tc>
          <w:tcPr>
            <w:tcW w:w="1985" w:type="dxa"/>
            <w:shd w:val="clear" w:color="auto" w:fill="D9D9D9"/>
          </w:tcPr>
          <w:p w14:paraId="3EA19436" w14:textId="77777777" w:rsidR="00DC1257" w:rsidRDefault="007579A1">
            <w:pPr>
              <w:spacing w:line="360" w:lineRule="atLeast"/>
              <w:rPr>
                <w:szCs w:val="21"/>
              </w:rPr>
            </w:pPr>
            <w:r>
              <w:rPr>
                <w:rFonts w:hint="eastAsia"/>
                <w:szCs w:val="21"/>
              </w:rPr>
              <w:t>业务规则</w:t>
            </w:r>
          </w:p>
        </w:tc>
        <w:tc>
          <w:tcPr>
            <w:tcW w:w="7087" w:type="dxa"/>
          </w:tcPr>
          <w:p w14:paraId="57BFA319"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无</w:t>
            </w:r>
          </w:p>
        </w:tc>
      </w:tr>
      <w:tr w:rsidR="00DC1257" w14:paraId="6F0B68D0" w14:textId="77777777">
        <w:trPr>
          <w:trHeight w:val="225"/>
        </w:trPr>
        <w:tc>
          <w:tcPr>
            <w:tcW w:w="1985" w:type="dxa"/>
            <w:shd w:val="clear" w:color="auto" w:fill="D9D9D9"/>
          </w:tcPr>
          <w:p w14:paraId="66390F86" w14:textId="77777777" w:rsidR="00DC1257" w:rsidRDefault="007579A1">
            <w:pPr>
              <w:spacing w:line="360" w:lineRule="atLeast"/>
              <w:rPr>
                <w:szCs w:val="21"/>
              </w:rPr>
            </w:pPr>
            <w:r>
              <w:rPr>
                <w:rFonts w:hint="eastAsia"/>
                <w:szCs w:val="21"/>
              </w:rPr>
              <w:t>备注</w:t>
            </w:r>
          </w:p>
        </w:tc>
        <w:tc>
          <w:tcPr>
            <w:tcW w:w="7087" w:type="dxa"/>
          </w:tcPr>
          <w:p w14:paraId="36156D35"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23C0D63F" w14:textId="77777777" w:rsidR="00DC1257" w:rsidRDefault="007579A1">
      <w:pPr>
        <w:pStyle w:val="1"/>
      </w:pPr>
      <w:bookmarkStart w:id="3565" w:name="_Toc389744724"/>
      <w:bookmarkStart w:id="3566" w:name="_Toc1593"/>
      <w:r>
        <w:rPr>
          <w:rFonts w:hint="eastAsia"/>
        </w:rPr>
        <w:lastRenderedPageBreak/>
        <w:t>报表查询</w:t>
      </w:r>
      <w:bookmarkEnd w:id="3565"/>
      <w:bookmarkEnd w:id="3566"/>
    </w:p>
    <w:p w14:paraId="37E7EAE8" w14:textId="77777777" w:rsidR="00DC1257" w:rsidRDefault="007579A1">
      <w:pPr>
        <w:pStyle w:val="2"/>
      </w:pPr>
      <w:bookmarkStart w:id="3567" w:name="_Toc754"/>
      <w:commentRangeStart w:id="3568"/>
      <w:r>
        <w:rPr>
          <w:rFonts w:hint="eastAsia"/>
        </w:rPr>
        <w:t>承诺付款报表</w:t>
      </w:r>
      <w:bookmarkEnd w:id="3567"/>
      <w:commentRangeEnd w:id="3568"/>
      <w:r>
        <w:commentReference w:id="3568"/>
      </w:r>
    </w:p>
    <w:p w14:paraId="572B8CB6" w14:textId="77777777" w:rsidR="00DC1257" w:rsidRDefault="00DC1257"/>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6776FB1" w14:textId="77777777">
        <w:trPr>
          <w:trHeight w:val="225"/>
        </w:trPr>
        <w:tc>
          <w:tcPr>
            <w:tcW w:w="1985" w:type="dxa"/>
            <w:shd w:val="clear" w:color="auto" w:fill="D9D9D9"/>
          </w:tcPr>
          <w:p w14:paraId="3CC2186E" w14:textId="77777777" w:rsidR="00DC1257" w:rsidRDefault="007579A1">
            <w:pPr>
              <w:spacing w:line="360" w:lineRule="atLeast"/>
              <w:rPr>
                <w:szCs w:val="21"/>
              </w:rPr>
            </w:pPr>
            <w:r>
              <w:rPr>
                <w:rFonts w:hint="eastAsia"/>
                <w:szCs w:val="21"/>
              </w:rPr>
              <w:t>功能描述</w:t>
            </w:r>
          </w:p>
        </w:tc>
        <w:tc>
          <w:tcPr>
            <w:tcW w:w="7087" w:type="dxa"/>
          </w:tcPr>
          <w:p w14:paraId="7D300687"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催收员已催款的客户，已承诺付款客户的信息展示。</w:t>
            </w:r>
          </w:p>
        </w:tc>
      </w:tr>
      <w:tr w:rsidR="00DC1257" w14:paraId="6D91DD28" w14:textId="77777777">
        <w:trPr>
          <w:trHeight w:val="225"/>
        </w:trPr>
        <w:tc>
          <w:tcPr>
            <w:tcW w:w="1985" w:type="dxa"/>
            <w:shd w:val="clear" w:color="auto" w:fill="D9D9D9"/>
          </w:tcPr>
          <w:p w14:paraId="1F049C84" w14:textId="77777777" w:rsidR="00DC1257" w:rsidRDefault="007579A1">
            <w:pPr>
              <w:spacing w:line="360" w:lineRule="atLeast"/>
              <w:rPr>
                <w:szCs w:val="21"/>
              </w:rPr>
            </w:pPr>
            <w:r>
              <w:rPr>
                <w:rFonts w:hint="eastAsia"/>
                <w:szCs w:val="21"/>
              </w:rPr>
              <w:t>页面输入</w:t>
            </w:r>
          </w:p>
        </w:tc>
        <w:tc>
          <w:tcPr>
            <w:tcW w:w="7087" w:type="dxa"/>
          </w:tcPr>
          <w:p w14:paraId="0EF524CF" w14:textId="77777777" w:rsidR="00DC1257" w:rsidRDefault="007579A1">
            <w:pPr>
              <w:spacing w:line="360" w:lineRule="atLeast"/>
            </w:pPr>
            <w:r>
              <w:rPr>
                <w:rFonts w:hint="eastAsia"/>
              </w:rPr>
              <w:t>分行</w:t>
            </w:r>
            <w:r>
              <w:rPr>
                <w:rFonts w:hint="eastAsia"/>
              </w:rPr>
              <w:t>[</w:t>
            </w:r>
            <w:r>
              <w:rPr>
                <w:rFonts w:hint="eastAsia"/>
              </w:rPr>
              <w:t>下拉框</w:t>
            </w:r>
            <w:r>
              <w:rPr>
                <w:rFonts w:hint="eastAsia"/>
              </w:rPr>
              <w:t>]</w:t>
            </w:r>
          </w:p>
        </w:tc>
      </w:tr>
      <w:tr w:rsidR="00DC1257" w14:paraId="061F0F55" w14:textId="77777777">
        <w:trPr>
          <w:trHeight w:val="225"/>
        </w:trPr>
        <w:tc>
          <w:tcPr>
            <w:tcW w:w="1985" w:type="dxa"/>
            <w:shd w:val="clear" w:color="auto" w:fill="D9D9D9"/>
          </w:tcPr>
          <w:p w14:paraId="0FDE3E12" w14:textId="77777777" w:rsidR="00DC1257" w:rsidRDefault="007579A1">
            <w:pPr>
              <w:spacing w:line="360" w:lineRule="atLeast"/>
              <w:rPr>
                <w:szCs w:val="21"/>
              </w:rPr>
            </w:pPr>
            <w:r>
              <w:rPr>
                <w:rFonts w:hint="eastAsia"/>
                <w:szCs w:val="21"/>
              </w:rPr>
              <w:t>页面输出</w:t>
            </w:r>
          </w:p>
        </w:tc>
        <w:tc>
          <w:tcPr>
            <w:tcW w:w="7087" w:type="dxa"/>
          </w:tcPr>
          <w:p w14:paraId="5BFFF9CD" w14:textId="77777777" w:rsidR="00DC1257" w:rsidRDefault="007579A1">
            <w:pPr>
              <w:spacing w:line="360" w:lineRule="atLeast"/>
              <w:rPr>
                <w:szCs w:val="21"/>
              </w:rPr>
            </w:pPr>
            <w:r>
              <w:rPr>
                <w:rFonts w:hint="eastAsia"/>
                <w:szCs w:val="21"/>
              </w:rPr>
              <w:t>客户号，姓名，证件号，催收组，催收员，拖欠级别，承诺付款日期，承诺付款金额，累计还款金额，承诺付款剩余金额，城市</w:t>
            </w:r>
          </w:p>
        </w:tc>
      </w:tr>
      <w:tr w:rsidR="00DC1257" w14:paraId="72D47B7D" w14:textId="77777777">
        <w:trPr>
          <w:trHeight w:val="225"/>
        </w:trPr>
        <w:tc>
          <w:tcPr>
            <w:tcW w:w="1985" w:type="dxa"/>
            <w:shd w:val="clear" w:color="auto" w:fill="D9D9D9"/>
          </w:tcPr>
          <w:p w14:paraId="709BEBE5" w14:textId="77777777" w:rsidR="00DC1257" w:rsidRDefault="007579A1">
            <w:pPr>
              <w:spacing w:line="360" w:lineRule="atLeast"/>
              <w:rPr>
                <w:szCs w:val="21"/>
              </w:rPr>
            </w:pPr>
            <w:r>
              <w:rPr>
                <w:rFonts w:hint="eastAsia"/>
                <w:szCs w:val="21"/>
              </w:rPr>
              <w:t>参考画面</w:t>
            </w:r>
          </w:p>
        </w:tc>
        <w:tc>
          <w:tcPr>
            <w:tcW w:w="7087" w:type="dxa"/>
          </w:tcPr>
          <w:p w14:paraId="28B59CFD"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4E465939" wp14:editId="7BD9AFCE">
                  <wp:extent cx="4298950" cy="721995"/>
                  <wp:effectExtent l="0" t="0" r="6350" b="190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249" cstate="print"/>
                          <a:stretch>
                            <a:fillRect/>
                          </a:stretch>
                        </pic:blipFill>
                        <pic:spPr>
                          <a:xfrm>
                            <a:off x="0" y="0"/>
                            <a:ext cx="4298950" cy="721995"/>
                          </a:xfrm>
                          <a:prstGeom prst="rect">
                            <a:avLst/>
                          </a:prstGeom>
                          <a:noFill/>
                          <a:ln w="9525">
                            <a:noFill/>
                            <a:miter/>
                          </a:ln>
                        </pic:spPr>
                      </pic:pic>
                    </a:graphicData>
                  </a:graphic>
                </wp:inline>
              </w:drawing>
            </w:r>
          </w:p>
          <w:p w14:paraId="5A5465D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693A6958" wp14:editId="00E84A63">
                  <wp:extent cx="4189095" cy="2434590"/>
                  <wp:effectExtent l="0" t="0" r="1905" b="3810"/>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
                          <pic:cNvPicPr>
                            <a:picLocks noChangeAspect="1"/>
                          </pic:cNvPicPr>
                        </pic:nvPicPr>
                        <pic:blipFill>
                          <a:blip r:embed="rId250" cstate="print"/>
                          <a:stretch>
                            <a:fillRect/>
                          </a:stretch>
                        </pic:blipFill>
                        <pic:spPr>
                          <a:xfrm>
                            <a:off x="0" y="0"/>
                            <a:ext cx="4189095" cy="2434590"/>
                          </a:xfrm>
                          <a:prstGeom prst="rect">
                            <a:avLst/>
                          </a:prstGeom>
                          <a:noFill/>
                          <a:ln w="9525">
                            <a:noFill/>
                            <a:miter/>
                          </a:ln>
                        </pic:spPr>
                      </pic:pic>
                    </a:graphicData>
                  </a:graphic>
                </wp:inline>
              </w:drawing>
            </w:r>
          </w:p>
        </w:tc>
      </w:tr>
      <w:tr w:rsidR="00DC1257" w14:paraId="43E545AD" w14:textId="77777777">
        <w:trPr>
          <w:trHeight w:val="767"/>
        </w:trPr>
        <w:tc>
          <w:tcPr>
            <w:tcW w:w="1985" w:type="dxa"/>
            <w:shd w:val="clear" w:color="auto" w:fill="D9D9D9"/>
          </w:tcPr>
          <w:p w14:paraId="5C92710E" w14:textId="77777777" w:rsidR="00DC1257" w:rsidRDefault="007579A1">
            <w:pPr>
              <w:spacing w:line="360" w:lineRule="atLeast"/>
              <w:rPr>
                <w:szCs w:val="21"/>
              </w:rPr>
            </w:pPr>
            <w:r>
              <w:rPr>
                <w:rFonts w:hint="eastAsia"/>
                <w:szCs w:val="21"/>
              </w:rPr>
              <w:t>业务规则</w:t>
            </w:r>
          </w:p>
        </w:tc>
        <w:tc>
          <w:tcPr>
            <w:tcW w:w="7087" w:type="dxa"/>
          </w:tcPr>
          <w:p w14:paraId="79080FA8"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：显示在结果列表中。</w:t>
            </w:r>
          </w:p>
          <w:p w14:paraId="454D9D9C"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4DA453FF" w14:textId="77777777" w:rsidR="00DC1257" w:rsidRDefault="007579A1">
            <w:pPr>
              <w:rPr>
                <w:rFonts w:ascii="宋体" w:hAnsi="宋体"/>
                <w:sz w:val="20"/>
                <w:szCs w:val="20"/>
              </w:rPr>
            </w:pPr>
            <w:r>
              <w:rPr>
                <w:rFonts w:ascii="宋体" w:hAnsi="宋体" w:hint="eastAsia"/>
                <w:sz w:val="20"/>
                <w:szCs w:val="20"/>
              </w:rPr>
              <w:t>业务需求：</w:t>
            </w:r>
            <w:proofErr w:type="gramStart"/>
            <w:r>
              <w:rPr>
                <w:rFonts w:ascii="宋体" w:hAnsi="宋体" w:hint="eastAsia"/>
                <w:sz w:val="20"/>
                <w:szCs w:val="20"/>
              </w:rPr>
              <w:t>取承诺</w:t>
            </w:r>
            <w:proofErr w:type="gramEnd"/>
            <w:r>
              <w:rPr>
                <w:rFonts w:ascii="宋体" w:hAnsi="宋体" w:hint="eastAsia"/>
                <w:sz w:val="20"/>
                <w:szCs w:val="20"/>
              </w:rPr>
              <w:t>付款日期是从账户表中CIRCLE_DAY与当前时间比较。若小于当前时间，则取CIRCLE_DAY到今天，否则，取上个月CIRCLE_DAY到今天的所有案件的承诺付款信息(承诺付款表).承诺付款金额是从记录承诺日期开始到承诺还款日期+1的所有还款之</w:t>
            </w:r>
            <w:proofErr w:type="gramStart"/>
            <w:r>
              <w:rPr>
                <w:rFonts w:ascii="宋体" w:hAnsi="宋体" w:hint="eastAsia"/>
                <w:sz w:val="20"/>
                <w:szCs w:val="20"/>
              </w:rPr>
              <w:t>和</w:t>
            </w:r>
            <w:proofErr w:type="gramEnd"/>
            <w:r>
              <w:rPr>
                <w:rFonts w:ascii="宋体" w:hAnsi="宋体" w:hint="eastAsia"/>
                <w:sz w:val="20"/>
                <w:szCs w:val="20"/>
              </w:rPr>
              <w:t>。一个客户可能有多个承诺还款记录。</w:t>
            </w:r>
          </w:p>
          <w:p w14:paraId="34372DD0" w14:textId="77777777" w:rsidR="00DC1257" w:rsidRDefault="007579A1">
            <w:r>
              <w:rPr>
                <w:rFonts w:ascii="宋体" w:hAnsi="宋体" w:hint="eastAsia"/>
                <w:sz w:val="20"/>
                <w:szCs w:val="20"/>
              </w:rPr>
              <w:t>条件：客户号、姓名、证件号、承诺付款日期</w:t>
            </w:r>
          </w:p>
        </w:tc>
      </w:tr>
      <w:tr w:rsidR="00DC1257" w14:paraId="3DEE28B3" w14:textId="77777777">
        <w:trPr>
          <w:trHeight w:val="225"/>
        </w:trPr>
        <w:tc>
          <w:tcPr>
            <w:tcW w:w="1985" w:type="dxa"/>
            <w:shd w:val="clear" w:color="auto" w:fill="D9D9D9"/>
          </w:tcPr>
          <w:p w14:paraId="4DAED1C4" w14:textId="77777777" w:rsidR="00DC1257" w:rsidRDefault="007579A1">
            <w:pPr>
              <w:spacing w:line="360" w:lineRule="atLeast"/>
              <w:rPr>
                <w:szCs w:val="21"/>
              </w:rPr>
            </w:pPr>
            <w:r>
              <w:rPr>
                <w:rFonts w:hint="eastAsia"/>
                <w:szCs w:val="21"/>
              </w:rPr>
              <w:t>备注</w:t>
            </w:r>
          </w:p>
        </w:tc>
        <w:tc>
          <w:tcPr>
            <w:tcW w:w="7087" w:type="dxa"/>
          </w:tcPr>
          <w:p w14:paraId="46B236D3"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49C3204" w14:textId="77777777" w:rsidR="00DC1257" w:rsidRDefault="00DC1257"/>
    <w:p w14:paraId="2737BF3D" w14:textId="77777777" w:rsidR="00DC1257" w:rsidRDefault="007579A1">
      <w:pPr>
        <w:pStyle w:val="2"/>
      </w:pPr>
      <w:bookmarkStart w:id="3569" w:name="_Toc30392"/>
      <w:commentRangeStart w:id="3570"/>
      <w:r>
        <w:rPr>
          <w:rFonts w:hint="eastAsia"/>
        </w:rPr>
        <w:t>生产力日报表</w:t>
      </w:r>
      <w:bookmarkEnd w:id="3569"/>
      <w:commentRangeEnd w:id="3570"/>
      <w:r>
        <w:commentReference w:id="3570"/>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C00D1EC" w14:textId="77777777">
        <w:trPr>
          <w:trHeight w:val="225"/>
        </w:trPr>
        <w:tc>
          <w:tcPr>
            <w:tcW w:w="1985" w:type="dxa"/>
            <w:shd w:val="clear" w:color="auto" w:fill="D9D9D9"/>
          </w:tcPr>
          <w:p w14:paraId="20B03D56" w14:textId="77777777" w:rsidR="00DC1257" w:rsidRDefault="007579A1">
            <w:pPr>
              <w:spacing w:line="360" w:lineRule="atLeast"/>
              <w:rPr>
                <w:szCs w:val="21"/>
              </w:rPr>
            </w:pPr>
            <w:r>
              <w:rPr>
                <w:rFonts w:hint="eastAsia"/>
                <w:szCs w:val="21"/>
              </w:rPr>
              <w:t>功能描述</w:t>
            </w:r>
          </w:p>
        </w:tc>
        <w:tc>
          <w:tcPr>
            <w:tcW w:w="7087" w:type="dxa"/>
          </w:tcPr>
          <w:p w14:paraId="242DCC3C"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展示查询催收组下催收员当日工作量结果集。</w:t>
            </w:r>
          </w:p>
        </w:tc>
      </w:tr>
      <w:tr w:rsidR="00DC1257" w14:paraId="77BD5A89" w14:textId="77777777">
        <w:trPr>
          <w:trHeight w:val="225"/>
        </w:trPr>
        <w:tc>
          <w:tcPr>
            <w:tcW w:w="1985" w:type="dxa"/>
            <w:shd w:val="clear" w:color="auto" w:fill="D9D9D9"/>
          </w:tcPr>
          <w:p w14:paraId="16820016" w14:textId="77777777" w:rsidR="00DC1257" w:rsidRDefault="007579A1">
            <w:pPr>
              <w:spacing w:line="360" w:lineRule="atLeast"/>
              <w:rPr>
                <w:szCs w:val="21"/>
              </w:rPr>
            </w:pPr>
            <w:r>
              <w:rPr>
                <w:rFonts w:hint="eastAsia"/>
                <w:szCs w:val="21"/>
              </w:rPr>
              <w:t>页面输入</w:t>
            </w:r>
          </w:p>
        </w:tc>
        <w:tc>
          <w:tcPr>
            <w:tcW w:w="7087" w:type="dxa"/>
          </w:tcPr>
          <w:p w14:paraId="144A0C0F" w14:textId="77777777" w:rsidR="00DC1257" w:rsidRDefault="007579A1">
            <w:pPr>
              <w:spacing w:line="360" w:lineRule="atLeast"/>
            </w:pPr>
            <w:r>
              <w:rPr>
                <w:rFonts w:hint="eastAsia"/>
              </w:rPr>
              <w:t>催收员</w:t>
            </w:r>
            <w:r>
              <w:rPr>
                <w:rFonts w:hint="eastAsia"/>
              </w:rPr>
              <w:t>[</w:t>
            </w:r>
            <w:r>
              <w:rPr>
                <w:rFonts w:hint="eastAsia"/>
              </w:rPr>
              <w:t>文本框</w:t>
            </w:r>
            <w:r>
              <w:rPr>
                <w:rFonts w:hint="eastAsia"/>
              </w:rPr>
              <w:t>]</w:t>
            </w:r>
          </w:p>
        </w:tc>
      </w:tr>
      <w:tr w:rsidR="00DC1257" w14:paraId="3B175D87" w14:textId="77777777">
        <w:trPr>
          <w:trHeight w:val="225"/>
        </w:trPr>
        <w:tc>
          <w:tcPr>
            <w:tcW w:w="1985" w:type="dxa"/>
            <w:shd w:val="clear" w:color="auto" w:fill="D9D9D9"/>
          </w:tcPr>
          <w:p w14:paraId="364737BA" w14:textId="77777777" w:rsidR="00DC1257" w:rsidRDefault="007579A1">
            <w:pPr>
              <w:spacing w:line="360" w:lineRule="atLeast"/>
              <w:rPr>
                <w:szCs w:val="21"/>
              </w:rPr>
            </w:pPr>
            <w:r>
              <w:rPr>
                <w:rFonts w:hint="eastAsia"/>
                <w:szCs w:val="21"/>
              </w:rPr>
              <w:t>页面输出</w:t>
            </w:r>
          </w:p>
        </w:tc>
        <w:tc>
          <w:tcPr>
            <w:tcW w:w="7087" w:type="dxa"/>
          </w:tcPr>
          <w:p w14:paraId="65319B15" w14:textId="77777777" w:rsidR="00DC1257" w:rsidRDefault="007579A1">
            <w:pPr>
              <w:spacing w:line="360" w:lineRule="atLeast"/>
              <w:rPr>
                <w:szCs w:val="21"/>
              </w:rPr>
            </w:pPr>
            <w:r>
              <w:rPr>
                <w:rFonts w:hint="eastAsia"/>
              </w:rPr>
              <w:t>催收组，催收员，日期，案件数量，案件金额，电话数量，承诺数量，承诺金额，食言数量，履约数量，履约金额，还款金额</w:t>
            </w:r>
          </w:p>
        </w:tc>
      </w:tr>
      <w:tr w:rsidR="00DC1257" w14:paraId="3E36BFD6" w14:textId="77777777">
        <w:trPr>
          <w:trHeight w:val="225"/>
        </w:trPr>
        <w:tc>
          <w:tcPr>
            <w:tcW w:w="1985" w:type="dxa"/>
            <w:shd w:val="clear" w:color="auto" w:fill="D9D9D9"/>
          </w:tcPr>
          <w:p w14:paraId="0A6BE946" w14:textId="77777777" w:rsidR="00DC1257" w:rsidRDefault="007579A1">
            <w:pPr>
              <w:spacing w:line="360" w:lineRule="atLeast"/>
              <w:rPr>
                <w:szCs w:val="21"/>
              </w:rPr>
            </w:pPr>
            <w:r>
              <w:rPr>
                <w:rFonts w:hint="eastAsia"/>
                <w:szCs w:val="21"/>
              </w:rPr>
              <w:lastRenderedPageBreak/>
              <w:t>参考画面</w:t>
            </w:r>
          </w:p>
        </w:tc>
        <w:tc>
          <w:tcPr>
            <w:tcW w:w="7087" w:type="dxa"/>
          </w:tcPr>
          <w:p w14:paraId="68E0E51D"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6A7A5D47" wp14:editId="7359582A">
                  <wp:extent cx="4212590" cy="728980"/>
                  <wp:effectExtent l="0" t="0" r="16510" b="1397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51" cstate="print"/>
                          <a:stretch>
                            <a:fillRect/>
                          </a:stretch>
                        </pic:blipFill>
                        <pic:spPr>
                          <a:xfrm>
                            <a:off x="0" y="0"/>
                            <a:ext cx="4212590" cy="728980"/>
                          </a:xfrm>
                          <a:prstGeom prst="rect">
                            <a:avLst/>
                          </a:prstGeom>
                          <a:noFill/>
                          <a:ln w="9525">
                            <a:noFill/>
                            <a:miter/>
                          </a:ln>
                        </pic:spPr>
                      </pic:pic>
                    </a:graphicData>
                  </a:graphic>
                </wp:inline>
              </w:drawing>
            </w:r>
          </w:p>
          <w:p w14:paraId="16C27CB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59833BA" wp14:editId="7B0532C5">
                  <wp:extent cx="4082415" cy="2209165"/>
                  <wp:effectExtent l="0" t="0" r="13335" b="635"/>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252" cstate="print"/>
                          <a:stretch>
                            <a:fillRect/>
                          </a:stretch>
                        </pic:blipFill>
                        <pic:spPr>
                          <a:xfrm>
                            <a:off x="0" y="0"/>
                            <a:ext cx="4082415" cy="2209165"/>
                          </a:xfrm>
                          <a:prstGeom prst="rect">
                            <a:avLst/>
                          </a:prstGeom>
                          <a:noFill/>
                          <a:ln w="9525">
                            <a:noFill/>
                            <a:miter/>
                          </a:ln>
                        </pic:spPr>
                      </pic:pic>
                    </a:graphicData>
                  </a:graphic>
                </wp:inline>
              </w:drawing>
            </w:r>
          </w:p>
        </w:tc>
      </w:tr>
      <w:tr w:rsidR="00DC1257" w14:paraId="5F3F444A" w14:textId="77777777">
        <w:trPr>
          <w:trHeight w:val="225"/>
        </w:trPr>
        <w:tc>
          <w:tcPr>
            <w:tcW w:w="1985" w:type="dxa"/>
            <w:shd w:val="clear" w:color="auto" w:fill="D9D9D9"/>
          </w:tcPr>
          <w:p w14:paraId="556A424B" w14:textId="77777777" w:rsidR="00DC1257" w:rsidRDefault="007579A1">
            <w:pPr>
              <w:spacing w:line="360" w:lineRule="atLeast"/>
              <w:rPr>
                <w:szCs w:val="21"/>
              </w:rPr>
            </w:pPr>
            <w:r>
              <w:rPr>
                <w:rFonts w:hint="eastAsia"/>
                <w:szCs w:val="21"/>
              </w:rPr>
              <w:t>业务规则</w:t>
            </w:r>
          </w:p>
        </w:tc>
        <w:tc>
          <w:tcPr>
            <w:tcW w:w="7087" w:type="dxa"/>
          </w:tcPr>
          <w:p w14:paraId="687E1102"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：显示在结果列表中。</w:t>
            </w:r>
          </w:p>
          <w:p w14:paraId="475F6AC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3290CB42" w14:textId="77777777" w:rsidR="00DC1257" w:rsidRDefault="007579A1">
            <w:r>
              <w:rPr>
                <w:rFonts w:hint="eastAsia"/>
              </w:rPr>
              <w:t>业务：每个催收员</w:t>
            </w:r>
            <w:proofErr w:type="gramStart"/>
            <w:r>
              <w:rPr>
                <w:rFonts w:hint="eastAsia"/>
              </w:rPr>
              <w:t>在跑批日当天</w:t>
            </w:r>
            <w:proofErr w:type="gramEnd"/>
            <w:r>
              <w:rPr>
                <w:rFonts w:hint="eastAsia"/>
              </w:rPr>
              <w:t>的生产力统计</w:t>
            </w:r>
          </w:p>
          <w:p w14:paraId="77D270D3" w14:textId="77777777" w:rsidR="00DC1257" w:rsidRDefault="007579A1">
            <w:pPr>
              <w:rPr>
                <w:szCs w:val="21"/>
              </w:rPr>
            </w:pPr>
            <w:r>
              <w:rPr>
                <w:rFonts w:hint="eastAsia"/>
              </w:rPr>
              <w:t>条件：催收组、催收员</w:t>
            </w:r>
          </w:p>
        </w:tc>
      </w:tr>
      <w:tr w:rsidR="00DC1257" w14:paraId="760A8511" w14:textId="77777777">
        <w:trPr>
          <w:trHeight w:val="225"/>
        </w:trPr>
        <w:tc>
          <w:tcPr>
            <w:tcW w:w="1985" w:type="dxa"/>
            <w:shd w:val="clear" w:color="auto" w:fill="D9D9D9"/>
          </w:tcPr>
          <w:p w14:paraId="192BAB9E" w14:textId="77777777" w:rsidR="00DC1257" w:rsidRDefault="007579A1">
            <w:pPr>
              <w:spacing w:line="360" w:lineRule="atLeast"/>
              <w:rPr>
                <w:szCs w:val="21"/>
              </w:rPr>
            </w:pPr>
            <w:r>
              <w:rPr>
                <w:rFonts w:hint="eastAsia"/>
                <w:szCs w:val="21"/>
              </w:rPr>
              <w:t>备注</w:t>
            </w:r>
          </w:p>
        </w:tc>
        <w:tc>
          <w:tcPr>
            <w:tcW w:w="7087" w:type="dxa"/>
          </w:tcPr>
          <w:p w14:paraId="3B6392FB"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0C9FCDDF" w14:textId="77777777" w:rsidR="00DC1257" w:rsidRDefault="00DC1257"/>
    <w:p w14:paraId="69A99EAE" w14:textId="77777777" w:rsidR="00DC1257" w:rsidRDefault="007579A1">
      <w:pPr>
        <w:pStyle w:val="2"/>
      </w:pPr>
      <w:bookmarkStart w:id="3571" w:name="_Toc16962"/>
      <w:commentRangeStart w:id="3572"/>
      <w:proofErr w:type="gramStart"/>
      <w:r>
        <w:rPr>
          <w:rFonts w:hint="eastAsia"/>
        </w:rPr>
        <w:t>当天退催报表</w:t>
      </w:r>
      <w:bookmarkEnd w:id="3571"/>
      <w:commentRangeEnd w:id="3572"/>
      <w:proofErr w:type="gramEnd"/>
      <w:r>
        <w:commentReference w:id="3572"/>
      </w:r>
    </w:p>
    <w:p w14:paraId="2B395BAB" w14:textId="77777777" w:rsidR="00DC1257" w:rsidRDefault="00DC1257"/>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22D0A2D" w14:textId="77777777">
        <w:trPr>
          <w:trHeight w:val="225"/>
        </w:trPr>
        <w:tc>
          <w:tcPr>
            <w:tcW w:w="1985" w:type="dxa"/>
            <w:shd w:val="clear" w:color="auto" w:fill="D9D9D9"/>
          </w:tcPr>
          <w:p w14:paraId="527E7C85" w14:textId="77777777" w:rsidR="00DC1257" w:rsidRDefault="007579A1">
            <w:pPr>
              <w:spacing w:line="360" w:lineRule="atLeast"/>
              <w:rPr>
                <w:szCs w:val="21"/>
              </w:rPr>
            </w:pPr>
            <w:r>
              <w:rPr>
                <w:rFonts w:hint="eastAsia"/>
                <w:szCs w:val="21"/>
              </w:rPr>
              <w:t>功能描述</w:t>
            </w:r>
          </w:p>
        </w:tc>
        <w:tc>
          <w:tcPr>
            <w:tcW w:w="7087" w:type="dxa"/>
          </w:tcPr>
          <w:p w14:paraId="597BEC82"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展示查询当日被催款客户达到特定条件后退出催款范围。</w:t>
            </w:r>
          </w:p>
        </w:tc>
      </w:tr>
      <w:tr w:rsidR="00DC1257" w14:paraId="43FA1D48" w14:textId="77777777">
        <w:trPr>
          <w:trHeight w:val="225"/>
        </w:trPr>
        <w:tc>
          <w:tcPr>
            <w:tcW w:w="1985" w:type="dxa"/>
            <w:shd w:val="clear" w:color="auto" w:fill="D9D9D9"/>
          </w:tcPr>
          <w:p w14:paraId="14EC16C0" w14:textId="77777777" w:rsidR="00DC1257" w:rsidRDefault="007579A1">
            <w:pPr>
              <w:spacing w:line="360" w:lineRule="atLeast"/>
              <w:rPr>
                <w:szCs w:val="21"/>
              </w:rPr>
            </w:pPr>
            <w:r>
              <w:rPr>
                <w:rFonts w:hint="eastAsia"/>
                <w:szCs w:val="21"/>
              </w:rPr>
              <w:t>页面输入</w:t>
            </w:r>
          </w:p>
        </w:tc>
        <w:tc>
          <w:tcPr>
            <w:tcW w:w="7087" w:type="dxa"/>
          </w:tcPr>
          <w:p w14:paraId="40317248" w14:textId="77777777" w:rsidR="00DC1257" w:rsidRDefault="007579A1">
            <w:pPr>
              <w:spacing w:line="360" w:lineRule="atLeast"/>
            </w:pPr>
            <w:r>
              <w:rPr>
                <w:rFonts w:hint="eastAsia"/>
              </w:rPr>
              <w:t>客户姓名</w:t>
            </w:r>
            <w:r>
              <w:rPr>
                <w:rFonts w:hint="eastAsia"/>
              </w:rPr>
              <w:t>[</w:t>
            </w:r>
            <w:r>
              <w:rPr>
                <w:rFonts w:hint="eastAsia"/>
              </w:rPr>
              <w:t>文本框</w:t>
            </w:r>
            <w:r>
              <w:rPr>
                <w:rFonts w:hint="eastAsia"/>
              </w:rPr>
              <w:t>]</w:t>
            </w:r>
            <w:r>
              <w:rPr>
                <w:rFonts w:hint="eastAsia"/>
              </w:rPr>
              <w:t>，账号</w:t>
            </w:r>
            <w:r>
              <w:rPr>
                <w:rFonts w:hint="eastAsia"/>
              </w:rPr>
              <w:t>[</w:t>
            </w:r>
            <w:r>
              <w:rPr>
                <w:rFonts w:hint="eastAsia"/>
              </w:rPr>
              <w:t>文本框</w:t>
            </w:r>
            <w:r>
              <w:rPr>
                <w:rFonts w:hint="eastAsia"/>
              </w:rPr>
              <w:t>]</w:t>
            </w:r>
            <w:r>
              <w:rPr>
                <w:rFonts w:hint="eastAsia"/>
              </w:rPr>
              <w:t>，客户号</w:t>
            </w:r>
            <w:r>
              <w:rPr>
                <w:rFonts w:hint="eastAsia"/>
              </w:rPr>
              <w:t>[</w:t>
            </w:r>
            <w:r>
              <w:rPr>
                <w:rFonts w:hint="eastAsia"/>
              </w:rPr>
              <w:t>文本框</w:t>
            </w:r>
            <w:r>
              <w:rPr>
                <w:rFonts w:hint="eastAsia"/>
              </w:rPr>
              <w:t>]</w:t>
            </w:r>
          </w:p>
        </w:tc>
      </w:tr>
      <w:tr w:rsidR="00DC1257" w14:paraId="22FBA306" w14:textId="77777777">
        <w:trPr>
          <w:trHeight w:val="225"/>
        </w:trPr>
        <w:tc>
          <w:tcPr>
            <w:tcW w:w="1985" w:type="dxa"/>
            <w:shd w:val="clear" w:color="auto" w:fill="D9D9D9"/>
          </w:tcPr>
          <w:p w14:paraId="6D4226EC" w14:textId="77777777" w:rsidR="00DC1257" w:rsidRDefault="007579A1">
            <w:pPr>
              <w:spacing w:line="360" w:lineRule="atLeast"/>
              <w:rPr>
                <w:szCs w:val="21"/>
              </w:rPr>
            </w:pPr>
            <w:r>
              <w:rPr>
                <w:rFonts w:hint="eastAsia"/>
                <w:szCs w:val="21"/>
              </w:rPr>
              <w:t>页面输出</w:t>
            </w:r>
          </w:p>
        </w:tc>
        <w:tc>
          <w:tcPr>
            <w:tcW w:w="7087" w:type="dxa"/>
          </w:tcPr>
          <w:p w14:paraId="1DDC2EC9" w14:textId="77777777" w:rsidR="00DC1257" w:rsidRDefault="007579A1">
            <w:pPr>
              <w:spacing w:line="360" w:lineRule="atLeast"/>
              <w:rPr>
                <w:szCs w:val="21"/>
              </w:rPr>
            </w:pPr>
            <w:r>
              <w:rPr>
                <w:rFonts w:hint="eastAsia"/>
              </w:rPr>
              <w:t>客户号，账号，客户姓名，</w:t>
            </w:r>
            <w:proofErr w:type="gramStart"/>
            <w:r>
              <w:rPr>
                <w:rFonts w:hint="eastAsia"/>
              </w:rPr>
              <w:t>退催前账</w:t>
            </w:r>
            <w:proofErr w:type="gramEnd"/>
            <w:r>
              <w:rPr>
                <w:rFonts w:hint="eastAsia"/>
              </w:rPr>
              <w:t>龄，</w:t>
            </w:r>
            <w:proofErr w:type="gramStart"/>
            <w:r>
              <w:rPr>
                <w:rFonts w:hint="eastAsia"/>
              </w:rPr>
              <w:t>退催</w:t>
            </w:r>
            <w:proofErr w:type="gramEnd"/>
            <w:r>
              <w:rPr>
                <w:rFonts w:hint="eastAsia"/>
              </w:rPr>
              <w:t>前最后一次还款金额，</w:t>
            </w:r>
            <w:proofErr w:type="gramStart"/>
            <w:r>
              <w:rPr>
                <w:rFonts w:hint="eastAsia"/>
              </w:rPr>
              <w:t>退催</w:t>
            </w:r>
            <w:proofErr w:type="gramEnd"/>
            <w:r>
              <w:rPr>
                <w:rFonts w:hint="eastAsia"/>
              </w:rPr>
              <w:t>前最后一次还款日期</w:t>
            </w:r>
          </w:p>
        </w:tc>
      </w:tr>
      <w:tr w:rsidR="00DC1257" w14:paraId="4563A802" w14:textId="77777777">
        <w:trPr>
          <w:trHeight w:val="225"/>
        </w:trPr>
        <w:tc>
          <w:tcPr>
            <w:tcW w:w="1985" w:type="dxa"/>
            <w:shd w:val="clear" w:color="auto" w:fill="D9D9D9"/>
          </w:tcPr>
          <w:p w14:paraId="2AA9D407" w14:textId="77777777" w:rsidR="00DC1257" w:rsidRDefault="007579A1">
            <w:pPr>
              <w:spacing w:line="360" w:lineRule="atLeast"/>
              <w:rPr>
                <w:szCs w:val="21"/>
              </w:rPr>
            </w:pPr>
            <w:r>
              <w:rPr>
                <w:rFonts w:hint="eastAsia"/>
                <w:szCs w:val="21"/>
              </w:rPr>
              <w:t>参考画面</w:t>
            </w:r>
          </w:p>
        </w:tc>
        <w:tc>
          <w:tcPr>
            <w:tcW w:w="7087" w:type="dxa"/>
          </w:tcPr>
          <w:p w14:paraId="5037E8E2"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179A55B" wp14:editId="02C95C38">
                  <wp:extent cx="4276090" cy="964565"/>
                  <wp:effectExtent l="0" t="0" r="10160" b="698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53" cstate="print"/>
                          <a:stretch>
                            <a:fillRect/>
                          </a:stretch>
                        </pic:blipFill>
                        <pic:spPr>
                          <a:xfrm>
                            <a:off x="0" y="0"/>
                            <a:ext cx="4276090" cy="964565"/>
                          </a:xfrm>
                          <a:prstGeom prst="rect">
                            <a:avLst/>
                          </a:prstGeom>
                          <a:noFill/>
                          <a:ln w="9525">
                            <a:noFill/>
                            <a:miter/>
                          </a:ln>
                        </pic:spPr>
                      </pic:pic>
                    </a:graphicData>
                  </a:graphic>
                </wp:inline>
              </w:drawing>
            </w:r>
          </w:p>
          <w:p w14:paraId="0BEE05DD"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01E380C0" wp14:editId="0FCF0645">
                  <wp:extent cx="4201160" cy="2405380"/>
                  <wp:effectExtent l="0" t="0" r="8890" b="1397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
                          <pic:cNvPicPr>
                            <a:picLocks noChangeAspect="1"/>
                          </pic:cNvPicPr>
                        </pic:nvPicPr>
                        <pic:blipFill>
                          <a:blip r:embed="rId254" cstate="print"/>
                          <a:stretch>
                            <a:fillRect/>
                          </a:stretch>
                        </pic:blipFill>
                        <pic:spPr>
                          <a:xfrm>
                            <a:off x="0" y="0"/>
                            <a:ext cx="4201160" cy="2405380"/>
                          </a:xfrm>
                          <a:prstGeom prst="rect">
                            <a:avLst/>
                          </a:prstGeom>
                          <a:noFill/>
                          <a:ln w="9525">
                            <a:noFill/>
                            <a:miter/>
                          </a:ln>
                        </pic:spPr>
                      </pic:pic>
                    </a:graphicData>
                  </a:graphic>
                </wp:inline>
              </w:drawing>
            </w:r>
          </w:p>
        </w:tc>
      </w:tr>
      <w:tr w:rsidR="00DC1257" w14:paraId="01C7E81B" w14:textId="77777777">
        <w:trPr>
          <w:trHeight w:val="225"/>
        </w:trPr>
        <w:tc>
          <w:tcPr>
            <w:tcW w:w="1985" w:type="dxa"/>
            <w:shd w:val="clear" w:color="auto" w:fill="D9D9D9"/>
          </w:tcPr>
          <w:p w14:paraId="1B311B76" w14:textId="77777777" w:rsidR="00DC1257" w:rsidRDefault="007579A1">
            <w:pPr>
              <w:spacing w:line="360" w:lineRule="atLeast"/>
              <w:rPr>
                <w:szCs w:val="21"/>
              </w:rPr>
            </w:pPr>
            <w:r>
              <w:rPr>
                <w:rFonts w:hint="eastAsia"/>
                <w:szCs w:val="21"/>
              </w:rPr>
              <w:lastRenderedPageBreak/>
              <w:t>业务规则</w:t>
            </w:r>
          </w:p>
        </w:tc>
        <w:tc>
          <w:tcPr>
            <w:tcW w:w="7087" w:type="dxa"/>
          </w:tcPr>
          <w:p w14:paraId="45F7435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w:t>
            </w:r>
            <w:proofErr w:type="gramStart"/>
            <w:r>
              <w:rPr>
                <w:rFonts w:ascii="Times New Roman" w:hAnsi="Times New Roman" w:hint="eastAsia"/>
                <w:szCs w:val="21"/>
              </w:rPr>
              <w:t>退催客户</w:t>
            </w:r>
            <w:proofErr w:type="gramEnd"/>
            <w:r>
              <w:rPr>
                <w:rFonts w:ascii="Times New Roman" w:hAnsi="Times New Roman" w:hint="eastAsia"/>
                <w:szCs w:val="21"/>
              </w:rPr>
              <w:t>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39DEAF9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2F0388BA" w14:textId="77777777" w:rsidR="00DC1257" w:rsidRDefault="007579A1">
            <w:r>
              <w:rPr>
                <w:rFonts w:hint="eastAsia"/>
              </w:rPr>
              <w:t>业务：取</w:t>
            </w:r>
            <w:proofErr w:type="gramStart"/>
            <w:r>
              <w:rPr>
                <w:rFonts w:hint="eastAsia"/>
              </w:rPr>
              <w:t>当天退催的</w:t>
            </w:r>
            <w:proofErr w:type="gramEnd"/>
            <w:r>
              <w:rPr>
                <w:rFonts w:hint="eastAsia"/>
              </w:rPr>
              <w:t>账户信息</w:t>
            </w:r>
          </w:p>
          <w:p w14:paraId="35A122FC" w14:textId="77777777" w:rsidR="00DC1257" w:rsidRDefault="007579A1">
            <w:pPr>
              <w:rPr>
                <w:szCs w:val="21"/>
              </w:rPr>
            </w:pPr>
            <w:r>
              <w:rPr>
                <w:rFonts w:hint="eastAsia"/>
              </w:rPr>
              <w:t>条件：客户姓名、账号</w:t>
            </w:r>
          </w:p>
        </w:tc>
      </w:tr>
      <w:tr w:rsidR="00DC1257" w14:paraId="0223962D" w14:textId="77777777">
        <w:trPr>
          <w:trHeight w:val="225"/>
        </w:trPr>
        <w:tc>
          <w:tcPr>
            <w:tcW w:w="1985" w:type="dxa"/>
            <w:shd w:val="clear" w:color="auto" w:fill="D9D9D9"/>
          </w:tcPr>
          <w:p w14:paraId="6D1FFD04" w14:textId="77777777" w:rsidR="00DC1257" w:rsidRDefault="007579A1">
            <w:pPr>
              <w:spacing w:line="360" w:lineRule="atLeast"/>
              <w:rPr>
                <w:szCs w:val="21"/>
              </w:rPr>
            </w:pPr>
            <w:r>
              <w:rPr>
                <w:rFonts w:hint="eastAsia"/>
                <w:szCs w:val="21"/>
              </w:rPr>
              <w:t>备注</w:t>
            </w:r>
          </w:p>
        </w:tc>
        <w:tc>
          <w:tcPr>
            <w:tcW w:w="7087" w:type="dxa"/>
          </w:tcPr>
          <w:p w14:paraId="7F3A7EE8"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2A44F49F" w14:textId="77777777" w:rsidR="00DC1257" w:rsidRDefault="00DC1257"/>
    <w:p w14:paraId="32693B0D" w14:textId="77777777" w:rsidR="00DC1257" w:rsidRDefault="00DC1257">
      <w:pPr>
        <w:ind w:firstLine="420"/>
      </w:pPr>
    </w:p>
    <w:p w14:paraId="0A0B308D" w14:textId="77777777" w:rsidR="00DC1257" w:rsidRDefault="007579A1">
      <w:pPr>
        <w:pStyle w:val="2"/>
      </w:pPr>
      <w:bookmarkStart w:id="3573" w:name="_Toc32003"/>
      <w:commentRangeStart w:id="3574"/>
      <w:r>
        <w:rPr>
          <w:rFonts w:hint="eastAsia"/>
        </w:rPr>
        <w:t>生产力月报表</w:t>
      </w:r>
      <w:bookmarkEnd w:id="3573"/>
      <w:commentRangeEnd w:id="3574"/>
      <w:r>
        <w:commentReference w:id="3574"/>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1CBD79B" w14:textId="77777777">
        <w:trPr>
          <w:trHeight w:val="225"/>
        </w:trPr>
        <w:tc>
          <w:tcPr>
            <w:tcW w:w="1985" w:type="dxa"/>
            <w:shd w:val="clear" w:color="auto" w:fill="D9D9D9"/>
          </w:tcPr>
          <w:p w14:paraId="6A5247FE" w14:textId="77777777" w:rsidR="00DC1257" w:rsidRDefault="007579A1">
            <w:pPr>
              <w:spacing w:line="360" w:lineRule="atLeast"/>
              <w:rPr>
                <w:szCs w:val="21"/>
              </w:rPr>
            </w:pPr>
            <w:r>
              <w:rPr>
                <w:rFonts w:hint="eastAsia"/>
                <w:szCs w:val="21"/>
              </w:rPr>
              <w:t>功能描述</w:t>
            </w:r>
          </w:p>
        </w:tc>
        <w:tc>
          <w:tcPr>
            <w:tcW w:w="7087" w:type="dxa"/>
          </w:tcPr>
          <w:p w14:paraId="71A0D302"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展示查询当月催收组下催收员的生产力工作明细。</w:t>
            </w:r>
          </w:p>
        </w:tc>
      </w:tr>
      <w:tr w:rsidR="00DC1257" w14:paraId="3A7CEC7F" w14:textId="77777777">
        <w:trPr>
          <w:trHeight w:val="225"/>
        </w:trPr>
        <w:tc>
          <w:tcPr>
            <w:tcW w:w="1985" w:type="dxa"/>
            <w:shd w:val="clear" w:color="auto" w:fill="D9D9D9"/>
          </w:tcPr>
          <w:p w14:paraId="441B3418" w14:textId="77777777" w:rsidR="00DC1257" w:rsidRDefault="007579A1">
            <w:pPr>
              <w:spacing w:line="360" w:lineRule="atLeast"/>
              <w:rPr>
                <w:szCs w:val="21"/>
              </w:rPr>
            </w:pPr>
            <w:r>
              <w:rPr>
                <w:rFonts w:hint="eastAsia"/>
                <w:szCs w:val="21"/>
              </w:rPr>
              <w:t>页面输入</w:t>
            </w:r>
          </w:p>
        </w:tc>
        <w:tc>
          <w:tcPr>
            <w:tcW w:w="7087" w:type="dxa"/>
          </w:tcPr>
          <w:p w14:paraId="62AA4DF0" w14:textId="77777777" w:rsidR="00DC1257" w:rsidRDefault="007579A1">
            <w:pPr>
              <w:spacing w:line="360" w:lineRule="atLeast"/>
            </w:pPr>
            <w:r>
              <w:rPr>
                <w:rFonts w:hint="eastAsia"/>
              </w:rPr>
              <w:t>催收组</w:t>
            </w:r>
            <w:r>
              <w:rPr>
                <w:rFonts w:hint="eastAsia"/>
              </w:rPr>
              <w:t>[</w:t>
            </w:r>
            <w:r>
              <w:rPr>
                <w:rFonts w:hint="eastAsia"/>
              </w:rPr>
              <w:t>下拉框</w:t>
            </w:r>
            <w:r>
              <w:rPr>
                <w:rFonts w:hint="eastAsia"/>
              </w:rPr>
              <w:t>]</w:t>
            </w:r>
            <w:r>
              <w:rPr>
                <w:rFonts w:hint="eastAsia"/>
              </w:rPr>
              <w:t>，催收员</w:t>
            </w:r>
            <w:r>
              <w:rPr>
                <w:rFonts w:hint="eastAsia"/>
              </w:rPr>
              <w:t>[</w:t>
            </w:r>
            <w:r>
              <w:rPr>
                <w:rFonts w:hint="eastAsia"/>
              </w:rPr>
              <w:t>下拉框</w:t>
            </w:r>
            <w:r>
              <w:rPr>
                <w:rFonts w:hint="eastAsia"/>
              </w:rPr>
              <w:t>]</w:t>
            </w:r>
            <w:r>
              <w:rPr>
                <w:rFonts w:hint="eastAsia"/>
              </w:rPr>
              <w:t>，开始日期</w:t>
            </w:r>
            <w:r>
              <w:rPr>
                <w:rFonts w:hint="eastAsia"/>
              </w:rPr>
              <w:t>[</w:t>
            </w:r>
            <w:r>
              <w:rPr>
                <w:rFonts w:hint="eastAsia"/>
              </w:rPr>
              <w:t>日期格式</w:t>
            </w:r>
            <w:r>
              <w:rPr>
                <w:rFonts w:hint="eastAsia"/>
              </w:rPr>
              <w:t>]</w:t>
            </w:r>
            <w:r>
              <w:rPr>
                <w:rFonts w:hint="eastAsia"/>
              </w:rPr>
              <w:t>，结束日期</w:t>
            </w:r>
            <w:r>
              <w:rPr>
                <w:rFonts w:hint="eastAsia"/>
              </w:rPr>
              <w:t>[</w:t>
            </w:r>
            <w:r>
              <w:rPr>
                <w:rFonts w:hint="eastAsia"/>
              </w:rPr>
              <w:t>日期格式</w:t>
            </w:r>
            <w:r>
              <w:rPr>
                <w:rFonts w:hint="eastAsia"/>
              </w:rPr>
              <w:t>]</w:t>
            </w:r>
          </w:p>
        </w:tc>
      </w:tr>
      <w:tr w:rsidR="00DC1257" w14:paraId="3D57C303" w14:textId="77777777">
        <w:trPr>
          <w:trHeight w:val="225"/>
        </w:trPr>
        <w:tc>
          <w:tcPr>
            <w:tcW w:w="1985" w:type="dxa"/>
            <w:shd w:val="clear" w:color="auto" w:fill="D9D9D9"/>
          </w:tcPr>
          <w:p w14:paraId="658984B9" w14:textId="77777777" w:rsidR="00DC1257" w:rsidRDefault="007579A1">
            <w:pPr>
              <w:spacing w:line="360" w:lineRule="atLeast"/>
              <w:rPr>
                <w:szCs w:val="21"/>
              </w:rPr>
            </w:pPr>
            <w:r>
              <w:rPr>
                <w:rFonts w:hint="eastAsia"/>
                <w:szCs w:val="21"/>
              </w:rPr>
              <w:t>页面输出</w:t>
            </w:r>
          </w:p>
        </w:tc>
        <w:tc>
          <w:tcPr>
            <w:tcW w:w="7087" w:type="dxa"/>
          </w:tcPr>
          <w:p w14:paraId="67B59D13" w14:textId="77777777" w:rsidR="00DC1257" w:rsidRDefault="007579A1">
            <w:pPr>
              <w:spacing w:line="360" w:lineRule="atLeast"/>
              <w:rPr>
                <w:szCs w:val="21"/>
              </w:rPr>
            </w:pPr>
            <w:r>
              <w:rPr>
                <w:rFonts w:hint="eastAsia"/>
              </w:rPr>
              <w:t>催收组，催收员，日期，案件数量，案件金额，电话数量，承诺数量，食言数量，食言金额，履约数量，履约金额，还款金额</w:t>
            </w:r>
          </w:p>
        </w:tc>
      </w:tr>
      <w:tr w:rsidR="00DC1257" w14:paraId="2B35615A" w14:textId="77777777">
        <w:trPr>
          <w:trHeight w:val="225"/>
        </w:trPr>
        <w:tc>
          <w:tcPr>
            <w:tcW w:w="1985" w:type="dxa"/>
            <w:shd w:val="clear" w:color="auto" w:fill="D9D9D9"/>
          </w:tcPr>
          <w:p w14:paraId="6AE10D26" w14:textId="77777777" w:rsidR="00DC1257" w:rsidRDefault="007579A1">
            <w:pPr>
              <w:spacing w:line="360" w:lineRule="atLeast"/>
              <w:rPr>
                <w:szCs w:val="21"/>
              </w:rPr>
            </w:pPr>
            <w:r>
              <w:rPr>
                <w:rFonts w:hint="eastAsia"/>
                <w:szCs w:val="21"/>
              </w:rPr>
              <w:t>参考画面</w:t>
            </w:r>
          </w:p>
        </w:tc>
        <w:tc>
          <w:tcPr>
            <w:tcW w:w="7087" w:type="dxa"/>
          </w:tcPr>
          <w:p w14:paraId="56C25A72"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430383E" wp14:editId="18EA50B3">
                  <wp:extent cx="4321175" cy="954405"/>
                  <wp:effectExtent l="0" t="0" r="3175" b="17145"/>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
                          <pic:cNvPicPr>
                            <a:picLocks noChangeAspect="1"/>
                          </pic:cNvPicPr>
                        </pic:nvPicPr>
                        <pic:blipFill>
                          <a:blip r:embed="rId255" cstate="print"/>
                          <a:stretch>
                            <a:fillRect/>
                          </a:stretch>
                        </pic:blipFill>
                        <pic:spPr>
                          <a:xfrm>
                            <a:off x="0" y="0"/>
                            <a:ext cx="4321175" cy="954405"/>
                          </a:xfrm>
                          <a:prstGeom prst="rect">
                            <a:avLst/>
                          </a:prstGeom>
                          <a:noFill/>
                          <a:ln w="9525">
                            <a:noFill/>
                            <a:miter/>
                          </a:ln>
                        </pic:spPr>
                      </pic:pic>
                    </a:graphicData>
                  </a:graphic>
                </wp:inline>
              </w:drawing>
            </w:r>
          </w:p>
          <w:p w14:paraId="7914BA20"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7026B0D2" wp14:editId="175A4F1D">
                  <wp:extent cx="4329430" cy="2640965"/>
                  <wp:effectExtent l="0" t="0" r="13970" b="698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256" cstate="print"/>
                          <a:stretch>
                            <a:fillRect/>
                          </a:stretch>
                        </pic:blipFill>
                        <pic:spPr>
                          <a:xfrm>
                            <a:off x="0" y="0"/>
                            <a:ext cx="4329430" cy="2640965"/>
                          </a:xfrm>
                          <a:prstGeom prst="rect">
                            <a:avLst/>
                          </a:prstGeom>
                          <a:noFill/>
                          <a:ln w="9525">
                            <a:noFill/>
                            <a:miter/>
                          </a:ln>
                        </pic:spPr>
                      </pic:pic>
                    </a:graphicData>
                  </a:graphic>
                </wp:inline>
              </w:drawing>
            </w:r>
          </w:p>
        </w:tc>
      </w:tr>
      <w:tr w:rsidR="00DC1257" w14:paraId="19053F06" w14:textId="77777777">
        <w:trPr>
          <w:trHeight w:val="225"/>
        </w:trPr>
        <w:tc>
          <w:tcPr>
            <w:tcW w:w="1985" w:type="dxa"/>
            <w:shd w:val="clear" w:color="auto" w:fill="D9D9D9"/>
          </w:tcPr>
          <w:p w14:paraId="39E479C2" w14:textId="77777777" w:rsidR="00DC1257" w:rsidRDefault="007579A1">
            <w:pPr>
              <w:spacing w:line="360" w:lineRule="atLeast"/>
              <w:rPr>
                <w:szCs w:val="21"/>
              </w:rPr>
            </w:pPr>
            <w:r>
              <w:rPr>
                <w:rFonts w:hint="eastAsia"/>
                <w:szCs w:val="21"/>
              </w:rPr>
              <w:lastRenderedPageBreak/>
              <w:t>业务规则</w:t>
            </w:r>
          </w:p>
        </w:tc>
        <w:tc>
          <w:tcPr>
            <w:tcW w:w="7087" w:type="dxa"/>
          </w:tcPr>
          <w:p w14:paraId="0D1FECE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1CD13E0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22465F87" w14:textId="77777777" w:rsidR="00DC1257" w:rsidRDefault="007579A1">
            <w:r>
              <w:rPr>
                <w:rFonts w:hint="eastAsia"/>
              </w:rPr>
              <w:t>业务：统计一个月之间的生产力统计。如：上个月</w:t>
            </w:r>
            <w:r>
              <w:t>26</w:t>
            </w:r>
            <w:r>
              <w:rPr>
                <w:rFonts w:hint="eastAsia"/>
              </w:rPr>
              <w:t>日到当月</w:t>
            </w:r>
            <w:r>
              <w:t>25</w:t>
            </w:r>
            <w:r>
              <w:rPr>
                <w:rFonts w:hint="eastAsia"/>
              </w:rPr>
              <w:t>日生产力统计</w:t>
            </w:r>
          </w:p>
          <w:p w14:paraId="00CB799D" w14:textId="77777777" w:rsidR="00DC1257" w:rsidRDefault="007579A1">
            <w:pPr>
              <w:pStyle w:val="21"/>
              <w:spacing w:after="60" w:line="360" w:lineRule="atLeast"/>
              <w:ind w:leftChars="0" w:left="0"/>
              <w:rPr>
                <w:rFonts w:ascii="Times New Roman" w:hAnsi="Times New Roman"/>
                <w:szCs w:val="21"/>
              </w:rPr>
            </w:pPr>
            <w:r>
              <w:rPr>
                <w:rFonts w:hint="eastAsia"/>
              </w:rPr>
              <w:t>条件：开始时间、结束时间、催收组、催收员</w:t>
            </w:r>
          </w:p>
        </w:tc>
      </w:tr>
      <w:tr w:rsidR="00DC1257" w14:paraId="59CC9751" w14:textId="77777777">
        <w:trPr>
          <w:trHeight w:val="225"/>
        </w:trPr>
        <w:tc>
          <w:tcPr>
            <w:tcW w:w="1985" w:type="dxa"/>
            <w:shd w:val="clear" w:color="auto" w:fill="D9D9D9"/>
          </w:tcPr>
          <w:p w14:paraId="794F8B7D" w14:textId="77777777" w:rsidR="00DC1257" w:rsidRDefault="007579A1">
            <w:pPr>
              <w:spacing w:line="360" w:lineRule="atLeast"/>
              <w:rPr>
                <w:szCs w:val="21"/>
              </w:rPr>
            </w:pPr>
            <w:r>
              <w:rPr>
                <w:rFonts w:hint="eastAsia"/>
                <w:szCs w:val="21"/>
              </w:rPr>
              <w:t>备注</w:t>
            </w:r>
          </w:p>
        </w:tc>
        <w:tc>
          <w:tcPr>
            <w:tcW w:w="7087" w:type="dxa"/>
          </w:tcPr>
          <w:p w14:paraId="7BA73C98"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18D5E142" w14:textId="77777777" w:rsidR="00DC1257" w:rsidRDefault="00DC1257">
      <w:pPr>
        <w:ind w:firstLine="420"/>
      </w:pPr>
    </w:p>
    <w:p w14:paraId="602F6ADB" w14:textId="77777777" w:rsidR="00DC1257" w:rsidRDefault="007579A1">
      <w:pPr>
        <w:pStyle w:val="2"/>
      </w:pPr>
      <w:bookmarkStart w:id="3575" w:name="_Toc32473"/>
      <w:commentRangeStart w:id="3576"/>
      <w:r>
        <w:rPr>
          <w:rFonts w:hint="eastAsia"/>
        </w:rPr>
        <w:t>催收明细报表</w:t>
      </w:r>
      <w:bookmarkEnd w:id="3575"/>
      <w:commentRangeEnd w:id="3576"/>
      <w:r>
        <w:commentReference w:id="3576"/>
      </w:r>
    </w:p>
    <w:p w14:paraId="16233126" w14:textId="77777777" w:rsidR="00DC1257" w:rsidRDefault="007579A1">
      <w:r>
        <w:rPr>
          <w:rFonts w:hint="eastAsia"/>
        </w:rPr>
        <w:t xml:space="preserve">     </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84E78BC" w14:textId="77777777">
        <w:trPr>
          <w:trHeight w:val="225"/>
        </w:trPr>
        <w:tc>
          <w:tcPr>
            <w:tcW w:w="1985" w:type="dxa"/>
            <w:shd w:val="clear" w:color="auto" w:fill="D9D9D9"/>
          </w:tcPr>
          <w:p w14:paraId="5F212D42" w14:textId="77777777" w:rsidR="00DC1257" w:rsidRDefault="007579A1">
            <w:pPr>
              <w:spacing w:line="360" w:lineRule="atLeast"/>
              <w:rPr>
                <w:szCs w:val="21"/>
              </w:rPr>
            </w:pPr>
            <w:r>
              <w:rPr>
                <w:rFonts w:hint="eastAsia"/>
                <w:szCs w:val="21"/>
              </w:rPr>
              <w:t>功能描述</w:t>
            </w:r>
          </w:p>
        </w:tc>
        <w:tc>
          <w:tcPr>
            <w:tcW w:w="7087" w:type="dxa"/>
          </w:tcPr>
          <w:p w14:paraId="16D22E7F"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展示查询催收员下客户的催收明细报表</w:t>
            </w:r>
          </w:p>
        </w:tc>
      </w:tr>
      <w:tr w:rsidR="00DC1257" w14:paraId="5230DEEE" w14:textId="77777777">
        <w:trPr>
          <w:trHeight w:val="225"/>
        </w:trPr>
        <w:tc>
          <w:tcPr>
            <w:tcW w:w="1985" w:type="dxa"/>
            <w:shd w:val="clear" w:color="auto" w:fill="D9D9D9"/>
          </w:tcPr>
          <w:p w14:paraId="157A796D" w14:textId="77777777" w:rsidR="00DC1257" w:rsidRDefault="007579A1">
            <w:pPr>
              <w:spacing w:line="360" w:lineRule="atLeast"/>
              <w:rPr>
                <w:szCs w:val="21"/>
              </w:rPr>
            </w:pPr>
            <w:r>
              <w:rPr>
                <w:rFonts w:hint="eastAsia"/>
                <w:szCs w:val="21"/>
              </w:rPr>
              <w:t>页面输入</w:t>
            </w:r>
          </w:p>
        </w:tc>
        <w:tc>
          <w:tcPr>
            <w:tcW w:w="7087" w:type="dxa"/>
          </w:tcPr>
          <w:p w14:paraId="1690F5C2" w14:textId="77777777" w:rsidR="00DC1257" w:rsidRDefault="007579A1">
            <w:pPr>
              <w:spacing w:line="360" w:lineRule="atLeast"/>
            </w:pPr>
            <w:r>
              <w:rPr>
                <w:rFonts w:hint="eastAsia"/>
              </w:rPr>
              <w:t>分行</w:t>
            </w:r>
            <w:r>
              <w:rPr>
                <w:rFonts w:hint="eastAsia"/>
              </w:rPr>
              <w:t>[</w:t>
            </w:r>
            <w:r>
              <w:rPr>
                <w:rFonts w:hint="eastAsia"/>
              </w:rPr>
              <w:t>下拉框</w:t>
            </w:r>
            <w:r>
              <w:rPr>
                <w:rFonts w:hint="eastAsia"/>
              </w:rPr>
              <w:t>]</w:t>
            </w:r>
            <w:r>
              <w:rPr>
                <w:rFonts w:hint="eastAsia"/>
              </w:rPr>
              <w:t>，催收组</w:t>
            </w:r>
            <w:r>
              <w:rPr>
                <w:rFonts w:hint="eastAsia"/>
              </w:rPr>
              <w:t>[</w:t>
            </w:r>
            <w:r>
              <w:rPr>
                <w:rFonts w:hint="eastAsia"/>
              </w:rPr>
              <w:t>下拉框</w:t>
            </w:r>
            <w:r>
              <w:rPr>
                <w:rFonts w:hint="eastAsia"/>
              </w:rPr>
              <w:t>]</w:t>
            </w:r>
            <w:r>
              <w:rPr>
                <w:rFonts w:hint="eastAsia"/>
              </w:rPr>
              <w:t>，催收员</w:t>
            </w:r>
            <w:r>
              <w:rPr>
                <w:rFonts w:hint="eastAsia"/>
              </w:rPr>
              <w:t>[</w:t>
            </w:r>
            <w:r>
              <w:rPr>
                <w:rFonts w:hint="eastAsia"/>
              </w:rPr>
              <w:t>下拉框</w:t>
            </w:r>
            <w:r>
              <w:rPr>
                <w:rFonts w:hint="eastAsia"/>
              </w:rPr>
              <w:t>]</w:t>
            </w:r>
            <w:r>
              <w:rPr>
                <w:rFonts w:hint="eastAsia"/>
              </w:rPr>
              <w:t>，开始日期</w:t>
            </w:r>
            <w:r>
              <w:rPr>
                <w:rFonts w:hint="eastAsia"/>
              </w:rPr>
              <w:t>[</w:t>
            </w:r>
            <w:r>
              <w:rPr>
                <w:rFonts w:hint="eastAsia"/>
              </w:rPr>
              <w:t>日期格式</w:t>
            </w:r>
            <w:r>
              <w:rPr>
                <w:rFonts w:hint="eastAsia"/>
              </w:rPr>
              <w:t>]</w:t>
            </w:r>
            <w:r>
              <w:rPr>
                <w:rFonts w:hint="eastAsia"/>
              </w:rPr>
              <w:t>，结束日期</w:t>
            </w:r>
            <w:r>
              <w:rPr>
                <w:rFonts w:hint="eastAsia"/>
              </w:rPr>
              <w:t>[</w:t>
            </w:r>
            <w:r>
              <w:rPr>
                <w:rFonts w:hint="eastAsia"/>
              </w:rPr>
              <w:t>日期格式</w:t>
            </w:r>
            <w:r>
              <w:rPr>
                <w:rFonts w:hint="eastAsia"/>
              </w:rPr>
              <w:t>]</w:t>
            </w:r>
          </w:p>
        </w:tc>
      </w:tr>
      <w:tr w:rsidR="00DC1257" w14:paraId="170FFF41" w14:textId="77777777">
        <w:trPr>
          <w:trHeight w:val="225"/>
        </w:trPr>
        <w:tc>
          <w:tcPr>
            <w:tcW w:w="1985" w:type="dxa"/>
            <w:shd w:val="clear" w:color="auto" w:fill="D9D9D9"/>
          </w:tcPr>
          <w:p w14:paraId="37E526EE" w14:textId="77777777" w:rsidR="00DC1257" w:rsidRDefault="007579A1">
            <w:pPr>
              <w:spacing w:line="360" w:lineRule="atLeast"/>
              <w:rPr>
                <w:szCs w:val="21"/>
              </w:rPr>
            </w:pPr>
            <w:r>
              <w:rPr>
                <w:rFonts w:hint="eastAsia"/>
                <w:szCs w:val="21"/>
              </w:rPr>
              <w:t>页面输出</w:t>
            </w:r>
          </w:p>
        </w:tc>
        <w:tc>
          <w:tcPr>
            <w:tcW w:w="7087" w:type="dxa"/>
          </w:tcPr>
          <w:p w14:paraId="6D134376" w14:textId="77777777" w:rsidR="00DC1257" w:rsidRDefault="007579A1">
            <w:pPr>
              <w:spacing w:line="360" w:lineRule="atLeast"/>
              <w:rPr>
                <w:szCs w:val="21"/>
              </w:rPr>
            </w:pPr>
            <w:r>
              <w:rPr>
                <w:rFonts w:hint="eastAsia"/>
              </w:rPr>
              <w:t>姓名，催收员，证件号，逾期天数，逾期期数，逾期金额，分案批次，结案日期，分案账龄，是否回正，还款时间，还款金额，部分回款率，</w:t>
            </w:r>
            <w:proofErr w:type="gramStart"/>
            <w:r>
              <w:rPr>
                <w:rFonts w:hint="eastAsia"/>
              </w:rPr>
              <w:t>回正计算数</w:t>
            </w:r>
            <w:proofErr w:type="gramEnd"/>
          </w:p>
        </w:tc>
      </w:tr>
      <w:tr w:rsidR="00DC1257" w14:paraId="7AF0E77F" w14:textId="77777777">
        <w:trPr>
          <w:trHeight w:val="225"/>
        </w:trPr>
        <w:tc>
          <w:tcPr>
            <w:tcW w:w="1985" w:type="dxa"/>
            <w:shd w:val="clear" w:color="auto" w:fill="D9D9D9"/>
          </w:tcPr>
          <w:p w14:paraId="5BC01DFA" w14:textId="77777777" w:rsidR="00DC1257" w:rsidRDefault="007579A1">
            <w:pPr>
              <w:spacing w:line="360" w:lineRule="atLeast"/>
              <w:rPr>
                <w:szCs w:val="21"/>
              </w:rPr>
            </w:pPr>
            <w:r>
              <w:rPr>
                <w:rFonts w:hint="eastAsia"/>
                <w:szCs w:val="21"/>
              </w:rPr>
              <w:t>参考画面</w:t>
            </w:r>
          </w:p>
        </w:tc>
        <w:tc>
          <w:tcPr>
            <w:tcW w:w="7087" w:type="dxa"/>
          </w:tcPr>
          <w:p w14:paraId="744AF6F4"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E99BF4F" wp14:editId="6B4D273E">
                  <wp:extent cx="4272280" cy="1116330"/>
                  <wp:effectExtent l="0" t="0" r="13970" b="762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57" cstate="print"/>
                          <a:stretch>
                            <a:fillRect/>
                          </a:stretch>
                        </pic:blipFill>
                        <pic:spPr>
                          <a:xfrm>
                            <a:off x="0" y="0"/>
                            <a:ext cx="4272280" cy="1116330"/>
                          </a:xfrm>
                          <a:prstGeom prst="rect">
                            <a:avLst/>
                          </a:prstGeom>
                          <a:noFill/>
                          <a:ln w="9525">
                            <a:noFill/>
                            <a:miter/>
                          </a:ln>
                        </pic:spPr>
                      </pic:pic>
                    </a:graphicData>
                  </a:graphic>
                </wp:inline>
              </w:drawing>
            </w:r>
          </w:p>
        </w:tc>
      </w:tr>
      <w:tr w:rsidR="00DC1257" w14:paraId="1F673DB7" w14:textId="77777777">
        <w:trPr>
          <w:trHeight w:val="225"/>
        </w:trPr>
        <w:tc>
          <w:tcPr>
            <w:tcW w:w="1985" w:type="dxa"/>
            <w:shd w:val="clear" w:color="auto" w:fill="D9D9D9"/>
          </w:tcPr>
          <w:p w14:paraId="06EDF2E5" w14:textId="77777777" w:rsidR="00DC1257" w:rsidRDefault="007579A1">
            <w:pPr>
              <w:spacing w:line="360" w:lineRule="atLeast"/>
              <w:rPr>
                <w:szCs w:val="21"/>
              </w:rPr>
            </w:pPr>
            <w:r>
              <w:rPr>
                <w:rFonts w:hint="eastAsia"/>
                <w:szCs w:val="21"/>
              </w:rPr>
              <w:t>业务规则</w:t>
            </w:r>
          </w:p>
        </w:tc>
        <w:tc>
          <w:tcPr>
            <w:tcW w:w="7087" w:type="dxa"/>
          </w:tcPr>
          <w:p w14:paraId="718BE320"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1E953BB6" w14:textId="77777777" w:rsidR="00DC1257" w:rsidRDefault="00DC1257">
            <w:pPr>
              <w:pStyle w:val="21"/>
              <w:spacing w:after="60" w:line="360" w:lineRule="atLeast"/>
              <w:ind w:leftChars="0" w:left="0"/>
              <w:rPr>
                <w:rFonts w:ascii="Times New Roman" w:hAnsi="Times New Roman"/>
                <w:szCs w:val="21"/>
              </w:rPr>
            </w:pPr>
          </w:p>
          <w:p w14:paraId="5E207CF9" w14:textId="77777777" w:rsidR="00DC1257" w:rsidRDefault="00DC1257">
            <w:pPr>
              <w:pStyle w:val="21"/>
              <w:spacing w:after="60" w:line="360" w:lineRule="atLeast"/>
              <w:ind w:leftChars="0" w:left="0"/>
              <w:rPr>
                <w:rFonts w:ascii="Times New Roman" w:hAnsi="Times New Roman"/>
                <w:szCs w:val="21"/>
              </w:rPr>
            </w:pPr>
          </w:p>
        </w:tc>
      </w:tr>
      <w:tr w:rsidR="00DC1257" w14:paraId="2CC3AF29" w14:textId="77777777">
        <w:trPr>
          <w:trHeight w:val="225"/>
        </w:trPr>
        <w:tc>
          <w:tcPr>
            <w:tcW w:w="1985" w:type="dxa"/>
            <w:shd w:val="clear" w:color="auto" w:fill="D9D9D9"/>
          </w:tcPr>
          <w:p w14:paraId="56B7667A" w14:textId="77777777" w:rsidR="00DC1257" w:rsidRDefault="007579A1">
            <w:pPr>
              <w:spacing w:line="360" w:lineRule="atLeast"/>
              <w:rPr>
                <w:szCs w:val="21"/>
              </w:rPr>
            </w:pPr>
            <w:r>
              <w:rPr>
                <w:rFonts w:hint="eastAsia"/>
                <w:szCs w:val="21"/>
              </w:rPr>
              <w:lastRenderedPageBreak/>
              <w:t>备注</w:t>
            </w:r>
          </w:p>
        </w:tc>
        <w:tc>
          <w:tcPr>
            <w:tcW w:w="7087" w:type="dxa"/>
          </w:tcPr>
          <w:p w14:paraId="54E33DB8"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6A238046" w14:textId="77777777" w:rsidR="00DC1257" w:rsidRDefault="00DC1257"/>
    <w:p w14:paraId="6EFCE919" w14:textId="77777777" w:rsidR="00DC1257" w:rsidRDefault="007579A1">
      <w:pPr>
        <w:pStyle w:val="2"/>
      </w:pPr>
      <w:bookmarkStart w:id="3577" w:name="_Toc1145"/>
      <w:commentRangeStart w:id="3578"/>
      <w:r>
        <w:rPr>
          <w:rFonts w:hint="eastAsia"/>
        </w:rPr>
        <w:t>催收还款统计表</w:t>
      </w:r>
      <w:bookmarkEnd w:id="3577"/>
      <w:commentRangeEnd w:id="3578"/>
      <w:r>
        <w:commentReference w:id="3578"/>
      </w:r>
      <w:r>
        <w:rPr>
          <w:rFonts w:hint="eastAsia"/>
        </w:rPr>
        <w:t xml:space="preserve"> </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41CE848" w14:textId="77777777">
        <w:trPr>
          <w:trHeight w:val="225"/>
        </w:trPr>
        <w:tc>
          <w:tcPr>
            <w:tcW w:w="1985" w:type="dxa"/>
            <w:shd w:val="clear" w:color="auto" w:fill="D9D9D9"/>
          </w:tcPr>
          <w:p w14:paraId="778764F5" w14:textId="77777777" w:rsidR="00DC1257" w:rsidRDefault="007579A1">
            <w:pPr>
              <w:spacing w:line="360" w:lineRule="atLeast"/>
              <w:rPr>
                <w:szCs w:val="21"/>
              </w:rPr>
            </w:pPr>
            <w:r>
              <w:rPr>
                <w:rFonts w:hint="eastAsia"/>
                <w:szCs w:val="21"/>
              </w:rPr>
              <w:t>功能描述</w:t>
            </w:r>
          </w:p>
        </w:tc>
        <w:tc>
          <w:tcPr>
            <w:tcW w:w="7087" w:type="dxa"/>
          </w:tcPr>
          <w:p w14:paraId="2038F508"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展示查询已</w:t>
            </w:r>
            <w:proofErr w:type="gramStart"/>
            <w:r>
              <w:rPr>
                <w:rFonts w:ascii="Times New Roman" w:eastAsia="宋体" w:hint="eastAsia"/>
                <w:sz w:val="21"/>
                <w:szCs w:val="21"/>
              </w:rPr>
              <w:t>被催但有</w:t>
            </w:r>
            <w:proofErr w:type="gramEnd"/>
            <w:r>
              <w:rPr>
                <w:rFonts w:ascii="Times New Roman" w:eastAsia="宋体" w:hint="eastAsia"/>
                <w:sz w:val="21"/>
                <w:szCs w:val="21"/>
              </w:rPr>
              <w:t>还款客户的数据展示。</w:t>
            </w:r>
          </w:p>
        </w:tc>
      </w:tr>
      <w:tr w:rsidR="00DC1257" w14:paraId="34DC12F3" w14:textId="77777777">
        <w:trPr>
          <w:trHeight w:val="225"/>
        </w:trPr>
        <w:tc>
          <w:tcPr>
            <w:tcW w:w="1985" w:type="dxa"/>
            <w:shd w:val="clear" w:color="auto" w:fill="D9D9D9"/>
          </w:tcPr>
          <w:p w14:paraId="2407EAB9" w14:textId="77777777" w:rsidR="00DC1257" w:rsidRDefault="007579A1">
            <w:pPr>
              <w:spacing w:line="360" w:lineRule="atLeast"/>
              <w:rPr>
                <w:szCs w:val="21"/>
              </w:rPr>
            </w:pPr>
            <w:r>
              <w:rPr>
                <w:rFonts w:hint="eastAsia"/>
                <w:szCs w:val="21"/>
              </w:rPr>
              <w:t>页面输入</w:t>
            </w:r>
          </w:p>
        </w:tc>
        <w:tc>
          <w:tcPr>
            <w:tcW w:w="7087" w:type="dxa"/>
          </w:tcPr>
          <w:p w14:paraId="5EC48981" w14:textId="77777777" w:rsidR="00DC1257" w:rsidRDefault="007579A1">
            <w:pPr>
              <w:spacing w:line="360" w:lineRule="atLeast"/>
            </w:pPr>
            <w:r>
              <w:rPr>
                <w:rFonts w:hint="eastAsia"/>
              </w:rPr>
              <w:t>开始日期</w:t>
            </w:r>
            <w:r>
              <w:rPr>
                <w:rFonts w:hint="eastAsia"/>
              </w:rPr>
              <w:t>[</w:t>
            </w:r>
            <w:r>
              <w:rPr>
                <w:rFonts w:hint="eastAsia"/>
              </w:rPr>
              <w:t>日期格式</w:t>
            </w:r>
            <w:r>
              <w:rPr>
                <w:rFonts w:hint="eastAsia"/>
              </w:rPr>
              <w:t>]</w:t>
            </w:r>
            <w:r>
              <w:rPr>
                <w:rFonts w:hint="eastAsia"/>
              </w:rPr>
              <w:t>，结束日期</w:t>
            </w:r>
            <w:r>
              <w:rPr>
                <w:rFonts w:hint="eastAsia"/>
              </w:rPr>
              <w:t>[</w:t>
            </w:r>
            <w:r>
              <w:rPr>
                <w:rFonts w:hint="eastAsia"/>
              </w:rPr>
              <w:t>日期格式</w:t>
            </w:r>
            <w:r>
              <w:rPr>
                <w:rFonts w:hint="eastAsia"/>
              </w:rPr>
              <w:t>]</w:t>
            </w:r>
            <w:r>
              <w:rPr>
                <w:rFonts w:hint="eastAsia"/>
              </w:rPr>
              <w:t>，分行</w:t>
            </w:r>
            <w:r>
              <w:rPr>
                <w:rFonts w:hint="eastAsia"/>
              </w:rPr>
              <w:t>[</w:t>
            </w:r>
            <w:r>
              <w:rPr>
                <w:rFonts w:hint="eastAsia"/>
              </w:rPr>
              <w:t>下拉框</w:t>
            </w:r>
            <w:r>
              <w:rPr>
                <w:rFonts w:hint="eastAsia"/>
              </w:rPr>
              <w:t>]</w:t>
            </w:r>
          </w:p>
        </w:tc>
      </w:tr>
      <w:tr w:rsidR="00DC1257" w14:paraId="618842D1" w14:textId="77777777">
        <w:trPr>
          <w:trHeight w:val="225"/>
        </w:trPr>
        <w:tc>
          <w:tcPr>
            <w:tcW w:w="1985" w:type="dxa"/>
            <w:shd w:val="clear" w:color="auto" w:fill="D9D9D9"/>
          </w:tcPr>
          <w:p w14:paraId="79CFBC21" w14:textId="77777777" w:rsidR="00DC1257" w:rsidRDefault="007579A1">
            <w:pPr>
              <w:spacing w:line="360" w:lineRule="atLeast"/>
              <w:rPr>
                <w:szCs w:val="21"/>
              </w:rPr>
            </w:pPr>
            <w:r>
              <w:rPr>
                <w:rFonts w:hint="eastAsia"/>
                <w:szCs w:val="21"/>
              </w:rPr>
              <w:t>页面输出</w:t>
            </w:r>
          </w:p>
        </w:tc>
        <w:tc>
          <w:tcPr>
            <w:tcW w:w="7087" w:type="dxa"/>
          </w:tcPr>
          <w:p w14:paraId="3171459C" w14:textId="77777777" w:rsidR="00DC1257" w:rsidRDefault="007579A1">
            <w:pPr>
              <w:spacing w:line="360" w:lineRule="atLeast"/>
              <w:rPr>
                <w:szCs w:val="21"/>
              </w:rPr>
            </w:pPr>
            <w:r>
              <w:rPr>
                <w:rFonts w:hint="eastAsia"/>
              </w:rPr>
              <w:t>分行，逾期户数，最低还款额小计，还款户数，实际还款额小计，还款户数，实际还款小计</w:t>
            </w:r>
          </w:p>
        </w:tc>
      </w:tr>
      <w:tr w:rsidR="00DC1257" w14:paraId="0FFA12D9" w14:textId="77777777">
        <w:trPr>
          <w:trHeight w:val="225"/>
        </w:trPr>
        <w:tc>
          <w:tcPr>
            <w:tcW w:w="1985" w:type="dxa"/>
            <w:shd w:val="clear" w:color="auto" w:fill="D9D9D9"/>
          </w:tcPr>
          <w:p w14:paraId="43784143" w14:textId="77777777" w:rsidR="00DC1257" w:rsidRDefault="007579A1">
            <w:pPr>
              <w:spacing w:line="360" w:lineRule="atLeast"/>
              <w:rPr>
                <w:szCs w:val="21"/>
              </w:rPr>
            </w:pPr>
            <w:r>
              <w:rPr>
                <w:rFonts w:hint="eastAsia"/>
                <w:szCs w:val="21"/>
              </w:rPr>
              <w:t>参考画面</w:t>
            </w:r>
          </w:p>
        </w:tc>
        <w:tc>
          <w:tcPr>
            <w:tcW w:w="7087" w:type="dxa"/>
          </w:tcPr>
          <w:p w14:paraId="776C9269"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09E764F2" wp14:editId="0D184F4A">
                  <wp:extent cx="4343400" cy="1091565"/>
                  <wp:effectExtent l="0" t="0" r="0" b="1333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258" cstate="print"/>
                          <a:stretch>
                            <a:fillRect/>
                          </a:stretch>
                        </pic:blipFill>
                        <pic:spPr>
                          <a:xfrm>
                            <a:off x="0" y="0"/>
                            <a:ext cx="4343400" cy="1091565"/>
                          </a:xfrm>
                          <a:prstGeom prst="rect">
                            <a:avLst/>
                          </a:prstGeom>
                          <a:noFill/>
                          <a:ln w="9525">
                            <a:noFill/>
                            <a:miter/>
                          </a:ln>
                        </pic:spPr>
                      </pic:pic>
                    </a:graphicData>
                  </a:graphic>
                </wp:inline>
              </w:drawing>
            </w:r>
          </w:p>
          <w:p w14:paraId="1B39B5A4"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78A68646" wp14:editId="277A14B5">
                  <wp:extent cx="4340860" cy="2300605"/>
                  <wp:effectExtent l="0" t="0" r="2540" b="4445"/>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59" cstate="print"/>
                          <a:stretch>
                            <a:fillRect/>
                          </a:stretch>
                        </pic:blipFill>
                        <pic:spPr>
                          <a:xfrm>
                            <a:off x="0" y="0"/>
                            <a:ext cx="4340860" cy="2300605"/>
                          </a:xfrm>
                          <a:prstGeom prst="rect">
                            <a:avLst/>
                          </a:prstGeom>
                          <a:noFill/>
                          <a:ln w="9525">
                            <a:noFill/>
                            <a:miter/>
                          </a:ln>
                        </pic:spPr>
                      </pic:pic>
                    </a:graphicData>
                  </a:graphic>
                </wp:inline>
              </w:drawing>
            </w:r>
          </w:p>
        </w:tc>
      </w:tr>
      <w:tr w:rsidR="00DC1257" w14:paraId="74BB47DA" w14:textId="77777777">
        <w:trPr>
          <w:trHeight w:val="225"/>
        </w:trPr>
        <w:tc>
          <w:tcPr>
            <w:tcW w:w="1985" w:type="dxa"/>
            <w:shd w:val="clear" w:color="auto" w:fill="D9D9D9"/>
          </w:tcPr>
          <w:p w14:paraId="07B1C023" w14:textId="77777777" w:rsidR="00DC1257" w:rsidRDefault="007579A1">
            <w:pPr>
              <w:spacing w:line="360" w:lineRule="atLeast"/>
              <w:rPr>
                <w:szCs w:val="21"/>
              </w:rPr>
            </w:pPr>
            <w:r>
              <w:rPr>
                <w:rFonts w:hint="eastAsia"/>
                <w:szCs w:val="21"/>
              </w:rPr>
              <w:t>业务规则</w:t>
            </w:r>
          </w:p>
        </w:tc>
        <w:tc>
          <w:tcPr>
            <w:tcW w:w="7087" w:type="dxa"/>
          </w:tcPr>
          <w:p w14:paraId="4924C61F"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22D17113"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57EBA943" w14:textId="77777777" w:rsidR="00DC1257" w:rsidRDefault="007579A1">
            <w:r>
              <w:rPr>
                <w:rFonts w:hint="eastAsia"/>
              </w:rPr>
              <w:t>业务：统计上一个账单日到当月账单日之间的催收还款情况。如：统计上月</w:t>
            </w:r>
            <w:r>
              <w:rPr>
                <w:rFonts w:hint="eastAsia"/>
              </w:rPr>
              <w:t>26</w:t>
            </w:r>
            <w:r>
              <w:rPr>
                <w:rFonts w:hint="eastAsia"/>
              </w:rPr>
              <w:t>日</w:t>
            </w:r>
            <w:r>
              <w:rPr>
                <w:rFonts w:hint="eastAsia"/>
              </w:rPr>
              <w:t>(</w:t>
            </w:r>
            <w:r>
              <w:rPr>
                <w:rFonts w:hint="eastAsia"/>
              </w:rPr>
              <w:t>账单日</w:t>
            </w:r>
            <w:r>
              <w:rPr>
                <w:rFonts w:hint="eastAsia"/>
              </w:rPr>
              <w:t>)</w:t>
            </w:r>
            <w:r>
              <w:rPr>
                <w:rFonts w:hint="eastAsia"/>
              </w:rPr>
              <w:t>到当月</w:t>
            </w:r>
            <w:r>
              <w:rPr>
                <w:rFonts w:hint="eastAsia"/>
              </w:rPr>
              <w:t>25</w:t>
            </w:r>
            <w:r>
              <w:rPr>
                <w:rFonts w:hint="eastAsia"/>
              </w:rPr>
              <w:t>日期间的催收还款情况，按分行统计</w:t>
            </w:r>
          </w:p>
          <w:p w14:paraId="06C9547F" w14:textId="77777777" w:rsidR="00DC1257" w:rsidRDefault="007579A1">
            <w:pPr>
              <w:rPr>
                <w:szCs w:val="21"/>
              </w:rPr>
            </w:pPr>
            <w:r>
              <w:rPr>
                <w:rFonts w:hint="eastAsia"/>
              </w:rPr>
              <w:t>条件：分行</w:t>
            </w:r>
          </w:p>
        </w:tc>
      </w:tr>
      <w:tr w:rsidR="00DC1257" w14:paraId="1CB997F9" w14:textId="77777777">
        <w:trPr>
          <w:trHeight w:val="225"/>
        </w:trPr>
        <w:tc>
          <w:tcPr>
            <w:tcW w:w="1985" w:type="dxa"/>
            <w:shd w:val="clear" w:color="auto" w:fill="D9D9D9"/>
          </w:tcPr>
          <w:p w14:paraId="4FC06D7B" w14:textId="77777777" w:rsidR="00DC1257" w:rsidRDefault="007579A1">
            <w:pPr>
              <w:spacing w:line="360" w:lineRule="atLeast"/>
              <w:rPr>
                <w:szCs w:val="21"/>
              </w:rPr>
            </w:pPr>
            <w:r>
              <w:rPr>
                <w:rFonts w:hint="eastAsia"/>
                <w:szCs w:val="21"/>
              </w:rPr>
              <w:t>备注</w:t>
            </w:r>
          </w:p>
        </w:tc>
        <w:tc>
          <w:tcPr>
            <w:tcW w:w="7087" w:type="dxa"/>
          </w:tcPr>
          <w:p w14:paraId="2434E81E"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1707F377" w14:textId="77777777" w:rsidR="00DC1257" w:rsidRDefault="00DC1257"/>
    <w:p w14:paraId="2713E510" w14:textId="77777777" w:rsidR="00DC1257" w:rsidRDefault="007579A1">
      <w:pPr>
        <w:pStyle w:val="2"/>
      </w:pPr>
      <w:bookmarkStart w:id="3579" w:name="_Toc11742"/>
      <w:commentRangeStart w:id="3580"/>
      <w:r>
        <w:rPr>
          <w:rFonts w:hint="eastAsia"/>
        </w:rPr>
        <w:t>工作量明细报表</w:t>
      </w:r>
      <w:bookmarkEnd w:id="3579"/>
      <w:commentRangeEnd w:id="3580"/>
      <w:r>
        <w:commentReference w:id="3580"/>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DF9FBEC" w14:textId="77777777">
        <w:trPr>
          <w:trHeight w:val="225"/>
        </w:trPr>
        <w:tc>
          <w:tcPr>
            <w:tcW w:w="1985" w:type="dxa"/>
            <w:shd w:val="clear" w:color="auto" w:fill="D9D9D9"/>
          </w:tcPr>
          <w:p w14:paraId="41475F91" w14:textId="77777777" w:rsidR="00DC1257" w:rsidRDefault="007579A1">
            <w:pPr>
              <w:spacing w:line="360" w:lineRule="atLeast"/>
              <w:rPr>
                <w:szCs w:val="21"/>
              </w:rPr>
            </w:pPr>
            <w:r>
              <w:rPr>
                <w:rFonts w:hint="eastAsia"/>
                <w:szCs w:val="21"/>
              </w:rPr>
              <w:t>功能描述</w:t>
            </w:r>
          </w:p>
        </w:tc>
        <w:tc>
          <w:tcPr>
            <w:tcW w:w="7087" w:type="dxa"/>
          </w:tcPr>
          <w:p w14:paraId="6A2A25D3"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展示查询催收组下催收员某段时间内的工作量明细。</w:t>
            </w:r>
          </w:p>
        </w:tc>
      </w:tr>
      <w:tr w:rsidR="00DC1257" w14:paraId="40A84CF1" w14:textId="77777777">
        <w:trPr>
          <w:trHeight w:val="225"/>
        </w:trPr>
        <w:tc>
          <w:tcPr>
            <w:tcW w:w="1985" w:type="dxa"/>
            <w:shd w:val="clear" w:color="auto" w:fill="D9D9D9"/>
          </w:tcPr>
          <w:p w14:paraId="2A4278A2" w14:textId="77777777" w:rsidR="00DC1257" w:rsidRDefault="007579A1">
            <w:pPr>
              <w:spacing w:line="360" w:lineRule="atLeast"/>
              <w:rPr>
                <w:szCs w:val="21"/>
              </w:rPr>
            </w:pPr>
            <w:r>
              <w:rPr>
                <w:rFonts w:hint="eastAsia"/>
                <w:szCs w:val="21"/>
              </w:rPr>
              <w:t>页面输入</w:t>
            </w:r>
          </w:p>
        </w:tc>
        <w:tc>
          <w:tcPr>
            <w:tcW w:w="7087" w:type="dxa"/>
          </w:tcPr>
          <w:p w14:paraId="531AA7E8" w14:textId="77777777" w:rsidR="00DC1257" w:rsidRDefault="007579A1">
            <w:pPr>
              <w:spacing w:line="360" w:lineRule="atLeast"/>
            </w:pPr>
            <w:r>
              <w:rPr>
                <w:rFonts w:hint="eastAsia"/>
              </w:rPr>
              <w:t>催收组</w:t>
            </w:r>
            <w:r>
              <w:rPr>
                <w:rFonts w:hint="eastAsia"/>
              </w:rPr>
              <w:t>[</w:t>
            </w:r>
            <w:r>
              <w:rPr>
                <w:rFonts w:hint="eastAsia"/>
              </w:rPr>
              <w:t>下拉框</w:t>
            </w:r>
            <w:r>
              <w:rPr>
                <w:rFonts w:hint="eastAsia"/>
              </w:rPr>
              <w:t>]</w:t>
            </w:r>
            <w:r>
              <w:rPr>
                <w:rFonts w:hint="eastAsia"/>
              </w:rPr>
              <w:t>，催收员</w:t>
            </w:r>
            <w:r>
              <w:rPr>
                <w:rFonts w:hint="eastAsia"/>
              </w:rPr>
              <w:t>[</w:t>
            </w:r>
            <w:r>
              <w:rPr>
                <w:rFonts w:hint="eastAsia"/>
              </w:rPr>
              <w:t>下拉框</w:t>
            </w:r>
            <w:r>
              <w:rPr>
                <w:rFonts w:hint="eastAsia"/>
              </w:rPr>
              <w:t>]</w:t>
            </w:r>
            <w:r>
              <w:rPr>
                <w:rFonts w:hint="eastAsia"/>
              </w:rPr>
              <w:t>，日期</w:t>
            </w:r>
            <w:r>
              <w:rPr>
                <w:rFonts w:hint="eastAsia"/>
              </w:rPr>
              <w:t>[</w:t>
            </w:r>
            <w:r>
              <w:rPr>
                <w:rFonts w:hint="eastAsia"/>
              </w:rPr>
              <w:t>日期格式</w:t>
            </w:r>
            <w:r>
              <w:rPr>
                <w:rFonts w:hint="eastAsia"/>
              </w:rPr>
              <w:t>]</w:t>
            </w:r>
          </w:p>
        </w:tc>
      </w:tr>
      <w:tr w:rsidR="00DC1257" w14:paraId="7357DB8B" w14:textId="77777777">
        <w:trPr>
          <w:trHeight w:val="225"/>
        </w:trPr>
        <w:tc>
          <w:tcPr>
            <w:tcW w:w="1985" w:type="dxa"/>
            <w:shd w:val="clear" w:color="auto" w:fill="D9D9D9"/>
          </w:tcPr>
          <w:p w14:paraId="139C9557" w14:textId="77777777" w:rsidR="00DC1257" w:rsidRDefault="007579A1">
            <w:pPr>
              <w:spacing w:line="360" w:lineRule="atLeast"/>
              <w:rPr>
                <w:szCs w:val="21"/>
              </w:rPr>
            </w:pPr>
            <w:r>
              <w:rPr>
                <w:rFonts w:hint="eastAsia"/>
                <w:szCs w:val="21"/>
              </w:rPr>
              <w:t>页面输出</w:t>
            </w:r>
          </w:p>
        </w:tc>
        <w:tc>
          <w:tcPr>
            <w:tcW w:w="7087" w:type="dxa"/>
          </w:tcPr>
          <w:p w14:paraId="7919F1A2" w14:textId="77777777" w:rsidR="00DC1257" w:rsidRDefault="007579A1">
            <w:pPr>
              <w:spacing w:line="360" w:lineRule="atLeast"/>
              <w:rPr>
                <w:szCs w:val="21"/>
              </w:rPr>
            </w:pPr>
            <w:r>
              <w:rPr>
                <w:rFonts w:hint="eastAsia"/>
              </w:rPr>
              <w:t>日期，催收员，队列，组别，当日处理案件数，电话拨打总量，当日重复拨</w:t>
            </w:r>
            <w:r>
              <w:rPr>
                <w:rFonts w:hint="eastAsia"/>
              </w:rPr>
              <w:lastRenderedPageBreak/>
              <w:t>打量</w:t>
            </w:r>
          </w:p>
        </w:tc>
      </w:tr>
      <w:tr w:rsidR="00DC1257" w14:paraId="0280EB20" w14:textId="77777777">
        <w:trPr>
          <w:trHeight w:val="225"/>
        </w:trPr>
        <w:tc>
          <w:tcPr>
            <w:tcW w:w="1985" w:type="dxa"/>
            <w:shd w:val="clear" w:color="auto" w:fill="D9D9D9"/>
          </w:tcPr>
          <w:p w14:paraId="0C8E61E7" w14:textId="77777777" w:rsidR="00DC1257" w:rsidRDefault="007579A1">
            <w:pPr>
              <w:spacing w:line="360" w:lineRule="atLeast"/>
              <w:rPr>
                <w:szCs w:val="21"/>
              </w:rPr>
            </w:pPr>
            <w:r>
              <w:rPr>
                <w:rFonts w:hint="eastAsia"/>
                <w:szCs w:val="21"/>
              </w:rPr>
              <w:lastRenderedPageBreak/>
              <w:t>参考画面</w:t>
            </w:r>
          </w:p>
        </w:tc>
        <w:tc>
          <w:tcPr>
            <w:tcW w:w="7087" w:type="dxa"/>
          </w:tcPr>
          <w:p w14:paraId="4D4E9EE1"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1791F2D" wp14:editId="6EADB665">
                  <wp:extent cx="4314825" cy="677545"/>
                  <wp:effectExtent l="0" t="0" r="9525" b="8255"/>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60" cstate="print"/>
                          <a:stretch>
                            <a:fillRect/>
                          </a:stretch>
                        </pic:blipFill>
                        <pic:spPr>
                          <a:xfrm>
                            <a:off x="0" y="0"/>
                            <a:ext cx="4314825" cy="677545"/>
                          </a:xfrm>
                          <a:prstGeom prst="rect">
                            <a:avLst/>
                          </a:prstGeom>
                          <a:noFill/>
                          <a:ln w="9525">
                            <a:noFill/>
                            <a:miter/>
                          </a:ln>
                        </pic:spPr>
                      </pic:pic>
                    </a:graphicData>
                  </a:graphic>
                </wp:inline>
              </w:drawing>
            </w:r>
          </w:p>
          <w:p w14:paraId="5C31EDE9"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193B319C" wp14:editId="0EEAFD53">
                  <wp:extent cx="4254500" cy="2579370"/>
                  <wp:effectExtent l="0" t="0" r="12700" b="1143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61" cstate="print"/>
                          <a:stretch>
                            <a:fillRect/>
                          </a:stretch>
                        </pic:blipFill>
                        <pic:spPr>
                          <a:xfrm>
                            <a:off x="0" y="0"/>
                            <a:ext cx="4254500" cy="2579370"/>
                          </a:xfrm>
                          <a:prstGeom prst="rect">
                            <a:avLst/>
                          </a:prstGeom>
                          <a:noFill/>
                          <a:ln w="9525">
                            <a:noFill/>
                            <a:miter/>
                          </a:ln>
                        </pic:spPr>
                      </pic:pic>
                    </a:graphicData>
                  </a:graphic>
                </wp:inline>
              </w:drawing>
            </w:r>
          </w:p>
        </w:tc>
      </w:tr>
      <w:tr w:rsidR="00DC1257" w14:paraId="0EBCB537" w14:textId="77777777">
        <w:trPr>
          <w:trHeight w:val="225"/>
        </w:trPr>
        <w:tc>
          <w:tcPr>
            <w:tcW w:w="1985" w:type="dxa"/>
            <w:shd w:val="clear" w:color="auto" w:fill="D9D9D9"/>
          </w:tcPr>
          <w:p w14:paraId="26C8D82F" w14:textId="77777777" w:rsidR="00DC1257" w:rsidRDefault="007579A1">
            <w:pPr>
              <w:spacing w:line="360" w:lineRule="atLeast"/>
              <w:rPr>
                <w:szCs w:val="21"/>
              </w:rPr>
            </w:pPr>
            <w:r>
              <w:rPr>
                <w:rFonts w:hint="eastAsia"/>
                <w:szCs w:val="21"/>
              </w:rPr>
              <w:t>业务规则</w:t>
            </w:r>
          </w:p>
        </w:tc>
        <w:tc>
          <w:tcPr>
            <w:tcW w:w="7087" w:type="dxa"/>
          </w:tcPr>
          <w:p w14:paraId="021A4757"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452F8AE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4BF19A63" w14:textId="77777777" w:rsidR="00DC1257" w:rsidRDefault="007579A1">
            <w:pPr>
              <w:spacing w:after="120" w:line="360" w:lineRule="auto"/>
              <w:rPr>
                <w:szCs w:val="21"/>
              </w:rPr>
            </w:pPr>
            <w:r>
              <w:rPr>
                <w:rFonts w:ascii="宋体" w:hAnsi="宋体" w:hint="eastAsia"/>
                <w:sz w:val="20"/>
                <w:szCs w:val="20"/>
              </w:rPr>
              <w:t>业务：统计</w:t>
            </w:r>
            <w:proofErr w:type="gramStart"/>
            <w:r>
              <w:rPr>
                <w:rFonts w:ascii="宋体" w:hAnsi="宋体" w:hint="eastAsia"/>
                <w:sz w:val="20"/>
                <w:szCs w:val="20"/>
              </w:rPr>
              <w:t>催收催收</w:t>
            </w:r>
            <w:proofErr w:type="gramEnd"/>
            <w:r>
              <w:rPr>
                <w:rFonts w:ascii="宋体" w:hAnsi="宋体" w:hint="eastAsia"/>
                <w:sz w:val="20"/>
                <w:szCs w:val="20"/>
              </w:rPr>
              <w:t>员某日的工作明细，当日处理案件数为该催收员当日处理的案件总和，包括打出电话的案件和打入电话的案件。电话拨打总量为该催收员当日打出电话的总和。当日重复拨打量为当前催收员当日重复拨打电话的总数。</w:t>
            </w:r>
          </w:p>
        </w:tc>
      </w:tr>
      <w:tr w:rsidR="00DC1257" w14:paraId="59447924" w14:textId="77777777">
        <w:trPr>
          <w:trHeight w:val="225"/>
        </w:trPr>
        <w:tc>
          <w:tcPr>
            <w:tcW w:w="1985" w:type="dxa"/>
            <w:shd w:val="clear" w:color="auto" w:fill="D9D9D9"/>
          </w:tcPr>
          <w:p w14:paraId="7880AC02" w14:textId="77777777" w:rsidR="00DC1257" w:rsidRDefault="007579A1">
            <w:pPr>
              <w:spacing w:line="360" w:lineRule="atLeast"/>
              <w:rPr>
                <w:szCs w:val="21"/>
              </w:rPr>
            </w:pPr>
            <w:r>
              <w:rPr>
                <w:rFonts w:hint="eastAsia"/>
                <w:szCs w:val="21"/>
              </w:rPr>
              <w:t>备注</w:t>
            </w:r>
          </w:p>
        </w:tc>
        <w:tc>
          <w:tcPr>
            <w:tcW w:w="7087" w:type="dxa"/>
          </w:tcPr>
          <w:p w14:paraId="7B53CF4B"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32E82E86" w14:textId="77777777" w:rsidR="00DC1257" w:rsidRDefault="00DC1257"/>
    <w:p w14:paraId="104D995C" w14:textId="77777777" w:rsidR="00DC1257" w:rsidRDefault="007579A1">
      <w:pPr>
        <w:pStyle w:val="2"/>
      </w:pPr>
      <w:bookmarkStart w:id="3581" w:name="_Toc12236"/>
      <w:commentRangeStart w:id="3582"/>
      <w:r>
        <w:rPr>
          <w:rFonts w:hint="eastAsia"/>
        </w:rPr>
        <w:t>高风险名单报表</w:t>
      </w:r>
      <w:bookmarkEnd w:id="3581"/>
      <w:commentRangeEnd w:id="3582"/>
      <w:r>
        <w:commentReference w:id="3582"/>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A6DABFC" w14:textId="77777777">
        <w:trPr>
          <w:trHeight w:val="225"/>
        </w:trPr>
        <w:tc>
          <w:tcPr>
            <w:tcW w:w="1985" w:type="dxa"/>
            <w:shd w:val="clear" w:color="auto" w:fill="D9D9D9"/>
          </w:tcPr>
          <w:p w14:paraId="0C010743" w14:textId="77777777" w:rsidR="00DC1257" w:rsidRDefault="007579A1">
            <w:pPr>
              <w:spacing w:line="360" w:lineRule="atLeast"/>
              <w:rPr>
                <w:szCs w:val="21"/>
              </w:rPr>
            </w:pPr>
            <w:r>
              <w:rPr>
                <w:rFonts w:hint="eastAsia"/>
                <w:szCs w:val="21"/>
              </w:rPr>
              <w:t>功能描述</w:t>
            </w:r>
          </w:p>
        </w:tc>
        <w:tc>
          <w:tcPr>
            <w:tcW w:w="7087" w:type="dxa"/>
          </w:tcPr>
          <w:p w14:paraId="1E804898"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展示查询存在高风险客户的详细信息。</w:t>
            </w:r>
          </w:p>
        </w:tc>
      </w:tr>
      <w:tr w:rsidR="00DC1257" w14:paraId="2B195239" w14:textId="77777777">
        <w:trPr>
          <w:trHeight w:val="225"/>
        </w:trPr>
        <w:tc>
          <w:tcPr>
            <w:tcW w:w="1985" w:type="dxa"/>
            <w:shd w:val="clear" w:color="auto" w:fill="D9D9D9"/>
          </w:tcPr>
          <w:p w14:paraId="1C6BC84D" w14:textId="77777777" w:rsidR="00DC1257" w:rsidRDefault="007579A1">
            <w:pPr>
              <w:spacing w:line="360" w:lineRule="atLeast"/>
              <w:rPr>
                <w:szCs w:val="21"/>
              </w:rPr>
            </w:pPr>
            <w:r>
              <w:rPr>
                <w:rFonts w:hint="eastAsia"/>
                <w:szCs w:val="21"/>
              </w:rPr>
              <w:t>页面输入</w:t>
            </w:r>
          </w:p>
        </w:tc>
        <w:tc>
          <w:tcPr>
            <w:tcW w:w="7087" w:type="dxa"/>
          </w:tcPr>
          <w:p w14:paraId="6DEFFF12" w14:textId="77777777" w:rsidR="00DC1257" w:rsidRDefault="007579A1">
            <w:pPr>
              <w:spacing w:line="360" w:lineRule="atLeast"/>
            </w:pPr>
            <w:r>
              <w:rPr>
                <w:rFonts w:hint="eastAsia"/>
              </w:rPr>
              <w:t>催收组</w:t>
            </w:r>
            <w:r>
              <w:rPr>
                <w:rFonts w:hint="eastAsia"/>
              </w:rPr>
              <w:t>[</w:t>
            </w:r>
            <w:r>
              <w:rPr>
                <w:rFonts w:hint="eastAsia"/>
              </w:rPr>
              <w:t>下拉框</w:t>
            </w:r>
            <w:r>
              <w:rPr>
                <w:rFonts w:hint="eastAsia"/>
              </w:rPr>
              <w:t>]</w:t>
            </w:r>
            <w:r>
              <w:rPr>
                <w:rFonts w:hint="eastAsia"/>
              </w:rPr>
              <w:t>，催收员</w:t>
            </w:r>
            <w:r>
              <w:rPr>
                <w:rFonts w:hint="eastAsia"/>
              </w:rPr>
              <w:t>[</w:t>
            </w:r>
            <w:r>
              <w:rPr>
                <w:rFonts w:hint="eastAsia"/>
              </w:rPr>
              <w:t>下拉框</w:t>
            </w:r>
            <w:r>
              <w:rPr>
                <w:rFonts w:hint="eastAsia"/>
              </w:rPr>
              <w:t>]</w:t>
            </w:r>
            <w:r>
              <w:rPr>
                <w:rFonts w:hint="eastAsia"/>
              </w:rPr>
              <w:t>，案件状态</w:t>
            </w:r>
            <w:r>
              <w:rPr>
                <w:rFonts w:hint="eastAsia"/>
              </w:rPr>
              <w:t>[</w:t>
            </w:r>
            <w:r>
              <w:rPr>
                <w:rFonts w:hint="eastAsia"/>
              </w:rPr>
              <w:t>下拉框</w:t>
            </w:r>
            <w:r>
              <w:rPr>
                <w:rFonts w:hint="eastAsia"/>
              </w:rPr>
              <w:t>]</w:t>
            </w:r>
          </w:p>
        </w:tc>
      </w:tr>
      <w:tr w:rsidR="00DC1257" w14:paraId="713F9EC7" w14:textId="77777777">
        <w:trPr>
          <w:trHeight w:val="225"/>
        </w:trPr>
        <w:tc>
          <w:tcPr>
            <w:tcW w:w="1985" w:type="dxa"/>
            <w:shd w:val="clear" w:color="auto" w:fill="D9D9D9"/>
          </w:tcPr>
          <w:p w14:paraId="057411C7" w14:textId="77777777" w:rsidR="00DC1257" w:rsidRDefault="007579A1">
            <w:pPr>
              <w:spacing w:line="360" w:lineRule="atLeast"/>
              <w:rPr>
                <w:szCs w:val="21"/>
              </w:rPr>
            </w:pPr>
            <w:r>
              <w:rPr>
                <w:rFonts w:hint="eastAsia"/>
                <w:szCs w:val="21"/>
              </w:rPr>
              <w:t>页面输出</w:t>
            </w:r>
          </w:p>
        </w:tc>
        <w:tc>
          <w:tcPr>
            <w:tcW w:w="7087" w:type="dxa"/>
          </w:tcPr>
          <w:p w14:paraId="50DAB431" w14:textId="77777777" w:rsidR="00DC1257" w:rsidRDefault="007579A1">
            <w:pPr>
              <w:spacing w:line="360" w:lineRule="atLeast"/>
              <w:rPr>
                <w:szCs w:val="21"/>
              </w:rPr>
            </w:pPr>
            <w:r>
              <w:rPr>
                <w:rFonts w:hint="eastAsia"/>
              </w:rPr>
              <w:t>高风险客户号，高风险客户名称，案件金额，逾期期数，催收机构，催收员，案件状态，是否外包，外包机构名</w:t>
            </w:r>
          </w:p>
        </w:tc>
      </w:tr>
      <w:tr w:rsidR="00DC1257" w14:paraId="3999189B" w14:textId="77777777">
        <w:trPr>
          <w:trHeight w:val="225"/>
        </w:trPr>
        <w:tc>
          <w:tcPr>
            <w:tcW w:w="1985" w:type="dxa"/>
            <w:shd w:val="clear" w:color="auto" w:fill="D9D9D9"/>
          </w:tcPr>
          <w:p w14:paraId="30BB3679" w14:textId="77777777" w:rsidR="00DC1257" w:rsidRDefault="007579A1">
            <w:pPr>
              <w:spacing w:line="360" w:lineRule="atLeast"/>
              <w:rPr>
                <w:szCs w:val="21"/>
              </w:rPr>
            </w:pPr>
            <w:r>
              <w:rPr>
                <w:rFonts w:hint="eastAsia"/>
                <w:szCs w:val="21"/>
              </w:rPr>
              <w:lastRenderedPageBreak/>
              <w:t>参考画面</w:t>
            </w:r>
          </w:p>
        </w:tc>
        <w:tc>
          <w:tcPr>
            <w:tcW w:w="7087" w:type="dxa"/>
          </w:tcPr>
          <w:p w14:paraId="1925954E"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68050FD9" wp14:editId="253DE89A">
                  <wp:extent cx="4246880" cy="974725"/>
                  <wp:effectExtent l="0" t="0" r="1270" b="1587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262" cstate="print"/>
                          <a:stretch>
                            <a:fillRect/>
                          </a:stretch>
                        </pic:blipFill>
                        <pic:spPr>
                          <a:xfrm>
                            <a:off x="0" y="0"/>
                            <a:ext cx="4246880" cy="974725"/>
                          </a:xfrm>
                          <a:prstGeom prst="rect">
                            <a:avLst/>
                          </a:prstGeom>
                          <a:noFill/>
                          <a:ln w="9525">
                            <a:noFill/>
                            <a:miter/>
                          </a:ln>
                        </pic:spPr>
                      </pic:pic>
                    </a:graphicData>
                  </a:graphic>
                </wp:inline>
              </w:drawing>
            </w:r>
          </w:p>
          <w:p w14:paraId="51DD808A"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53111D95" wp14:editId="52A8BB76">
                  <wp:extent cx="4164330" cy="2509520"/>
                  <wp:effectExtent l="0" t="0" r="7620" b="508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63" cstate="print"/>
                          <a:stretch>
                            <a:fillRect/>
                          </a:stretch>
                        </pic:blipFill>
                        <pic:spPr>
                          <a:xfrm>
                            <a:off x="0" y="0"/>
                            <a:ext cx="4164330" cy="2509520"/>
                          </a:xfrm>
                          <a:prstGeom prst="rect">
                            <a:avLst/>
                          </a:prstGeom>
                          <a:noFill/>
                          <a:ln w="9525">
                            <a:noFill/>
                            <a:miter/>
                          </a:ln>
                        </pic:spPr>
                      </pic:pic>
                    </a:graphicData>
                  </a:graphic>
                </wp:inline>
              </w:drawing>
            </w:r>
          </w:p>
        </w:tc>
      </w:tr>
      <w:tr w:rsidR="00DC1257" w14:paraId="7ED4F77E" w14:textId="77777777">
        <w:trPr>
          <w:trHeight w:val="225"/>
        </w:trPr>
        <w:tc>
          <w:tcPr>
            <w:tcW w:w="1985" w:type="dxa"/>
            <w:shd w:val="clear" w:color="auto" w:fill="D9D9D9"/>
          </w:tcPr>
          <w:p w14:paraId="4151D06B" w14:textId="77777777" w:rsidR="00DC1257" w:rsidRDefault="007579A1">
            <w:pPr>
              <w:spacing w:line="360" w:lineRule="atLeast"/>
              <w:rPr>
                <w:szCs w:val="21"/>
              </w:rPr>
            </w:pPr>
            <w:r>
              <w:rPr>
                <w:rFonts w:hint="eastAsia"/>
                <w:szCs w:val="21"/>
              </w:rPr>
              <w:t>业务规则</w:t>
            </w:r>
          </w:p>
        </w:tc>
        <w:tc>
          <w:tcPr>
            <w:tcW w:w="7087" w:type="dxa"/>
          </w:tcPr>
          <w:p w14:paraId="7AB5781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1.</w:t>
            </w:r>
            <w:proofErr w:type="gramStart"/>
            <w:r>
              <w:rPr>
                <w:rFonts w:ascii="Times New Roman" w:hAnsi="Times New Roman" w:hint="eastAsia"/>
                <w:szCs w:val="21"/>
              </w:rPr>
              <w:t>统计高</w:t>
            </w:r>
            <w:proofErr w:type="gramEnd"/>
            <w:r>
              <w:rPr>
                <w:rFonts w:ascii="Times New Roman" w:hAnsi="Times New Roman" w:hint="eastAsia"/>
                <w:szCs w:val="21"/>
              </w:rPr>
              <w:t>风险名单</w:t>
            </w:r>
          </w:p>
          <w:p w14:paraId="1ECD787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2.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4B93C40D"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3.</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tc>
      </w:tr>
      <w:tr w:rsidR="00DC1257" w14:paraId="6067B5BF" w14:textId="77777777">
        <w:trPr>
          <w:trHeight w:val="225"/>
        </w:trPr>
        <w:tc>
          <w:tcPr>
            <w:tcW w:w="1985" w:type="dxa"/>
            <w:shd w:val="clear" w:color="auto" w:fill="D9D9D9"/>
          </w:tcPr>
          <w:p w14:paraId="4B2795A2" w14:textId="77777777" w:rsidR="00DC1257" w:rsidRDefault="007579A1">
            <w:pPr>
              <w:spacing w:line="360" w:lineRule="atLeast"/>
              <w:rPr>
                <w:szCs w:val="21"/>
              </w:rPr>
            </w:pPr>
            <w:r>
              <w:rPr>
                <w:rFonts w:hint="eastAsia"/>
                <w:szCs w:val="21"/>
              </w:rPr>
              <w:t>备注</w:t>
            </w:r>
          </w:p>
        </w:tc>
        <w:tc>
          <w:tcPr>
            <w:tcW w:w="7087" w:type="dxa"/>
          </w:tcPr>
          <w:p w14:paraId="48A4413E"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05B45282" w14:textId="77777777" w:rsidR="00DC1257" w:rsidRDefault="00DC1257"/>
    <w:p w14:paraId="71CDEAD6" w14:textId="77777777" w:rsidR="00DC1257" w:rsidRDefault="007579A1">
      <w:pPr>
        <w:pStyle w:val="2"/>
      </w:pPr>
      <w:bookmarkStart w:id="3583" w:name="_Toc26845"/>
      <w:commentRangeStart w:id="3584"/>
      <w:r>
        <w:rPr>
          <w:rFonts w:hint="eastAsia"/>
        </w:rPr>
        <w:t>案件工作量统计报表</w:t>
      </w:r>
      <w:bookmarkEnd w:id="3583"/>
      <w:commentRangeEnd w:id="3584"/>
      <w:r>
        <w:commentReference w:id="3584"/>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3B8A17B" w14:textId="77777777">
        <w:trPr>
          <w:trHeight w:val="225"/>
        </w:trPr>
        <w:tc>
          <w:tcPr>
            <w:tcW w:w="1985" w:type="dxa"/>
            <w:shd w:val="clear" w:color="auto" w:fill="D9D9D9"/>
          </w:tcPr>
          <w:p w14:paraId="03B71AFE" w14:textId="77777777" w:rsidR="00DC1257" w:rsidRDefault="007579A1">
            <w:pPr>
              <w:spacing w:line="360" w:lineRule="atLeast"/>
              <w:rPr>
                <w:szCs w:val="21"/>
              </w:rPr>
            </w:pPr>
            <w:r>
              <w:rPr>
                <w:rFonts w:hint="eastAsia"/>
                <w:szCs w:val="21"/>
              </w:rPr>
              <w:t>功能描述</w:t>
            </w:r>
          </w:p>
        </w:tc>
        <w:tc>
          <w:tcPr>
            <w:tcW w:w="7087" w:type="dxa"/>
          </w:tcPr>
          <w:p w14:paraId="22933082"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展示查询全部催收组与催收员的工作量明细。</w:t>
            </w:r>
            <w:ins w:id="3585" w:author="Administrator" w:date="2016-07-04T13:35:00Z">
              <w:r w:rsidR="00C949FE">
                <w:rPr>
                  <w:rFonts w:ascii="Times New Roman" w:eastAsia="宋体" w:hint="eastAsia"/>
                  <w:sz w:val="21"/>
                  <w:szCs w:val="21"/>
                </w:rPr>
                <w:t>(</w:t>
              </w:r>
            </w:ins>
            <w:ins w:id="3586" w:author="Administrator" w:date="2016-07-04T13:36:00Z">
              <w:r w:rsidR="00C949FE">
                <w:rPr>
                  <w:rFonts w:ascii="Times New Roman" w:eastAsia="宋体" w:hint="eastAsia"/>
                  <w:sz w:val="21"/>
                  <w:szCs w:val="21"/>
                </w:rPr>
                <w:t>统计所有案件的工作量统计</w:t>
              </w:r>
            </w:ins>
            <w:ins w:id="3587" w:author="Administrator" w:date="2016-07-04T13:35:00Z">
              <w:r w:rsidR="00C949FE">
                <w:rPr>
                  <w:rFonts w:ascii="Times New Roman" w:eastAsia="宋体" w:hint="eastAsia"/>
                  <w:sz w:val="21"/>
                  <w:szCs w:val="21"/>
                </w:rPr>
                <w:t>)</w:t>
              </w:r>
            </w:ins>
          </w:p>
        </w:tc>
      </w:tr>
      <w:tr w:rsidR="00DC1257" w14:paraId="5D288C9E" w14:textId="77777777">
        <w:trPr>
          <w:trHeight w:val="225"/>
        </w:trPr>
        <w:tc>
          <w:tcPr>
            <w:tcW w:w="1985" w:type="dxa"/>
            <w:shd w:val="clear" w:color="auto" w:fill="D9D9D9"/>
          </w:tcPr>
          <w:p w14:paraId="5D178C47" w14:textId="77777777" w:rsidR="00DC1257" w:rsidRDefault="007579A1">
            <w:pPr>
              <w:spacing w:line="360" w:lineRule="atLeast"/>
              <w:rPr>
                <w:szCs w:val="21"/>
              </w:rPr>
            </w:pPr>
            <w:r>
              <w:rPr>
                <w:rFonts w:hint="eastAsia"/>
                <w:szCs w:val="21"/>
              </w:rPr>
              <w:t>页面输入</w:t>
            </w:r>
          </w:p>
        </w:tc>
        <w:tc>
          <w:tcPr>
            <w:tcW w:w="7087" w:type="dxa"/>
          </w:tcPr>
          <w:p w14:paraId="6B6D5A27" w14:textId="77777777" w:rsidR="00DC1257" w:rsidRDefault="007579A1">
            <w:pPr>
              <w:spacing w:line="360" w:lineRule="atLeast"/>
            </w:pPr>
            <w:r>
              <w:rPr>
                <w:rFonts w:hint="eastAsia"/>
              </w:rPr>
              <w:t>无</w:t>
            </w:r>
          </w:p>
        </w:tc>
      </w:tr>
      <w:tr w:rsidR="00DC1257" w14:paraId="2596F76E" w14:textId="77777777">
        <w:trPr>
          <w:trHeight w:val="225"/>
        </w:trPr>
        <w:tc>
          <w:tcPr>
            <w:tcW w:w="1985" w:type="dxa"/>
            <w:shd w:val="clear" w:color="auto" w:fill="D9D9D9"/>
          </w:tcPr>
          <w:p w14:paraId="77A76C60" w14:textId="77777777" w:rsidR="00DC1257" w:rsidRDefault="007579A1">
            <w:pPr>
              <w:spacing w:line="360" w:lineRule="atLeast"/>
              <w:rPr>
                <w:szCs w:val="21"/>
              </w:rPr>
            </w:pPr>
            <w:r>
              <w:rPr>
                <w:rFonts w:hint="eastAsia"/>
                <w:szCs w:val="21"/>
              </w:rPr>
              <w:t>页面输出</w:t>
            </w:r>
          </w:p>
        </w:tc>
        <w:tc>
          <w:tcPr>
            <w:tcW w:w="7087" w:type="dxa"/>
          </w:tcPr>
          <w:p w14:paraId="6CF59D0D" w14:textId="77777777" w:rsidR="00DC1257" w:rsidRDefault="007579A1">
            <w:pPr>
              <w:spacing w:line="360" w:lineRule="atLeast"/>
              <w:rPr>
                <w:szCs w:val="21"/>
              </w:rPr>
            </w:pPr>
            <w:r>
              <w:rPr>
                <w:rFonts w:hint="eastAsia"/>
              </w:rPr>
              <w:t>催收机构，催收员，总案件数量，总案件金额，已处理案件，已处理案件金额，完成数量比例，承诺付款案件数量</w:t>
            </w:r>
          </w:p>
        </w:tc>
      </w:tr>
      <w:tr w:rsidR="00DC1257" w14:paraId="31AE2C40" w14:textId="77777777">
        <w:trPr>
          <w:trHeight w:val="225"/>
        </w:trPr>
        <w:tc>
          <w:tcPr>
            <w:tcW w:w="1985" w:type="dxa"/>
            <w:shd w:val="clear" w:color="auto" w:fill="D9D9D9"/>
          </w:tcPr>
          <w:p w14:paraId="2B9F0C9B" w14:textId="77777777" w:rsidR="00DC1257" w:rsidRDefault="007579A1">
            <w:pPr>
              <w:spacing w:line="360" w:lineRule="atLeast"/>
              <w:rPr>
                <w:szCs w:val="21"/>
              </w:rPr>
            </w:pPr>
            <w:r>
              <w:rPr>
                <w:rFonts w:hint="eastAsia"/>
                <w:szCs w:val="21"/>
              </w:rPr>
              <w:t>参考画面</w:t>
            </w:r>
          </w:p>
        </w:tc>
        <w:tc>
          <w:tcPr>
            <w:tcW w:w="7087" w:type="dxa"/>
          </w:tcPr>
          <w:p w14:paraId="0FB36164"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2E2C9202" wp14:editId="7EEA1F07">
                  <wp:extent cx="4146550" cy="1058545"/>
                  <wp:effectExtent l="0" t="0" r="6350" b="8255"/>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64" cstate="print"/>
                          <a:stretch>
                            <a:fillRect/>
                          </a:stretch>
                        </pic:blipFill>
                        <pic:spPr>
                          <a:xfrm>
                            <a:off x="0" y="0"/>
                            <a:ext cx="4146550" cy="1058545"/>
                          </a:xfrm>
                          <a:prstGeom prst="rect">
                            <a:avLst/>
                          </a:prstGeom>
                          <a:noFill/>
                          <a:ln w="9525">
                            <a:noFill/>
                            <a:miter/>
                          </a:ln>
                        </pic:spPr>
                      </pic:pic>
                    </a:graphicData>
                  </a:graphic>
                </wp:inline>
              </w:drawing>
            </w:r>
          </w:p>
          <w:p w14:paraId="6FABECF3"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lastRenderedPageBreak/>
              <w:drawing>
                <wp:inline distT="0" distB="0" distL="114300" distR="114300" wp14:anchorId="76B55A9B" wp14:editId="2661F14F">
                  <wp:extent cx="4133215" cy="2571750"/>
                  <wp:effectExtent l="0" t="0" r="635"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
                          <pic:cNvPicPr>
                            <a:picLocks noChangeAspect="1"/>
                          </pic:cNvPicPr>
                        </pic:nvPicPr>
                        <pic:blipFill>
                          <a:blip r:embed="rId265" cstate="print"/>
                          <a:stretch>
                            <a:fillRect/>
                          </a:stretch>
                        </pic:blipFill>
                        <pic:spPr>
                          <a:xfrm>
                            <a:off x="0" y="0"/>
                            <a:ext cx="4133215" cy="2571750"/>
                          </a:xfrm>
                          <a:prstGeom prst="rect">
                            <a:avLst/>
                          </a:prstGeom>
                          <a:noFill/>
                          <a:ln w="9525">
                            <a:noFill/>
                            <a:miter/>
                          </a:ln>
                        </pic:spPr>
                      </pic:pic>
                    </a:graphicData>
                  </a:graphic>
                </wp:inline>
              </w:drawing>
            </w:r>
          </w:p>
        </w:tc>
      </w:tr>
      <w:tr w:rsidR="00DC1257" w14:paraId="543E1488" w14:textId="77777777">
        <w:trPr>
          <w:trHeight w:val="225"/>
        </w:trPr>
        <w:tc>
          <w:tcPr>
            <w:tcW w:w="1985" w:type="dxa"/>
            <w:shd w:val="clear" w:color="auto" w:fill="D9D9D9"/>
          </w:tcPr>
          <w:p w14:paraId="01E46467" w14:textId="77777777" w:rsidR="00DC1257" w:rsidRDefault="007579A1">
            <w:pPr>
              <w:spacing w:line="360" w:lineRule="atLeast"/>
              <w:rPr>
                <w:szCs w:val="21"/>
              </w:rPr>
            </w:pPr>
            <w:r>
              <w:rPr>
                <w:rFonts w:hint="eastAsia"/>
                <w:szCs w:val="21"/>
              </w:rPr>
              <w:lastRenderedPageBreak/>
              <w:t>业务规则</w:t>
            </w:r>
          </w:p>
        </w:tc>
        <w:tc>
          <w:tcPr>
            <w:tcW w:w="7087" w:type="dxa"/>
          </w:tcPr>
          <w:p w14:paraId="31EC6C08" w14:textId="77777777" w:rsidR="00DC1257" w:rsidRDefault="007579A1">
            <w:pPr>
              <w:pStyle w:val="21"/>
              <w:spacing w:after="60" w:line="360" w:lineRule="atLeast"/>
              <w:ind w:leftChars="0" w:left="0"/>
              <w:rPr>
                <w:rFonts w:ascii="宋体" w:hAnsi="宋体"/>
              </w:rPr>
            </w:pPr>
            <w:r>
              <w:rPr>
                <w:rFonts w:ascii="宋体" w:hAnsi="宋体" w:hint="eastAsia"/>
              </w:rPr>
              <w:t>1. 统计催收员的催收完成情况（绩效统计）</w:t>
            </w:r>
          </w:p>
          <w:p w14:paraId="55F9339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tc>
      </w:tr>
      <w:tr w:rsidR="00DC1257" w14:paraId="23D47BE7" w14:textId="77777777">
        <w:trPr>
          <w:trHeight w:val="225"/>
        </w:trPr>
        <w:tc>
          <w:tcPr>
            <w:tcW w:w="1985" w:type="dxa"/>
            <w:shd w:val="clear" w:color="auto" w:fill="D9D9D9"/>
          </w:tcPr>
          <w:p w14:paraId="6CA680F7" w14:textId="77777777" w:rsidR="00DC1257" w:rsidRDefault="007579A1">
            <w:pPr>
              <w:spacing w:line="360" w:lineRule="atLeast"/>
              <w:rPr>
                <w:szCs w:val="21"/>
              </w:rPr>
            </w:pPr>
            <w:r>
              <w:rPr>
                <w:rFonts w:hint="eastAsia"/>
                <w:szCs w:val="21"/>
              </w:rPr>
              <w:t>备注</w:t>
            </w:r>
          </w:p>
        </w:tc>
        <w:tc>
          <w:tcPr>
            <w:tcW w:w="7087" w:type="dxa"/>
          </w:tcPr>
          <w:p w14:paraId="4AAE8295"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29A2045E" w14:textId="77777777" w:rsidR="00DC1257" w:rsidRDefault="00DC1257"/>
    <w:p w14:paraId="478E4D82" w14:textId="77777777" w:rsidR="00DC1257" w:rsidRDefault="007579A1">
      <w:pPr>
        <w:pStyle w:val="2"/>
      </w:pPr>
      <w:bookmarkStart w:id="3588" w:name="_Toc5516"/>
      <w:commentRangeStart w:id="3589"/>
      <w:r>
        <w:rPr>
          <w:rFonts w:hint="eastAsia"/>
        </w:rPr>
        <w:t>外包到期明细提醒报表</w:t>
      </w:r>
      <w:bookmarkEnd w:id="3588"/>
      <w:commentRangeEnd w:id="3589"/>
      <w:r>
        <w:commentReference w:id="3589"/>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22BDAB6" w14:textId="77777777">
        <w:trPr>
          <w:trHeight w:val="225"/>
        </w:trPr>
        <w:tc>
          <w:tcPr>
            <w:tcW w:w="1985" w:type="dxa"/>
            <w:shd w:val="clear" w:color="auto" w:fill="D9D9D9"/>
          </w:tcPr>
          <w:p w14:paraId="39405961" w14:textId="77777777" w:rsidR="00DC1257" w:rsidRDefault="007579A1">
            <w:pPr>
              <w:spacing w:line="360" w:lineRule="atLeast"/>
              <w:rPr>
                <w:szCs w:val="21"/>
              </w:rPr>
            </w:pPr>
            <w:r>
              <w:rPr>
                <w:rFonts w:hint="eastAsia"/>
                <w:szCs w:val="21"/>
              </w:rPr>
              <w:t>功能描述</w:t>
            </w:r>
          </w:p>
        </w:tc>
        <w:tc>
          <w:tcPr>
            <w:tcW w:w="7087" w:type="dxa"/>
          </w:tcPr>
          <w:p w14:paraId="74B1C051"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展示查询已承保给外包机构的客户到期明细报表。</w:t>
            </w:r>
          </w:p>
        </w:tc>
      </w:tr>
      <w:tr w:rsidR="00DC1257" w14:paraId="2C182D9E" w14:textId="77777777">
        <w:trPr>
          <w:trHeight w:val="225"/>
        </w:trPr>
        <w:tc>
          <w:tcPr>
            <w:tcW w:w="1985" w:type="dxa"/>
            <w:shd w:val="clear" w:color="auto" w:fill="D9D9D9"/>
          </w:tcPr>
          <w:p w14:paraId="4772588D" w14:textId="77777777" w:rsidR="00DC1257" w:rsidRDefault="007579A1">
            <w:pPr>
              <w:spacing w:line="360" w:lineRule="atLeast"/>
              <w:rPr>
                <w:szCs w:val="21"/>
              </w:rPr>
            </w:pPr>
            <w:r>
              <w:rPr>
                <w:rFonts w:hint="eastAsia"/>
                <w:szCs w:val="21"/>
              </w:rPr>
              <w:t>页面输入</w:t>
            </w:r>
          </w:p>
        </w:tc>
        <w:tc>
          <w:tcPr>
            <w:tcW w:w="7087" w:type="dxa"/>
          </w:tcPr>
          <w:p w14:paraId="08BBEA4C" w14:textId="77777777" w:rsidR="00DC1257" w:rsidRDefault="007579A1">
            <w:pPr>
              <w:spacing w:line="360" w:lineRule="atLeast"/>
            </w:pPr>
            <w:r>
              <w:rPr>
                <w:rFonts w:hint="eastAsia"/>
              </w:rPr>
              <w:t>外包机构</w:t>
            </w:r>
            <w:r>
              <w:rPr>
                <w:rFonts w:hint="eastAsia"/>
              </w:rPr>
              <w:t>[</w:t>
            </w:r>
            <w:r>
              <w:rPr>
                <w:rFonts w:hint="eastAsia"/>
              </w:rPr>
              <w:t>下拉框</w:t>
            </w:r>
            <w:r>
              <w:rPr>
                <w:rFonts w:hint="eastAsia"/>
              </w:rPr>
              <w:t>]</w:t>
            </w:r>
            <w:r>
              <w:rPr>
                <w:rFonts w:hint="eastAsia"/>
              </w:rPr>
              <w:t>，催收强度</w:t>
            </w:r>
            <w:r>
              <w:rPr>
                <w:rFonts w:hint="eastAsia"/>
              </w:rPr>
              <w:t>[</w:t>
            </w:r>
            <w:r>
              <w:rPr>
                <w:rFonts w:hint="eastAsia"/>
              </w:rPr>
              <w:t>下拉框</w:t>
            </w:r>
            <w:r>
              <w:rPr>
                <w:rFonts w:hint="eastAsia"/>
              </w:rPr>
              <w:t>]</w:t>
            </w:r>
          </w:p>
        </w:tc>
      </w:tr>
      <w:tr w:rsidR="00DC1257" w14:paraId="430EC097" w14:textId="77777777">
        <w:trPr>
          <w:trHeight w:val="225"/>
        </w:trPr>
        <w:tc>
          <w:tcPr>
            <w:tcW w:w="1985" w:type="dxa"/>
            <w:shd w:val="clear" w:color="auto" w:fill="D9D9D9"/>
          </w:tcPr>
          <w:p w14:paraId="369ACF3B" w14:textId="77777777" w:rsidR="00DC1257" w:rsidRDefault="007579A1">
            <w:pPr>
              <w:spacing w:line="360" w:lineRule="atLeast"/>
              <w:rPr>
                <w:szCs w:val="21"/>
              </w:rPr>
            </w:pPr>
            <w:r>
              <w:rPr>
                <w:rFonts w:hint="eastAsia"/>
                <w:szCs w:val="21"/>
              </w:rPr>
              <w:t>页面输出</w:t>
            </w:r>
          </w:p>
        </w:tc>
        <w:tc>
          <w:tcPr>
            <w:tcW w:w="7087" w:type="dxa"/>
          </w:tcPr>
          <w:p w14:paraId="6C0CD330" w14:textId="77777777" w:rsidR="00DC1257" w:rsidRDefault="007579A1">
            <w:pPr>
              <w:spacing w:line="360" w:lineRule="atLeast"/>
              <w:rPr>
                <w:szCs w:val="21"/>
              </w:rPr>
            </w:pPr>
            <w:r>
              <w:rPr>
                <w:rFonts w:hint="eastAsia"/>
              </w:rPr>
              <w:t>外包机构，催收强度，客户姓名，证件号，外包金额，已还款金额，未还款金额，委外日期，到期日期</w:t>
            </w:r>
          </w:p>
        </w:tc>
      </w:tr>
      <w:tr w:rsidR="00DC1257" w14:paraId="5607BB8C" w14:textId="77777777">
        <w:trPr>
          <w:trHeight w:val="225"/>
        </w:trPr>
        <w:tc>
          <w:tcPr>
            <w:tcW w:w="1985" w:type="dxa"/>
            <w:shd w:val="clear" w:color="auto" w:fill="D9D9D9"/>
          </w:tcPr>
          <w:p w14:paraId="27FF26EA" w14:textId="77777777" w:rsidR="00DC1257" w:rsidRDefault="007579A1">
            <w:pPr>
              <w:spacing w:line="360" w:lineRule="atLeast"/>
              <w:rPr>
                <w:szCs w:val="21"/>
              </w:rPr>
            </w:pPr>
            <w:r>
              <w:rPr>
                <w:rFonts w:hint="eastAsia"/>
                <w:szCs w:val="21"/>
              </w:rPr>
              <w:t>参考画面</w:t>
            </w:r>
          </w:p>
        </w:tc>
        <w:tc>
          <w:tcPr>
            <w:tcW w:w="7087" w:type="dxa"/>
          </w:tcPr>
          <w:p w14:paraId="0284B27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16732710" wp14:editId="5AAE4F9A">
                  <wp:extent cx="4301490" cy="869950"/>
                  <wp:effectExtent l="0" t="0" r="3810" b="6350"/>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pic:cNvPicPr>
                            <a:picLocks noChangeAspect="1"/>
                          </pic:cNvPicPr>
                        </pic:nvPicPr>
                        <pic:blipFill>
                          <a:blip r:embed="rId266" cstate="print"/>
                          <a:stretch>
                            <a:fillRect/>
                          </a:stretch>
                        </pic:blipFill>
                        <pic:spPr>
                          <a:xfrm>
                            <a:off x="0" y="0"/>
                            <a:ext cx="4301490" cy="869950"/>
                          </a:xfrm>
                          <a:prstGeom prst="rect">
                            <a:avLst/>
                          </a:prstGeom>
                          <a:noFill/>
                          <a:ln w="9525">
                            <a:noFill/>
                            <a:miter/>
                          </a:ln>
                        </pic:spPr>
                      </pic:pic>
                    </a:graphicData>
                  </a:graphic>
                </wp:inline>
              </w:drawing>
            </w:r>
          </w:p>
          <w:p w14:paraId="37BFD97F"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6C30A906" wp14:editId="21D14278">
                  <wp:extent cx="3775075" cy="2207260"/>
                  <wp:effectExtent l="0" t="0" r="15875" b="2540"/>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
                          <pic:cNvPicPr>
                            <a:picLocks noChangeAspect="1"/>
                          </pic:cNvPicPr>
                        </pic:nvPicPr>
                        <pic:blipFill>
                          <a:blip r:embed="rId267" cstate="print"/>
                          <a:stretch>
                            <a:fillRect/>
                          </a:stretch>
                        </pic:blipFill>
                        <pic:spPr>
                          <a:xfrm>
                            <a:off x="0" y="0"/>
                            <a:ext cx="3775075" cy="2207260"/>
                          </a:xfrm>
                          <a:prstGeom prst="rect">
                            <a:avLst/>
                          </a:prstGeom>
                          <a:noFill/>
                          <a:ln w="9525">
                            <a:noFill/>
                            <a:miter/>
                          </a:ln>
                        </pic:spPr>
                      </pic:pic>
                    </a:graphicData>
                  </a:graphic>
                </wp:inline>
              </w:drawing>
            </w:r>
          </w:p>
        </w:tc>
      </w:tr>
      <w:tr w:rsidR="00DC1257" w14:paraId="042608CC" w14:textId="77777777">
        <w:trPr>
          <w:trHeight w:val="225"/>
        </w:trPr>
        <w:tc>
          <w:tcPr>
            <w:tcW w:w="1985" w:type="dxa"/>
            <w:shd w:val="clear" w:color="auto" w:fill="D9D9D9"/>
          </w:tcPr>
          <w:p w14:paraId="01B2D59C" w14:textId="77777777" w:rsidR="00DC1257" w:rsidRDefault="007579A1">
            <w:pPr>
              <w:spacing w:line="360" w:lineRule="atLeast"/>
              <w:rPr>
                <w:szCs w:val="21"/>
              </w:rPr>
            </w:pPr>
            <w:r>
              <w:rPr>
                <w:rFonts w:hint="eastAsia"/>
                <w:szCs w:val="21"/>
              </w:rPr>
              <w:t>业务规则</w:t>
            </w:r>
          </w:p>
        </w:tc>
        <w:tc>
          <w:tcPr>
            <w:tcW w:w="7087" w:type="dxa"/>
          </w:tcPr>
          <w:p w14:paraId="44B97CC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w:t>
            </w:r>
            <w:r>
              <w:rPr>
                <w:rFonts w:ascii="Times New Roman" w:hAnsi="Times New Roman" w:hint="eastAsia"/>
                <w:szCs w:val="21"/>
              </w:rPr>
              <w:lastRenderedPageBreak/>
              <w:t>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1AF5374A"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4C56DD8F" w14:textId="77777777" w:rsidR="00DC1257" w:rsidRDefault="007579A1">
            <w:r>
              <w:rPr>
                <w:rFonts w:hint="eastAsia"/>
              </w:rPr>
              <w:t>业务：账户层，离外包到期日期三天内的外包案件对应的账户信息</w:t>
            </w:r>
            <w:r>
              <w:rPr>
                <w:rFonts w:hint="eastAsia"/>
              </w:rPr>
              <w:t>(0&lt;=</w:t>
            </w:r>
            <w:r>
              <w:rPr>
                <w:rFonts w:hint="eastAsia"/>
              </w:rPr>
              <w:t>外包日期</w:t>
            </w:r>
            <w:r>
              <w:rPr>
                <w:rFonts w:hint="eastAsia"/>
              </w:rPr>
              <w:t>-</w:t>
            </w:r>
            <w:proofErr w:type="gramStart"/>
            <w:r>
              <w:rPr>
                <w:rFonts w:hint="eastAsia"/>
              </w:rPr>
              <w:t>跑批日</w:t>
            </w:r>
            <w:proofErr w:type="gramEnd"/>
            <w:r>
              <w:rPr>
                <w:rFonts w:hint="eastAsia"/>
              </w:rPr>
              <w:t>&lt;=3)</w:t>
            </w:r>
          </w:p>
          <w:p w14:paraId="3B7EA252" w14:textId="77777777" w:rsidR="00DC1257" w:rsidRDefault="007579A1">
            <w:r>
              <w:rPr>
                <w:rFonts w:hint="eastAsia"/>
              </w:rPr>
              <w:t>条件：外包公司、催收强度</w:t>
            </w:r>
          </w:p>
        </w:tc>
      </w:tr>
      <w:tr w:rsidR="00DC1257" w14:paraId="1C2EA5F6" w14:textId="77777777">
        <w:trPr>
          <w:trHeight w:val="225"/>
        </w:trPr>
        <w:tc>
          <w:tcPr>
            <w:tcW w:w="1985" w:type="dxa"/>
            <w:shd w:val="clear" w:color="auto" w:fill="D9D9D9"/>
          </w:tcPr>
          <w:p w14:paraId="422C27E4" w14:textId="77777777" w:rsidR="00DC1257" w:rsidRDefault="007579A1">
            <w:pPr>
              <w:spacing w:line="360" w:lineRule="atLeast"/>
              <w:rPr>
                <w:szCs w:val="21"/>
              </w:rPr>
            </w:pPr>
            <w:r>
              <w:rPr>
                <w:rFonts w:hint="eastAsia"/>
                <w:szCs w:val="21"/>
              </w:rPr>
              <w:lastRenderedPageBreak/>
              <w:t>备注</w:t>
            </w:r>
          </w:p>
        </w:tc>
        <w:tc>
          <w:tcPr>
            <w:tcW w:w="7087" w:type="dxa"/>
          </w:tcPr>
          <w:p w14:paraId="33032EFE"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4A1801F" w14:textId="77777777" w:rsidR="00DC1257" w:rsidRDefault="00DC1257"/>
    <w:p w14:paraId="02BCF01F" w14:textId="77777777" w:rsidR="00DC1257" w:rsidRDefault="007579A1">
      <w:pPr>
        <w:pStyle w:val="2"/>
      </w:pPr>
      <w:bookmarkStart w:id="3590" w:name="OLE_LINK2"/>
      <w:bookmarkStart w:id="3591" w:name="_Toc2701"/>
      <w:commentRangeStart w:id="3592"/>
      <w:r>
        <w:rPr>
          <w:rFonts w:hint="eastAsia"/>
        </w:rPr>
        <w:t>外包回收信息明细报表</w:t>
      </w:r>
      <w:bookmarkEnd w:id="3590"/>
      <w:bookmarkEnd w:id="3591"/>
      <w:commentRangeEnd w:id="3592"/>
      <w:r>
        <w:commentReference w:id="3592"/>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1F9F58E" w14:textId="77777777">
        <w:trPr>
          <w:trHeight w:val="225"/>
        </w:trPr>
        <w:tc>
          <w:tcPr>
            <w:tcW w:w="1985" w:type="dxa"/>
            <w:shd w:val="clear" w:color="auto" w:fill="D9D9D9"/>
          </w:tcPr>
          <w:p w14:paraId="255473FC" w14:textId="77777777" w:rsidR="00DC1257" w:rsidRDefault="007579A1">
            <w:pPr>
              <w:spacing w:line="360" w:lineRule="atLeast"/>
              <w:rPr>
                <w:szCs w:val="21"/>
              </w:rPr>
            </w:pPr>
            <w:r>
              <w:rPr>
                <w:rFonts w:hint="eastAsia"/>
                <w:szCs w:val="21"/>
              </w:rPr>
              <w:t>功能描述</w:t>
            </w:r>
          </w:p>
        </w:tc>
        <w:tc>
          <w:tcPr>
            <w:tcW w:w="7087" w:type="dxa"/>
          </w:tcPr>
          <w:p w14:paraId="33F25029"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展示查询已承包给外包机构的客户回收后的明细报表。</w:t>
            </w:r>
          </w:p>
        </w:tc>
      </w:tr>
      <w:tr w:rsidR="00DC1257" w14:paraId="0C62E0E3" w14:textId="77777777">
        <w:trPr>
          <w:trHeight w:val="225"/>
        </w:trPr>
        <w:tc>
          <w:tcPr>
            <w:tcW w:w="1985" w:type="dxa"/>
            <w:shd w:val="clear" w:color="auto" w:fill="D9D9D9"/>
          </w:tcPr>
          <w:p w14:paraId="1D4E3F6D" w14:textId="77777777" w:rsidR="00DC1257" w:rsidRDefault="007579A1">
            <w:pPr>
              <w:spacing w:line="360" w:lineRule="atLeast"/>
              <w:rPr>
                <w:szCs w:val="21"/>
              </w:rPr>
            </w:pPr>
            <w:r>
              <w:rPr>
                <w:rFonts w:hint="eastAsia"/>
                <w:szCs w:val="21"/>
              </w:rPr>
              <w:t>页面输入</w:t>
            </w:r>
          </w:p>
        </w:tc>
        <w:tc>
          <w:tcPr>
            <w:tcW w:w="7087" w:type="dxa"/>
          </w:tcPr>
          <w:p w14:paraId="5DE3EF5E" w14:textId="77777777" w:rsidR="00DC1257" w:rsidRDefault="007579A1">
            <w:pPr>
              <w:spacing w:line="360" w:lineRule="atLeast"/>
            </w:pPr>
            <w:r>
              <w:rPr>
                <w:rFonts w:hint="eastAsia"/>
              </w:rPr>
              <w:t>外包机构</w:t>
            </w:r>
            <w:r>
              <w:rPr>
                <w:rFonts w:hint="eastAsia"/>
              </w:rPr>
              <w:t>[</w:t>
            </w:r>
            <w:r>
              <w:rPr>
                <w:rFonts w:hint="eastAsia"/>
              </w:rPr>
              <w:t>下拉框</w:t>
            </w:r>
            <w:r>
              <w:rPr>
                <w:rFonts w:hint="eastAsia"/>
              </w:rPr>
              <w:t>]</w:t>
            </w:r>
            <w:r>
              <w:rPr>
                <w:rFonts w:hint="eastAsia"/>
              </w:rPr>
              <w:t>，催收强度</w:t>
            </w:r>
            <w:r>
              <w:rPr>
                <w:rFonts w:hint="eastAsia"/>
              </w:rPr>
              <w:t>[</w:t>
            </w:r>
            <w:r>
              <w:rPr>
                <w:rFonts w:hint="eastAsia"/>
              </w:rPr>
              <w:t>下拉框</w:t>
            </w:r>
            <w:r>
              <w:rPr>
                <w:rFonts w:hint="eastAsia"/>
              </w:rPr>
              <w:t>]</w:t>
            </w:r>
          </w:p>
        </w:tc>
      </w:tr>
      <w:tr w:rsidR="00DC1257" w14:paraId="72E8B371" w14:textId="77777777">
        <w:trPr>
          <w:trHeight w:val="225"/>
        </w:trPr>
        <w:tc>
          <w:tcPr>
            <w:tcW w:w="1985" w:type="dxa"/>
            <w:shd w:val="clear" w:color="auto" w:fill="D9D9D9"/>
          </w:tcPr>
          <w:p w14:paraId="485A21FB" w14:textId="77777777" w:rsidR="00DC1257" w:rsidRDefault="007579A1">
            <w:pPr>
              <w:spacing w:line="360" w:lineRule="atLeast"/>
              <w:rPr>
                <w:szCs w:val="21"/>
              </w:rPr>
            </w:pPr>
            <w:r>
              <w:rPr>
                <w:rFonts w:hint="eastAsia"/>
                <w:szCs w:val="21"/>
              </w:rPr>
              <w:t>页面输出</w:t>
            </w:r>
          </w:p>
        </w:tc>
        <w:tc>
          <w:tcPr>
            <w:tcW w:w="7087" w:type="dxa"/>
          </w:tcPr>
          <w:p w14:paraId="44D678E5" w14:textId="77777777" w:rsidR="00DC1257" w:rsidRDefault="007579A1">
            <w:pPr>
              <w:spacing w:line="360" w:lineRule="atLeast"/>
              <w:rPr>
                <w:szCs w:val="21"/>
              </w:rPr>
            </w:pPr>
            <w:r>
              <w:rPr>
                <w:rFonts w:hint="eastAsia"/>
              </w:rPr>
              <w:t>机构编号，客户号，客户姓名，证件号，外包机构，账号，委外日期，到期日期，外包金额，催收强度，还款金额，还款日期</w:t>
            </w:r>
          </w:p>
        </w:tc>
      </w:tr>
      <w:tr w:rsidR="00DC1257" w14:paraId="35B19769" w14:textId="77777777">
        <w:trPr>
          <w:trHeight w:val="225"/>
        </w:trPr>
        <w:tc>
          <w:tcPr>
            <w:tcW w:w="1985" w:type="dxa"/>
            <w:shd w:val="clear" w:color="auto" w:fill="D9D9D9"/>
          </w:tcPr>
          <w:p w14:paraId="6438F67A" w14:textId="77777777" w:rsidR="00DC1257" w:rsidRDefault="007579A1">
            <w:pPr>
              <w:spacing w:line="360" w:lineRule="atLeast"/>
              <w:rPr>
                <w:szCs w:val="21"/>
              </w:rPr>
            </w:pPr>
            <w:r>
              <w:rPr>
                <w:rFonts w:hint="eastAsia"/>
                <w:szCs w:val="21"/>
              </w:rPr>
              <w:t>参考画面</w:t>
            </w:r>
          </w:p>
        </w:tc>
        <w:tc>
          <w:tcPr>
            <w:tcW w:w="7087" w:type="dxa"/>
          </w:tcPr>
          <w:p w14:paraId="78548D0B"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73EFAFA9" wp14:editId="4D32DDD4">
                  <wp:extent cx="4327525" cy="829310"/>
                  <wp:effectExtent l="0" t="0" r="15875" b="889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
                          <pic:cNvPicPr>
                            <a:picLocks noChangeAspect="1"/>
                          </pic:cNvPicPr>
                        </pic:nvPicPr>
                        <pic:blipFill>
                          <a:blip r:embed="rId268" cstate="print"/>
                          <a:stretch>
                            <a:fillRect/>
                          </a:stretch>
                        </pic:blipFill>
                        <pic:spPr>
                          <a:xfrm>
                            <a:off x="0" y="0"/>
                            <a:ext cx="4327525" cy="829310"/>
                          </a:xfrm>
                          <a:prstGeom prst="rect">
                            <a:avLst/>
                          </a:prstGeom>
                          <a:noFill/>
                          <a:ln w="9525">
                            <a:noFill/>
                            <a:miter/>
                          </a:ln>
                        </pic:spPr>
                      </pic:pic>
                    </a:graphicData>
                  </a:graphic>
                </wp:inline>
              </w:drawing>
            </w:r>
          </w:p>
          <w:p w14:paraId="5EB3E05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3374FC89" wp14:editId="2A08EA8A">
                  <wp:extent cx="4255135" cy="2292985"/>
                  <wp:effectExtent l="0" t="0" r="12065" b="12065"/>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269" cstate="print"/>
                          <a:stretch>
                            <a:fillRect/>
                          </a:stretch>
                        </pic:blipFill>
                        <pic:spPr>
                          <a:xfrm>
                            <a:off x="0" y="0"/>
                            <a:ext cx="4255135" cy="2292985"/>
                          </a:xfrm>
                          <a:prstGeom prst="rect">
                            <a:avLst/>
                          </a:prstGeom>
                          <a:noFill/>
                          <a:ln w="9525">
                            <a:noFill/>
                            <a:miter/>
                          </a:ln>
                        </pic:spPr>
                      </pic:pic>
                    </a:graphicData>
                  </a:graphic>
                </wp:inline>
              </w:drawing>
            </w:r>
          </w:p>
        </w:tc>
      </w:tr>
      <w:tr w:rsidR="00DC1257" w14:paraId="447342F3" w14:textId="77777777">
        <w:trPr>
          <w:trHeight w:val="225"/>
        </w:trPr>
        <w:tc>
          <w:tcPr>
            <w:tcW w:w="1985" w:type="dxa"/>
            <w:shd w:val="clear" w:color="auto" w:fill="D9D9D9"/>
          </w:tcPr>
          <w:p w14:paraId="790A6704" w14:textId="77777777" w:rsidR="00DC1257" w:rsidRDefault="007579A1">
            <w:pPr>
              <w:spacing w:line="360" w:lineRule="atLeast"/>
              <w:rPr>
                <w:szCs w:val="21"/>
              </w:rPr>
            </w:pPr>
            <w:r>
              <w:rPr>
                <w:rFonts w:hint="eastAsia"/>
                <w:szCs w:val="21"/>
              </w:rPr>
              <w:t>业务规则</w:t>
            </w:r>
          </w:p>
        </w:tc>
        <w:tc>
          <w:tcPr>
            <w:tcW w:w="7087" w:type="dxa"/>
          </w:tcPr>
          <w:p w14:paraId="1F1EF66C"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01E04B5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14B7856D" w14:textId="77777777" w:rsidR="00DC1257" w:rsidRDefault="007579A1">
            <w:r>
              <w:rPr>
                <w:rFonts w:hint="eastAsia"/>
              </w:rPr>
              <w:t>业务：账户层，取在外包中未退案的案件对应的还款明细，入账日期从当月</w:t>
            </w:r>
            <w:r>
              <w:rPr>
                <w:rFonts w:hint="eastAsia"/>
              </w:rPr>
              <w:t>1</w:t>
            </w:r>
            <w:r>
              <w:rPr>
                <w:rFonts w:hint="eastAsia"/>
              </w:rPr>
              <w:t>号到</w:t>
            </w:r>
            <w:proofErr w:type="gramStart"/>
            <w:r>
              <w:rPr>
                <w:rFonts w:hint="eastAsia"/>
              </w:rPr>
              <w:t>跑批日</w:t>
            </w:r>
            <w:proofErr w:type="gramEnd"/>
          </w:p>
          <w:p w14:paraId="5F86763F" w14:textId="77777777" w:rsidR="00DC1257" w:rsidRDefault="007579A1">
            <w:pPr>
              <w:rPr>
                <w:szCs w:val="21"/>
              </w:rPr>
            </w:pPr>
            <w:r>
              <w:rPr>
                <w:rFonts w:hint="eastAsia"/>
              </w:rPr>
              <w:t>条件：外包机构、催收强度</w:t>
            </w:r>
          </w:p>
        </w:tc>
      </w:tr>
      <w:tr w:rsidR="00DC1257" w14:paraId="6FE1FE33" w14:textId="77777777">
        <w:trPr>
          <w:trHeight w:val="225"/>
        </w:trPr>
        <w:tc>
          <w:tcPr>
            <w:tcW w:w="1985" w:type="dxa"/>
            <w:shd w:val="clear" w:color="auto" w:fill="D9D9D9"/>
          </w:tcPr>
          <w:p w14:paraId="14DC4BFB" w14:textId="77777777" w:rsidR="00DC1257" w:rsidRDefault="007579A1">
            <w:pPr>
              <w:spacing w:line="360" w:lineRule="atLeast"/>
              <w:rPr>
                <w:szCs w:val="21"/>
              </w:rPr>
            </w:pPr>
            <w:r>
              <w:rPr>
                <w:rFonts w:hint="eastAsia"/>
                <w:szCs w:val="21"/>
              </w:rPr>
              <w:t>备注</w:t>
            </w:r>
          </w:p>
        </w:tc>
        <w:tc>
          <w:tcPr>
            <w:tcW w:w="7087" w:type="dxa"/>
          </w:tcPr>
          <w:p w14:paraId="625B9EA5"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4BE1D7B3" w14:textId="77777777" w:rsidR="00DC1257" w:rsidRDefault="00DC1257"/>
    <w:p w14:paraId="321CBA88" w14:textId="77777777" w:rsidR="00DC1257" w:rsidRDefault="007579A1">
      <w:pPr>
        <w:pStyle w:val="2"/>
      </w:pPr>
      <w:bookmarkStart w:id="3593" w:name="_Toc29265"/>
      <w:commentRangeStart w:id="3594"/>
      <w:proofErr w:type="gramStart"/>
      <w:r>
        <w:rPr>
          <w:rFonts w:hint="eastAsia"/>
        </w:rPr>
        <w:lastRenderedPageBreak/>
        <w:t>外催案件日</w:t>
      </w:r>
      <w:proofErr w:type="gramEnd"/>
      <w:r>
        <w:rPr>
          <w:rFonts w:hint="eastAsia"/>
        </w:rPr>
        <w:t>还款明细报表</w:t>
      </w:r>
      <w:bookmarkEnd w:id="3593"/>
      <w:commentRangeEnd w:id="3594"/>
      <w:r>
        <w:commentReference w:id="3594"/>
      </w:r>
    </w:p>
    <w:p w14:paraId="132CB858" w14:textId="77777777" w:rsidR="00DC1257" w:rsidRDefault="007579A1">
      <w:r>
        <w:rPr>
          <w:rFonts w:hint="eastAsia"/>
        </w:rPr>
        <w:t xml:space="preserve">      </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D280D42" w14:textId="77777777">
        <w:trPr>
          <w:trHeight w:val="225"/>
        </w:trPr>
        <w:tc>
          <w:tcPr>
            <w:tcW w:w="1985" w:type="dxa"/>
            <w:shd w:val="clear" w:color="auto" w:fill="D9D9D9"/>
          </w:tcPr>
          <w:p w14:paraId="35A8BFA4" w14:textId="77777777" w:rsidR="00DC1257" w:rsidRDefault="007579A1">
            <w:pPr>
              <w:spacing w:line="360" w:lineRule="atLeast"/>
              <w:rPr>
                <w:szCs w:val="21"/>
              </w:rPr>
            </w:pPr>
            <w:r>
              <w:rPr>
                <w:rFonts w:hint="eastAsia"/>
                <w:szCs w:val="21"/>
              </w:rPr>
              <w:t>功能描述</w:t>
            </w:r>
          </w:p>
        </w:tc>
        <w:tc>
          <w:tcPr>
            <w:tcW w:w="7087" w:type="dxa"/>
          </w:tcPr>
          <w:p w14:paraId="25CCCED8" w14:textId="77777777" w:rsidR="00DC1257" w:rsidRDefault="007579A1">
            <w:pPr>
              <w:pStyle w:val="ISO"/>
              <w:spacing w:beforeLines="0" w:line="360" w:lineRule="atLeast"/>
              <w:ind w:firstLine="0"/>
              <w:rPr>
                <w:rFonts w:ascii="Times New Roman" w:eastAsia="宋体"/>
                <w:sz w:val="21"/>
                <w:szCs w:val="21"/>
              </w:rPr>
            </w:pPr>
            <w:r>
              <w:rPr>
                <w:rFonts w:ascii="Times New Roman" w:eastAsia="宋体" w:hint="eastAsia"/>
                <w:sz w:val="21"/>
                <w:szCs w:val="21"/>
              </w:rPr>
              <w:t>展示查询已承包给</w:t>
            </w:r>
            <w:proofErr w:type="gramStart"/>
            <w:r>
              <w:rPr>
                <w:rFonts w:ascii="Times New Roman" w:eastAsia="宋体" w:hint="eastAsia"/>
                <w:sz w:val="21"/>
                <w:szCs w:val="21"/>
              </w:rPr>
              <w:t>外催机构</w:t>
            </w:r>
            <w:proofErr w:type="gramEnd"/>
            <w:r>
              <w:rPr>
                <w:rFonts w:ascii="Times New Roman" w:eastAsia="宋体" w:hint="eastAsia"/>
                <w:sz w:val="21"/>
                <w:szCs w:val="21"/>
              </w:rPr>
              <w:t>的客户案件，到期后的还款明细报表。</w:t>
            </w:r>
          </w:p>
        </w:tc>
      </w:tr>
      <w:tr w:rsidR="00DC1257" w14:paraId="2413D84E" w14:textId="77777777">
        <w:trPr>
          <w:trHeight w:val="225"/>
        </w:trPr>
        <w:tc>
          <w:tcPr>
            <w:tcW w:w="1985" w:type="dxa"/>
            <w:shd w:val="clear" w:color="auto" w:fill="D9D9D9"/>
          </w:tcPr>
          <w:p w14:paraId="4491802F" w14:textId="77777777" w:rsidR="00DC1257" w:rsidRDefault="007579A1">
            <w:pPr>
              <w:spacing w:line="360" w:lineRule="atLeast"/>
              <w:rPr>
                <w:szCs w:val="21"/>
              </w:rPr>
            </w:pPr>
            <w:r>
              <w:rPr>
                <w:rFonts w:hint="eastAsia"/>
                <w:szCs w:val="21"/>
              </w:rPr>
              <w:t>页面输入</w:t>
            </w:r>
          </w:p>
        </w:tc>
        <w:tc>
          <w:tcPr>
            <w:tcW w:w="7087" w:type="dxa"/>
          </w:tcPr>
          <w:p w14:paraId="1CEF516F" w14:textId="77777777" w:rsidR="00DC1257" w:rsidRDefault="007579A1">
            <w:pPr>
              <w:spacing w:line="360" w:lineRule="atLeast"/>
            </w:pPr>
            <w:r>
              <w:rPr>
                <w:rFonts w:hint="eastAsia"/>
              </w:rPr>
              <w:t>厂商</w:t>
            </w:r>
            <w:r>
              <w:rPr>
                <w:rFonts w:hint="eastAsia"/>
              </w:rPr>
              <w:t>[</w:t>
            </w:r>
            <w:r>
              <w:rPr>
                <w:rFonts w:hint="eastAsia"/>
              </w:rPr>
              <w:t>下拉框</w:t>
            </w:r>
            <w:r>
              <w:rPr>
                <w:rFonts w:hint="eastAsia"/>
              </w:rPr>
              <w:t>]</w:t>
            </w:r>
            <w:r>
              <w:rPr>
                <w:rFonts w:hint="eastAsia"/>
              </w:rPr>
              <w:t>，日期</w:t>
            </w:r>
            <w:r>
              <w:rPr>
                <w:rFonts w:hint="eastAsia"/>
              </w:rPr>
              <w:t>[</w:t>
            </w:r>
            <w:r>
              <w:rPr>
                <w:rFonts w:hint="eastAsia"/>
              </w:rPr>
              <w:t>日期格式</w:t>
            </w:r>
            <w:r>
              <w:rPr>
                <w:rFonts w:hint="eastAsia"/>
              </w:rPr>
              <w:t>]</w:t>
            </w:r>
          </w:p>
        </w:tc>
      </w:tr>
      <w:tr w:rsidR="00DC1257" w14:paraId="58451BCC" w14:textId="77777777">
        <w:trPr>
          <w:trHeight w:val="225"/>
        </w:trPr>
        <w:tc>
          <w:tcPr>
            <w:tcW w:w="1985" w:type="dxa"/>
            <w:shd w:val="clear" w:color="auto" w:fill="D9D9D9"/>
          </w:tcPr>
          <w:p w14:paraId="285DFF08" w14:textId="77777777" w:rsidR="00DC1257" w:rsidRDefault="007579A1">
            <w:pPr>
              <w:spacing w:line="360" w:lineRule="atLeast"/>
              <w:rPr>
                <w:szCs w:val="21"/>
              </w:rPr>
            </w:pPr>
            <w:r>
              <w:rPr>
                <w:rFonts w:hint="eastAsia"/>
                <w:szCs w:val="21"/>
              </w:rPr>
              <w:t>页面输出</w:t>
            </w:r>
          </w:p>
        </w:tc>
        <w:tc>
          <w:tcPr>
            <w:tcW w:w="7087" w:type="dxa"/>
          </w:tcPr>
          <w:p w14:paraId="390D8F74" w14:textId="77777777" w:rsidR="00DC1257" w:rsidRDefault="007579A1">
            <w:pPr>
              <w:spacing w:line="360" w:lineRule="atLeast"/>
              <w:rPr>
                <w:szCs w:val="21"/>
              </w:rPr>
            </w:pPr>
            <w:r>
              <w:rPr>
                <w:rFonts w:hint="eastAsia"/>
              </w:rPr>
              <w:t>案件号，卡号，账户号，</w:t>
            </w:r>
            <w:proofErr w:type="gramStart"/>
            <w:r>
              <w:rPr>
                <w:rFonts w:hint="eastAsia"/>
              </w:rPr>
              <w:t>外催机构</w:t>
            </w:r>
            <w:proofErr w:type="gramEnd"/>
            <w:r>
              <w:rPr>
                <w:rFonts w:hint="eastAsia"/>
              </w:rPr>
              <w:t>，姓名，还款金额，绩效金额，城市，系统余额，委托开始时间，催收强度，案件来源</w:t>
            </w:r>
          </w:p>
        </w:tc>
      </w:tr>
      <w:tr w:rsidR="00DC1257" w14:paraId="4AC22806" w14:textId="77777777">
        <w:trPr>
          <w:trHeight w:val="225"/>
        </w:trPr>
        <w:tc>
          <w:tcPr>
            <w:tcW w:w="1985" w:type="dxa"/>
            <w:shd w:val="clear" w:color="auto" w:fill="D9D9D9"/>
          </w:tcPr>
          <w:p w14:paraId="6E4845F6" w14:textId="77777777" w:rsidR="00DC1257" w:rsidRDefault="007579A1">
            <w:pPr>
              <w:spacing w:line="360" w:lineRule="atLeast"/>
              <w:rPr>
                <w:szCs w:val="21"/>
              </w:rPr>
            </w:pPr>
            <w:r>
              <w:rPr>
                <w:rFonts w:hint="eastAsia"/>
                <w:szCs w:val="21"/>
              </w:rPr>
              <w:t>参考画面</w:t>
            </w:r>
          </w:p>
        </w:tc>
        <w:tc>
          <w:tcPr>
            <w:tcW w:w="7087" w:type="dxa"/>
          </w:tcPr>
          <w:p w14:paraId="65B0DAF0" w14:textId="77777777" w:rsidR="00DC1257" w:rsidRDefault="007579A1">
            <w:pPr>
              <w:widowControl/>
              <w:overflowPunct w:val="0"/>
              <w:autoSpaceDE w:val="0"/>
              <w:autoSpaceDN w:val="0"/>
              <w:adjustRightInd w:val="0"/>
              <w:spacing w:after="100" w:line="360" w:lineRule="atLeast"/>
              <w:textAlignment w:val="baseline"/>
            </w:pPr>
            <w:r>
              <w:rPr>
                <w:noProof/>
              </w:rPr>
              <w:drawing>
                <wp:inline distT="0" distB="0" distL="114300" distR="114300" wp14:anchorId="331A70A6" wp14:editId="186052D8">
                  <wp:extent cx="4272915" cy="725805"/>
                  <wp:effectExtent l="0" t="0" r="13335" b="1714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70" cstate="print"/>
                          <a:stretch>
                            <a:fillRect/>
                          </a:stretch>
                        </pic:blipFill>
                        <pic:spPr>
                          <a:xfrm>
                            <a:off x="0" y="0"/>
                            <a:ext cx="4272915" cy="725805"/>
                          </a:xfrm>
                          <a:prstGeom prst="rect">
                            <a:avLst/>
                          </a:prstGeom>
                          <a:noFill/>
                          <a:ln w="9525">
                            <a:noFill/>
                            <a:miter/>
                          </a:ln>
                        </pic:spPr>
                      </pic:pic>
                    </a:graphicData>
                  </a:graphic>
                </wp:inline>
              </w:drawing>
            </w:r>
          </w:p>
          <w:p w14:paraId="4CCC0AAB"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noProof/>
              </w:rPr>
              <w:drawing>
                <wp:inline distT="0" distB="0" distL="114300" distR="114300" wp14:anchorId="4256E755" wp14:editId="1AF590EE">
                  <wp:extent cx="4205605" cy="2475230"/>
                  <wp:effectExtent l="0" t="0" r="4445" b="127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
                          <pic:cNvPicPr>
                            <a:picLocks noChangeAspect="1"/>
                          </pic:cNvPicPr>
                        </pic:nvPicPr>
                        <pic:blipFill>
                          <a:blip r:embed="rId271" cstate="print"/>
                          <a:stretch>
                            <a:fillRect/>
                          </a:stretch>
                        </pic:blipFill>
                        <pic:spPr>
                          <a:xfrm>
                            <a:off x="0" y="0"/>
                            <a:ext cx="4205605" cy="2475230"/>
                          </a:xfrm>
                          <a:prstGeom prst="rect">
                            <a:avLst/>
                          </a:prstGeom>
                          <a:noFill/>
                          <a:ln w="9525">
                            <a:noFill/>
                            <a:miter/>
                          </a:ln>
                        </pic:spPr>
                      </pic:pic>
                    </a:graphicData>
                  </a:graphic>
                </wp:inline>
              </w:drawing>
            </w:r>
          </w:p>
        </w:tc>
      </w:tr>
      <w:tr w:rsidR="00DC1257" w14:paraId="1F1C93B0" w14:textId="77777777">
        <w:trPr>
          <w:trHeight w:val="225"/>
        </w:trPr>
        <w:tc>
          <w:tcPr>
            <w:tcW w:w="1985" w:type="dxa"/>
            <w:shd w:val="clear" w:color="auto" w:fill="D9D9D9"/>
          </w:tcPr>
          <w:p w14:paraId="15864938" w14:textId="77777777" w:rsidR="00DC1257" w:rsidRDefault="007579A1">
            <w:pPr>
              <w:spacing w:line="360" w:lineRule="atLeast"/>
              <w:rPr>
                <w:szCs w:val="21"/>
              </w:rPr>
            </w:pPr>
            <w:r>
              <w:rPr>
                <w:rFonts w:hint="eastAsia"/>
                <w:szCs w:val="21"/>
              </w:rPr>
              <w:t>业务规则</w:t>
            </w:r>
          </w:p>
        </w:tc>
        <w:tc>
          <w:tcPr>
            <w:tcW w:w="7087" w:type="dxa"/>
          </w:tcPr>
          <w:p w14:paraId="5BB3B76B"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 xml:space="preserve">1. </w:t>
            </w:r>
            <w:r>
              <w:rPr>
                <w:rFonts w:ascii="Times New Roman" w:hAnsi="Times New Roman" w:hint="eastAsia"/>
                <w:szCs w:val="21"/>
              </w:rPr>
              <w:t>给出查询条件点击查询</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，查出满足查询条件的信息，显示在结果列表中；点击重置</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，清空查询条件输入信息。</w:t>
            </w:r>
          </w:p>
          <w:p w14:paraId="1890680E" w14:textId="77777777" w:rsidR="00DC1257" w:rsidRDefault="007579A1">
            <w:pPr>
              <w:pStyle w:val="21"/>
              <w:spacing w:after="60" w:line="360" w:lineRule="atLeast"/>
              <w:ind w:leftChars="0" w:left="0"/>
              <w:rPr>
                <w:rFonts w:ascii="Times New Roman" w:hAnsi="Times New Roman"/>
                <w:szCs w:val="21"/>
              </w:rPr>
            </w:pPr>
            <w:r>
              <w:rPr>
                <w:rFonts w:ascii="Times New Roman" w:hAnsi="Times New Roman" w:hint="eastAsia"/>
                <w:szCs w:val="21"/>
              </w:rPr>
              <w:t>2.</w:t>
            </w:r>
            <w:r>
              <w:rPr>
                <w:rFonts w:ascii="Times New Roman" w:hAnsi="Times New Roman" w:hint="eastAsia"/>
                <w:szCs w:val="21"/>
              </w:rPr>
              <w:t>点击导出报表</w:t>
            </w:r>
            <w:r>
              <w:rPr>
                <w:rFonts w:ascii="Times New Roman" w:hAnsi="Times New Roman" w:hint="eastAsia"/>
                <w:szCs w:val="21"/>
              </w:rPr>
              <w:t>[</w:t>
            </w:r>
            <w:r>
              <w:rPr>
                <w:rFonts w:ascii="Times New Roman" w:hAnsi="Times New Roman" w:hint="eastAsia"/>
                <w:szCs w:val="21"/>
              </w:rPr>
              <w:t>按钮</w:t>
            </w:r>
            <w:r>
              <w:rPr>
                <w:rFonts w:ascii="Times New Roman" w:hAnsi="Times New Roman" w:hint="eastAsia"/>
                <w:szCs w:val="21"/>
              </w:rPr>
              <w:t>]</w:t>
            </w:r>
            <w:r>
              <w:rPr>
                <w:rFonts w:ascii="Times New Roman" w:hAnsi="Times New Roman" w:hint="eastAsia"/>
                <w:szCs w:val="21"/>
              </w:rPr>
              <w:t>：将该项数据全部导出。</w:t>
            </w:r>
          </w:p>
          <w:p w14:paraId="76F48EF0" w14:textId="77777777" w:rsidR="00DC1257" w:rsidRDefault="007579A1">
            <w:pPr>
              <w:widowControl/>
              <w:overflowPunct w:val="0"/>
              <w:autoSpaceDE w:val="0"/>
              <w:autoSpaceDN w:val="0"/>
              <w:adjustRightInd w:val="0"/>
              <w:spacing w:after="100"/>
              <w:jc w:val="left"/>
              <w:textAlignment w:val="baseline"/>
              <w:rPr>
                <w:rFonts w:ascii="宋体" w:hAnsi="宋体"/>
                <w:sz w:val="20"/>
                <w:szCs w:val="20"/>
              </w:rPr>
            </w:pPr>
            <w:r>
              <w:rPr>
                <w:rFonts w:ascii="宋体" w:hAnsi="宋体" w:hint="eastAsia"/>
                <w:sz w:val="20"/>
                <w:szCs w:val="20"/>
              </w:rPr>
              <w:t>业务：统计某日委</w:t>
            </w:r>
            <w:proofErr w:type="gramStart"/>
            <w:r>
              <w:rPr>
                <w:rFonts w:ascii="宋体" w:hAnsi="宋体" w:hint="eastAsia"/>
                <w:sz w:val="20"/>
                <w:szCs w:val="20"/>
              </w:rPr>
              <w:t>外案件</w:t>
            </w:r>
            <w:proofErr w:type="gramEnd"/>
            <w:r>
              <w:rPr>
                <w:rFonts w:ascii="宋体" w:hAnsi="宋体" w:hint="eastAsia"/>
                <w:sz w:val="20"/>
                <w:szCs w:val="20"/>
              </w:rPr>
              <w:t>的还款明细。包含还款日期，还款金额等信息。绩效金额为该笔还款的佣金，</w:t>
            </w:r>
            <w:proofErr w:type="gramStart"/>
            <w:r>
              <w:rPr>
                <w:rFonts w:ascii="宋体" w:hAnsi="宋体" w:hint="eastAsia"/>
                <w:sz w:val="20"/>
                <w:szCs w:val="20"/>
              </w:rPr>
              <w:t>当天委案</w:t>
            </w:r>
            <w:proofErr w:type="gramEnd"/>
            <w:r>
              <w:rPr>
                <w:rFonts w:ascii="宋体" w:hAnsi="宋体" w:hint="eastAsia"/>
                <w:sz w:val="20"/>
                <w:szCs w:val="20"/>
              </w:rPr>
              <w:t>金额为该用户还剩的委外金额，系统余额为该用户的剩余额度，当该用户</w:t>
            </w:r>
            <w:proofErr w:type="gramStart"/>
            <w:r>
              <w:rPr>
                <w:rFonts w:ascii="宋体" w:hAnsi="宋体" w:hint="eastAsia"/>
                <w:sz w:val="20"/>
                <w:szCs w:val="20"/>
              </w:rPr>
              <w:t>将委案金</w:t>
            </w:r>
            <w:proofErr w:type="gramEnd"/>
            <w:r>
              <w:rPr>
                <w:rFonts w:ascii="宋体" w:hAnsi="宋体" w:hint="eastAsia"/>
                <w:sz w:val="20"/>
                <w:szCs w:val="20"/>
              </w:rPr>
              <w:t>额全部还清后该客户即为满意客户。</w:t>
            </w:r>
          </w:p>
        </w:tc>
      </w:tr>
      <w:tr w:rsidR="00DC1257" w14:paraId="7CEED979" w14:textId="77777777">
        <w:trPr>
          <w:trHeight w:val="225"/>
        </w:trPr>
        <w:tc>
          <w:tcPr>
            <w:tcW w:w="1985" w:type="dxa"/>
            <w:shd w:val="clear" w:color="auto" w:fill="D9D9D9"/>
          </w:tcPr>
          <w:p w14:paraId="265A7C37" w14:textId="77777777" w:rsidR="00DC1257" w:rsidRDefault="007579A1">
            <w:pPr>
              <w:spacing w:line="360" w:lineRule="atLeast"/>
              <w:rPr>
                <w:szCs w:val="21"/>
              </w:rPr>
            </w:pPr>
            <w:r>
              <w:rPr>
                <w:rFonts w:hint="eastAsia"/>
                <w:szCs w:val="21"/>
              </w:rPr>
              <w:t>备注</w:t>
            </w:r>
          </w:p>
        </w:tc>
        <w:tc>
          <w:tcPr>
            <w:tcW w:w="7087" w:type="dxa"/>
          </w:tcPr>
          <w:p w14:paraId="785C0313"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219F49C" w14:textId="77777777" w:rsidR="00DC1257" w:rsidRDefault="00DC1257"/>
    <w:p w14:paraId="68C9F609" w14:textId="77777777" w:rsidR="00DC1257" w:rsidRDefault="007579A1">
      <w:pPr>
        <w:pStyle w:val="2"/>
      </w:pPr>
      <w:bookmarkStart w:id="3595" w:name="_Toc32477"/>
      <w:r>
        <w:rPr>
          <w:rFonts w:hint="eastAsia"/>
        </w:rPr>
        <w:t>催收业务统计报表</w:t>
      </w:r>
      <w:bookmarkEnd w:id="3595"/>
    </w:p>
    <w:p w14:paraId="26F0B0BB" w14:textId="77777777" w:rsidR="00DC1257" w:rsidRDefault="007579A1">
      <w:r>
        <w:rPr>
          <w:rFonts w:hint="eastAsia"/>
        </w:rPr>
        <w:t xml:space="preserve"> </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41E26CA" w14:textId="77777777">
        <w:trPr>
          <w:trHeight w:val="225"/>
        </w:trPr>
        <w:tc>
          <w:tcPr>
            <w:tcW w:w="1985" w:type="dxa"/>
            <w:shd w:val="clear" w:color="auto" w:fill="D9D9D9"/>
          </w:tcPr>
          <w:p w14:paraId="7AB8BA44" w14:textId="77777777" w:rsidR="00DC1257" w:rsidRDefault="007579A1">
            <w:pPr>
              <w:spacing w:line="360" w:lineRule="atLeast"/>
              <w:rPr>
                <w:szCs w:val="21"/>
              </w:rPr>
            </w:pPr>
            <w:r>
              <w:rPr>
                <w:rFonts w:hint="eastAsia"/>
                <w:szCs w:val="21"/>
              </w:rPr>
              <w:t>功能描述</w:t>
            </w:r>
          </w:p>
        </w:tc>
        <w:tc>
          <w:tcPr>
            <w:tcW w:w="7087" w:type="dxa"/>
          </w:tcPr>
          <w:p w14:paraId="1BCEB5B8" w14:textId="77777777" w:rsidR="00DC1257" w:rsidRDefault="007579A1">
            <w:pPr>
              <w:ind w:firstLineChars="150" w:firstLine="300"/>
              <w:rPr>
                <w:sz w:val="20"/>
                <w:szCs w:val="20"/>
              </w:rPr>
            </w:pPr>
            <w:r>
              <w:rPr>
                <w:rFonts w:hint="eastAsia"/>
                <w:sz w:val="20"/>
                <w:szCs w:val="20"/>
              </w:rPr>
              <w:t>催收业绩统计报表主要是对每个催收员处理案件情况统计，对有回收（部分回收和全部回收）的回收金额、时间、回正数等信息进行统计。根据这些统计信息，后续为计算催收员绩效奖金、优秀员工等福利提供依据。</w:t>
            </w:r>
          </w:p>
        </w:tc>
      </w:tr>
      <w:tr w:rsidR="00DC1257" w14:paraId="0A450571" w14:textId="77777777">
        <w:trPr>
          <w:trHeight w:val="225"/>
        </w:trPr>
        <w:tc>
          <w:tcPr>
            <w:tcW w:w="1985" w:type="dxa"/>
            <w:shd w:val="clear" w:color="auto" w:fill="D9D9D9"/>
          </w:tcPr>
          <w:p w14:paraId="73C2F024" w14:textId="77777777" w:rsidR="00DC1257" w:rsidRDefault="007579A1">
            <w:pPr>
              <w:spacing w:line="360" w:lineRule="atLeast"/>
              <w:rPr>
                <w:szCs w:val="21"/>
              </w:rPr>
            </w:pPr>
            <w:r>
              <w:rPr>
                <w:rFonts w:hint="eastAsia"/>
                <w:szCs w:val="21"/>
              </w:rPr>
              <w:t>页面输入</w:t>
            </w:r>
          </w:p>
        </w:tc>
        <w:tc>
          <w:tcPr>
            <w:tcW w:w="7087" w:type="dxa"/>
          </w:tcPr>
          <w:p w14:paraId="18839057" w14:textId="77777777" w:rsidR="00DC1257" w:rsidRDefault="007579A1">
            <w:pPr>
              <w:rPr>
                <w:rFonts w:ascii="宋体" w:hAnsi="宋体"/>
                <w:sz w:val="20"/>
                <w:szCs w:val="20"/>
              </w:rPr>
            </w:pPr>
            <w:r>
              <w:rPr>
                <w:rFonts w:ascii="宋体" w:hAnsi="宋体" w:hint="eastAsia"/>
                <w:sz w:val="20"/>
                <w:szCs w:val="20"/>
              </w:rPr>
              <w:t>按分案日期、结案日期、分案账龄、逾期天数、客户办单地区（省-市-区）、客户身份证地址（省-市-区）、借款金额、产品大类、产品小类、催收方案、催收归属、分案日期、结案日期、催收公司、催收员、分案账龄、标记字段（Tag1-Tag10) 进行查询</w:t>
            </w:r>
          </w:p>
        </w:tc>
      </w:tr>
      <w:tr w:rsidR="00DC1257" w14:paraId="2A54AF60" w14:textId="77777777">
        <w:trPr>
          <w:trHeight w:val="225"/>
        </w:trPr>
        <w:tc>
          <w:tcPr>
            <w:tcW w:w="1985" w:type="dxa"/>
            <w:shd w:val="clear" w:color="auto" w:fill="D9D9D9"/>
          </w:tcPr>
          <w:p w14:paraId="14EE7D7F" w14:textId="77777777" w:rsidR="00DC1257" w:rsidRDefault="007579A1">
            <w:pPr>
              <w:spacing w:line="360" w:lineRule="atLeast"/>
              <w:rPr>
                <w:szCs w:val="21"/>
              </w:rPr>
            </w:pPr>
            <w:r>
              <w:rPr>
                <w:rFonts w:hint="eastAsia"/>
                <w:szCs w:val="21"/>
              </w:rPr>
              <w:lastRenderedPageBreak/>
              <w:t>页面输出</w:t>
            </w:r>
          </w:p>
        </w:tc>
        <w:tc>
          <w:tcPr>
            <w:tcW w:w="7087" w:type="dxa"/>
          </w:tcPr>
          <w:p w14:paraId="1C512284" w14:textId="77777777" w:rsidR="00DC1257" w:rsidRDefault="007579A1">
            <w:pPr>
              <w:spacing w:line="360" w:lineRule="atLeast"/>
              <w:rPr>
                <w:rFonts w:ascii="宋体" w:hAnsi="宋体"/>
                <w:sz w:val="20"/>
                <w:szCs w:val="20"/>
              </w:rPr>
            </w:pPr>
            <w:r>
              <w:rPr>
                <w:rFonts w:ascii="宋体" w:hAnsi="宋体" w:hint="eastAsia"/>
                <w:sz w:val="20"/>
                <w:szCs w:val="20"/>
              </w:rPr>
              <w:t>客户姓名、催收员、证件号、账户号、逾期天数、逾期期数、</w:t>
            </w:r>
            <w:proofErr w:type="gramStart"/>
            <w:r>
              <w:rPr>
                <w:rFonts w:ascii="宋体" w:hAnsi="宋体" w:hint="eastAsia"/>
                <w:sz w:val="20"/>
                <w:szCs w:val="20"/>
              </w:rPr>
              <w:t>委案时</w:t>
            </w:r>
            <w:proofErr w:type="gramEnd"/>
            <w:r>
              <w:rPr>
                <w:rFonts w:ascii="宋体" w:hAnsi="宋体" w:hint="eastAsia"/>
                <w:sz w:val="20"/>
                <w:szCs w:val="20"/>
              </w:rPr>
              <w:t>逾期金额、当天逾期金额、催收机构、分案批次、分案日期、结案日期、分案账龄、是否回正、最后一次还款日期、回收罚金、还款金额、待还款额、当前回收率、期初回收率、本金回收率、</w:t>
            </w:r>
            <w:proofErr w:type="gramStart"/>
            <w:r>
              <w:rPr>
                <w:rFonts w:ascii="宋体" w:hAnsi="宋体" w:hint="eastAsia"/>
                <w:sz w:val="20"/>
                <w:szCs w:val="20"/>
              </w:rPr>
              <w:t>回正计算</w:t>
            </w:r>
            <w:proofErr w:type="gramEnd"/>
            <w:r>
              <w:rPr>
                <w:rFonts w:ascii="宋体" w:hAnsi="宋体" w:hint="eastAsia"/>
                <w:sz w:val="20"/>
                <w:szCs w:val="20"/>
              </w:rPr>
              <w:t>数</w:t>
            </w:r>
          </w:p>
          <w:tbl>
            <w:tblPr>
              <w:tblW w:w="662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791"/>
              <w:gridCol w:w="3834"/>
            </w:tblGrid>
            <w:tr w:rsidR="00DC1257" w14:paraId="756BD510" w14:textId="77777777">
              <w:tc>
                <w:tcPr>
                  <w:tcW w:w="2791" w:type="dxa"/>
                  <w:tcBorders>
                    <w:top w:val="single" w:sz="12" w:space="0" w:color="auto"/>
                    <w:bottom w:val="single" w:sz="4" w:space="0" w:color="auto"/>
                  </w:tcBorders>
                  <w:shd w:val="clear" w:color="auto" w:fill="8DB3E2"/>
                  <w:vAlign w:val="center"/>
                </w:tcPr>
                <w:p w14:paraId="6FA5F053" w14:textId="77777777" w:rsidR="00DC1257" w:rsidRDefault="007579A1">
                  <w:pPr>
                    <w:rPr>
                      <w:rFonts w:ascii="宋体"/>
                      <w:b/>
                      <w:bCs/>
                    </w:rPr>
                  </w:pPr>
                  <w:r>
                    <w:rPr>
                      <w:rFonts w:ascii="宋体" w:hint="eastAsia"/>
                    </w:rPr>
                    <w:tab/>
                  </w:r>
                  <w:r>
                    <w:rPr>
                      <w:rFonts w:ascii="宋体" w:hint="eastAsia"/>
                      <w:b/>
                    </w:rPr>
                    <w:t>字段</w:t>
                  </w:r>
                </w:p>
              </w:tc>
              <w:tc>
                <w:tcPr>
                  <w:tcW w:w="3834" w:type="dxa"/>
                  <w:tcBorders>
                    <w:top w:val="single" w:sz="12" w:space="0" w:color="auto"/>
                    <w:bottom w:val="single" w:sz="4" w:space="0" w:color="auto"/>
                  </w:tcBorders>
                  <w:shd w:val="clear" w:color="auto" w:fill="8DB3E2"/>
                  <w:vAlign w:val="center"/>
                </w:tcPr>
                <w:p w14:paraId="4C01A034" w14:textId="77777777" w:rsidR="00DC1257" w:rsidRDefault="007579A1">
                  <w:pPr>
                    <w:rPr>
                      <w:rFonts w:ascii="宋体"/>
                      <w:b/>
                      <w:bCs/>
                    </w:rPr>
                  </w:pPr>
                  <w:r>
                    <w:rPr>
                      <w:rFonts w:ascii="宋体" w:hint="eastAsia"/>
                      <w:b/>
                      <w:bCs/>
                    </w:rPr>
                    <w:t>备注</w:t>
                  </w:r>
                </w:p>
              </w:tc>
            </w:tr>
            <w:tr w:rsidR="00DC1257" w14:paraId="0C177776" w14:textId="77777777">
              <w:tc>
                <w:tcPr>
                  <w:tcW w:w="2791" w:type="dxa"/>
                  <w:tcBorders>
                    <w:top w:val="single" w:sz="4" w:space="0" w:color="auto"/>
                  </w:tcBorders>
                  <w:vAlign w:val="center"/>
                </w:tcPr>
                <w:p w14:paraId="44D9AF6A" w14:textId="77777777" w:rsidR="00DC1257" w:rsidRDefault="007579A1">
                  <w:r>
                    <w:rPr>
                      <w:rFonts w:ascii="宋体" w:hAnsi="宋体" w:hint="eastAsia"/>
                      <w:sz w:val="20"/>
                      <w:szCs w:val="20"/>
                    </w:rPr>
                    <w:t>催收员</w:t>
                  </w:r>
                </w:p>
              </w:tc>
              <w:tc>
                <w:tcPr>
                  <w:tcW w:w="3834" w:type="dxa"/>
                  <w:tcBorders>
                    <w:top w:val="single" w:sz="4" w:space="0" w:color="auto"/>
                  </w:tcBorders>
                  <w:vAlign w:val="center"/>
                </w:tcPr>
                <w:p w14:paraId="6E2B3EDC" w14:textId="77777777" w:rsidR="00DC1257" w:rsidRDefault="007579A1">
                  <w:r>
                    <w:rPr>
                      <w:rFonts w:ascii="宋体" w:hAnsi="宋体" w:hint="eastAsia"/>
                      <w:sz w:val="20"/>
                      <w:szCs w:val="20"/>
                    </w:rPr>
                    <w:t>案件的</w:t>
                  </w:r>
                </w:p>
              </w:tc>
            </w:tr>
            <w:tr w:rsidR="00DC1257" w14:paraId="1890A41D" w14:textId="77777777">
              <w:tc>
                <w:tcPr>
                  <w:tcW w:w="2791" w:type="dxa"/>
                  <w:tcBorders>
                    <w:top w:val="single" w:sz="4" w:space="0" w:color="auto"/>
                    <w:bottom w:val="single" w:sz="4" w:space="0" w:color="auto"/>
                  </w:tcBorders>
                  <w:vAlign w:val="center"/>
                </w:tcPr>
                <w:p w14:paraId="7B4E8EF4" w14:textId="77777777" w:rsidR="00DC1257" w:rsidRDefault="007579A1">
                  <w:r>
                    <w:rPr>
                      <w:rFonts w:ascii="宋体" w:hAnsi="宋体" w:hint="eastAsia"/>
                      <w:sz w:val="20"/>
                      <w:szCs w:val="20"/>
                    </w:rPr>
                    <w:t>客户姓名</w:t>
                  </w:r>
                </w:p>
              </w:tc>
              <w:tc>
                <w:tcPr>
                  <w:tcW w:w="3834" w:type="dxa"/>
                  <w:tcBorders>
                    <w:top w:val="single" w:sz="4" w:space="0" w:color="auto"/>
                    <w:bottom w:val="single" w:sz="4" w:space="0" w:color="auto"/>
                  </w:tcBorders>
                  <w:vAlign w:val="center"/>
                </w:tcPr>
                <w:p w14:paraId="0FCF2379" w14:textId="77777777" w:rsidR="00DC1257" w:rsidRDefault="007579A1">
                  <w:pPr>
                    <w:rPr>
                      <w:rFonts w:hAnsi="宋体" w:cs="宋体"/>
                    </w:rPr>
                  </w:pPr>
                  <w:r>
                    <w:rPr>
                      <w:rFonts w:ascii="宋体" w:hAnsi="宋体" w:hint="eastAsia"/>
                      <w:sz w:val="20"/>
                      <w:szCs w:val="20"/>
                    </w:rPr>
                    <w:t>案件的</w:t>
                  </w:r>
                </w:p>
              </w:tc>
            </w:tr>
            <w:tr w:rsidR="00DC1257" w14:paraId="4466B1EB" w14:textId="77777777">
              <w:tc>
                <w:tcPr>
                  <w:tcW w:w="2791" w:type="dxa"/>
                  <w:tcBorders>
                    <w:top w:val="single" w:sz="4" w:space="0" w:color="auto"/>
                    <w:bottom w:val="single" w:sz="4" w:space="0" w:color="auto"/>
                  </w:tcBorders>
                  <w:vAlign w:val="center"/>
                </w:tcPr>
                <w:p w14:paraId="7FF4A720" w14:textId="77777777" w:rsidR="00DC1257" w:rsidRDefault="007579A1">
                  <w:r>
                    <w:rPr>
                      <w:rFonts w:ascii="宋体" w:hAnsi="宋体" w:hint="eastAsia"/>
                      <w:sz w:val="20"/>
                      <w:szCs w:val="20"/>
                    </w:rPr>
                    <w:t>证件号</w:t>
                  </w:r>
                </w:p>
              </w:tc>
              <w:tc>
                <w:tcPr>
                  <w:tcW w:w="3834" w:type="dxa"/>
                  <w:tcBorders>
                    <w:top w:val="single" w:sz="4" w:space="0" w:color="auto"/>
                    <w:bottom w:val="single" w:sz="4" w:space="0" w:color="auto"/>
                  </w:tcBorders>
                  <w:vAlign w:val="center"/>
                </w:tcPr>
                <w:p w14:paraId="67BC7879" w14:textId="77777777" w:rsidR="00DC1257" w:rsidRDefault="007579A1">
                  <w:pPr>
                    <w:rPr>
                      <w:rFonts w:hAnsi="宋体" w:cs="宋体"/>
                    </w:rPr>
                  </w:pPr>
                  <w:r>
                    <w:rPr>
                      <w:rFonts w:ascii="宋体" w:hAnsi="宋体" w:hint="eastAsia"/>
                      <w:sz w:val="20"/>
                      <w:szCs w:val="20"/>
                    </w:rPr>
                    <w:t>案件的</w:t>
                  </w:r>
                </w:p>
              </w:tc>
            </w:tr>
            <w:tr w:rsidR="00DC1257" w14:paraId="5E9F7018" w14:textId="77777777">
              <w:tc>
                <w:tcPr>
                  <w:tcW w:w="2791" w:type="dxa"/>
                  <w:tcBorders>
                    <w:top w:val="single" w:sz="4" w:space="0" w:color="auto"/>
                    <w:bottom w:val="single" w:sz="4" w:space="0" w:color="auto"/>
                  </w:tcBorders>
                  <w:vAlign w:val="center"/>
                </w:tcPr>
                <w:p w14:paraId="32C456CB" w14:textId="77777777" w:rsidR="00DC1257" w:rsidRDefault="007579A1">
                  <w:r>
                    <w:rPr>
                      <w:rFonts w:ascii="宋体" w:hAnsi="宋体" w:hint="eastAsia"/>
                      <w:sz w:val="20"/>
                      <w:szCs w:val="20"/>
                    </w:rPr>
                    <w:t>案件号</w:t>
                  </w:r>
                </w:p>
              </w:tc>
              <w:tc>
                <w:tcPr>
                  <w:tcW w:w="3834" w:type="dxa"/>
                  <w:tcBorders>
                    <w:top w:val="single" w:sz="4" w:space="0" w:color="auto"/>
                    <w:bottom w:val="single" w:sz="4" w:space="0" w:color="auto"/>
                  </w:tcBorders>
                  <w:vAlign w:val="center"/>
                </w:tcPr>
                <w:p w14:paraId="31427C18" w14:textId="77777777" w:rsidR="00DC1257" w:rsidRDefault="007579A1">
                  <w:pPr>
                    <w:rPr>
                      <w:color w:val="000000"/>
                    </w:rPr>
                  </w:pPr>
                  <w:r>
                    <w:rPr>
                      <w:rFonts w:ascii="宋体" w:hAnsi="宋体" w:hint="eastAsia"/>
                      <w:sz w:val="20"/>
                      <w:szCs w:val="20"/>
                    </w:rPr>
                    <w:t>案件的</w:t>
                  </w:r>
                </w:p>
              </w:tc>
            </w:tr>
            <w:tr w:rsidR="00DC1257" w14:paraId="517EF542" w14:textId="77777777">
              <w:tc>
                <w:tcPr>
                  <w:tcW w:w="2791" w:type="dxa"/>
                  <w:tcBorders>
                    <w:top w:val="single" w:sz="4" w:space="0" w:color="auto"/>
                    <w:bottom w:val="single" w:sz="4" w:space="0" w:color="auto"/>
                  </w:tcBorders>
                  <w:vAlign w:val="center"/>
                </w:tcPr>
                <w:p w14:paraId="259C3E95" w14:textId="77777777" w:rsidR="00DC1257" w:rsidRDefault="007579A1">
                  <w:r>
                    <w:rPr>
                      <w:rFonts w:ascii="宋体" w:hAnsi="宋体" w:hint="eastAsia"/>
                      <w:sz w:val="20"/>
                      <w:szCs w:val="20"/>
                    </w:rPr>
                    <w:t>逾期天数</w:t>
                  </w:r>
                </w:p>
              </w:tc>
              <w:tc>
                <w:tcPr>
                  <w:tcW w:w="3834" w:type="dxa"/>
                  <w:tcBorders>
                    <w:top w:val="single" w:sz="4" w:space="0" w:color="auto"/>
                    <w:bottom w:val="single" w:sz="4" w:space="0" w:color="auto"/>
                  </w:tcBorders>
                  <w:vAlign w:val="center"/>
                </w:tcPr>
                <w:p w14:paraId="7619A940" w14:textId="77777777" w:rsidR="00DC1257" w:rsidRDefault="007579A1">
                  <w:pPr>
                    <w:rPr>
                      <w:color w:val="000000"/>
                    </w:rPr>
                  </w:pPr>
                  <w:r>
                    <w:rPr>
                      <w:rFonts w:ascii="宋体" w:hAnsi="宋体" w:hint="eastAsia"/>
                      <w:sz w:val="20"/>
                      <w:szCs w:val="20"/>
                    </w:rPr>
                    <w:t>案件的，账户上归并</w:t>
                  </w:r>
                </w:p>
              </w:tc>
            </w:tr>
            <w:tr w:rsidR="00DC1257" w14:paraId="5827204A" w14:textId="77777777">
              <w:tc>
                <w:tcPr>
                  <w:tcW w:w="2791" w:type="dxa"/>
                  <w:tcBorders>
                    <w:top w:val="single" w:sz="4" w:space="0" w:color="auto"/>
                    <w:bottom w:val="single" w:sz="4" w:space="0" w:color="auto"/>
                  </w:tcBorders>
                  <w:vAlign w:val="center"/>
                </w:tcPr>
                <w:p w14:paraId="0E93CC4E" w14:textId="77777777" w:rsidR="00DC1257" w:rsidRDefault="007579A1">
                  <w:r>
                    <w:rPr>
                      <w:rFonts w:ascii="宋体" w:hAnsi="宋体" w:hint="eastAsia"/>
                      <w:sz w:val="20"/>
                      <w:szCs w:val="20"/>
                    </w:rPr>
                    <w:t>逾期期数</w:t>
                  </w:r>
                </w:p>
              </w:tc>
              <w:tc>
                <w:tcPr>
                  <w:tcW w:w="3834" w:type="dxa"/>
                  <w:tcBorders>
                    <w:top w:val="single" w:sz="4" w:space="0" w:color="auto"/>
                    <w:bottom w:val="single" w:sz="4" w:space="0" w:color="auto"/>
                  </w:tcBorders>
                  <w:vAlign w:val="center"/>
                </w:tcPr>
                <w:p w14:paraId="57119251" w14:textId="77777777" w:rsidR="00DC1257" w:rsidRDefault="007579A1">
                  <w:pPr>
                    <w:rPr>
                      <w:color w:val="000000"/>
                    </w:rPr>
                  </w:pPr>
                  <w:r>
                    <w:rPr>
                      <w:rFonts w:ascii="宋体" w:hAnsi="宋体" w:hint="eastAsia"/>
                      <w:sz w:val="20"/>
                      <w:szCs w:val="20"/>
                    </w:rPr>
                    <w:t>案件的，账户上归并</w:t>
                  </w:r>
                </w:p>
              </w:tc>
            </w:tr>
            <w:tr w:rsidR="00DC1257" w14:paraId="073A23BB" w14:textId="77777777">
              <w:tc>
                <w:tcPr>
                  <w:tcW w:w="2791" w:type="dxa"/>
                  <w:tcBorders>
                    <w:top w:val="single" w:sz="4" w:space="0" w:color="auto"/>
                    <w:bottom w:val="single" w:sz="4" w:space="0" w:color="auto"/>
                  </w:tcBorders>
                  <w:vAlign w:val="center"/>
                </w:tcPr>
                <w:p w14:paraId="700EA22D" w14:textId="77777777" w:rsidR="00DC1257" w:rsidRDefault="007579A1">
                  <w:proofErr w:type="gramStart"/>
                  <w:r>
                    <w:rPr>
                      <w:rFonts w:ascii="宋体" w:hAnsi="宋体" w:hint="eastAsia"/>
                      <w:sz w:val="20"/>
                      <w:szCs w:val="20"/>
                    </w:rPr>
                    <w:t>委案时</w:t>
                  </w:r>
                  <w:proofErr w:type="gramEnd"/>
                  <w:r>
                    <w:rPr>
                      <w:rFonts w:ascii="宋体" w:hAnsi="宋体" w:hint="eastAsia"/>
                      <w:sz w:val="20"/>
                      <w:szCs w:val="20"/>
                    </w:rPr>
                    <w:t>逾期金额</w:t>
                  </w:r>
                </w:p>
              </w:tc>
              <w:tc>
                <w:tcPr>
                  <w:tcW w:w="3834" w:type="dxa"/>
                  <w:tcBorders>
                    <w:top w:val="single" w:sz="4" w:space="0" w:color="auto"/>
                    <w:bottom w:val="single" w:sz="4" w:space="0" w:color="auto"/>
                  </w:tcBorders>
                  <w:vAlign w:val="center"/>
                </w:tcPr>
                <w:p w14:paraId="7C709CBE" w14:textId="77777777" w:rsidR="00DC1257" w:rsidRDefault="007579A1">
                  <w:pPr>
                    <w:rPr>
                      <w:color w:val="000000"/>
                    </w:rPr>
                  </w:pPr>
                  <w:r>
                    <w:rPr>
                      <w:rFonts w:ascii="宋体" w:hAnsi="宋体" w:hint="eastAsia"/>
                      <w:sz w:val="20"/>
                      <w:szCs w:val="20"/>
                    </w:rPr>
                    <w:t>案件的，账户上加总、</w:t>
                  </w:r>
                  <w:proofErr w:type="gramStart"/>
                  <w:r>
                    <w:rPr>
                      <w:rFonts w:ascii="宋体" w:hAnsi="宋体" w:hint="eastAsia"/>
                      <w:sz w:val="20"/>
                      <w:szCs w:val="20"/>
                    </w:rPr>
                    <w:t>本次委案时</w:t>
                  </w:r>
                  <w:proofErr w:type="gramEnd"/>
                  <w:r>
                    <w:rPr>
                      <w:rFonts w:ascii="宋体" w:hAnsi="宋体" w:hint="eastAsia"/>
                      <w:sz w:val="20"/>
                      <w:szCs w:val="20"/>
                    </w:rPr>
                    <w:t>的逾期金额</w:t>
                  </w:r>
                </w:p>
              </w:tc>
            </w:tr>
            <w:tr w:rsidR="00DC1257" w14:paraId="7A836B91" w14:textId="77777777">
              <w:tc>
                <w:tcPr>
                  <w:tcW w:w="2791" w:type="dxa"/>
                  <w:tcBorders>
                    <w:top w:val="single" w:sz="4" w:space="0" w:color="auto"/>
                    <w:bottom w:val="single" w:sz="4" w:space="0" w:color="auto"/>
                  </w:tcBorders>
                  <w:vAlign w:val="center"/>
                </w:tcPr>
                <w:p w14:paraId="5C797667" w14:textId="77777777" w:rsidR="00DC1257" w:rsidRDefault="007579A1">
                  <w:r>
                    <w:rPr>
                      <w:rFonts w:ascii="宋体" w:hAnsi="宋体" w:hint="eastAsia"/>
                      <w:sz w:val="20"/>
                      <w:szCs w:val="20"/>
                    </w:rPr>
                    <w:t>当天逾期金额</w:t>
                  </w:r>
                </w:p>
              </w:tc>
              <w:tc>
                <w:tcPr>
                  <w:tcW w:w="3834" w:type="dxa"/>
                  <w:tcBorders>
                    <w:top w:val="single" w:sz="4" w:space="0" w:color="auto"/>
                    <w:bottom w:val="single" w:sz="4" w:space="0" w:color="auto"/>
                  </w:tcBorders>
                  <w:vAlign w:val="center"/>
                </w:tcPr>
                <w:p w14:paraId="3AC03379" w14:textId="77777777" w:rsidR="00DC1257" w:rsidRDefault="007579A1">
                  <w:pPr>
                    <w:rPr>
                      <w:color w:val="000000"/>
                    </w:rPr>
                  </w:pPr>
                  <w:r>
                    <w:rPr>
                      <w:rFonts w:ascii="宋体" w:hAnsi="宋体" w:hint="eastAsia"/>
                      <w:sz w:val="20"/>
                      <w:szCs w:val="20"/>
                    </w:rPr>
                    <w:t>案件的，账户上加总</w:t>
                  </w:r>
                </w:p>
              </w:tc>
            </w:tr>
            <w:tr w:rsidR="00DC1257" w14:paraId="58A90ABA" w14:textId="77777777">
              <w:trPr>
                <w:trHeight w:val="90"/>
              </w:trPr>
              <w:tc>
                <w:tcPr>
                  <w:tcW w:w="2791" w:type="dxa"/>
                  <w:tcBorders>
                    <w:top w:val="single" w:sz="4" w:space="0" w:color="auto"/>
                    <w:bottom w:val="single" w:sz="4" w:space="0" w:color="auto"/>
                  </w:tcBorders>
                  <w:vAlign w:val="center"/>
                </w:tcPr>
                <w:p w14:paraId="1EC285E0" w14:textId="77777777" w:rsidR="00DC1257" w:rsidRDefault="007579A1">
                  <w:r>
                    <w:rPr>
                      <w:rFonts w:ascii="宋体" w:hAnsi="宋体" w:hint="eastAsia"/>
                      <w:sz w:val="20"/>
                      <w:szCs w:val="20"/>
                    </w:rPr>
                    <w:t>催收机构</w:t>
                  </w:r>
                </w:p>
              </w:tc>
              <w:tc>
                <w:tcPr>
                  <w:tcW w:w="3834" w:type="dxa"/>
                  <w:tcBorders>
                    <w:top w:val="single" w:sz="4" w:space="0" w:color="auto"/>
                    <w:bottom w:val="single" w:sz="4" w:space="0" w:color="auto"/>
                  </w:tcBorders>
                  <w:vAlign w:val="center"/>
                </w:tcPr>
                <w:p w14:paraId="2796A0F1" w14:textId="77777777" w:rsidR="00DC1257" w:rsidRDefault="007579A1">
                  <w:pPr>
                    <w:rPr>
                      <w:color w:val="000000"/>
                    </w:rPr>
                  </w:pPr>
                  <w:r>
                    <w:rPr>
                      <w:rFonts w:ascii="宋体" w:hAnsi="宋体" w:hint="eastAsia"/>
                      <w:sz w:val="20"/>
                      <w:szCs w:val="20"/>
                    </w:rPr>
                    <w:t>案件的</w:t>
                  </w:r>
                </w:p>
              </w:tc>
            </w:tr>
            <w:tr w:rsidR="00DC1257" w14:paraId="75CBDE48" w14:textId="77777777">
              <w:tc>
                <w:tcPr>
                  <w:tcW w:w="2791" w:type="dxa"/>
                  <w:tcBorders>
                    <w:top w:val="single" w:sz="4" w:space="0" w:color="auto"/>
                    <w:bottom w:val="single" w:sz="4" w:space="0" w:color="auto"/>
                  </w:tcBorders>
                  <w:vAlign w:val="center"/>
                </w:tcPr>
                <w:p w14:paraId="680D5EDB" w14:textId="77777777" w:rsidR="00DC1257" w:rsidRDefault="007579A1">
                  <w:r>
                    <w:rPr>
                      <w:rFonts w:ascii="宋体" w:hAnsi="宋体" w:hint="eastAsia"/>
                      <w:sz w:val="20"/>
                      <w:szCs w:val="20"/>
                    </w:rPr>
                    <w:t>分案批次</w:t>
                  </w:r>
                </w:p>
              </w:tc>
              <w:tc>
                <w:tcPr>
                  <w:tcW w:w="3834" w:type="dxa"/>
                  <w:tcBorders>
                    <w:top w:val="single" w:sz="4" w:space="0" w:color="auto"/>
                    <w:bottom w:val="single" w:sz="4" w:space="0" w:color="auto"/>
                  </w:tcBorders>
                  <w:vAlign w:val="center"/>
                </w:tcPr>
                <w:p w14:paraId="63FCD6DE" w14:textId="77777777" w:rsidR="00DC1257" w:rsidRDefault="007579A1">
                  <w:pPr>
                    <w:rPr>
                      <w:color w:val="000000"/>
                    </w:rPr>
                  </w:pPr>
                  <w:r>
                    <w:rPr>
                      <w:rFonts w:ascii="宋体" w:hAnsi="宋体" w:hint="eastAsia"/>
                      <w:sz w:val="20"/>
                      <w:szCs w:val="20"/>
                    </w:rPr>
                    <w:t>案件的</w:t>
                  </w:r>
                </w:p>
              </w:tc>
            </w:tr>
            <w:tr w:rsidR="00DC1257" w14:paraId="4D9E76A6" w14:textId="77777777">
              <w:tc>
                <w:tcPr>
                  <w:tcW w:w="2791" w:type="dxa"/>
                  <w:tcBorders>
                    <w:top w:val="single" w:sz="4" w:space="0" w:color="auto"/>
                    <w:bottom w:val="single" w:sz="4" w:space="0" w:color="auto"/>
                  </w:tcBorders>
                  <w:vAlign w:val="center"/>
                </w:tcPr>
                <w:p w14:paraId="291B75FB" w14:textId="77777777" w:rsidR="00DC1257" w:rsidRDefault="007579A1">
                  <w:r>
                    <w:rPr>
                      <w:rFonts w:ascii="宋体" w:hAnsi="宋体" w:hint="eastAsia"/>
                      <w:sz w:val="20"/>
                      <w:szCs w:val="20"/>
                    </w:rPr>
                    <w:t>分案日期</w:t>
                  </w:r>
                </w:p>
              </w:tc>
              <w:tc>
                <w:tcPr>
                  <w:tcW w:w="3834" w:type="dxa"/>
                  <w:tcBorders>
                    <w:top w:val="single" w:sz="4" w:space="0" w:color="auto"/>
                    <w:bottom w:val="single" w:sz="4" w:space="0" w:color="auto"/>
                  </w:tcBorders>
                  <w:vAlign w:val="center"/>
                </w:tcPr>
                <w:p w14:paraId="1D89E18C" w14:textId="77777777" w:rsidR="00DC1257" w:rsidRDefault="007579A1">
                  <w:pPr>
                    <w:rPr>
                      <w:color w:val="000000"/>
                    </w:rPr>
                  </w:pPr>
                  <w:r>
                    <w:rPr>
                      <w:rFonts w:ascii="宋体" w:hAnsi="宋体" w:hint="eastAsia"/>
                      <w:sz w:val="20"/>
                      <w:szCs w:val="20"/>
                    </w:rPr>
                    <w:t>案件的</w:t>
                  </w:r>
                </w:p>
              </w:tc>
            </w:tr>
            <w:tr w:rsidR="00DC1257" w14:paraId="1005D2E7" w14:textId="77777777">
              <w:tc>
                <w:tcPr>
                  <w:tcW w:w="2791" w:type="dxa"/>
                  <w:tcBorders>
                    <w:top w:val="single" w:sz="4" w:space="0" w:color="auto"/>
                    <w:bottom w:val="single" w:sz="4" w:space="0" w:color="auto"/>
                  </w:tcBorders>
                  <w:vAlign w:val="center"/>
                </w:tcPr>
                <w:p w14:paraId="533AA063" w14:textId="77777777" w:rsidR="00DC1257" w:rsidRDefault="007579A1">
                  <w:r>
                    <w:rPr>
                      <w:rFonts w:ascii="宋体" w:hAnsi="宋体" w:hint="eastAsia"/>
                      <w:sz w:val="20"/>
                      <w:szCs w:val="20"/>
                    </w:rPr>
                    <w:t>结案日期</w:t>
                  </w:r>
                </w:p>
              </w:tc>
              <w:tc>
                <w:tcPr>
                  <w:tcW w:w="3834" w:type="dxa"/>
                  <w:tcBorders>
                    <w:top w:val="single" w:sz="4" w:space="0" w:color="auto"/>
                    <w:bottom w:val="single" w:sz="4" w:space="0" w:color="auto"/>
                  </w:tcBorders>
                  <w:vAlign w:val="center"/>
                </w:tcPr>
                <w:p w14:paraId="0B27C6E4" w14:textId="77777777" w:rsidR="00DC1257" w:rsidRDefault="007579A1">
                  <w:pPr>
                    <w:rPr>
                      <w:color w:val="000000"/>
                    </w:rPr>
                  </w:pPr>
                  <w:r>
                    <w:rPr>
                      <w:rFonts w:ascii="宋体" w:hAnsi="宋体" w:hint="eastAsia"/>
                      <w:sz w:val="20"/>
                      <w:szCs w:val="20"/>
                    </w:rPr>
                    <w:t>案件的</w:t>
                  </w:r>
                </w:p>
              </w:tc>
            </w:tr>
            <w:tr w:rsidR="00DC1257" w14:paraId="5C6CBAF7" w14:textId="77777777">
              <w:tc>
                <w:tcPr>
                  <w:tcW w:w="2791" w:type="dxa"/>
                  <w:tcBorders>
                    <w:top w:val="single" w:sz="4" w:space="0" w:color="auto"/>
                    <w:bottom w:val="single" w:sz="4" w:space="0" w:color="auto"/>
                  </w:tcBorders>
                  <w:vAlign w:val="center"/>
                </w:tcPr>
                <w:p w14:paraId="4A7892A0" w14:textId="77777777" w:rsidR="00DC1257" w:rsidRDefault="007579A1">
                  <w:r>
                    <w:rPr>
                      <w:rFonts w:ascii="宋体" w:hAnsi="宋体" w:hint="eastAsia"/>
                      <w:sz w:val="20"/>
                      <w:szCs w:val="20"/>
                    </w:rPr>
                    <w:t>分案账龄</w:t>
                  </w:r>
                </w:p>
              </w:tc>
              <w:tc>
                <w:tcPr>
                  <w:tcW w:w="3834" w:type="dxa"/>
                  <w:tcBorders>
                    <w:top w:val="single" w:sz="4" w:space="0" w:color="auto"/>
                    <w:bottom w:val="single" w:sz="4" w:space="0" w:color="auto"/>
                  </w:tcBorders>
                  <w:vAlign w:val="center"/>
                </w:tcPr>
                <w:p w14:paraId="0E9DF27F" w14:textId="77777777" w:rsidR="00DC1257" w:rsidRDefault="007579A1">
                  <w:pPr>
                    <w:rPr>
                      <w:color w:val="000000"/>
                    </w:rPr>
                  </w:pPr>
                  <w:r>
                    <w:rPr>
                      <w:rFonts w:ascii="宋体" w:hAnsi="宋体" w:hint="eastAsia"/>
                      <w:sz w:val="20"/>
                      <w:szCs w:val="20"/>
                    </w:rPr>
                    <w:t>案件的，</w:t>
                  </w:r>
                  <w:proofErr w:type="gramStart"/>
                  <w:r>
                    <w:rPr>
                      <w:rFonts w:ascii="宋体" w:hAnsi="宋体" w:hint="eastAsia"/>
                      <w:sz w:val="20"/>
                      <w:szCs w:val="20"/>
                    </w:rPr>
                    <w:t>委案时</w:t>
                  </w:r>
                  <w:proofErr w:type="gramEnd"/>
                  <w:r>
                    <w:rPr>
                      <w:rFonts w:ascii="宋体" w:hAnsi="宋体" w:hint="eastAsia"/>
                      <w:sz w:val="20"/>
                      <w:szCs w:val="20"/>
                    </w:rPr>
                    <w:t>的账户类型</w:t>
                  </w:r>
                </w:p>
              </w:tc>
            </w:tr>
            <w:tr w:rsidR="00DC1257" w14:paraId="0E0B6975" w14:textId="77777777">
              <w:tc>
                <w:tcPr>
                  <w:tcW w:w="2791" w:type="dxa"/>
                  <w:tcBorders>
                    <w:top w:val="single" w:sz="4" w:space="0" w:color="auto"/>
                    <w:bottom w:val="single" w:sz="4" w:space="0" w:color="auto"/>
                  </w:tcBorders>
                  <w:vAlign w:val="center"/>
                </w:tcPr>
                <w:p w14:paraId="524D84D9" w14:textId="77777777" w:rsidR="00DC1257" w:rsidRDefault="007579A1">
                  <w:proofErr w:type="gramStart"/>
                  <w:r>
                    <w:rPr>
                      <w:rFonts w:ascii="宋体" w:hAnsi="宋体" w:hint="eastAsia"/>
                      <w:sz w:val="20"/>
                      <w:szCs w:val="20"/>
                    </w:rPr>
                    <w:t>是否回正</w:t>
                  </w:r>
                  <w:proofErr w:type="gramEnd"/>
                </w:p>
              </w:tc>
              <w:tc>
                <w:tcPr>
                  <w:tcW w:w="3834" w:type="dxa"/>
                  <w:tcBorders>
                    <w:top w:val="single" w:sz="4" w:space="0" w:color="auto"/>
                    <w:bottom w:val="single" w:sz="4" w:space="0" w:color="auto"/>
                  </w:tcBorders>
                  <w:vAlign w:val="center"/>
                </w:tcPr>
                <w:p w14:paraId="02EE60FD" w14:textId="77777777" w:rsidR="00DC1257" w:rsidRDefault="007579A1">
                  <w:pPr>
                    <w:rPr>
                      <w:color w:val="000000"/>
                    </w:rPr>
                  </w:pPr>
                  <w:r>
                    <w:rPr>
                      <w:rFonts w:ascii="宋体" w:hAnsi="宋体" w:hint="eastAsia"/>
                      <w:sz w:val="20"/>
                      <w:szCs w:val="20"/>
                    </w:rPr>
                    <w:t>案件的，账户上所有</w:t>
                  </w:r>
                  <w:proofErr w:type="gramStart"/>
                  <w:r>
                    <w:rPr>
                      <w:rFonts w:ascii="宋体" w:hAnsi="宋体" w:hint="eastAsia"/>
                      <w:sz w:val="20"/>
                      <w:szCs w:val="20"/>
                    </w:rPr>
                    <w:t>都回正才算回</w:t>
                  </w:r>
                  <w:proofErr w:type="gramEnd"/>
                  <w:r>
                    <w:rPr>
                      <w:rFonts w:ascii="宋体" w:hAnsi="宋体" w:hint="eastAsia"/>
                      <w:sz w:val="20"/>
                      <w:szCs w:val="20"/>
                    </w:rPr>
                    <w:t>正</w:t>
                  </w:r>
                </w:p>
              </w:tc>
            </w:tr>
            <w:tr w:rsidR="00DC1257" w14:paraId="291C28E6" w14:textId="77777777">
              <w:tc>
                <w:tcPr>
                  <w:tcW w:w="2791" w:type="dxa"/>
                  <w:tcBorders>
                    <w:top w:val="single" w:sz="4" w:space="0" w:color="auto"/>
                    <w:bottom w:val="single" w:sz="4" w:space="0" w:color="auto"/>
                  </w:tcBorders>
                  <w:vAlign w:val="center"/>
                </w:tcPr>
                <w:p w14:paraId="66D9730A" w14:textId="77777777" w:rsidR="00DC1257" w:rsidRDefault="007579A1">
                  <w:r>
                    <w:rPr>
                      <w:rFonts w:ascii="宋体" w:hAnsi="宋体" w:hint="eastAsia"/>
                      <w:sz w:val="20"/>
                      <w:szCs w:val="20"/>
                    </w:rPr>
                    <w:t>最后一次还款日期</w:t>
                  </w:r>
                </w:p>
              </w:tc>
              <w:tc>
                <w:tcPr>
                  <w:tcW w:w="3834" w:type="dxa"/>
                  <w:tcBorders>
                    <w:top w:val="single" w:sz="4" w:space="0" w:color="auto"/>
                    <w:bottom w:val="single" w:sz="4" w:space="0" w:color="auto"/>
                  </w:tcBorders>
                  <w:vAlign w:val="center"/>
                </w:tcPr>
                <w:p w14:paraId="3F1F26B1" w14:textId="77777777" w:rsidR="00DC1257" w:rsidRDefault="007579A1">
                  <w:pPr>
                    <w:rPr>
                      <w:color w:val="000000"/>
                    </w:rPr>
                  </w:pPr>
                  <w:r>
                    <w:rPr>
                      <w:rFonts w:ascii="宋体" w:hAnsi="宋体" w:hint="eastAsia"/>
                      <w:sz w:val="20"/>
                      <w:szCs w:val="20"/>
                    </w:rPr>
                    <w:t>案件的，取账户上最近一次还款日期</w:t>
                  </w:r>
                </w:p>
              </w:tc>
            </w:tr>
            <w:tr w:rsidR="00DC1257" w14:paraId="7894541B" w14:textId="77777777">
              <w:tc>
                <w:tcPr>
                  <w:tcW w:w="2791" w:type="dxa"/>
                  <w:tcBorders>
                    <w:top w:val="single" w:sz="4" w:space="0" w:color="auto"/>
                    <w:bottom w:val="single" w:sz="4" w:space="0" w:color="auto"/>
                  </w:tcBorders>
                  <w:vAlign w:val="center"/>
                </w:tcPr>
                <w:p w14:paraId="3859B5CE" w14:textId="77777777" w:rsidR="00DC1257" w:rsidRDefault="007579A1">
                  <w:r>
                    <w:rPr>
                      <w:rFonts w:ascii="宋体" w:hAnsi="宋体" w:hint="eastAsia"/>
                      <w:sz w:val="20"/>
                      <w:szCs w:val="20"/>
                    </w:rPr>
                    <w:t>回收罚金</w:t>
                  </w:r>
                </w:p>
              </w:tc>
              <w:tc>
                <w:tcPr>
                  <w:tcW w:w="3834" w:type="dxa"/>
                  <w:tcBorders>
                    <w:top w:val="single" w:sz="4" w:space="0" w:color="auto"/>
                    <w:bottom w:val="single" w:sz="4" w:space="0" w:color="auto"/>
                  </w:tcBorders>
                  <w:vAlign w:val="center"/>
                </w:tcPr>
                <w:p w14:paraId="64A066CB" w14:textId="77777777" w:rsidR="00DC1257" w:rsidRDefault="007579A1">
                  <w:pPr>
                    <w:rPr>
                      <w:color w:val="000000"/>
                    </w:rPr>
                  </w:pPr>
                  <w:r>
                    <w:rPr>
                      <w:rFonts w:ascii="宋体" w:hAnsi="宋体" w:hint="eastAsia"/>
                      <w:sz w:val="20"/>
                      <w:szCs w:val="20"/>
                    </w:rPr>
                    <w:t>案件的，账户上加总，</w:t>
                  </w:r>
                  <w:proofErr w:type="gramStart"/>
                  <w:r>
                    <w:rPr>
                      <w:rFonts w:ascii="宋体" w:hAnsi="宋体" w:hint="eastAsia"/>
                      <w:sz w:val="20"/>
                      <w:szCs w:val="20"/>
                    </w:rPr>
                    <w:t>本次委案期间</w:t>
                  </w:r>
                  <w:proofErr w:type="gramEnd"/>
                  <w:r>
                    <w:rPr>
                      <w:rFonts w:ascii="宋体" w:hAnsi="宋体" w:hint="eastAsia"/>
                      <w:sz w:val="20"/>
                      <w:szCs w:val="20"/>
                    </w:rPr>
                    <w:t>（</w:t>
                  </w:r>
                  <w:proofErr w:type="gramStart"/>
                  <w:r>
                    <w:rPr>
                      <w:rFonts w:ascii="宋体" w:hAnsi="宋体" w:hint="eastAsia"/>
                      <w:sz w:val="20"/>
                      <w:szCs w:val="20"/>
                    </w:rPr>
                    <w:t>指委案日</w:t>
                  </w:r>
                  <w:proofErr w:type="gramEnd"/>
                  <w:r>
                    <w:rPr>
                      <w:rFonts w:ascii="宋体" w:hAnsi="宋体" w:hint="eastAsia"/>
                      <w:sz w:val="20"/>
                      <w:szCs w:val="20"/>
                    </w:rPr>
                    <w:t>期至今天）还款金额加总，如果&lt;逾期服务费，则取还款金额，&gt;=逾期服务费则取逾期服务费</w:t>
                  </w:r>
                </w:p>
              </w:tc>
            </w:tr>
            <w:tr w:rsidR="00DC1257" w14:paraId="161B1EE6" w14:textId="77777777">
              <w:tc>
                <w:tcPr>
                  <w:tcW w:w="2791" w:type="dxa"/>
                  <w:tcBorders>
                    <w:top w:val="single" w:sz="4" w:space="0" w:color="auto"/>
                    <w:bottom w:val="single" w:sz="4" w:space="0" w:color="auto"/>
                  </w:tcBorders>
                  <w:vAlign w:val="center"/>
                </w:tcPr>
                <w:p w14:paraId="6D6B9242" w14:textId="77777777" w:rsidR="00DC1257" w:rsidRDefault="007579A1">
                  <w:r>
                    <w:rPr>
                      <w:rFonts w:ascii="宋体" w:hAnsi="宋体" w:hint="eastAsia"/>
                      <w:sz w:val="20"/>
                      <w:szCs w:val="20"/>
                    </w:rPr>
                    <w:t>还款金额</w:t>
                  </w:r>
                </w:p>
              </w:tc>
              <w:tc>
                <w:tcPr>
                  <w:tcW w:w="3834" w:type="dxa"/>
                  <w:tcBorders>
                    <w:top w:val="single" w:sz="4" w:space="0" w:color="auto"/>
                    <w:bottom w:val="single" w:sz="4" w:space="0" w:color="auto"/>
                  </w:tcBorders>
                  <w:vAlign w:val="center"/>
                </w:tcPr>
                <w:p w14:paraId="52D6D0F5" w14:textId="77777777" w:rsidR="00DC1257" w:rsidRDefault="007579A1">
                  <w:pPr>
                    <w:rPr>
                      <w:color w:val="000000"/>
                    </w:rPr>
                  </w:pPr>
                  <w:r>
                    <w:rPr>
                      <w:rFonts w:ascii="宋体" w:hAnsi="宋体" w:hint="eastAsia"/>
                      <w:sz w:val="20"/>
                      <w:szCs w:val="20"/>
                    </w:rPr>
                    <w:t>案件的，账户上加总，</w:t>
                  </w:r>
                  <w:proofErr w:type="gramStart"/>
                  <w:r>
                    <w:rPr>
                      <w:rFonts w:ascii="宋体" w:hAnsi="宋体" w:hint="eastAsia"/>
                      <w:sz w:val="20"/>
                      <w:szCs w:val="20"/>
                    </w:rPr>
                    <w:t>本次委案期间</w:t>
                  </w:r>
                  <w:proofErr w:type="gramEnd"/>
                  <w:r>
                    <w:rPr>
                      <w:rFonts w:ascii="宋体" w:hAnsi="宋体" w:hint="eastAsia"/>
                      <w:sz w:val="20"/>
                      <w:szCs w:val="20"/>
                    </w:rPr>
                    <w:t>还款金额加总</w:t>
                  </w:r>
                </w:p>
              </w:tc>
            </w:tr>
            <w:tr w:rsidR="00DC1257" w14:paraId="52A57A8C" w14:textId="77777777">
              <w:tc>
                <w:tcPr>
                  <w:tcW w:w="2791" w:type="dxa"/>
                  <w:tcBorders>
                    <w:top w:val="single" w:sz="4" w:space="0" w:color="auto"/>
                    <w:bottom w:val="single" w:sz="4" w:space="0" w:color="auto"/>
                  </w:tcBorders>
                  <w:vAlign w:val="center"/>
                </w:tcPr>
                <w:p w14:paraId="297D1381" w14:textId="77777777" w:rsidR="00DC1257" w:rsidRDefault="007579A1">
                  <w:r>
                    <w:rPr>
                      <w:rFonts w:ascii="宋体" w:hAnsi="宋体" w:hint="eastAsia"/>
                      <w:sz w:val="20"/>
                      <w:szCs w:val="20"/>
                    </w:rPr>
                    <w:t>当前回收率</w:t>
                  </w:r>
                </w:p>
              </w:tc>
              <w:tc>
                <w:tcPr>
                  <w:tcW w:w="3834" w:type="dxa"/>
                  <w:tcBorders>
                    <w:top w:val="single" w:sz="4" w:space="0" w:color="auto"/>
                    <w:bottom w:val="single" w:sz="4" w:space="0" w:color="auto"/>
                  </w:tcBorders>
                  <w:vAlign w:val="center"/>
                </w:tcPr>
                <w:p w14:paraId="3E620D50" w14:textId="77777777" w:rsidR="00DC1257" w:rsidRDefault="007579A1">
                  <w:pPr>
                    <w:rPr>
                      <w:color w:val="000000"/>
                    </w:rPr>
                  </w:pPr>
                  <w:r>
                    <w:rPr>
                      <w:rFonts w:ascii="宋体" w:hAnsi="宋体" w:hint="eastAsia"/>
                      <w:sz w:val="20"/>
                      <w:szCs w:val="20"/>
                    </w:rPr>
                    <w:t>案件的，账户上加总，还款金额加总/(当天逾期金额+还款金额加总)</w:t>
                  </w:r>
                </w:p>
              </w:tc>
            </w:tr>
            <w:tr w:rsidR="00DC1257" w14:paraId="0F453954" w14:textId="77777777">
              <w:tc>
                <w:tcPr>
                  <w:tcW w:w="2791" w:type="dxa"/>
                  <w:tcBorders>
                    <w:top w:val="single" w:sz="4" w:space="0" w:color="auto"/>
                    <w:bottom w:val="single" w:sz="4" w:space="0" w:color="auto"/>
                  </w:tcBorders>
                  <w:vAlign w:val="center"/>
                </w:tcPr>
                <w:p w14:paraId="315B2773" w14:textId="77777777" w:rsidR="00DC1257" w:rsidRDefault="007579A1">
                  <w:pPr>
                    <w:rPr>
                      <w:rFonts w:ascii="宋体" w:hAnsi="宋体"/>
                      <w:sz w:val="20"/>
                      <w:szCs w:val="20"/>
                    </w:rPr>
                  </w:pPr>
                  <w:r>
                    <w:rPr>
                      <w:rFonts w:ascii="宋体" w:hAnsi="宋体" w:hint="eastAsia"/>
                      <w:sz w:val="20"/>
                      <w:szCs w:val="20"/>
                    </w:rPr>
                    <w:t>期初回收率</w:t>
                  </w:r>
                </w:p>
              </w:tc>
              <w:tc>
                <w:tcPr>
                  <w:tcW w:w="3834" w:type="dxa"/>
                  <w:tcBorders>
                    <w:top w:val="single" w:sz="4" w:space="0" w:color="auto"/>
                    <w:bottom w:val="single" w:sz="4" w:space="0" w:color="auto"/>
                  </w:tcBorders>
                  <w:vAlign w:val="center"/>
                </w:tcPr>
                <w:p w14:paraId="11053169" w14:textId="77777777" w:rsidR="00DC1257" w:rsidRDefault="007579A1">
                  <w:pPr>
                    <w:rPr>
                      <w:color w:val="000000"/>
                    </w:rPr>
                  </w:pPr>
                  <w:r>
                    <w:rPr>
                      <w:rFonts w:ascii="宋体" w:hAnsi="宋体" w:hint="eastAsia"/>
                      <w:sz w:val="20"/>
                      <w:szCs w:val="20"/>
                    </w:rPr>
                    <w:t>案件的，账户上加总，还款金额加总/</w:t>
                  </w:r>
                  <w:proofErr w:type="gramStart"/>
                  <w:r>
                    <w:rPr>
                      <w:rFonts w:ascii="宋体" w:hAnsi="宋体" w:hint="eastAsia"/>
                      <w:sz w:val="20"/>
                      <w:szCs w:val="20"/>
                    </w:rPr>
                    <w:t>委案时</w:t>
                  </w:r>
                  <w:proofErr w:type="gramEnd"/>
                  <w:r>
                    <w:rPr>
                      <w:rFonts w:ascii="宋体" w:hAnsi="宋体" w:hint="eastAsia"/>
                      <w:sz w:val="20"/>
                      <w:szCs w:val="20"/>
                    </w:rPr>
                    <w:t>逾期金额</w:t>
                  </w:r>
                </w:p>
              </w:tc>
            </w:tr>
            <w:tr w:rsidR="00DC1257" w14:paraId="13D2D9DD" w14:textId="77777777">
              <w:tc>
                <w:tcPr>
                  <w:tcW w:w="2791" w:type="dxa"/>
                  <w:tcBorders>
                    <w:top w:val="single" w:sz="4" w:space="0" w:color="auto"/>
                    <w:bottom w:val="single" w:sz="4" w:space="0" w:color="auto"/>
                  </w:tcBorders>
                  <w:vAlign w:val="center"/>
                </w:tcPr>
                <w:p w14:paraId="6DB4F71F" w14:textId="77777777" w:rsidR="00DC1257" w:rsidRDefault="007579A1">
                  <w:pPr>
                    <w:rPr>
                      <w:rFonts w:ascii="宋体" w:hAnsi="宋体"/>
                      <w:sz w:val="20"/>
                      <w:szCs w:val="20"/>
                    </w:rPr>
                  </w:pPr>
                  <w:r>
                    <w:rPr>
                      <w:rFonts w:ascii="宋体" w:hAnsi="宋体" w:hint="eastAsia"/>
                      <w:sz w:val="20"/>
                      <w:szCs w:val="20"/>
                    </w:rPr>
                    <w:t>本金回收率</w:t>
                  </w:r>
                </w:p>
              </w:tc>
              <w:tc>
                <w:tcPr>
                  <w:tcW w:w="3834" w:type="dxa"/>
                  <w:tcBorders>
                    <w:top w:val="single" w:sz="4" w:space="0" w:color="auto"/>
                    <w:bottom w:val="single" w:sz="4" w:space="0" w:color="auto"/>
                  </w:tcBorders>
                  <w:vAlign w:val="center"/>
                </w:tcPr>
                <w:p w14:paraId="52795586" w14:textId="77777777" w:rsidR="00DC1257" w:rsidRDefault="007579A1">
                  <w:pPr>
                    <w:rPr>
                      <w:color w:val="000000"/>
                    </w:rPr>
                  </w:pPr>
                  <w:r>
                    <w:rPr>
                      <w:rFonts w:ascii="宋体" w:hAnsi="宋体" w:hint="eastAsia"/>
                      <w:sz w:val="20"/>
                      <w:szCs w:val="20"/>
                    </w:rPr>
                    <w:t>案件的，账户上加总，1-(当天逾期本金/</w:t>
                  </w:r>
                  <w:proofErr w:type="gramStart"/>
                  <w:r>
                    <w:rPr>
                      <w:rFonts w:ascii="宋体" w:hAnsi="宋体" w:hint="eastAsia"/>
                      <w:sz w:val="20"/>
                      <w:szCs w:val="20"/>
                    </w:rPr>
                    <w:t>委案时</w:t>
                  </w:r>
                  <w:proofErr w:type="gramEnd"/>
                  <w:r>
                    <w:rPr>
                      <w:rFonts w:ascii="宋体" w:hAnsi="宋体" w:hint="eastAsia"/>
                      <w:sz w:val="20"/>
                      <w:szCs w:val="20"/>
                    </w:rPr>
                    <w:t>逾期本金)</w:t>
                  </w:r>
                </w:p>
              </w:tc>
            </w:tr>
            <w:tr w:rsidR="00DC1257" w14:paraId="792D6D2D" w14:textId="77777777">
              <w:tc>
                <w:tcPr>
                  <w:tcW w:w="2791" w:type="dxa"/>
                  <w:tcBorders>
                    <w:top w:val="single" w:sz="4" w:space="0" w:color="auto"/>
                    <w:bottom w:val="single" w:sz="4" w:space="0" w:color="auto"/>
                  </w:tcBorders>
                  <w:vAlign w:val="center"/>
                </w:tcPr>
                <w:p w14:paraId="1AFCA125" w14:textId="77777777" w:rsidR="00DC1257" w:rsidRDefault="007579A1">
                  <w:pPr>
                    <w:rPr>
                      <w:rFonts w:ascii="宋体" w:hAnsi="宋体"/>
                      <w:sz w:val="20"/>
                      <w:szCs w:val="20"/>
                    </w:rPr>
                  </w:pPr>
                  <w:proofErr w:type="gramStart"/>
                  <w:r>
                    <w:rPr>
                      <w:rFonts w:ascii="宋体" w:hAnsi="宋体" w:hint="eastAsia"/>
                      <w:sz w:val="20"/>
                      <w:szCs w:val="20"/>
                    </w:rPr>
                    <w:t>回正计算数</w:t>
                  </w:r>
                  <w:proofErr w:type="gramEnd"/>
                </w:p>
              </w:tc>
              <w:tc>
                <w:tcPr>
                  <w:tcW w:w="3834" w:type="dxa"/>
                  <w:tcBorders>
                    <w:top w:val="single" w:sz="4" w:space="0" w:color="auto"/>
                    <w:bottom w:val="single" w:sz="4" w:space="0" w:color="auto"/>
                  </w:tcBorders>
                  <w:vAlign w:val="center"/>
                </w:tcPr>
                <w:p w14:paraId="68BEC235" w14:textId="77777777" w:rsidR="00DC1257" w:rsidRDefault="007579A1">
                  <w:pPr>
                    <w:rPr>
                      <w:color w:val="000000"/>
                    </w:rPr>
                  </w:pPr>
                  <w:r>
                    <w:rPr>
                      <w:rFonts w:ascii="宋体" w:hAnsi="宋体" w:hint="eastAsia"/>
                      <w:sz w:val="20"/>
                      <w:szCs w:val="20"/>
                    </w:rPr>
                    <w:t>案件的、强度A、B时：当前回收率&lt;100% = 0；当前回收率&gt;=100% = 1；强度C时：当前回收率&lt;60% = 0；60%&lt;=当前回收率&lt;80% = 0.5；80%&lt;=当前回收率&lt;100% = 0.75；当前回收率&gt;=100% = 1；</w:t>
                  </w:r>
                </w:p>
              </w:tc>
            </w:tr>
            <w:tr w:rsidR="00DC1257" w14:paraId="0950D16C" w14:textId="77777777">
              <w:tc>
                <w:tcPr>
                  <w:tcW w:w="2791" w:type="dxa"/>
                  <w:tcBorders>
                    <w:top w:val="single" w:sz="4" w:space="0" w:color="auto"/>
                    <w:bottom w:val="single" w:sz="4" w:space="0" w:color="auto"/>
                  </w:tcBorders>
                  <w:vAlign w:val="center"/>
                </w:tcPr>
                <w:p w14:paraId="5EC25633" w14:textId="77777777" w:rsidR="00DC1257" w:rsidRDefault="00DC1257">
                  <w:pPr>
                    <w:rPr>
                      <w:rFonts w:ascii="宋体" w:hAnsi="宋体"/>
                      <w:sz w:val="20"/>
                      <w:szCs w:val="20"/>
                    </w:rPr>
                  </w:pPr>
                </w:p>
              </w:tc>
              <w:tc>
                <w:tcPr>
                  <w:tcW w:w="3834" w:type="dxa"/>
                  <w:tcBorders>
                    <w:top w:val="single" w:sz="4" w:space="0" w:color="auto"/>
                    <w:bottom w:val="single" w:sz="4" w:space="0" w:color="auto"/>
                  </w:tcBorders>
                  <w:vAlign w:val="center"/>
                </w:tcPr>
                <w:p w14:paraId="6071D04C" w14:textId="77777777" w:rsidR="00DC1257" w:rsidRDefault="00DC1257">
                  <w:pPr>
                    <w:rPr>
                      <w:color w:val="000000"/>
                    </w:rPr>
                  </w:pPr>
                </w:p>
              </w:tc>
            </w:tr>
          </w:tbl>
          <w:p w14:paraId="7C7EDF97" w14:textId="77777777" w:rsidR="00DC1257" w:rsidRDefault="00DC1257">
            <w:pPr>
              <w:spacing w:line="360" w:lineRule="atLeast"/>
              <w:rPr>
                <w:rFonts w:ascii="宋体" w:hAnsi="宋体"/>
                <w:sz w:val="20"/>
                <w:szCs w:val="20"/>
              </w:rPr>
            </w:pPr>
          </w:p>
        </w:tc>
      </w:tr>
      <w:tr w:rsidR="00DC1257" w14:paraId="04ED4A4C" w14:textId="77777777">
        <w:trPr>
          <w:trHeight w:val="225"/>
        </w:trPr>
        <w:tc>
          <w:tcPr>
            <w:tcW w:w="1985" w:type="dxa"/>
            <w:shd w:val="clear" w:color="auto" w:fill="D9D9D9"/>
          </w:tcPr>
          <w:p w14:paraId="0DD8B1BF" w14:textId="77777777" w:rsidR="00DC1257" w:rsidRDefault="007579A1">
            <w:pPr>
              <w:spacing w:line="360" w:lineRule="atLeast"/>
              <w:rPr>
                <w:szCs w:val="21"/>
              </w:rPr>
            </w:pPr>
            <w:r>
              <w:rPr>
                <w:rFonts w:hint="eastAsia"/>
                <w:szCs w:val="21"/>
              </w:rPr>
              <w:lastRenderedPageBreak/>
              <w:t>参考画面</w:t>
            </w:r>
          </w:p>
        </w:tc>
        <w:tc>
          <w:tcPr>
            <w:tcW w:w="7087" w:type="dxa"/>
          </w:tcPr>
          <w:p w14:paraId="4D27A4E2"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noProof/>
              </w:rPr>
              <w:drawing>
                <wp:inline distT="0" distB="0" distL="114300" distR="114300" wp14:anchorId="59C5C743" wp14:editId="137A3626">
                  <wp:extent cx="4355465" cy="1685925"/>
                  <wp:effectExtent l="0" t="0" r="6985" b="9525"/>
                  <wp:docPr id="292" name="图片 29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6" descr="捕获"/>
                          <pic:cNvPicPr>
                            <a:picLocks noChangeAspect="1"/>
                          </pic:cNvPicPr>
                        </pic:nvPicPr>
                        <pic:blipFill>
                          <a:blip r:embed="rId272" cstate="print"/>
                          <a:stretch>
                            <a:fillRect/>
                          </a:stretch>
                        </pic:blipFill>
                        <pic:spPr>
                          <a:xfrm>
                            <a:off x="0" y="0"/>
                            <a:ext cx="4355465" cy="1685925"/>
                          </a:xfrm>
                          <a:prstGeom prst="rect">
                            <a:avLst/>
                          </a:prstGeom>
                          <a:noFill/>
                          <a:ln w="9525">
                            <a:noFill/>
                            <a:miter/>
                          </a:ln>
                        </pic:spPr>
                      </pic:pic>
                    </a:graphicData>
                  </a:graphic>
                </wp:inline>
              </w:drawing>
            </w:r>
          </w:p>
        </w:tc>
      </w:tr>
      <w:tr w:rsidR="00DC1257" w14:paraId="61229F40" w14:textId="77777777">
        <w:trPr>
          <w:trHeight w:val="225"/>
        </w:trPr>
        <w:tc>
          <w:tcPr>
            <w:tcW w:w="1985" w:type="dxa"/>
            <w:shd w:val="clear" w:color="auto" w:fill="D9D9D9"/>
          </w:tcPr>
          <w:p w14:paraId="1E47F112" w14:textId="77777777" w:rsidR="00DC1257" w:rsidRDefault="007579A1">
            <w:pPr>
              <w:spacing w:line="360" w:lineRule="atLeast"/>
              <w:rPr>
                <w:szCs w:val="21"/>
              </w:rPr>
            </w:pPr>
            <w:r>
              <w:rPr>
                <w:rFonts w:hint="eastAsia"/>
                <w:szCs w:val="21"/>
              </w:rPr>
              <w:t>业务规则</w:t>
            </w:r>
          </w:p>
        </w:tc>
        <w:tc>
          <w:tcPr>
            <w:tcW w:w="7087" w:type="dxa"/>
          </w:tcPr>
          <w:p w14:paraId="48F80080" w14:textId="77777777" w:rsidR="00DC1257" w:rsidRDefault="007579A1">
            <w:pPr>
              <w:rPr>
                <w:sz w:val="20"/>
                <w:szCs w:val="20"/>
              </w:rPr>
            </w:pPr>
            <w:r>
              <w:rPr>
                <w:rFonts w:hint="eastAsia"/>
                <w:sz w:val="20"/>
                <w:szCs w:val="20"/>
              </w:rPr>
              <w:t>要求：</w:t>
            </w:r>
            <w:r>
              <w:rPr>
                <w:rFonts w:hint="eastAsia"/>
                <w:sz w:val="20"/>
                <w:szCs w:val="20"/>
              </w:rPr>
              <w:t>1.</w:t>
            </w:r>
            <w:r>
              <w:rPr>
                <w:rFonts w:hint="eastAsia"/>
                <w:sz w:val="20"/>
                <w:szCs w:val="20"/>
              </w:rPr>
              <w:t>导出报表生成报表的字段可配置。</w:t>
            </w:r>
          </w:p>
          <w:p w14:paraId="6D381AD8" w14:textId="77777777" w:rsidR="00DC1257" w:rsidRDefault="007579A1">
            <w:pPr>
              <w:rPr>
                <w:sz w:val="20"/>
                <w:szCs w:val="20"/>
              </w:rPr>
            </w:pPr>
            <w:r>
              <w:rPr>
                <w:rFonts w:hint="eastAsia"/>
                <w:sz w:val="20"/>
                <w:szCs w:val="20"/>
              </w:rPr>
              <w:t xml:space="preserve">      2.</w:t>
            </w:r>
            <w:r>
              <w:rPr>
                <w:rFonts w:hint="eastAsia"/>
                <w:sz w:val="20"/>
                <w:szCs w:val="20"/>
              </w:rPr>
              <w:t>回正数要可配置。</w:t>
            </w:r>
          </w:p>
          <w:p w14:paraId="1C6AC356" w14:textId="77777777" w:rsidR="00DC1257" w:rsidRDefault="007579A1">
            <w:pPr>
              <w:rPr>
                <w:sz w:val="20"/>
                <w:szCs w:val="20"/>
              </w:rPr>
            </w:pPr>
            <w:r>
              <w:rPr>
                <w:rFonts w:hint="eastAsia"/>
                <w:sz w:val="20"/>
                <w:szCs w:val="20"/>
              </w:rPr>
              <w:t xml:space="preserve">      3.</w:t>
            </w:r>
            <w:r>
              <w:rPr>
                <w:rFonts w:hint="eastAsia"/>
                <w:sz w:val="20"/>
                <w:szCs w:val="20"/>
              </w:rPr>
              <w:t>数据范围为所有</w:t>
            </w:r>
            <w:proofErr w:type="gramStart"/>
            <w:r>
              <w:rPr>
                <w:rFonts w:hint="eastAsia"/>
                <w:sz w:val="20"/>
                <w:szCs w:val="20"/>
              </w:rPr>
              <w:t>有</w:t>
            </w:r>
            <w:proofErr w:type="gramEnd"/>
            <w:r>
              <w:rPr>
                <w:rFonts w:hint="eastAsia"/>
                <w:sz w:val="20"/>
                <w:szCs w:val="20"/>
              </w:rPr>
              <w:t>操作员的案件。</w:t>
            </w:r>
          </w:p>
          <w:p w14:paraId="46D47F40" w14:textId="77777777" w:rsidR="00DC1257" w:rsidRDefault="007579A1">
            <w:pPr>
              <w:rPr>
                <w:sz w:val="20"/>
                <w:szCs w:val="20"/>
              </w:rPr>
            </w:pPr>
            <w:r>
              <w:rPr>
                <w:rFonts w:hint="eastAsia"/>
                <w:sz w:val="20"/>
                <w:szCs w:val="20"/>
              </w:rPr>
              <w:t xml:space="preserve">      4.</w:t>
            </w:r>
            <w:r>
              <w:rPr>
                <w:rFonts w:hint="eastAsia"/>
                <w:sz w:val="20"/>
                <w:szCs w:val="20"/>
              </w:rPr>
              <w:t>日终报表</w:t>
            </w:r>
          </w:p>
        </w:tc>
      </w:tr>
      <w:tr w:rsidR="00DC1257" w14:paraId="5146E35B" w14:textId="77777777">
        <w:trPr>
          <w:trHeight w:val="225"/>
        </w:trPr>
        <w:tc>
          <w:tcPr>
            <w:tcW w:w="1985" w:type="dxa"/>
            <w:shd w:val="clear" w:color="auto" w:fill="D9D9D9"/>
          </w:tcPr>
          <w:p w14:paraId="084454C3" w14:textId="77777777" w:rsidR="00DC1257" w:rsidRDefault="007579A1">
            <w:pPr>
              <w:spacing w:line="360" w:lineRule="atLeast"/>
              <w:rPr>
                <w:szCs w:val="21"/>
              </w:rPr>
            </w:pPr>
            <w:r>
              <w:rPr>
                <w:rFonts w:hint="eastAsia"/>
                <w:szCs w:val="21"/>
              </w:rPr>
              <w:t>备注</w:t>
            </w:r>
          </w:p>
        </w:tc>
        <w:tc>
          <w:tcPr>
            <w:tcW w:w="7087" w:type="dxa"/>
          </w:tcPr>
          <w:p w14:paraId="40746FA4" w14:textId="77777777" w:rsidR="00DC1257" w:rsidRDefault="007579A1">
            <w:pPr>
              <w:widowControl/>
              <w:overflowPunct w:val="0"/>
              <w:autoSpaceDE w:val="0"/>
              <w:autoSpaceDN w:val="0"/>
              <w:adjustRightInd w:val="0"/>
              <w:spacing w:after="100" w:line="360" w:lineRule="atLeast"/>
              <w:textAlignment w:val="baseline"/>
              <w:rPr>
                <w:rFonts w:ascii="宋体" w:hAnsi="宋体"/>
                <w:sz w:val="20"/>
                <w:szCs w:val="20"/>
              </w:rPr>
            </w:pPr>
            <w:r>
              <w:rPr>
                <w:rFonts w:ascii="宋体" w:hAnsi="宋体" w:hint="eastAsia"/>
                <w:sz w:val="20"/>
                <w:szCs w:val="20"/>
              </w:rPr>
              <w:t>统计报表按统计字段信息进行统计即可。对于导出的报表可配置，可通过SQL逾期重组的方式进行。步骤如下：</w:t>
            </w:r>
          </w:p>
          <w:p w14:paraId="4DEBC643" w14:textId="77777777" w:rsidR="00DC1257" w:rsidRDefault="007579A1">
            <w:pPr>
              <w:widowControl/>
              <w:overflowPunct w:val="0"/>
              <w:autoSpaceDE w:val="0"/>
              <w:autoSpaceDN w:val="0"/>
              <w:adjustRightInd w:val="0"/>
              <w:spacing w:after="100" w:line="360" w:lineRule="atLeast"/>
              <w:textAlignment w:val="baseline"/>
              <w:rPr>
                <w:rFonts w:ascii="宋体" w:hAnsi="宋体"/>
                <w:sz w:val="20"/>
                <w:szCs w:val="20"/>
              </w:rPr>
            </w:pPr>
            <w:r>
              <w:rPr>
                <w:rFonts w:ascii="宋体" w:hAnsi="宋体" w:hint="eastAsia"/>
                <w:sz w:val="20"/>
                <w:szCs w:val="20"/>
              </w:rPr>
              <w:t>1.在报表页面，提供导出按钮，点击导出按钮后，弹出窗口，窗口中列出报表所有字段，用户可自由选择导出字段。点击确认。后台接受到选择的字段，通过SQL重组的方式进行实现</w:t>
            </w:r>
          </w:p>
          <w:p w14:paraId="6921D074" w14:textId="77777777" w:rsidR="00DC1257" w:rsidRDefault="007579A1">
            <w:pPr>
              <w:widowControl/>
              <w:overflowPunct w:val="0"/>
              <w:autoSpaceDE w:val="0"/>
              <w:autoSpaceDN w:val="0"/>
              <w:adjustRightInd w:val="0"/>
              <w:spacing w:after="100" w:line="360" w:lineRule="atLeast"/>
              <w:textAlignment w:val="baseline"/>
            </w:pPr>
            <w:r>
              <w:rPr>
                <w:rFonts w:ascii="宋体" w:hAnsi="宋体" w:hint="eastAsia"/>
                <w:sz w:val="20"/>
                <w:szCs w:val="20"/>
              </w:rPr>
              <w:t>2.在参数配置菜单下，创建子菜单‘回正数设置’。在子菜单中</w:t>
            </w:r>
            <w:proofErr w:type="gramStart"/>
            <w:r>
              <w:rPr>
                <w:rFonts w:ascii="宋体" w:hAnsi="宋体" w:hint="eastAsia"/>
                <w:sz w:val="20"/>
                <w:szCs w:val="20"/>
              </w:rPr>
              <w:t>设置回</w:t>
            </w:r>
            <w:proofErr w:type="gramEnd"/>
            <w:r>
              <w:rPr>
                <w:rFonts w:ascii="宋体" w:hAnsi="宋体" w:hint="eastAsia"/>
                <w:sz w:val="20"/>
                <w:szCs w:val="20"/>
              </w:rPr>
              <w:t>正值</w:t>
            </w:r>
          </w:p>
        </w:tc>
      </w:tr>
    </w:tbl>
    <w:p w14:paraId="278D0582" w14:textId="77777777" w:rsidR="00DC1257" w:rsidRDefault="00DC1257"/>
    <w:p w14:paraId="681911D5" w14:textId="77777777" w:rsidR="00DC1257" w:rsidRDefault="007579A1">
      <w:pPr>
        <w:pStyle w:val="2"/>
      </w:pPr>
      <w:bookmarkStart w:id="3596" w:name="_Toc1314"/>
      <w:r>
        <w:rPr>
          <w:rFonts w:hint="eastAsia"/>
        </w:rPr>
        <w:t>日报表</w:t>
      </w:r>
      <w:bookmarkEnd w:id="359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5EEAB30" w14:textId="77777777">
        <w:trPr>
          <w:trHeight w:val="225"/>
        </w:trPr>
        <w:tc>
          <w:tcPr>
            <w:tcW w:w="1985" w:type="dxa"/>
            <w:shd w:val="clear" w:color="auto" w:fill="D9D9D9"/>
          </w:tcPr>
          <w:p w14:paraId="24CE0EC5" w14:textId="77777777" w:rsidR="00DC1257" w:rsidRDefault="007579A1">
            <w:pPr>
              <w:spacing w:line="360" w:lineRule="atLeast"/>
              <w:rPr>
                <w:szCs w:val="21"/>
              </w:rPr>
            </w:pPr>
            <w:r>
              <w:rPr>
                <w:rFonts w:hint="eastAsia"/>
                <w:szCs w:val="21"/>
              </w:rPr>
              <w:t>功能描述</w:t>
            </w:r>
          </w:p>
        </w:tc>
        <w:tc>
          <w:tcPr>
            <w:tcW w:w="7087" w:type="dxa"/>
          </w:tcPr>
          <w:p w14:paraId="10194EBF" w14:textId="77777777" w:rsidR="00DC1257" w:rsidRDefault="007579A1">
            <w:pPr>
              <w:ind w:firstLine="435"/>
              <w:rPr>
                <w:sz w:val="20"/>
                <w:szCs w:val="20"/>
              </w:rPr>
            </w:pPr>
            <w:r>
              <w:rPr>
                <w:rFonts w:hint="eastAsia"/>
                <w:sz w:val="20"/>
                <w:szCs w:val="20"/>
              </w:rPr>
              <w:t>根据逾期期数作为第一个维度，在逾期期数基础下以外包公司作为第二个维度，然后对案件处理情况进行统计。每个第一维度（逾期期数）还要</w:t>
            </w:r>
            <w:proofErr w:type="gramStart"/>
            <w:r>
              <w:rPr>
                <w:rFonts w:hint="eastAsia"/>
                <w:sz w:val="20"/>
                <w:szCs w:val="20"/>
              </w:rPr>
              <w:t>进行该维度</w:t>
            </w:r>
            <w:proofErr w:type="gramEnd"/>
            <w:r>
              <w:rPr>
                <w:rFonts w:hint="eastAsia"/>
                <w:sz w:val="20"/>
                <w:szCs w:val="20"/>
              </w:rPr>
              <w:t>的案件处理情况总统计。</w:t>
            </w:r>
          </w:p>
        </w:tc>
      </w:tr>
      <w:tr w:rsidR="00DC1257" w14:paraId="3AB54164" w14:textId="77777777">
        <w:trPr>
          <w:trHeight w:val="225"/>
        </w:trPr>
        <w:tc>
          <w:tcPr>
            <w:tcW w:w="1985" w:type="dxa"/>
            <w:shd w:val="clear" w:color="auto" w:fill="D9D9D9"/>
          </w:tcPr>
          <w:p w14:paraId="202A13F3" w14:textId="77777777" w:rsidR="00DC1257" w:rsidRDefault="007579A1">
            <w:pPr>
              <w:spacing w:line="360" w:lineRule="atLeast"/>
              <w:rPr>
                <w:szCs w:val="21"/>
              </w:rPr>
            </w:pPr>
            <w:r>
              <w:rPr>
                <w:rFonts w:hint="eastAsia"/>
                <w:szCs w:val="21"/>
              </w:rPr>
              <w:t>页面输入</w:t>
            </w:r>
          </w:p>
        </w:tc>
        <w:tc>
          <w:tcPr>
            <w:tcW w:w="7087" w:type="dxa"/>
          </w:tcPr>
          <w:p w14:paraId="094C1E02" w14:textId="77777777" w:rsidR="00DC1257" w:rsidRDefault="007579A1">
            <w:pPr>
              <w:rPr>
                <w:rFonts w:ascii="宋体" w:hAnsi="宋体"/>
                <w:sz w:val="20"/>
                <w:szCs w:val="20"/>
              </w:rPr>
            </w:pPr>
            <w:r>
              <w:rPr>
                <w:rFonts w:ascii="宋体" w:hAnsi="宋体" w:hint="eastAsia"/>
                <w:sz w:val="20"/>
                <w:szCs w:val="20"/>
              </w:rPr>
              <w:t>可以按 分案日期、结案日期、分案账龄、逾期天数、客户办单地区（省-市-区）、客户身份证地址（省-市-区）、借款金额、产品大类、产品小类、催收方案、催收归属、分案日期、结案日期、催收公司、催收员、分案账龄、标记字段（Tag1-Tag10)进行查询</w:t>
            </w:r>
          </w:p>
          <w:tbl>
            <w:tblPr>
              <w:tblW w:w="682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413"/>
              <w:gridCol w:w="2410"/>
            </w:tblGrid>
            <w:tr w:rsidR="00DC1257" w14:paraId="36E8AFB4" w14:textId="77777777">
              <w:tc>
                <w:tcPr>
                  <w:tcW w:w="4413" w:type="dxa"/>
                  <w:tcBorders>
                    <w:top w:val="single" w:sz="12" w:space="0" w:color="auto"/>
                    <w:bottom w:val="single" w:sz="4" w:space="0" w:color="auto"/>
                  </w:tcBorders>
                  <w:shd w:val="clear" w:color="auto" w:fill="8DB3E2"/>
                  <w:vAlign w:val="center"/>
                </w:tcPr>
                <w:p w14:paraId="4827E634" w14:textId="77777777" w:rsidR="00DC1257" w:rsidRDefault="007579A1">
                  <w:pPr>
                    <w:rPr>
                      <w:rFonts w:ascii="宋体"/>
                      <w:b/>
                      <w:bCs/>
                    </w:rPr>
                  </w:pPr>
                  <w:r>
                    <w:rPr>
                      <w:rFonts w:ascii="宋体" w:hint="eastAsia"/>
                    </w:rPr>
                    <w:tab/>
                  </w:r>
                  <w:r>
                    <w:rPr>
                      <w:rFonts w:ascii="宋体" w:hint="eastAsia"/>
                      <w:b/>
                    </w:rPr>
                    <w:t>字段</w:t>
                  </w:r>
                </w:p>
              </w:tc>
              <w:tc>
                <w:tcPr>
                  <w:tcW w:w="2410" w:type="dxa"/>
                  <w:tcBorders>
                    <w:top w:val="single" w:sz="12" w:space="0" w:color="auto"/>
                    <w:bottom w:val="single" w:sz="4" w:space="0" w:color="auto"/>
                  </w:tcBorders>
                  <w:shd w:val="clear" w:color="auto" w:fill="8DB3E2"/>
                  <w:vAlign w:val="center"/>
                </w:tcPr>
                <w:p w14:paraId="3DB72A90" w14:textId="77777777" w:rsidR="00DC1257" w:rsidRDefault="007579A1">
                  <w:pPr>
                    <w:rPr>
                      <w:rFonts w:ascii="宋体"/>
                      <w:b/>
                      <w:bCs/>
                    </w:rPr>
                  </w:pPr>
                  <w:r>
                    <w:rPr>
                      <w:rFonts w:ascii="宋体" w:hint="eastAsia"/>
                      <w:b/>
                      <w:bCs/>
                    </w:rPr>
                    <w:t>备注</w:t>
                  </w:r>
                </w:p>
              </w:tc>
            </w:tr>
            <w:tr w:rsidR="00DC1257" w14:paraId="22B24326" w14:textId="77777777">
              <w:tc>
                <w:tcPr>
                  <w:tcW w:w="4413" w:type="dxa"/>
                  <w:tcBorders>
                    <w:top w:val="single" w:sz="4" w:space="0" w:color="auto"/>
                  </w:tcBorders>
                  <w:vAlign w:val="center"/>
                </w:tcPr>
                <w:p w14:paraId="17A95A9E" w14:textId="77777777" w:rsidR="00DC1257" w:rsidRDefault="007579A1">
                  <w:r>
                    <w:rPr>
                      <w:rFonts w:hint="eastAsia"/>
                    </w:rPr>
                    <w:t>分案日期</w:t>
                  </w:r>
                </w:p>
              </w:tc>
              <w:tc>
                <w:tcPr>
                  <w:tcW w:w="2410" w:type="dxa"/>
                  <w:tcBorders>
                    <w:top w:val="single" w:sz="4" w:space="0" w:color="auto"/>
                  </w:tcBorders>
                  <w:vAlign w:val="center"/>
                </w:tcPr>
                <w:p w14:paraId="57062B26" w14:textId="77777777" w:rsidR="00DC1257" w:rsidRDefault="007579A1">
                  <w:r>
                    <w:rPr>
                      <w:rFonts w:hint="eastAsia"/>
                      <w:color w:val="000000"/>
                    </w:rPr>
                    <w:t>[</w:t>
                  </w:r>
                  <w:r>
                    <w:rPr>
                      <w:rFonts w:hint="eastAsia"/>
                      <w:color w:val="000000"/>
                    </w:rPr>
                    <w:t>下拉框</w:t>
                  </w:r>
                  <w:r>
                    <w:rPr>
                      <w:rFonts w:hint="eastAsia"/>
                      <w:color w:val="000000"/>
                    </w:rPr>
                    <w:t>]</w:t>
                  </w:r>
                </w:p>
              </w:tc>
            </w:tr>
            <w:tr w:rsidR="00DC1257" w14:paraId="4D726B20" w14:textId="77777777">
              <w:tc>
                <w:tcPr>
                  <w:tcW w:w="4413" w:type="dxa"/>
                  <w:tcBorders>
                    <w:top w:val="single" w:sz="4" w:space="0" w:color="auto"/>
                    <w:bottom w:val="single" w:sz="4" w:space="0" w:color="auto"/>
                  </w:tcBorders>
                  <w:vAlign w:val="center"/>
                </w:tcPr>
                <w:p w14:paraId="2BC6C353" w14:textId="77777777" w:rsidR="00DC1257" w:rsidRDefault="007579A1">
                  <w:r>
                    <w:rPr>
                      <w:rFonts w:hint="eastAsia"/>
                    </w:rPr>
                    <w:t>结案日期</w:t>
                  </w:r>
                </w:p>
              </w:tc>
              <w:tc>
                <w:tcPr>
                  <w:tcW w:w="2410" w:type="dxa"/>
                  <w:tcBorders>
                    <w:top w:val="single" w:sz="4" w:space="0" w:color="auto"/>
                    <w:bottom w:val="single" w:sz="4" w:space="0" w:color="auto"/>
                  </w:tcBorders>
                  <w:vAlign w:val="center"/>
                </w:tcPr>
                <w:p w14:paraId="03401BAD" w14:textId="77777777" w:rsidR="00DC1257" w:rsidRDefault="007579A1">
                  <w:pPr>
                    <w:rPr>
                      <w:rFonts w:hAnsi="宋体" w:cs="宋体"/>
                    </w:rPr>
                  </w:pPr>
                  <w:r>
                    <w:rPr>
                      <w:rFonts w:hint="eastAsia"/>
                    </w:rPr>
                    <w:t>[</w:t>
                  </w:r>
                  <w:r>
                    <w:rPr>
                      <w:rFonts w:hint="eastAsia"/>
                      <w:color w:val="000000"/>
                    </w:rPr>
                    <w:t>下拉框</w:t>
                  </w:r>
                  <w:r>
                    <w:rPr>
                      <w:rFonts w:hint="eastAsia"/>
                      <w:color w:val="000000"/>
                    </w:rPr>
                    <w:t>]</w:t>
                  </w:r>
                </w:p>
              </w:tc>
            </w:tr>
            <w:tr w:rsidR="00DC1257" w14:paraId="308C2D2A" w14:textId="77777777">
              <w:tc>
                <w:tcPr>
                  <w:tcW w:w="4413" w:type="dxa"/>
                  <w:tcBorders>
                    <w:top w:val="single" w:sz="4" w:space="0" w:color="auto"/>
                    <w:bottom w:val="single" w:sz="4" w:space="0" w:color="auto"/>
                  </w:tcBorders>
                  <w:vAlign w:val="center"/>
                </w:tcPr>
                <w:p w14:paraId="39849C12" w14:textId="77777777" w:rsidR="00DC1257" w:rsidRDefault="007579A1">
                  <w:r>
                    <w:rPr>
                      <w:rFonts w:hint="eastAsia"/>
                    </w:rPr>
                    <w:t>分案账龄</w:t>
                  </w:r>
                </w:p>
              </w:tc>
              <w:tc>
                <w:tcPr>
                  <w:tcW w:w="2410" w:type="dxa"/>
                  <w:tcBorders>
                    <w:top w:val="single" w:sz="4" w:space="0" w:color="auto"/>
                    <w:bottom w:val="single" w:sz="4" w:space="0" w:color="auto"/>
                  </w:tcBorders>
                  <w:vAlign w:val="center"/>
                </w:tcPr>
                <w:p w14:paraId="2F64292B" w14:textId="77777777" w:rsidR="00DC1257" w:rsidRDefault="007579A1">
                  <w:pPr>
                    <w:rPr>
                      <w:rFonts w:hAnsi="宋体" w:cs="宋体"/>
                    </w:rPr>
                  </w:pPr>
                  <w:r>
                    <w:rPr>
                      <w:rFonts w:hint="eastAsia"/>
                      <w:color w:val="000000"/>
                    </w:rPr>
                    <w:t>[</w:t>
                  </w:r>
                  <w:r>
                    <w:rPr>
                      <w:rFonts w:hint="eastAsia"/>
                      <w:color w:val="000000"/>
                    </w:rPr>
                    <w:t>输入框</w:t>
                  </w:r>
                  <w:r>
                    <w:rPr>
                      <w:rFonts w:hint="eastAsia"/>
                      <w:color w:val="000000"/>
                    </w:rPr>
                    <w:t>]</w:t>
                  </w:r>
                </w:p>
              </w:tc>
            </w:tr>
            <w:tr w:rsidR="00DC1257" w14:paraId="36EA94FC" w14:textId="77777777">
              <w:tc>
                <w:tcPr>
                  <w:tcW w:w="4413" w:type="dxa"/>
                  <w:tcBorders>
                    <w:top w:val="single" w:sz="4" w:space="0" w:color="auto"/>
                    <w:bottom w:val="single" w:sz="4" w:space="0" w:color="auto"/>
                  </w:tcBorders>
                  <w:vAlign w:val="center"/>
                </w:tcPr>
                <w:p w14:paraId="0CAD763C" w14:textId="77777777" w:rsidR="00DC1257" w:rsidRDefault="007579A1">
                  <w:r>
                    <w:rPr>
                      <w:rFonts w:hint="eastAsia"/>
                    </w:rPr>
                    <w:t>逾期天数</w:t>
                  </w:r>
                </w:p>
              </w:tc>
              <w:tc>
                <w:tcPr>
                  <w:tcW w:w="2410" w:type="dxa"/>
                  <w:tcBorders>
                    <w:top w:val="single" w:sz="4" w:space="0" w:color="auto"/>
                    <w:bottom w:val="single" w:sz="4" w:space="0" w:color="auto"/>
                  </w:tcBorders>
                  <w:vAlign w:val="center"/>
                </w:tcPr>
                <w:p w14:paraId="759D8455"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5EA09CF9" w14:textId="77777777">
              <w:trPr>
                <w:trHeight w:val="349"/>
              </w:trPr>
              <w:tc>
                <w:tcPr>
                  <w:tcW w:w="4413" w:type="dxa"/>
                  <w:tcBorders>
                    <w:top w:val="single" w:sz="4" w:space="0" w:color="auto"/>
                    <w:bottom w:val="single" w:sz="4" w:space="0" w:color="auto"/>
                  </w:tcBorders>
                  <w:vAlign w:val="center"/>
                </w:tcPr>
                <w:p w14:paraId="606254CC" w14:textId="77777777" w:rsidR="00DC1257" w:rsidRDefault="007579A1">
                  <w:r>
                    <w:rPr>
                      <w:rFonts w:hint="eastAsia"/>
                    </w:rPr>
                    <w:t>客户办单地区（省</w:t>
                  </w:r>
                  <w:r>
                    <w:rPr>
                      <w:rFonts w:hint="eastAsia"/>
                    </w:rPr>
                    <w:t>-</w:t>
                  </w:r>
                  <w:r>
                    <w:rPr>
                      <w:rFonts w:hint="eastAsia"/>
                    </w:rPr>
                    <w:t>市</w:t>
                  </w:r>
                  <w:r>
                    <w:rPr>
                      <w:rFonts w:hint="eastAsia"/>
                    </w:rPr>
                    <w:t>-</w:t>
                  </w:r>
                  <w:r>
                    <w:rPr>
                      <w:rFonts w:hint="eastAsia"/>
                    </w:rPr>
                    <w:t>区）</w:t>
                  </w:r>
                </w:p>
              </w:tc>
              <w:tc>
                <w:tcPr>
                  <w:tcW w:w="2410" w:type="dxa"/>
                  <w:tcBorders>
                    <w:top w:val="single" w:sz="4" w:space="0" w:color="auto"/>
                    <w:bottom w:val="single" w:sz="4" w:space="0" w:color="auto"/>
                  </w:tcBorders>
                  <w:vAlign w:val="center"/>
                </w:tcPr>
                <w:p w14:paraId="375BFA5D"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2922E960" w14:textId="77777777">
              <w:tc>
                <w:tcPr>
                  <w:tcW w:w="4413" w:type="dxa"/>
                  <w:tcBorders>
                    <w:top w:val="single" w:sz="4" w:space="0" w:color="auto"/>
                    <w:bottom w:val="single" w:sz="4" w:space="0" w:color="auto"/>
                  </w:tcBorders>
                  <w:vAlign w:val="center"/>
                </w:tcPr>
                <w:p w14:paraId="52B2D878" w14:textId="77777777" w:rsidR="00DC1257" w:rsidRDefault="007579A1">
                  <w:r>
                    <w:rPr>
                      <w:rFonts w:hint="eastAsia"/>
                    </w:rPr>
                    <w:t>客户身份证地址（省</w:t>
                  </w:r>
                  <w:r>
                    <w:rPr>
                      <w:rFonts w:hint="eastAsia"/>
                    </w:rPr>
                    <w:t>-</w:t>
                  </w:r>
                  <w:r>
                    <w:rPr>
                      <w:rFonts w:hint="eastAsia"/>
                    </w:rPr>
                    <w:t>市</w:t>
                  </w:r>
                  <w:r>
                    <w:rPr>
                      <w:rFonts w:hint="eastAsia"/>
                    </w:rPr>
                    <w:t>-</w:t>
                  </w:r>
                  <w:r>
                    <w:rPr>
                      <w:rFonts w:hint="eastAsia"/>
                    </w:rPr>
                    <w:t>区）</w:t>
                  </w:r>
                </w:p>
              </w:tc>
              <w:tc>
                <w:tcPr>
                  <w:tcW w:w="2410" w:type="dxa"/>
                  <w:tcBorders>
                    <w:top w:val="single" w:sz="4" w:space="0" w:color="auto"/>
                    <w:bottom w:val="single" w:sz="4" w:space="0" w:color="auto"/>
                  </w:tcBorders>
                  <w:vAlign w:val="center"/>
                </w:tcPr>
                <w:p w14:paraId="32274F88"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6989BDA6" w14:textId="77777777">
              <w:tc>
                <w:tcPr>
                  <w:tcW w:w="4413" w:type="dxa"/>
                  <w:tcBorders>
                    <w:top w:val="single" w:sz="4" w:space="0" w:color="auto"/>
                    <w:bottom w:val="single" w:sz="4" w:space="0" w:color="auto"/>
                  </w:tcBorders>
                  <w:vAlign w:val="center"/>
                </w:tcPr>
                <w:p w14:paraId="3B5FE0F7" w14:textId="77777777" w:rsidR="00DC1257" w:rsidRDefault="007579A1">
                  <w:r>
                    <w:rPr>
                      <w:rFonts w:hint="eastAsia"/>
                    </w:rPr>
                    <w:t>借款金额</w:t>
                  </w:r>
                </w:p>
              </w:tc>
              <w:tc>
                <w:tcPr>
                  <w:tcW w:w="2410" w:type="dxa"/>
                  <w:tcBorders>
                    <w:top w:val="single" w:sz="4" w:space="0" w:color="auto"/>
                    <w:bottom w:val="single" w:sz="4" w:space="0" w:color="auto"/>
                  </w:tcBorders>
                  <w:vAlign w:val="center"/>
                </w:tcPr>
                <w:p w14:paraId="68463C72"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4C45B25C" w14:textId="77777777">
              <w:tc>
                <w:tcPr>
                  <w:tcW w:w="4413" w:type="dxa"/>
                  <w:tcBorders>
                    <w:top w:val="single" w:sz="4" w:space="0" w:color="auto"/>
                    <w:bottom w:val="single" w:sz="4" w:space="0" w:color="auto"/>
                  </w:tcBorders>
                  <w:vAlign w:val="center"/>
                </w:tcPr>
                <w:p w14:paraId="643D7A25" w14:textId="77777777" w:rsidR="00DC1257" w:rsidRDefault="007579A1">
                  <w:r>
                    <w:rPr>
                      <w:rFonts w:hint="eastAsia"/>
                    </w:rPr>
                    <w:t>产品大类</w:t>
                  </w:r>
                </w:p>
              </w:tc>
              <w:tc>
                <w:tcPr>
                  <w:tcW w:w="2410" w:type="dxa"/>
                  <w:tcBorders>
                    <w:top w:val="single" w:sz="4" w:space="0" w:color="auto"/>
                    <w:bottom w:val="single" w:sz="4" w:space="0" w:color="auto"/>
                  </w:tcBorders>
                  <w:vAlign w:val="center"/>
                </w:tcPr>
                <w:p w14:paraId="2583CC6A"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59C82689" w14:textId="77777777">
              <w:tc>
                <w:tcPr>
                  <w:tcW w:w="4413" w:type="dxa"/>
                  <w:tcBorders>
                    <w:top w:val="single" w:sz="4" w:space="0" w:color="auto"/>
                    <w:bottom w:val="single" w:sz="4" w:space="0" w:color="auto"/>
                  </w:tcBorders>
                  <w:vAlign w:val="center"/>
                </w:tcPr>
                <w:p w14:paraId="28D84193" w14:textId="77777777" w:rsidR="00DC1257" w:rsidRDefault="007579A1">
                  <w:r>
                    <w:rPr>
                      <w:rFonts w:hint="eastAsia"/>
                    </w:rPr>
                    <w:t>产品小类</w:t>
                  </w:r>
                </w:p>
              </w:tc>
              <w:tc>
                <w:tcPr>
                  <w:tcW w:w="2410" w:type="dxa"/>
                  <w:tcBorders>
                    <w:top w:val="single" w:sz="4" w:space="0" w:color="auto"/>
                    <w:bottom w:val="single" w:sz="4" w:space="0" w:color="auto"/>
                  </w:tcBorders>
                  <w:vAlign w:val="center"/>
                </w:tcPr>
                <w:p w14:paraId="0B586931"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6E91EAB3" w14:textId="77777777">
              <w:tc>
                <w:tcPr>
                  <w:tcW w:w="4413" w:type="dxa"/>
                  <w:tcBorders>
                    <w:top w:val="single" w:sz="4" w:space="0" w:color="auto"/>
                    <w:bottom w:val="single" w:sz="4" w:space="0" w:color="auto"/>
                  </w:tcBorders>
                  <w:vAlign w:val="center"/>
                </w:tcPr>
                <w:p w14:paraId="6E7B3646" w14:textId="77777777" w:rsidR="00DC1257" w:rsidRDefault="007579A1">
                  <w:r>
                    <w:rPr>
                      <w:rFonts w:hint="eastAsia"/>
                    </w:rPr>
                    <w:t>催收方案</w:t>
                  </w:r>
                </w:p>
              </w:tc>
              <w:tc>
                <w:tcPr>
                  <w:tcW w:w="2410" w:type="dxa"/>
                  <w:tcBorders>
                    <w:top w:val="single" w:sz="4" w:space="0" w:color="auto"/>
                    <w:bottom w:val="single" w:sz="4" w:space="0" w:color="auto"/>
                  </w:tcBorders>
                  <w:vAlign w:val="center"/>
                </w:tcPr>
                <w:p w14:paraId="07DE19D6"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4344EB1E" w14:textId="77777777">
              <w:tc>
                <w:tcPr>
                  <w:tcW w:w="4413" w:type="dxa"/>
                  <w:tcBorders>
                    <w:top w:val="single" w:sz="4" w:space="0" w:color="auto"/>
                    <w:bottom w:val="single" w:sz="4" w:space="0" w:color="auto"/>
                  </w:tcBorders>
                  <w:vAlign w:val="center"/>
                </w:tcPr>
                <w:p w14:paraId="6EE5CB90" w14:textId="77777777" w:rsidR="00DC1257" w:rsidRDefault="007579A1">
                  <w:r>
                    <w:rPr>
                      <w:rFonts w:hint="eastAsia"/>
                    </w:rPr>
                    <w:t>催收归属</w:t>
                  </w:r>
                </w:p>
              </w:tc>
              <w:tc>
                <w:tcPr>
                  <w:tcW w:w="2410" w:type="dxa"/>
                  <w:tcBorders>
                    <w:top w:val="single" w:sz="4" w:space="0" w:color="auto"/>
                    <w:bottom w:val="single" w:sz="4" w:space="0" w:color="auto"/>
                  </w:tcBorders>
                  <w:vAlign w:val="center"/>
                </w:tcPr>
                <w:p w14:paraId="00BF3AF1"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5091C4D9" w14:textId="77777777">
              <w:tc>
                <w:tcPr>
                  <w:tcW w:w="4413" w:type="dxa"/>
                  <w:tcBorders>
                    <w:top w:val="single" w:sz="4" w:space="0" w:color="auto"/>
                    <w:bottom w:val="single" w:sz="4" w:space="0" w:color="auto"/>
                  </w:tcBorders>
                  <w:vAlign w:val="center"/>
                </w:tcPr>
                <w:p w14:paraId="45FCC740" w14:textId="77777777" w:rsidR="00DC1257" w:rsidRDefault="007579A1">
                  <w:r>
                    <w:rPr>
                      <w:rFonts w:hint="eastAsia"/>
                    </w:rPr>
                    <w:lastRenderedPageBreak/>
                    <w:t>催收公司</w:t>
                  </w:r>
                </w:p>
              </w:tc>
              <w:tc>
                <w:tcPr>
                  <w:tcW w:w="2410" w:type="dxa"/>
                  <w:tcBorders>
                    <w:top w:val="single" w:sz="4" w:space="0" w:color="auto"/>
                    <w:bottom w:val="single" w:sz="4" w:space="0" w:color="auto"/>
                  </w:tcBorders>
                  <w:vAlign w:val="center"/>
                </w:tcPr>
                <w:p w14:paraId="0D74B007"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1F87AC12" w14:textId="77777777">
              <w:trPr>
                <w:trHeight w:val="126"/>
              </w:trPr>
              <w:tc>
                <w:tcPr>
                  <w:tcW w:w="4413" w:type="dxa"/>
                  <w:tcBorders>
                    <w:top w:val="single" w:sz="4" w:space="0" w:color="auto"/>
                    <w:bottom w:val="single" w:sz="4" w:space="0" w:color="auto"/>
                  </w:tcBorders>
                  <w:vAlign w:val="center"/>
                </w:tcPr>
                <w:p w14:paraId="03399D8A" w14:textId="77777777" w:rsidR="00DC1257" w:rsidRDefault="007579A1">
                  <w:r>
                    <w:rPr>
                      <w:rFonts w:hint="eastAsia"/>
                    </w:rPr>
                    <w:t>催收员</w:t>
                  </w:r>
                </w:p>
              </w:tc>
              <w:tc>
                <w:tcPr>
                  <w:tcW w:w="2410" w:type="dxa"/>
                  <w:tcBorders>
                    <w:top w:val="single" w:sz="4" w:space="0" w:color="auto"/>
                    <w:bottom w:val="single" w:sz="4" w:space="0" w:color="auto"/>
                  </w:tcBorders>
                  <w:vAlign w:val="center"/>
                </w:tcPr>
                <w:p w14:paraId="545D6F67"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3EA3F01B" w14:textId="77777777">
              <w:tc>
                <w:tcPr>
                  <w:tcW w:w="4413" w:type="dxa"/>
                  <w:tcBorders>
                    <w:top w:val="single" w:sz="4" w:space="0" w:color="auto"/>
                    <w:bottom w:val="single" w:sz="4" w:space="0" w:color="auto"/>
                  </w:tcBorders>
                  <w:vAlign w:val="center"/>
                </w:tcPr>
                <w:p w14:paraId="32E0FD5D" w14:textId="77777777" w:rsidR="00DC1257" w:rsidRDefault="007579A1">
                  <w:r>
                    <w:rPr>
                      <w:rFonts w:hint="eastAsia"/>
                    </w:rPr>
                    <w:t>标记字段（</w:t>
                  </w:r>
                  <w:r>
                    <w:rPr>
                      <w:rFonts w:hint="eastAsia"/>
                    </w:rPr>
                    <w:t>Tag1-Tag10)</w:t>
                  </w:r>
                </w:p>
              </w:tc>
              <w:tc>
                <w:tcPr>
                  <w:tcW w:w="2410" w:type="dxa"/>
                  <w:tcBorders>
                    <w:top w:val="single" w:sz="4" w:space="0" w:color="auto"/>
                    <w:bottom w:val="single" w:sz="4" w:space="0" w:color="auto"/>
                  </w:tcBorders>
                  <w:vAlign w:val="center"/>
                </w:tcPr>
                <w:p w14:paraId="7C64B5EB"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bl>
          <w:p w14:paraId="323F1FD7" w14:textId="77777777" w:rsidR="00DC1257" w:rsidRDefault="00DC1257">
            <w:pPr>
              <w:rPr>
                <w:rFonts w:ascii="宋体" w:hAnsi="宋体"/>
                <w:sz w:val="20"/>
                <w:szCs w:val="20"/>
              </w:rPr>
            </w:pPr>
          </w:p>
        </w:tc>
      </w:tr>
      <w:tr w:rsidR="00DC1257" w14:paraId="762DAB7B" w14:textId="77777777">
        <w:trPr>
          <w:trHeight w:val="225"/>
        </w:trPr>
        <w:tc>
          <w:tcPr>
            <w:tcW w:w="1985" w:type="dxa"/>
            <w:shd w:val="clear" w:color="auto" w:fill="D9D9D9"/>
          </w:tcPr>
          <w:p w14:paraId="569A5B57" w14:textId="77777777" w:rsidR="00DC1257" w:rsidRDefault="007579A1">
            <w:pPr>
              <w:spacing w:line="360" w:lineRule="atLeast"/>
              <w:rPr>
                <w:szCs w:val="21"/>
              </w:rPr>
            </w:pPr>
            <w:r>
              <w:rPr>
                <w:rFonts w:hint="eastAsia"/>
                <w:szCs w:val="21"/>
              </w:rPr>
              <w:lastRenderedPageBreak/>
              <w:t>页面输出</w:t>
            </w:r>
          </w:p>
        </w:tc>
        <w:tc>
          <w:tcPr>
            <w:tcW w:w="7087" w:type="dxa"/>
          </w:tcPr>
          <w:p w14:paraId="7AAEF36A" w14:textId="77777777" w:rsidR="00DC1257" w:rsidRDefault="007579A1">
            <w:pPr>
              <w:rPr>
                <w:rFonts w:ascii="宋体" w:hAnsi="宋体"/>
                <w:sz w:val="20"/>
                <w:szCs w:val="20"/>
              </w:rPr>
            </w:pPr>
            <w:r>
              <w:rPr>
                <w:rFonts w:ascii="宋体" w:hAnsi="宋体" w:hint="eastAsia"/>
                <w:sz w:val="20"/>
                <w:szCs w:val="20"/>
              </w:rPr>
              <w:t>按催收强度、外包公司维度来统计字段：坐席数、在催坐席数、上岗率、分案数、回正数、催收案件数、存案数、触碰率、主动退案数、到期退案数、人</w:t>
            </w:r>
            <w:proofErr w:type="gramStart"/>
            <w:r>
              <w:rPr>
                <w:rFonts w:ascii="宋体" w:hAnsi="宋体" w:hint="eastAsia"/>
                <w:sz w:val="20"/>
                <w:szCs w:val="20"/>
              </w:rPr>
              <w:t>均分案</w:t>
            </w:r>
            <w:proofErr w:type="gramEnd"/>
            <w:r>
              <w:rPr>
                <w:rFonts w:ascii="宋体" w:hAnsi="宋体" w:hint="eastAsia"/>
                <w:sz w:val="20"/>
                <w:szCs w:val="20"/>
              </w:rPr>
              <w:t>数、</w:t>
            </w:r>
            <w:proofErr w:type="gramStart"/>
            <w:r>
              <w:rPr>
                <w:rFonts w:ascii="宋体" w:hAnsi="宋体" w:hint="eastAsia"/>
                <w:sz w:val="20"/>
                <w:szCs w:val="20"/>
              </w:rPr>
              <w:t>人均</w:t>
            </w:r>
            <w:proofErr w:type="gramEnd"/>
            <w:r>
              <w:rPr>
                <w:rFonts w:ascii="宋体" w:hAnsi="宋体" w:hint="eastAsia"/>
                <w:sz w:val="20"/>
                <w:szCs w:val="20"/>
              </w:rPr>
              <w:t>回正数、人均催收案件数、人均存案数、人均主动退案数、人均到期退案数</w:t>
            </w:r>
          </w:p>
          <w:tbl>
            <w:tblPr>
              <w:tblW w:w="662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364"/>
              <w:gridCol w:w="3261"/>
            </w:tblGrid>
            <w:tr w:rsidR="00DC1257" w14:paraId="3FD9FA55" w14:textId="77777777">
              <w:tc>
                <w:tcPr>
                  <w:tcW w:w="3364" w:type="dxa"/>
                  <w:tcBorders>
                    <w:top w:val="single" w:sz="12" w:space="0" w:color="auto"/>
                    <w:bottom w:val="single" w:sz="4" w:space="0" w:color="auto"/>
                  </w:tcBorders>
                  <w:shd w:val="clear" w:color="auto" w:fill="8DB3E2"/>
                  <w:vAlign w:val="center"/>
                </w:tcPr>
                <w:p w14:paraId="24BD2F68" w14:textId="77777777" w:rsidR="00DC1257" w:rsidRDefault="007579A1">
                  <w:pPr>
                    <w:rPr>
                      <w:rFonts w:ascii="宋体"/>
                      <w:b/>
                      <w:bCs/>
                    </w:rPr>
                  </w:pPr>
                  <w:r>
                    <w:rPr>
                      <w:rFonts w:ascii="宋体" w:hint="eastAsia"/>
                    </w:rPr>
                    <w:tab/>
                  </w:r>
                  <w:r>
                    <w:rPr>
                      <w:rFonts w:ascii="宋体" w:hint="eastAsia"/>
                      <w:b/>
                    </w:rPr>
                    <w:t>字段</w:t>
                  </w:r>
                </w:p>
              </w:tc>
              <w:tc>
                <w:tcPr>
                  <w:tcW w:w="3261" w:type="dxa"/>
                  <w:tcBorders>
                    <w:top w:val="single" w:sz="12" w:space="0" w:color="auto"/>
                    <w:bottom w:val="single" w:sz="4" w:space="0" w:color="auto"/>
                  </w:tcBorders>
                  <w:shd w:val="clear" w:color="auto" w:fill="8DB3E2"/>
                  <w:vAlign w:val="center"/>
                </w:tcPr>
                <w:p w14:paraId="08D0730A" w14:textId="77777777" w:rsidR="00DC1257" w:rsidRDefault="007579A1">
                  <w:pPr>
                    <w:rPr>
                      <w:rFonts w:ascii="宋体"/>
                      <w:b/>
                      <w:bCs/>
                    </w:rPr>
                  </w:pPr>
                  <w:r>
                    <w:rPr>
                      <w:rFonts w:ascii="宋体" w:hint="eastAsia"/>
                      <w:b/>
                      <w:bCs/>
                    </w:rPr>
                    <w:t>备注</w:t>
                  </w:r>
                </w:p>
              </w:tc>
            </w:tr>
            <w:tr w:rsidR="00DC1257" w14:paraId="5FCDEEC1" w14:textId="77777777">
              <w:tc>
                <w:tcPr>
                  <w:tcW w:w="3364" w:type="dxa"/>
                  <w:tcBorders>
                    <w:top w:val="single" w:sz="4" w:space="0" w:color="auto"/>
                  </w:tcBorders>
                  <w:vAlign w:val="center"/>
                </w:tcPr>
                <w:p w14:paraId="28657575" w14:textId="77777777" w:rsidR="00DC1257" w:rsidRDefault="007579A1">
                  <w:r>
                    <w:rPr>
                      <w:rFonts w:hint="eastAsia"/>
                    </w:rPr>
                    <w:t>坐席数</w:t>
                  </w:r>
                </w:p>
              </w:tc>
              <w:tc>
                <w:tcPr>
                  <w:tcW w:w="3261" w:type="dxa"/>
                  <w:tcBorders>
                    <w:top w:val="single" w:sz="4" w:space="0" w:color="auto"/>
                  </w:tcBorders>
                  <w:vAlign w:val="center"/>
                </w:tcPr>
                <w:p w14:paraId="5757D687" w14:textId="77777777" w:rsidR="00DC1257" w:rsidRDefault="007579A1">
                  <w:r>
                    <w:rPr>
                      <w:rFonts w:hint="eastAsia"/>
                    </w:rPr>
                    <w:t>坐席总数，根据机构找人，需</w:t>
                  </w:r>
                  <w:del w:id="3597" w:author="peng" w:date="2018-01-20T16:57:00Z">
                    <w:r w:rsidDel="00F5463E">
                      <w:rPr>
                        <w:rFonts w:hint="eastAsia"/>
                      </w:rPr>
                      <w:delText>秦苍</w:delText>
                    </w:r>
                  </w:del>
                  <w:r>
                    <w:rPr>
                      <w:rFonts w:hint="eastAsia"/>
                    </w:rPr>
                    <w:t>对于外包公司不同强度设置不同机构</w:t>
                  </w:r>
                </w:p>
              </w:tc>
            </w:tr>
            <w:tr w:rsidR="00DC1257" w14:paraId="351D7585" w14:textId="77777777">
              <w:tc>
                <w:tcPr>
                  <w:tcW w:w="3364" w:type="dxa"/>
                  <w:tcBorders>
                    <w:top w:val="single" w:sz="4" w:space="0" w:color="auto"/>
                    <w:bottom w:val="single" w:sz="4" w:space="0" w:color="auto"/>
                  </w:tcBorders>
                  <w:vAlign w:val="center"/>
                </w:tcPr>
                <w:p w14:paraId="7A4D49A9" w14:textId="77777777" w:rsidR="00DC1257" w:rsidRDefault="007579A1">
                  <w:r>
                    <w:rPr>
                      <w:rFonts w:hint="eastAsia"/>
                    </w:rPr>
                    <w:t>在催坐席数</w:t>
                  </w:r>
                </w:p>
              </w:tc>
              <w:tc>
                <w:tcPr>
                  <w:tcW w:w="3261" w:type="dxa"/>
                  <w:tcBorders>
                    <w:top w:val="single" w:sz="4" w:space="0" w:color="auto"/>
                    <w:bottom w:val="single" w:sz="4" w:space="0" w:color="auto"/>
                  </w:tcBorders>
                  <w:vAlign w:val="center"/>
                </w:tcPr>
                <w:p w14:paraId="020FD9A6" w14:textId="77777777" w:rsidR="00DC1257" w:rsidRDefault="007579A1">
                  <w:pPr>
                    <w:rPr>
                      <w:rFonts w:hAnsi="宋体" w:cs="宋体"/>
                    </w:rPr>
                  </w:pPr>
                  <w:r>
                    <w:rPr>
                      <w:rFonts w:hAnsi="宋体" w:cs="宋体" w:hint="eastAsia"/>
                    </w:rPr>
                    <w:t>当天有人工催收记录的坐席数（催收记录表）</w:t>
                  </w:r>
                </w:p>
              </w:tc>
            </w:tr>
            <w:tr w:rsidR="00DC1257" w14:paraId="4A944246" w14:textId="77777777">
              <w:tc>
                <w:tcPr>
                  <w:tcW w:w="3364" w:type="dxa"/>
                  <w:tcBorders>
                    <w:top w:val="single" w:sz="4" w:space="0" w:color="auto"/>
                    <w:bottom w:val="single" w:sz="4" w:space="0" w:color="auto"/>
                  </w:tcBorders>
                  <w:vAlign w:val="center"/>
                </w:tcPr>
                <w:p w14:paraId="46323C58" w14:textId="77777777" w:rsidR="00DC1257" w:rsidRDefault="007579A1">
                  <w:r>
                    <w:rPr>
                      <w:rFonts w:hint="eastAsia"/>
                    </w:rPr>
                    <w:t>上岗率</w:t>
                  </w:r>
                </w:p>
              </w:tc>
              <w:tc>
                <w:tcPr>
                  <w:tcW w:w="3261" w:type="dxa"/>
                  <w:tcBorders>
                    <w:top w:val="single" w:sz="4" w:space="0" w:color="auto"/>
                    <w:bottom w:val="single" w:sz="4" w:space="0" w:color="auto"/>
                  </w:tcBorders>
                  <w:vAlign w:val="center"/>
                </w:tcPr>
                <w:p w14:paraId="1041E253" w14:textId="77777777" w:rsidR="00DC1257" w:rsidRDefault="007579A1">
                  <w:pPr>
                    <w:rPr>
                      <w:rFonts w:hAnsi="宋体" w:cs="宋体"/>
                    </w:rPr>
                  </w:pPr>
                  <w:r>
                    <w:rPr>
                      <w:rFonts w:hAnsi="宋体" w:cs="宋体" w:hint="eastAsia"/>
                    </w:rPr>
                    <w:t>在催坐席数</w:t>
                  </w:r>
                  <w:r>
                    <w:rPr>
                      <w:rFonts w:hAnsi="宋体" w:cs="宋体" w:hint="eastAsia"/>
                    </w:rPr>
                    <w:t>/</w:t>
                  </w:r>
                  <w:r>
                    <w:rPr>
                      <w:rFonts w:hAnsi="宋体" w:cs="宋体" w:hint="eastAsia"/>
                    </w:rPr>
                    <w:t>坐席总数</w:t>
                  </w:r>
                </w:p>
              </w:tc>
            </w:tr>
            <w:tr w:rsidR="00DC1257" w14:paraId="3F66A451" w14:textId="77777777">
              <w:tc>
                <w:tcPr>
                  <w:tcW w:w="3364" w:type="dxa"/>
                  <w:tcBorders>
                    <w:top w:val="single" w:sz="4" w:space="0" w:color="auto"/>
                    <w:bottom w:val="single" w:sz="4" w:space="0" w:color="auto"/>
                  </w:tcBorders>
                  <w:vAlign w:val="center"/>
                </w:tcPr>
                <w:p w14:paraId="34BF5325" w14:textId="77777777" w:rsidR="00DC1257" w:rsidRDefault="007579A1">
                  <w:r>
                    <w:rPr>
                      <w:rFonts w:hint="eastAsia"/>
                    </w:rPr>
                    <w:t>分案数</w:t>
                  </w:r>
                </w:p>
              </w:tc>
              <w:tc>
                <w:tcPr>
                  <w:tcW w:w="3261" w:type="dxa"/>
                  <w:tcBorders>
                    <w:top w:val="single" w:sz="4" w:space="0" w:color="auto"/>
                    <w:bottom w:val="single" w:sz="4" w:space="0" w:color="auto"/>
                  </w:tcBorders>
                  <w:vAlign w:val="center"/>
                </w:tcPr>
                <w:p w14:paraId="2AE57282" w14:textId="77777777" w:rsidR="00DC1257" w:rsidRDefault="007579A1">
                  <w:pPr>
                    <w:rPr>
                      <w:color w:val="000000"/>
                    </w:rPr>
                  </w:pPr>
                  <w:r>
                    <w:rPr>
                      <w:rFonts w:hint="eastAsia"/>
                      <w:color w:val="000000"/>
                    </w:rPr>
                    <w:t>当天分配给该强度该外包公司案件的总数（案件主表分案日期）</w:t>
                  </w:r>
                </w:p>
              </w:tc>
            </w:tr>
            <w:tr w:rsidR="00DC1257" w14:paraId="060B668C" w14:textId="77777777">
              <w:tc>
                <w:tcPr>
                  <w:tcW w:w="3364" w:type="dxa"/>
                  <w:tcBorders>
                    <w:top w:val="single" w:sz="4" w:space="0" w:color="auto"/>
                    <w:bottom w:val="single" w:sz="4" w:space="0" w:color="auto"/>
                  </w:tcBorders>
                  <w:vAlign w:val="center"/>
                </w:tcPr>
                <w:p w14:paraId="5FBA8F04" w14:textId="77777777" w:rsidR="00DC1257" w:rsidRDefault="007579A1">
                  <w:r>
                    <w:rPr>
                      <w:rFonts w:hint="eastAsia"/>
                    </w:rPr>
                    <w:t>回正数</w:t>
                  </w:r>
                </w:p>
              </w:tc>
              <w:tc>
                <w:tcPr>
                  <w:tcW w:w="3261" w:type="dxa"/>
                  <w:tcBorders>
                    <w:top w:val="single" w:sz="4" w:space="0" w:color="auto"/>
                    <w:bottom w:val="single" w:sz="4" w:space="0" w:color="auto"/>
                  </w:tcBorders>
                  <w:vAlign w:val="center"/>
                </w:tcPr>
                <w:p w14:paraId="130D7342" w14:textId="77777777" w:rsidR="00DC1257" w:rsidRDefault="007579A1">
                  <w:pPr>
                    <w:rPr>
                      <w:color w:val="000000"/>
                    </w:rPr>
                  </w:pPr>
                  <w:r>
                    <w:rPr>
                      <w:rFonts w:hint="eastAsia"/>
                      <w:color w:val="000000"/>
                    </w:rPr>
                    <w:t>当天从逾期变为非逾期的案件数（结案时记录）</w:t>
                  </w:r>
                </w:p>
              </w:tc>
            </w:tr>
            <w:tr w:rsidR="00DC1257" w14:paraId="03FE89D8" w14:textId="77777777">
              <w:tc>
                <w:tcPr>
                  <w:tcW w:w="3364" w:type="dxa"/>
                  <w:tcBorders>
                    <w:top w:val="single" w:sz="4" w:space="0" w:color="auto"/>
                    <w:bottom w:val="single" w:sz="4" w:space="0" w:color="auto"/>
                  </w:tcBorders>
                  <w:vAlign w:val="center"/>
                </w:tcPr>
                <w:p w14:paraId="7E69CBD7" w14:textId="77777777" w:rsidR="00DC1257" w:rsidRDefault="007579A1">
                  <w:r>
                    <w:rPr>
                      <w:rFonts w:hint="eastAsia"/>
                    </w:rPr>
                    <w:t>催收案件数</w:t>
                  </w:r>
                </w:p>
              </w:tc>
              <w:tc>
                <w:tcPr>
                  <w:tcW w:w="3261" w:type="dxa"/>
                  <w:tcBorders>
                    <w:top w:val="single" w:sz="4" w:space="0" w:color="auto"/>
                    <w:bottom w:val="single" w:sz="4" w:space="0" w:color="auto"/>
                  </w:tcBorders>
                  <w:vAlign w:val="center"/>
                </w:tcPr>
                <w:p w14:paraId="3BBE0625" w14:textId="77777777" w:rsidR="00DC1257" w:rsidRDefault="007579A1">
                  <w:pPr>
                    <w:rPr>
                      <w:color w:val="000000"/>
                    </w:rPr>
                  </w:pPr>
                  <w:r>
                    <w:rPr>
                      <w:rFonts w:hint="eastAsia"/>
                      <w:color w:val="000000"/>
                    </w:rPr>
                    <w:t>当天有人工催收记录的案件数（催收记录表）</w:t>
                  </w:r>
                </w:p>
              </w:tc>
            </w:tr>
            <w:tr w:rsidR="00DC1257" w14:paraId="71FEE275" w14:textId="77777777">
              <w:tc>
                <w:tcPr>
                  <w:tcW w:w="3364" w:type="dxa"/>
                  <w:tcBorders>
                    <w:top w:val="single" w:sz="4" w:space="0" w:color="auto"/>
                    <w:bottom w:val="single" w:sz="4" w:space="0" w:color="auto"/>
                  </w:tcBorders>
                  <w:vAlign w:val="center"/>
                </w:tcPr>
                <w:p w14:paraId="56FAD31F" w14:textId="77777777" w:rsidR="00DC1257" w:rsidRDefault="007579A1">
                  <w:r>
                    <w:rPr>
                      <w:rFonts w:hint="eastAsia"/>
                    </w:rPr>
                    <w:t>存案数</w:t>
                  </w:r>
                </w:p>
              </w:tc>
              <w:tc>
                <w:tcPr>
                  <w:tcW w:w="3261" w:type="dxa"/>
                  <w:tcBorders>
                    <w:top w:val="single" w:sz="4" w:space="0" w:color="auto"/>
                    <w:bottom w:val="single" w:sz="4" w:space="0" w:color="auto"/>
                  </w:tcBorders>
                  <w:vAlign w:val="center"/>
                </w:tcPr>
                <w:p w14:paraId="6F823A2E" w14:textId="77777777" w:rsidR="00DC1257" w:rsidRDefault="007579A1">
                  <w:pPr>
                    <w:rPr>
                      <w:color w:val="000000"/>
                    </w:rPr>
                  </w:pPr>
                  <w:r>
                    <w:rPr>
                      <w:rFonts w:hint="eastAsia"/>
                      <w:color w:val="000000"/>
                    </w:rPr>
                    <w:t>所有在该强度该催收公司的案件数</w:t>
                  </w:r>
                </w:p>
              </w:tc>
            </w:tr>
            <w:tr w:rsidR="00DC1257" w14:paraId="141B0A78" w14:textId="77777777">
              <w:tc>
                <w:tcPr>
                  <w:tcW w:w="3364" w:type="dxa"/>
                  <w:tcBorders>
                    <w:top w:val="single" w:sz="4" w:space="0" w:color="auto"/>
                    <w:bottom w:val="single" w:sz="4" w:space="0" w:color="auto"/>
                  </w:tcBorders>
                  <w:vAlign w:val="center"/>
                </w:tcPr>
                <w:p w14:paraId="5A428422" w14:textId="77777777" w:rsidR="00DC1257" w:rsidRDefault="007579A1">
                  <w:r>
                    <w:rPr>
                      <w:rFonts w:hint="eastAsia"/>
                    </w:rPr>
                    <w:t>主动退案数</w:t>
                  </w:r>
                </w:p>
              </w:tc>
              <w:tc>
                <w:tcPr>
                  <w:tcW w:w="3261" w:type="dxa"/>
                  <w:tcBorders>
                    <w:top w:val="single" w:sz="4" w:space="0" w:color="auto"/>
                    <w:bottom w:val="single" w:sz="4" w:space="0" w:color="auto"/>
                  </w:tcBorders>
                  <w:vAlign w:val="center"/>
                </w:tcPr>
                <w:p w14:paraId="44D40044" w14:textId="77777777" w:rsidR="00DC1257" w:rsidRDefault="007579A1">
                  <w:pPr>
                    <w:rPr>
                      <w:color w:val="000000"/>
                    </w:rPr>
                  </w:pPr>
                  <w:r>
                    <w:rPr>
                      <w:rFonts w:hint="eastAsia"/>
                      <w:color w:val="000000"/>
                    </w:rPr>
                    <w:t>当天催收员主动申请退案的案件数量（退案申请表中通过的）</w:t>
                  </w:r>
                </w:p>
              </w:tc>
            </w:tr>
            <w:tr w:rsidR="00DC1257" w14:paraId="0C35B81E" w14:textId="77777777">
              <w:tc>
                <w:tcPr>
                  <w:tcW w:w="3364" w:type="dxa"/>
                  <w:tcBorders>
                    <w:top w:val="single" w:sz="4" w:space="0" w:color="auto"/>
                    <w:bottom w:val="single" w:sz="4" w:space="0" w:color="auto"/>
                  </w:tcBorders>
                  <w:vAlign w:val="center"/>
                </w:tcPr>
                <w:p w14:paraId="6C6D684B" w14:textId="77777777" w:rsidR="00DC1257" w:rsidRDefault="007579A1">
                  <w:r>
                    <w:rPr>
                      <w:rFonts w:hint="eastAsia"/>
                    </w:rPr>
                    <w:t>到期退案数</w:t>
                  </w:r>
                </w:p>
              </w:tc>
              <w:tc>
                <w:tcPr>
                  <w:tcW w:w="3261" w:type="dxa"/>
                  <w:tcBorders>
                    <w:top w:val="single" w:sz="4" w:space="0" w:color="auto"/>
                    <w:bottom w:val="single" w:sz="4" w:space="0" w:color="auto"/>
                  </w:tcBorders>
                  <w:vAlign w:val="center"/>
                </w:tcPr>
                <w:p w14:paraId="3C47091F" w14:textId="77777777" w:rsidR="00DC1257" w:rsidRDefault="007579A1">
                  <w:pPr>
                    <w:rPr>
                      <w:color w:val="000000"/>
                    </w:rPr>
                  </w:pPr>
                  <w:r>
                    <w:rPr>
                      <w:rFonts w:hint="eastAsia"/>
                      <w:color w:val="000000"/>
                    </w:rPr>
                    <w:t>当天到到期</w:t>
                  </w:r>
                  <w:proofErr w:type="gramStart"/>
                  <w:r>
                    <w:rPr>
                      <w:rFonts w:hint="eastAsia"/>
                      <w:color w:val="000000"/>
                    </w:rPr>
                    <w:t>退案日的</w:t>
                  </w:r>
                  <w:proofErr w:type="gramEnd"/>
                  <w:r>
                    <w:rPr>
                      <w:rFonts w:hint="eastAsia"/>
                      <w:color w:val="000000"/>
                    </w:rPr>
                    <w:t>案件数量</w:t>
                  </w:r>
                </w:p>
              </w:tc>
            </w:tr>
            <w:tr w:rsidR="00DC1257" w14:paraId="5E2A3FAA" w14:textId="77777777">
              <w:tc>
                <w:tcPr>
                  <w:tcW w:w="3364" w:type="dxa"/>
                  <w:tcBorders>
                    <w:top w:val="single" w:sz="4" w:space="0" w:color="auto"/>
                    <w:bottom w:val="single" w:sz="4" w:space="0" w:color="auto"/>
                  </w:tcBorders>
                  <w:vAlign w:val="center"/>
                </w:tcPr>
                <w:p w14:paraId="03E4FFD0" w14:textId="77777777" w:rsidR="00DC1257" w:rsidRDefault="007579A1">
                  <w:r>
                    <w:rPr>
                      <w:rFonts w:hint="eastAsia"/>
                    </w:rPr>
                    <w:t>人</w:t>
                  </w:r>
                  <w:proofErr w:type="gramStart"/>
                  <w:r>
                    <w:rPr>
                      <w:rFonts w:hint="eastAsia"/>
                    </w:rPr>
                    <w:t>均分案</w:t>
                  </w:r>
                  <w:proofErr w:type="gramEnd"/>
                  <w:r>
                    <w:rPr>
                      <w:rFonts w:hint="eastAsia"/>
                    </w:rPr>
                    <w:t>数</w:t>
                  </w:r>
                </w:p>
              </w:tc>
              <w:tc>
                <w:tcPr>
                  <w:tcW w:w="3261" w:type="dxa"/>
                  <w:tcBorders>
                    <w:top w:val="single" w:sz="4" w:space="0" w:color="auto"/>
                    <w:bottom w:val="single" w:sz="4" w:space="0" w:color="auto"/>
                  </w:tcBorders>
                  <w:vAlign w:val="center"/>
                </w:tcPr>
                <w:p w14:paraId="033688C9"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3C64AE5E" w14:textId="77777777">
              <w:tc>
                <w:tcPr>
                  <w:tcW w:w="3364" w:type="dxa"/>
                  <w:tcBorders>
                    <w:top w:val="single" w:sz="4" w:space="0" w:color="auto"/>
                    <w:bottom w:val="single" w:sz="4" w:space="0" w:color="auto"/>
                  </w:tcBorders>
                  <w:vAlign w:val="center"/>
                </w:tcPr>
                <w:p w14:paraId="15D942E4" w14:textId="77777777" w:rsidR="00DC1257" w:rsidRDefault="007579A1">
                  <w:proofErr w:type="gramStart"/>
                  <w:r>
                    <w:rPr>
                      <w:rFonts w:hint="eastAsia"/>
                    </w:rPr>
                    <w:t>人均回</w:t>
                  </w:r>
                  <w:proofErr w:type="gramEnd"/>
                  <w:r>
                    <w:rPr>
                      <w:rFonts w:hint="eastAsia"/>
                    </w:rPr>
                    <w:t>正数</w:t>
                  </w:r>
                </w:p>
              </w:tc>
              <w:tc>
                <w:tcPr>
                  <w:tcW w:w="3261" w:type="dxa"/>
                  <w:tcBorders>
                    <w:top w:val="single" w:sz="4" w:space="0" w:color="auto"/>
                    <w:bottom w:val="single" w:sz="4" w:space="0" w:color="auto"/>
                  </w:tcBorders>
                  <w:vAlign w:val="center"/>
                </w:tcPr>
                <w:p w14:paraId="4AE7DF0C"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64EEFFBC" w14:textId="77777777">
              <w:tc>
                <w:tcPr>
                  <w:tcW w:w="3364" w:type="dxa"/>
                  <w:tcBorders>
                    <w:top w:val="single" w:sz="4" w:space="0" w:color="auto"/>
                    <w:bottom w:val="single" w:sz="4" w:space="0" w:color="auto"/>
                  </w:tcBorders>
                  <w:vAlign w:val="center"/>
                </w:tcPr>
                <w:p w14:paraId="7D823246" w14:textId="77777777" w:rsidR="00DC1257" w:rsidRDefault="007579A1">
                  <w:r>
                    <w:rPr>
                      <w:rFonts w:hint="eastAsia"/>
                    </w:rPr>
                    <w:t>人均催收案件数</w:t>
                  </w:r>
                </w:p>
              </w:tc>
              <w:tc>
                <w:tcPr>
                  <w:tcW w:w="3261" w:type="dxa"/>
                  <w:tcBorders>
                    <w:top w:val="single" w:sz="4" w:space="0" w:color="auto"/>
                    <w:bottom w:val="single" w:sz="4" w:space="0" w:color="auto"/>
                  </w:tcBorders>
                  <w:vAlign w:val="center"/>
                </w:tcPr>
                <w:p w14:paraId="06CF9760"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19D0694B" w14:textId="77777777">
              <w:tc>
                <w:tcPr>
                  <w:tcW w:w="3364" w:type="dxa"/>
                  <w:tcBorders>
                    <w:top w:val="single" w:sz="4" w:space="0" w:color="auto"/>
                    <w:bottom w:val="single" w:sz="4" w:space="0" w:color="auto"/>
                  </w:tcBorders>
                  <w:vAlign w:val="center"/>
                </w:tcPr>
                <w:p w14:paraId="3FD5C289" w14:textId="77777777" w:rsidR="00DC1257" w:rsidRDefault="007579A1">
                  <w:r>
                    <w:rPr>
                      <w:rFonts w:hint="eastAsia"/>
                    </w:rPr>
                    <w:t>人均存案数</w:t>
                  </w:r>
                </w:p>
              </w:tc>
              <w:tc>
                <w:tcPr>
                  <w:tcW w:w="3261" w:type="dxa"/>
                  <w:tcBorders>
                    <w:top w:val="single" w:sz="4" w:space="0" w:color="auto"/>
                    <w:bottom w:val="single" w:sz="4" w:space="0" w:color="auto"/>
                  </w:tcBorders>
                  <w:vAlign w:val="center"/>
                </w:tcPr>
                <w:p w14:paraId="0694E98D"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1693D7D8" w14:textId="77777777">
              <w:tc>
                <w:tcPr>
                  <w:tcW w:w="3364" w:type="dxa"/>
                  <w:tcBorders>
                    <w:top w:val="single" w:sz="4" w:space="0" w:color="auto"/>
                    <w:bottom w:val="single" w:sz="4" w:space="0" w:color="auto"/>
                  </w:tcBorders>
                  <w:vAlign w:val="center"/>
                </w:tcPr>
                <w:p w14:paraId="6B641605" w14:textId="77777777" w:rsidR="00DC1257" w:rsidRDefault="007579A1">
                  <w:r>
                    <w:rPr>
                      <w:rFonts w:hint="eastAsia"/>
                    </w:rPr>
                    <w:t>人均主动退案数</w:t>
                  </w:r>
                </w:p>
              </w:tc>
              <w:tc>
                <w:tcPr>
                  <w:tcW w:w="3261" w:type="dxa"/>
                  <w:tcBorders>
                    <w:top w:val="single" w:sz="4" w:space="0" w:color="auto"/>
                    <w:bottom w:val="single" w:sz="4" w:space="0" w:color="auto"/>
                  </w:tcBorders>
                  <w:vAlign w:val="center"/>
                </w:tcPr>
                <w:p w14:paraId="79ADAB5C"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1C2E0333" w14:textId="77777777">
              <w:tc>
                <w:tcPr>
                  <w:tcW w:w="3364" w:type="dxa"/>
                  <w:tcBorders>
                    <w:top w:val="single" w:sz="4" w:space="0" w:color="auto"/>
                    <w:bottom w:val="single" w:sz="4" w:space="0" w:color="auto"/>
                  </w:tcBorders>
                  <w:vAlign w:val="center"/>
                </w:tcPr>
                <w:p w14:paraId="40CC30D7" w14:textId="77777777" w:rsidR="00DC1257" w:rsidRDefault="007579A1">
                  <w:r>
                    <w:rPr>
                      <w:rFonts w:hint="eastAsia"/>
                    </w:rPr>
                    <w:t>人均到期退案数</w:t>
                  </w:r>
                </w:p>
              </w:tc>
              <w:tc>
                <w:tcPr>
                  <w:tcW w:w="3261" w:type="dxa"/>
                  <w:tcBorders>
                    <w:top w:val="single" w:sz="4" w:space="0" w:color="auto"/>
                    <w:bottom w:val="single" w:sz="4" w:space="0" w:color="auto"/>
                  </w:tcBorders>
                  <w:vAlign w:val="center"/>
                </w:tcPr>
                <w:p w14:paraId="747A8ADC"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bl>
          <w:p w14:paraId="2C3D76F2" w14:textId="77777777" w:rsidR="00DC1257" w:rsidRDefault="00DC1257">
            <w:pPr>
              <w:rPr>
                <w:rFonts w:ascii="宋体" w:hAnsi="宋体"/>
                <w:sz w:val="20"/>
                <w:szCs w:val="20"/>
              </w:rPr>
            </w:pPr>
          </w:p>
          <w:p w14:paraId="4D08FD53" w14:textId="77777777" w:rsidR="00DC1257" w:rsidRDefault="007579A1">
            <w:pPr>
              <w:rPr>
                <w:rFonts w:ascii="宋体" w:hAnsi="宋体"/>
                <w:sz w:val="20"/>
                <w:szCs w:val="20"/>
              </w:rPr>
            </w:pPr>
            <w:r>
              <w:rPr>
                <w:rFonts w:ascii="宋体" w:hAnsi="宋体" w:hint="eastAsia"/>
                <w:sz w:val="20"/>
                <w:szCs w:val="20"/>
              </w:rPr>
              <w:t>根据催收强度维度。统计所有外包公司相关信息：坐席数、在催坐席数、上岗率、分案数、回正数、催收案件数、存案数、主动退案数、到期退案数、人</w:t>
            </w:r>
            <w:proofErr w:type="gramStart"/>
            <w:r>
              <w:rPr>
                <w:rFonts w:ascii="宋体" w:hAnsi="宋体" w:hint="eastAsia"/>
                <w:sz w:val="20"/>
                <w:szCs w:val="20"/>
              </w:rPr>
              <w:t>均分案</w:t>
            </w:r>
            <w:proofErr w:type="gramEnd"/>
            <w:r>
              <w:rPr>
                <w:rFonts w:ascii="宋体" w:hAnsi="宋体" w:hint="eastAsia"/>
                <w:sz w:val="20"/>
                <w:szCs w:val="20"/>
              </w:rPr>
              <w:t>数、</w:t>
            </w:r>
            <w:proofErr w:type="gramStart"/>
            <w:r>
              <w:rPr>
                <w:rFonts w:ascii="宋体" w:hAnsi="宋体" w:hint="eastAsia"/>
                <w:sz w:val="20"/>
                <w:szCs w:val="20"/>
              </w:rPr>
              <w:t>人均</w:t>
            </w:r>
            <w:proofErr w:type="gramEnd"/>
            <w:r>
              <w:rPr>
                <w:rFonts w:ascii="宋体" w:hAnsi="宋体" w:hint="eastAsia"/>
                <w:sz w:val="20"/>
                <w:szCs w:val="20"/>
              </w:rPr>
              <w:t>回正数、人均催收案件数、人均存案数、人均主动退案数、人均到期退案数</w:t>
            </w:r>
          </w:p>
          <w:tbl>
            <w:tblPr>
              <w:tblW w:w="64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208"/>
              <w:gridCol w:w="3261"/>
            </w:tblGrid>
            <w:tr w:rsidR="00DC1257" w14:paraId="2D5E82C7" w14:textId="77777777">
              <w:tc>
                <w:tcPr>
                  <w:tcW w:w="3208" w:type="dxa"/>
                  <w:tcBorders>
                    <w:top w:val="single" w:sz="12" w:space="0" w:color="auto"/>
                    <w:bottom w:val="single" w:sz="4" w:space="0" w:color="auto"/>
                  </w:tcBorders>
                  <w:shd w:val="clear" w:color="auto" w:fill="8DB3E2"/>
                  <w:vAlign w:val="center"/>
                </w:tcPr>
                <w:p w14:paraId="6CEB4A11" w14:textId="77777777" w:rsidR="00DC1257" w:rsidRDefault="007579A1">
                  <w:pPr>
                    <w:rPr>
                      <w:rFonts w:ascii="宋体"/>
                      <w:b/>
                      <w:bCs/>
                    </w:rPr>
                  </w:pPr>
                  <w:r>
                    <w:rPr>
                      <w:rFonts w:ascii="宋体" w:hint="eastAsia"/>
                    </w:rPr>
                    <w:tab/>
                  </w:r>
                  <w:r>
                    <w:rPr>
                      <w:rFonts w:ascii="宋体" w:hint="eastAsia"/>
                      <w:b/>
                    </w:rPr>
                    <w:t>字段</w:t>
                  </w:r>
                </w:p>
              </w:tc>
              <w:tc>
                <w:tcPr>
                  <w:tcW w:w="3261" w:type="dxa"/>
                  <w:tcBorders>
                    <w:top w:val="single" w:sz="12" w:space="0" w:color="auto"/>
                    <w:bottom w:val="single" w:sz="4" w:space="0" w:color="auto"/>
                  </w:tcBorders>
                  <w:shd w:val="clear" w:color="auto" w:fill="8DB3E2"/>
                  <w:vAlign w:val="center"/>
                </w:tcPr>
                <w:p w14:paraId="1985641E" w14:textId="77777777" w:rsidR="00DC1257" w:rsidRDefault="007579A1">
                  <w:pPr>
                    <w:rPr>
                      <w:rFonts w:ascii="宋体"/>
                      <w:b/>
                      <w:bCs/>
                    </w:rPr>
                  </w:pPr>
                  <w:r>
                    <w:rPr>
                      <w:rFonts w:ascii="宋体" w:hint="eastAsia"/>
                      <w:b/>
                      <w:bCs/>
                    </w:rPr>
                    <w:t>备注</w:t>
                  </w:r>
                </w:p>
              </w:tc>
            </w:tr>
            <w:tr w:rsidR="00DC1257" w14:paraId="34D1D1BE" w14:textId="77777777">
              <w:tc>
                <w:tcPr>
                  <w:tcW w:w="3208" w:type="dxa"/>
                  <w:tcBorders>
                    <w:top w:val="single" w:sz="4" w:space="0" w:color="auto"/>
                  </w:tcBorders>
                  <w:vAlign w:val="center"/>
                </w:tcPr>
                <w:p w14:paraId="1DCBE8C2" w14:textId="77777777" w:rsidR="00DC1257" w:rsidRDefault="007579A1">
                  <w:r>
                    <w:rPr>
                      <w:rFonts w:hint="eastAsia"/>
                    </w:rPr>
                    <w:t>坐席总数</w:t>
                  </w:r>
                </w:p>
              </w:tc>
              <w:tc>
                <w:tcPr>
                  <w:tcW w:w="3261" w:type="dxa"/>
                  <w:tcBorders>
                    <w:top w:val="single" w:sz="4" w:space="0" w:color="auto"/>
                  </w:tcBorders>
                  <w:vAlign w:val="center"/>
                </w:tcPr>
                <w:p w14:paraId="32AD1380" w14:textId="77777777" w:rsidR="00DC1257" w:rsidRDefault="007579A1">
                  <w:proofErr w:type="gramStart"/>
                  <w:r>
                    <w:rPr>
                      <w:rFonts w:hint="eastAsia"/>
                    </w:rPr>
                    <w:t>对应值</w:t>
                  </w:r>
                  <w:proofErr w:type="gramEnd"/>
                  <w:r>
                    <w:rPr>
                      <w:rFonts w:hint="eastAsia"/>
                    </w:rPr>
                    <w:t>求和</w:t>
                  </w:r>
                </w:p>
              </w:tc>
            </w:tr>
            <w:tr w:rsidR="00DC1257" w14:paraId="2338205C" w14:textId="77777777">
              <w:tc>
                <w:tcPr>
                  <w:tcW w:w="3208" w:type="dxa"/>
                  <w:tcBorders>
                    <w:top w:val="single" w:sz="4" w:space="0" w:color="auto"/>
                    <w:bottom w:val="single" w:sz="4" w:space="0" w:color="auto"/>
                  </w:tcBorders>
                  <w:vAlign w:val="center"/>
                </w:tcPr>
                <w:p w14:paraId="7068415C" w14:textId="77777777" w:rsidR="00DC1257" w:rsidRDefault="007579A1">
                  <w:r>
                    <w:rPr>
                      <w:rFonts w:hint="eastAsia"/>
                    </w:rPr>
                    <w:t>在催坐席总数</w:t>
                  </w:r>
                </w:p>
              </w:tc>
              <w:tc>
                <w:tcPr>
                  <w:tcW w:w="3261" w:type="dxa"/>
                  <w:tcBorders>
                    <w:top w:val="single" w:sz="4" w:space="0" w:color="auto"/>
                    <w:bottom w:val="single" w:sz="4" w:space="0" w:color="auto"/>
                  </w:tcBorders>
                  <w:vAlign w:val="center"/>
                </w:tcPr>
                <w:p w14:paraId="6AA0505E" w14:textId="77777777" w:rsidR="00DC1257" w:rsidRDefault="007579A1">
                  <w:pPr>
                    <w:rPr>
                      <w:rFonts w:hAnsi="宋体" w:cs="宋体"/>
                    </w:rPr>
                  </w:pPr>
                  <w:proofErr w:type="gramStart"/>
                  <w:r>
                    <w:rPr>
                      <w:rFonts w:hAnsi="宋体" w:cs="宋体" w:hint="eastAsia"/>
                    </w:rPr>
                    <w:t>对应值</w:t>
                  </w:r>
                  <w:proofErr w:type="gramEnd"/>
                  <w:r>
                    <w:rPr>
                      <w:rFonts w:hAnsi="宋体" w:cs="宋体" w:hint="eastAsia"/>
                    </w:rPr>
                    <w:t>求和</w:t>
                  </w:r>
                </w:p>
              </w:tc>
            </w:tr>
            <w:tr w:rsidR="00DC1257" w14:paraId="30913B23" w14:textId="77777777">
              <w:tc>
                <w:tcPr>
                  <w:tcW w:w="3208" w:type="dxa"/>
                  <w:tcBorders>
                    <w:top w:val="single" w:sz="4" w:space="0" w:color="auto"/>
                    <w:bottom w:val="single" w:sz="4" w:space="0" w:color="auto"/>
                  </w:tcBorders>
                  <w:vAlign w:val="center"/>
                </w:tcPr>
                <w:p w14:paraId="3B3E26B7" w14:textId="77777777" w:rsidR="00DC1257" w:rsidRDefault="007579A1">
                  <w:r>
                    <w:rPr>
                      <w:rFonts w:hint="eastAsia"/>
                    </w:rPr>
                    <w:t>上岗率</w:t>
                  </w:r>
                </w:p>
              </w:tc>
              <w:tc>
                <w:tcPr>
                  <w:tcW w:w="3261" w:type="dxa"/>
                  <w:tcBorders>
                    <w:top w:val="single" w:sz="4" w:space="0" w:color="auto"/>
                    <w:bottom w:val="single" w:sz="4" w:space="0" w:color="auto"/>
                  </w:tcBorders>
                  <w:vAlign w:val="center"/>
                </w:tcPr>
                <w:p w14:paraId="5A600449" w14:textId="77777777" w:rsidR="00DC1257" w:rsidRDefault="007579A1">
                  <w:pPr>
                    <w:rPr>
                      <w:rFonts w:hAnsi="宋体" w:cs="宋体"/>
                    </w:rPr>
                  </w:pPr>
                  <w:r>
                    <w:rPr>
                      <w:rFonts w:hAnsi="宋体" w:cs="宋体" w:hint="eastAsia"/>
                    </w:rPr>
                    <w:t>在催坐席数</w:t>
                  </w:r>
                  <w:r>
                    <w:rPr>
                      <w:rFonts w:hAnsi="宋体" w:cs="宋体" w:hint="eastAsia"/>
                    </w:rPr>
                    <w:t>/</w:t>
                  </w:r>
                  <w:r>
                    <w:rPr>
                      <w:rFonts w:hAnsi="宋体" w:cs="宋体" w:hint="eastAsia"/>
                    </w:rPr>
                    <w:t>坐席总数</w:t>
                  </w:r>
                </w:p>
              </w:tc>
            </w:tr>
            <w:tr w:rsidR="00DC1257" w14:paraId="69BDDAAD" w14:textId="77777777">
              <w:tc>
                <w:tcPr>
                  <w:tcW w:w="3208" w:type="dxa"/>
                  <w:tcBorders>
                    <w:top w:val="single" w:sz="4" w:space="0" w:color="auto"/>
                    <w:bottom w:val="single" w:sz="4" w:space="0" w:color="auto"/>
                  </w:tcBorders>
                  <w:vAlign w:val="center"/>
                </w:tcPr>
                <w:p w14:paraId="4E9686A7" w14:textId="77777777" w:rsidR="00DC1257" w:rsidRDefault="007579A1">
                  <w:r>
                    <w:rPr>
                      <w:rFonts w:hint="eastAsia"/>
                    </w:rPr>
                    <w:t>分案总数</w:t>
                  </w:r>
                </w:p>
              </w:tc>
              <w:tc>
                <w:tcPr>
                  <w:tcW w:w="3261" w:type="dxa"/>
                  <w:tcBorders>
                    <w:top w:val="single" w:sz="4" w:space="0" w:color="auto"/>
                    <w:bottom w:val="single" w:sz="4" w:space="0" w:color="auto"/>
                  </w:tcBorders>
                  <w:vAlign w:val="center"/>
                </w:tcPr>
                <w:p w14:paraId="7FB8A5CE"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6443027A" w14:textId="77777777">
              <w:tc>
                <w:tcPr>
                  <w:tcW w:w="3208" w:type="dxa"/>
                  <w:tcBorders>
                    <w:top w:val="single" w:sz="4" w:space="0" w:color="auto"/>
                    <w:bottom w:val="single" w:sz="4" w:space="0" w:color="auto"/>
                  </w:tcBorders>
                  <w:vAlign w:val="center"/>
                </w:tcPr>
                <w:p w14:paraId="337B0F04" w14:textId="77777777" w:rsidR="00DC1257" w:rsidRDefault="007579A1">
                  <w:proofErr w:type="gramStart"/>
                  <w:r>
                    <w:rPr>
                      <w:rFonts w:hint="eastAsia"/>
                    </w:rPr>
                    <w:t>回正总数</w:t>
                  </w:r>
                  <w:proofErr w:type="gramEnd"/>
                </w:p>
              </w:tc>
              <w:tc>
                <w:tcPr>
                  <w:tcW w:w="3261" w:type="dxa"/>
                  <w:tcBorders>
                    <w:top w:val="single" w:sz="4" w:space="0" w:color="auto"/>
                    <w:bottom w:val="single" w:sz="4" w:space="0" w:color="auto"/>
                  </w:tcBorders>
                  <w:vAlign w:val="center"/>
                </w:tcPr>
                <w:p w14:paraId="12FBE313"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537F5223" w14:textId="77777777">
              <w:tc>
                <w:tcPr>
                  <w:tcW w:w="3208" w:type="dxa"/>
                  <w:tcBorders>
                    <w:top w:val="single" w:sz="4" w:space="0" w:color="auto"/>
                    <w:bottom w:val="single" w:sz="4" w:space="0" w:color="auto"/>
                  </w:tcBorders>
                  <w:vAlign w:val="center"/>
                </w:tcPr>
                <w:p w14:paraId="79C2F375" w14:textId="77777777" w:rsidR="00DC1257" w:rsidRDefault="007579A1">
                  <w:r>
                    <w:rPr>
                      <w:rFonts w:hint="eastAsia"/>
                    </w:rPr>
                    <w:t>催收案件总数</w:t>
                  </w:r>
                </w:p>
              </w:tc>
              <w:tc>
                <w:tcPr>
                  <w:tcW w:w="3261" w:type="dxa"/>
                  <w:tcBorders>
                    <w:top w:val="single" w:sz="4" w:space="0" w:color="auto"/>
                    <w:bottom w:val="single" w:sz="4" w:space="0" w:color="auto"/>
                  </w:tcBorders>
                  <w:vAlign w:val="center"/>
                </w:tcPr>
                <w:p w14:paraId="4702DA59"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34D57B12" w14:textId="77777777">
              <w:tc>
                <w:tcPr>
                  <w:tcW w:w="3208" w:type="dxa"/>
                  <w:tcBorders>
                    <w:top w:val="single" w:sz="4" w:space="0" w:color="auto"/>
                    <w:bottom w:val="single" w:sz="4" w:space="0" w:color="auto"/>
                  </w:tcBorders>
                  <w:vAlign w:val="center"/>
                </w:tcPr>
                <w:p w14:paraId="567EDF55" w14:textId="77777777" w:rsidR="00DC1257" w:rsidRDefault="007579A1">
                  <w:r>
                    <w:rPr>
                      <w:rFonts w:hint="eastAsia"/>
                    </w:rPr>
                    <w:t>存案总数</w:t>
                  </w:r>
                </w:p>
              </w:tc>
              <w:tc>
                <w:tcPr>
                  <w:tcW w:w="3261" w:type="dxa"/>
                  <w:tcBorders>
                    <w:top w:val="single" w:sz="4" w:space="0" w:color="auto"/>
                    <w:bottom w:val="single" w:sz="4" w:space="0" w:color="auto"/>
                  </w:tcBorders>
                  <w:vAlign w:val="center"/>
                </w:tcPr>
                <w:p w14:paraId="5C4A98D1"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008ABD7E" w14:textId="77777777">
              <w:tc>
                <w:tcPr>
                  <w:tcW w:w="3208" w:type="dxa"/>
                  <w:tcBorders>
                    <w:top w:val="single" w:sz="4" w:space="0" w:color="auto"/>
                    <w:bottom w:val="single" w:sz="4" w:space="0" w:color="auto"/>
                  </w:tcBorders>
                  <w:vAlign w:val="center"/>
                </w:tcPr>
                <w:p w14:paraId="7CDF1FA7" w14:textId="77777777" w:rsidR="00DC1257" w:rsidRDefault="007579A1">
                  <w:r>
                    <w:rPr>
                      <w:rFonts w:hint="eastAsia"/>
                    </w:rPr>
                    <w:lastRenderedPageBreak/>
                    <w:t>主动退案总数</w:t>
                  </w:r>
                </w:p>
              </w:tc>
              <w:tc>
                <w:tcPr>
                  <w:tcW w:w="3261" w:type="dxa"/>
                  <w:tcBorders>
                    <w:top w:val="single" w:sz="4" w:space="0" w:color="auto"/>
                    <w:bottom w:val="single" w:sz="4" w:space="0" w:color="auto"/>
                  </w:tcBorders>
                  <w:vAlign w:val="center"/>
                </w:tcPr>
                <w:p w14:paraId="16CE39C3"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40C281E3" w14:textId="77777777">
              <w:tc>
                <w:tcPr>
                  <w:tcW w:w="3208" w:type="dxa"/>
                  <w:tcBorders>
                    <w:top w:val="single" w:sz="4" w:space="0" w:color="auto"/>
                    <w:bottom w:val="single" w:sz="4" w:space="0" w:color="auto"/>
                  </w:tcBorders>
                  <w:vAlign w:val="center"/>
                </w:tcPr>
                <w:p w14:paraId="65944178" w14:textId="77777777" w:rsidR="00DC1257" w:rsidRDefault="007579A1">
                  <w:r>
                    <w:rPr>
                      <w:rFonts w:hint="eastAsia"/>
                    </w:rPr>
                    <w:t>到期退案总数</w:t>
                  </w:r>
                </w:p>
              </w:tc>
              <w:tc>
                <w:tcPr>
                  <w:tcW w:w="3261" w:type="dxa"/>
                  <w:tcBorders>
                    <w:top w:val="single" w:sz="4" w:space="0" w:color="auto"/>
                    <w:bottom w:val="single" w:sz="4" w:space="0" w:color="auto"/>
                  </w:tcBorders>
                  <w:vAlign w:val="center"/>
                </w:tcPr>
                <w:p w14:paraId="03A0895E" w14:textId="77777777" w:rsidR="00DC1257" w:rsidRDefault="007579A1">
                  <w:pPr>
                    <w:rPr>
                      <w:color w:val="000000"/>
                    </w:rPr>
                  </w:pPr>
                  <w:proofErr w:type="gramStart"/>
                  <w:r>
                    <w:rPr>
                      <w:rFonts w:hint="eastAsia"/>
                      <w:color w:val="000000"/>
                    </w:rPr>
                    <w:t>对应值</w:t>
                  </w:r>
                  <w:proofErr w:type="gramEnd"/>
                  <w:r>
                    <w:rPr>
                      <w:rFonts w:hint="eastAsia"/>
                      <w:color w:val="000000"/>
                    </w:rPr>
                    <w:t>求和</w:t>
                  </w:r>
                </w:p>
              </w:tc>
            </w:tr>
            <w:tr w:rsidR="00DC1257" w14:paraId="7699C241" w14:textId="77777777">
              <w:tc>
                <w:tcPr>
                  <w:tcW w:w="3208" w:type="dxa"/>
                  <w:tcBorders>
                    <w:top w:val="single" w:sz="4" w:space="0" w:color="auto"/>
                    <w:bottom w:val="single" w:sz="4" w:space="0" w:color="auto"/>
                  </w:tcBorders>
                  <w:vAlign w:val="center"/>
                </w:tcPr>
                <w:p w14:paraId="00FDB7C9" w14:textId="77777777" w:rsidR="00DC1257" w:rsidRDefault="007579A1">
                  <w:r>
                    <w:rPr>
                      <w:rFonts w:hint="eastAsia"/>
                    </w:rPr>
                    <w:t>人</w:t>
                  </w:r>
                  <w:proofErr w:type="gramStart"/>
                  <w:r>
                    <w:rPr>
                      <w:rFonts w:hint="eastAsia"/>
                    </w:rPr>
                    <w:t>均分案</w:t>
                  </w:r>
                  <w:proofErr w:type="gramEnd"/>
                  <w:r>
                    <w:rPr>
                      <w:rFonts w:hint="eastAsia"/>
                    </w:rPr>
                    <w:t>总数</w:t>
                  </w:r>
                </w:p>
              </w:tc>
              <w:tc>
                <w:tcPr>
                  <w:tcW w:w="3261" w:type="dxa"/>
                  <w:tcBorders>
                    <w:top w:val="single" w:sz="4" w:space="0" w:color="auto"/>
                    <w:bottom w:val="single" w:sz="4" w:space="0" w:color="auto"/>
                  </w:tcBorders>
                  <w:vAlign w:val="center"/>
                </w:tcPr>
                <w:p w14:paraId="20805717"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0F4A29A4" w14:textId="77777777">
              <w:tc>
                <w:tcPr>
                  <w:tcW w:w="3208" w:type="dxa"/>
                  <w:tcBorders>
                    <w:top w:val="single" w:sz="4" w:space="0" w:color="auto"/>
                    <w:bottom w:val="single" w:sz="4" w:space="0" w:color="auto"/>
                  </w:tcBorders>
                  <w:vAlign w:val="center"/>
                </w:tcPr>
                <w:p w14:paraId="03BE2619" w14:textId="77777777" w:rsidR="00DC1257" w:rsidRDefault="007579A1">
                  <w:proofErr w:type="gramStart"/>
                  <w:r>
                    <w:rPr>
                      <w:rFonts w:hint="eastAsia"/>
                    </w:rPr>
                    <w:t>人均回正</w:t>
                  </w:r>
                  <w:proofErr w:type="gramEnd"/>
                  <w:r>
                    <w:rPr>
                      <w:rFonts w:hint="eastAsia"/>
                    </w:rPr>
                    <w:t>总数</w:t>
                  </w:r>
                </w:p>
              </w:tc>
              <w:tc>
                <w:tcPr>
                  <w:tcW w:w="3261" w:type="dxa"/>
                  <w:tcBorders>
                    <w:top w:val="single" w:sz="4" w:space="0" w:color="auto"/>
                    <w:bottom w:val="single" w:sz="4" w:space="0" w:color="auto"/>
                  </w:tcBorders>
                  <w:vAlign w:val="center"/>
                </w:tcPr>
                <w:p w14:paraId="30C84D4C"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2DF9912D" w14:textId="77777777">
              <w:tc>
                <w:tcPr>
                  <w:tcW w:w="3208" w:type="dxa"/>
                  <w:tcBorders>
                    <w:top w:val="single" w:sz="4" w:space="0" w:color="auto"/>
                    <w:bottom w:val="single" w:sz="4" w:space="0" w:color="auto"/>
                  </w:tcBorders>
                  <w:vAlign w:val="center"/>
                </w:tcPr>
                <w:p w14:paraId="2B2C2191" w14:textId="77777777" w:rsidR="00DC1257" w:rsidRDefault="007579A1">
                  <w:r>
                    <w:rPr>
                      <w:rFonts w:hint="eastAsia"/>
                    </w:rPr>
                    <w:t>人均催收案件总数</w:t>
                  </w:r>
                </w:p>
              </w:tc>
              <w:tc>
                <w:tcPr>
                  <w:tcW w:w="3261" w:type="dxa"/>
                  <w:tcBorders>
                    <w:top w:val="single" w:sz="4" w:space="0" w:color="auto"/>
                    <w:bottom w:val="single" w:sz="4" w:space="0" w:color="auto"/>
                  </w:tcBorders>
                  <w:vAlign w:val="center"/>
                </w:tcPr>
                <w:p w14:paraId="571078DD"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2D326F11" w14:textId="77777777">
              <w:tc>
                <w:tcPr>
                  <w:tcW w:w="3208" w:type="dxa"/>
                  <w:tcBorders>
                    <w:top w:val="single" w:sz="4" w:space="0" w:color="auto"/>
                    <w:bottom w:val="single" w:sz="4" w:space="0" w:color="auto"/>
                  </w:tcBorders>
                  <w:vAlign w:val="center"/>
                </w:tcPr>
                <w:p w14:paraId="5A432B7C" w14:textId="77777777" w:rsidR="00DC1257" w:rsidRDefault="007579A1">
                  <w:r>
                    <w:rPr>
                      <w:rFonts w:hint="eastAsia"/>
                    </w:rPr>
                    <w:t>人均存案总数</w:t>
                  </w:r>
                </w:p>
              </w:tc>
              <w:tc>
                <w:tcPr>
                  <w:tcW w:w="3261" w:type="dxa"/>
                  <w:tcBorders>
                    <w:top w:val="single" w:sz="4" w:space="0" w:color="auto"/>
                    <w:bottom w:val="single" w:sz="4" w:space="0" w:color="auto"/>
                  </w:tcBorders>
                  <w:vAlign w:val="center"/>
                </w:tcPr>
                <w:p w14:paraId="5DE82077"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0A0E9D8A" w14:textId="77777777">
              <w:tc>
                <w:tcPr>
                  <w:tcW w:w="3208" w:type="dxa"/>
                  <w:tcBorders>
                    <w:top w:val="single" w:sz="4" w:space="0" w:color="auto"/>
                    <w:bottom w:val="single" w:sz="4" w:space="0" w:color="auto"/>
                  </w:tcBorders>
                  <w:vAlign w:val="center"/>
                </w:tcPr>
                <w:p w14:paraId="02DB9FFE" w14:textId="77777777" w:rsidR="00DC1257" w:rsidRDefault="007579A1">
                  <w:r>
                    <w:rPr>
                      <w:rFonts w:hint="eastAsia"/>
                    </w:rPr>
                    <w:t>人均主动退案总数</w:t>
                  </w:r>
                </w:p>
              </w:tc>
              <w:tc>
                <w:tcPr>
                  <w:tcW w:w="3261" w:type="dxa"/>
                  <w:tcBorders>
                    <w:top w:val="single" w:sz="4" w:space="0" w:color="auto"/>
                    <w:bottom w:val="single" w:sz="4" w:space="0" w:color="auto"/>
                  </w:tcBorders>
                  <w:vAlign w:val="center"/>
                </w:tcPr>
                <w:p w14:paraId="3E958B52"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r w:rsidR="00DC1257" w14:paraId="6C62DF63" w14:textId="77777777">
              <w:tc>
                <w:tcPr>
                  <w:tcW w:w="3208" w:type="dxa"/>
                  <w:tcBorders>
                    <w:top w:val="single" w:sz="4" w:space="0" w:color="auto"/>
                    <w:bottom w:val="single" w:sz="4" w:space="0" w:color="auto"/>
                  </w:tcBorders>
                  <w:vAlign w:val="center"/>
                </w:tcPr>
                <w:p w14:paraId="6DBE6BF4" w14:textId="77777777" w:rsidR="00DC1257" w:rsidRDefault="007579A1">
                  <w:r>
                    <w:rPr>
                      <w:rFonts w:hint="eastAsia"/>
                    </w:rPr>
                    <w:t>人均到期退案总数</w:t>
                  </w:r>
                </w:p>
              </w:tc>
              <w:tc>
                <w:tcPr>
                  <w:tcW w:w="3261" w:type="dxa"/>
                  <w:tcBorders>
                    <w:top w:val="single" w:sz="4" w:space="0" w:color="auto"/>
                    <w:bottom w:val="single" w:sz="4" w:space="0" w:color="auto"/>
                  </w:tcBorders>
                  <w:vAlign w:val="center"/>
                </w:tcPr>
                <w:p w14:paraId="3D407204" w14:textId="77777777" w:rsidR="00DC1257" w:rsidRDefault="007579A1">
                  <w:pPr>
                    <w:rPr>
                      <w:color w:val="000000"/>
                    </w:rPr>
                  </w:pPr>
                  <w:proofErr w:type="gramStart"/>
                  <w:r>
                    <w:rPr>
                      <w:rFonts w:hint="eastAsia"/>
                      <w:color w:val="000000"/>
                    </w:rPr>
                    <w:t>对应值</w:t>
                  </w:r>
                  <w:proofErr w:type="gramEnd"/>
                  <w:r>
                    <w:rPr>
                      <w:rFonts w:hint="eastAsia"/>
                      <w:color w:val="000000"/>
                    </w:rPr>
                    <w:t>/</w:t>
                  </w:r>
                  <w:r>
                    <w:rPr>
                      <w:rFonts w:hint="eastAsia"/>
                      <w:color w:val="000000"/>
                    </w:rPr>
                    <w:t>坐席总数</w:t>
                  </w:r>
                </w:p>
              </w:tc>
            </w:tr>
          </w:tbl>
          <w:p w14:paraId="2820D44C" w14:textId="77777777" w:rsidR="00DC1257" w:rsidRDefault="00DC1257">
            <w:pPr>
              <w:rPr>
                <w:rFonts w:ascii="宋体" w:hAnsi="宋体"/>
                <w:sz w:val="20"/>
                <w:szCs w:val="20"/>
              </w:rPr>
            </w:pPr>
          </w:p>
          <w:p w14:paraId="0E7D40DA" w14:textId="77777777" w:rsidR="00DC1257" w:rsidRDefault="00DC1257">
            <w:pPr>
              <w:rPr>
                <w:rFonts w:ascii="宋体" w:hAnsi="宋体"/>
                <w:sz w:val="20"/>
                <w:szCs w:val="20"/>
              </w:rPr>
            </w:pPr>
          </w:p>
        </w:tc>
      </w:tr>
      <w:tr w:rsidR="00DC1257" w14:paraId="1DA0531C" w14:textId="77777777">
        <w:trPr>
          <w:trHeight w:val="225"/>
        </w:trPr>
        <w:tc>
          <w:tcPr>
            <w:tcW w:w="1985" w:type="dxa"/>
            <w:shd w:val="clear" w:color="auto" w:fill="D9D9D9"/>
          </w:tcPr>
          <w:p w14:paraId="5118880A" w14:textId="77777777" w:rsidR="00DC1257" w:rsidRDefault="007579A1">
            <w:pPr>
              <w:spacing w:line="360" w:lineRule="atLeast"/>
              <w:rPr>
                <w:szCs w:val="21"/>
              </w:rPr>
            </w:pPr>
            <w:r>
              <w:rPr>
                <w:rFonts w:hint="eastAsia"/>
                <w:szCs w:val="21"/>
              </w:rPr>
              <w:lastRenderedPageBreak/>
              <w:t>参考画面</w:t>
            </w:r>
          </w:p>
        </w:tc>
        <w:tc>
          <w:tcPr>
            <w:tcW w:w="7087" w:type="dxa"/>
          </w:tcPr>
          <w:p w14:paraId="3527D94D" w14:textId="77777777" w:rsidR="00DC1257" w:rsidRDefault="007579A1">
            <w:pPr>
              <w:widowControl/>
              <w:overflowPunct w:val="0"/>
              <w:autoSpaceDE w:val="0"/>
              <w:autoSpaceDN w:val="0"/>
              <w:adjustRightInd w:val="0"/>
              <w:spacing w:after="100" w:line="360" w:lineRule="atLeast"/>
              <w:textAlignment w:val="baseline"/>
            </w:pPr>
            <w:r>
              <w:rPr>
                <w:rFonts w:hint="eastAsia"/>
                <w:noProof/>
              </w:rPr>
              <w:drawing>
                <wp:inline distT="0" distB="0" distL="114300" distR="114300" wp14:anchorId="527C1D5B" wp14:editId="7E7F05D2">
                  <wp:extent cx="4366895" cy="2113915"/>
                  <wp:effectExtent l="0" t="0" r="14605" b="635"/>
                  <wp:docPr id="293" name="图片 29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7" descr="捕获"/>
                          <pic:cNvPicPr>
                            <a:picLocks noChangeAspect="1"/>
                          </pic:cNvPicPr>
                        </pic:nvPicPr>
                        <pic:blipFill>
                          <a:blip r:embed="rId273" cstate="print"/>
                          <a:stretch>
                            <a:fillRect/>
                          </a:stretch>
                        </pic:blipFill>
                        <pic:spPr>
                          <a:xfrm>
                            <a:off x="0" y="0"/>
                            <a:ext cx="4366895" cy="2113915"/>
                          </a:xfrm>
                          <a:prstGeom prst="rect">
                            <a:avLst/>
                          </a:prstGeom>
                          <a:noFill/>
                          <a:ln w="9525">
                            <a:noFill/>
                            <a:miter/>
                          </a:ln>
                        </pic:spPr>
                      </pic:pic>
                    </a:graphicData>
                  </a:graphic>
                </wp:inline>
              </w:drawing>
            </w:r>
          </w:p>
          <w:p w14:paraId="54C82781"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noProof/>
              </w:rPr>
              <w:drawing>
                <wp:inline distT="0" distB="0" distL="114300" distR="114300" wp14:anchorId="6A0F3A5B" wp14:editId="653E92A4">
                  <wp:extent cx="4375785" cy="2449195"/>
                  <wp:effectExtent l="0" t="0" r="5715" b="8255"/>
                  <wp:docPr id="294" name="图片 298"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8" descr="捕获1"/>
                          <pic:cNvPicPr>
                            <a:picLocks noChangeAspect="1"/>
                          </pic:cNvPicPr>
                        </pic:nvPicPr>
                        <pic:blipFill>
                          <a:blip r:embed="rId274" cstate="print"/>
                          <a:stretch>
                            <a:fillRect/>
                          </a:stretch>
                        </pic:blipFill>
                        <pic:spPr>
                          <a:xfrm>
                            <a:off x="0" y="0"/>
                            <a:ext cx="4375785" cy="2449195"/>
                          </a:xfrm>
                          <a:prstGeom prst="rect">
                            <a:avLst/>
                          </a:prstGeom>
                          <a:noFill/>
                          <a:ln w="9525">
                            <a:noFill/>
                            <a:miter/>
                          </a:ln>
                        </pic:spPr>
                      </pic:pic>
                    </a:graphicData>
                  </a:graphic>
                </wp:inline>
              </w:drawing>
            </w:r>
          </w:p>
        </w:tc>
      </w:tr>
      <w:tr w:rsidR="00DC1257" w14:paraId="14C2DD2E" w14:textId="77777777">
        <w:trPr>
          <w:trHeight w:val="225"/>
        </w:trPr>
        <w:tc>
          <w:tcPr>
            <w:tcW w:w="1985" w:type="dxa"/>
            <w:shd w:val="clear" w:color="auto" w:fill="D9D9D9"/>
          </w:tcPr>
          <w:p w14:paraId="2AA12B72" w14:textId="77777777" w:rsidR="00DC1257" w:rsidRDefault="007579A1">
            <w:pPr>
              <w:spacing w:line="360" w:lineRule="atLeast"/>
              <w:rPr>
                <w:szCs w:val="21"/>
              </w:rPr>
            </w:pPr>
            <w:r>
              <w:rPr>
                <w:rFonts w:hint="eastAsia"/>
                <w:szCs w:val="21"/>
              </w:rPr>
              <w:t>业务规则</w:t>
            </w:r>
          </w:p>
        </w:tc>
        <w:tc>
          <w:tcPr>
            <w:tcW w:w="7087" w:type="dxa"/>
          </w:tcPr>
          <w:p w14:paraId="040C78D4" w14:textId="77777777" w:rsidR="00DC1257" w:rsidRDefault="007579A1">
            <w:pPr>
              <w:rPr>
                <w:sz w:val="20"/>
                <w:szCs w:val="20"/>
              </w:rPr>
            </w:pPr>
            <w:r>
              <w:rPr>
                <w:rFonts w:hint="eastAsia"/>
                <w:sz w:val="20"/>
                <w:szCs w:val="20"/>
              </w:rPr>
              <w:t>要求：</w:t>
            </w:r>
            <w:r>
              <w:rPr>
                <w:rFonts w:hint="eastAsia"/>
                <w:sz w:val="20"/>
                <w:szCs w:val="20"/>
              </w:rPr>
              <w:t xml:space="preserve">1. </w:t>
            </w:r>
            <w:r>
              <w:rPr>
                <w:rFonts w:hint="eastAsia"/>
                <w:sz w:val="20"/>
                <w:szCs w:val="20"/>
              </w:rPr>
              <w:t>导出报表生成报表的字段可配置</w:t>
            </w:r>
          </w:p>
          <w:p w14:paraId="6D840A45" w14:textId="77777777" w:rsidR="00DC1257" w:rsidRDefault="007579A1">
            <w:pPr>
              <w:numPr>
                <w:ilvl w:val="0"/>
                <w:numId w:val="123"/>
              </w:numPr>
              <w:rPr>
                <w:sz w:val="20"/>
                <w:szCs w:val="20"/>
              </w:rPr>
            </w:pPr>
            <w:r>
              <w:rPr>
                <w:rFonts w:hint="eastAsia"/>
                <w:sz w:val="20"/>
                <w:szCs w:val="20"/>
              </w:rPr>
              <w:t>数据范围为催收强度为</w:t>
            </w:r>
            <w:r>
              <w:rPr>
                <w:rFonts w:hint="eastAsia"/>
                <w:sz w:val="20"/>
                <w:szCs w:val="20"/>
              </w:rPr>
              <w:t>A</w:t>
            </w:r>
            <w:r>
              <w:rPr>
                <w:rFonts w:hint="eastAsia"/>
                <w:sz w:val="20"/>
                <w:szCs w:val="20"/>
              </w:rPr>
              <w:t>、</w:t>
            </w:r>
            <w:r>
              <w:rPr>
                <w:rFonts w:hint="eastAsia"/>
                <w:sz w:val="20"/>
                <w:szCs w:val="20"/>
              </w:rPr>
              <w:t>B</w:t>
            </w:r>
            <w:r>
              <w:rPr>
                <w:rFonts w:hint="eastAsia"/>
                <w:sz w:val="20"/>
                <w:szCs w:val="20"/>
              </w:rPr>
              <w:t>、</w:t>
            </w:r>
            <w:r>
              <w:rPr>
                <w:rFonts w:hint="eastAsia"/>
                <w:sz w:val="20"/>
                <w:szCs w:val="20"/>
              </w:rPr>
              <w:t>C</w:t>
            </w:r>
            <w:r>
              <w:rPr>
                <w:rFonts w:hint="eastAsia"/>
                <w:sz w:val="20"/>
                <w:szCs w:val="20"/>
              </w:rPr>
              <w:t>的坐席</w:t>
            </w:r>
          </w:p>
          <w:p w14:paraId="7D8AEE2D" w14:textId="77777777" w:rsidR="00DC1257" w:rsidRDefault="007579A1">
            <w:pPr>
              <w:numPr>
                <w:ilvl w:val="0"/>
                <w:numId w:val="123"/>
              </w:numPr>
              <w:rPr>
                <w:sz w:val="20"/>
                <w:szCs w:val="20"/>
              </w:rPr>
            </w:pPr>
            <w:r>
              <w:rPr>
                <w:rFonts w:hint="eastAsia"/>
                <w:sz w:val="20"/>
                <w:szCs w:val="20"/>
              </w:rPr>
              <w:t>保留两位小数</w:t>
            </w:r>
          </w:p>
          <w:p w14:paraId="55E030F4" w14:textId="77777777" w:rsidR="00DC1257" w:rsidRDefault="007579A1">
            <w:pPr>
              <w:numPr>
                <w:ilvl w:val="0"/>
                <w:numId w:val="123"/>
              </w:numPr>
              <w:rPr>
                <w:sz w:val="20"/>
                <w:szCs w:val="20"/>
              </w:rPr>
            </w:pPr>
            <w:r>
              <w:rPr>
                <w:rFonts w:hint="eastAsia"/>
                <w:sz w:val="20"/>
                <w:szCs w:val="20"/>
              </w:rPr>
              <w:t>日终报表，拆成明细报表和统计报表，</w:t>
            </w:r>
            <w:del w:id="3598" w:author="lenovo" w:date="2016-06-20T10:03:00Z">
              <w:r>
                <w:rPr>
                  <w:rFonts w:hint="eastAsia"/>
                  <w:sz w:val="20"/>
                  <w:szCs w:val="20"/>
                </w:rPr>
                <w:delText>各报表中包含</w:delText>
              </w:r>
              <w:r>
                <w:rPr>
                  <w:rFonts w:hint="eastAsia"/>
                  <w:sz w:val="20"/>
                  <w:szCs w:val="20"/>
                </w:rPr>
                <w:delText>A</w:delText>
              </w:r>
              <w:r>
                <w:rPr>
                  <w:rFonts w:hint="eastAsia"/>
                  <w:sz w:val="20"/>
                  <w:szCs w:val="20"/>
                </w:rPr>
                <w:delText>、</w:delText>
              </w:r>
              <w:r>
                <w:rPr>
                  <w:rFonts w:hint="eastAsia"/>
                  <w:sz w:val="20"/>
                  <w:szCs w:val="20"/>
                </w:rPr>
                <w:delText>B</w:delText>
              </w:r>
              <w:r>
                <w:rPr>
                  <w:rFonts w:hint="eastAsia"/>
                  <w:sz w:val="20"/>
                  <w:szCs w:val="20"/>
                </w:rPr>
                <w:delText>、</w:delText>
              </w:r>
              <w:r>
                <w:rPr>
                  <w:rFonts w:hint="eastAsia"/>
                  <w:sz w:val="20"/>
                  <w:szCs w:val="20"/>
                </w:rPr>
                <w:delText>C</w:delText>
              </w:r>
              <w:r>
                <w:rPr>
                  <w:rFonts w:hint="eastAsia"/>
                  <w:sz w:val="20"/>
                  <w:szCs w:val="20"/>
                </w:rPr>
                <w:delText>全部强度全部公司</w:delText>
              </w:r>
            </w:del>
            <w:ins w:id="3599" w:author="lenovo" w:date="2016-06-20T10:03:00Z">
              <w:r>
                <w:rPr>
                  <w:rFonts w:hint="eastAsia"/>
                  <w:sz w:val="20"/>
                  <w:szCs w:val="20"/>
                </w:rPr>
                <w:t>明细报表按强度和公司分开出，</w:t>
              </w:r>
            </w:ins>
            <w:ins w:id="3600" w:author="lenovo" w:date="2016-06-20T10:04:00Z">
              <w:r>
                <w:rPr>
                  <w:rFonts w:hint="eastAsia"/>
                  <w:sz w:val="20"/>
                  <w:szCs w:val="20"/>
                </w:rPr>
                <w:t>统计报表按强度出。</w:t>
              </w:r>
            </w:ins>
          </w:p>
        </w:tc>
      </w:tr>
      <w:tr w:rsidR="00DC1257" w14:paraId="46C7DF4D" w14:textId="77777777">
        <w:trPr>
          <w:trHeight w:val="225"/>
        </w:trPr>
        <w:tc>
          <w:tcPr>
            <w:tcW w:w="1985" w:type="dxa"/>
            <w:shd w:val="clear" w:color="auto" w:fill="D9D9D9"/>
          </w:tcPr>
          <w:p w14:paraId="12ABEDB4" w14:textId="77777777" w:rsidR="00DC1257" w:rsidRDefault="007579A1">
            <w:pPr>
              <w:spacing w:line="360" w:lineRule="atLeast"/>
              <w:rPr>
                <w:szCs w:val="21"/>
              </w:rPr>
            </w:pPr>
            <w:r>
              <w:rPr>
                <w:rFonts w:hint="eastAsia"/>
                <w:szCs w:val="21"/>
              </w:rPr>
              <w:t>备注</w:t>
            </w:r>
          </w:p>
        </w:tc>
        <w:tc>
          <w:tcPr>
            <w:tcW w:w="7087" w:type="dxa"/>
          </w:tcPr>
          <w:p w14:paraId="68CACA82"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CCE7365" w14:textId="77777777" w:rsidR="00DC1257" w:rsidRDefault="00DC1257"/>
    <w:p w14:paraId="172DF583" w14:textId="77777777" w:rsidR="00DC1257" w:rsidRDefault="007579A1">
      <w:pPr>
        <w:pStyle w:val="2"/>
      </w:pPr>
      <w:bookmarkStart w:id="3601" w:name="_Toc18501"/>
      <w:r>
        <w:rPr>
          <w:rFonts w:hint="eastAsia"/>
        </w:rPr>
        <w:lastRenderedPageBreak/>
        <w:t>逾期用户报表</w:t>
      </w:r>
      <w:bookmarkEnd w:id="360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84E1849" w14:textId="77777777">
        <w:trPr>
          <w:trHeight w:val="225"/>
        </w:trPr>
        <w:tc>
          <w:tcPr>
            <w:tcW w:w="1985" w:type="dxa"/>
            <w:shd w:val="clear" w:color="auto" w:fill="D9D9D9"/>
          </w:tcPr>
          <w:p w14:paraId="593053F7" w14:textId="77777777" w:rsidR="00DC1257" w:rsidRDefault="007579A1">
            <w:pPr>
              <w:spacing w:line="360" w:lineRule="atLeast"/>
              <w:rPr>
                <w:szCs w:val="21"/>
              </w:rPr>
            </w:pPr>
            <w:r>
              <w:rPr>
                <w:rFonts w:hint="eastAsia"/>
                <w:szCs w:val="21"/>
              </w:rPr>
              <w:t>功能描述</w:t>
            </w:r>
          </w:p>
        </w:tc>
        <w:tc>
          <w:tcPr>
            <w:tcW w:w="7087" w:type="dxa"/>
          </w:tcPr>
          <w:p w14:paraId="2E121F78" w14:textId="77777777" w:rsidR="00DC1257" w:rsidRDefault="007579A1">
            <w:pPr>
              <w:ind w:firstLine="435"/>
              <w:rPr>
                <w:sz w:val="20"/>
                <w:szCs w:val="20"/>
              </w:rPr>
            </w:pPr>
            <w:r>
              <w:rPr>
                <w:rFonts w:hint="eastAsia"/>
                <w:sz w:val="20"/>
                <w:szCs w:val="20"/>
              </w:rPr>
              <w:t>对催收系统中所有逾期用户进行统计，得到逾期案件，客户可根据实际情况灵活进行逾期客户报表生成导出。</w:t>
            </w:r>
          </w:p>
        </w:tc>
      </w:tr>
      <w:tr w:rsidR="00DC1257" w14:paraId="4C2C5060" w14:textId="77777777">
        <w:trPr>
          <w:trHeight w:val="225"/>
        </w:trPr>
        <w:tc>
          <w:tcPr>
            <w:tcW w:w="1985" w:type="dxa"/>
            <w:shd w:val="clear" w:color="auto" w:fill="D9D9D9"/>
          </w:tcPr>
          <w:p w14:paraId="37066C41" w14:textId="77777777" w:rsidR="00DC1257" w:rsidRDefault="007579A1">
            <w:pPr>
              <w:spacing w:line="360" w:lineRule="atLeast"/>
              <w:rPr>
                <w:szCs w:val="21"/>
              </w:rPr>
            </w:pPr>
            <w:r>
              <w:rPr>
                <w:rFonts w:hint="eastAsia"/>
                <w:szCs w:val="21"/>
              </w:rPr>
              <w:t>页面输入</w:t>
            </w:r>
          </w:p>
        </w:tc>
        <w:tc>
          <w:tcPr>
            <w:tcW w:w="7087" w:type="dxa"/>
          </w:tcPr>
          <w:p w14:paraId="0C73DB40" w14:textId="77777777" w:rsidR="00DC1257" w:rsidRDefault="007579A1">
            <w:pPr>
              <w:rPr>
                <w:rFonts w:ascii="宋体" w:hAnsi="宋体"/>
                <w:sz w:val="20"/>
                <w:szCs w:val="20"/>
              </w:rPr>
            </w:pPr>
            <w:r>
              <w:rPr>
                <w:rFonts w:ascii="宋体" w:hAnsi="宋体" w:hint="eastAsia"/>
                <w:sz w:val="20"/>
                <w:szCs w:val="20"/>
              </w:rPr>
              <w:t>条件：可以按 分案日期、结案日期、分案账龄、逾期天数、客户办单地区（省-市-区）、客户身份证地址（省-市-区）、借款金额、产品大类、产品小类、催收方案、催收归属、分案日期、结案日期、催收公司、催收员、分案账龄、标记字段（Tag1-Tag10) 进行查询</w:t>
            </w:r>
          </w:p>
          <w:p w14:paraId="53AECD5D" w14:textId="77777777" w:rsidR="00DC1257" w:rsidRDefault="00DC1257">
            <w:pPr>
              <w:rPr>
                <w:rFonts w:ascii="宋体" w:hAnsi="宋体"/>
                <w:sz w:val="20"/>
                <w:szCs w:val="20"/>
              </w:rPr>
            </w:pPr>
          </w:p>
          <w:tbl>
            <w:tblPr>
              <w:tblW w:w="64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208"/>
              <w:gridCol w:w="3261"/>
            </w:tblGrid>
            <w:tr w:rsidR="00DC1257" w14:paraId="1ECF1AC7" w14:textId="77777777">
              <w:tc>
                <w:tcPr>
                  <w:tcW w:w="3208" w:type="dxa"/>
                  <w:tcBorders>
                    <w:top w:val="single" w:sz="12" w:space="0" w:color="auto"/>
                    <w:bottom w:val="single" w:sz="4" w:space="0" w:color="auto"/>
                  </w:tcBorders>
                  <w:shd w:val="clear" w:color="auto" w:fill="8DB3E2"/>
                  <w:vAlign w:val="center"/>
                </w:tcPr>
                <w:p w14:paraId="74093B94" w14:textId="77777777" w:rsidR="00DC1257" w:rsidRDefault="007579A1">
                  <w:pPr>
                    <w:rPr>
                      <w:rFonts w:ascii="宋体"/>
                      <w:b/>
                      <w:bCs/>
                    </w:rPr>
                  </w:pPr>
                  <w:r>
                    <w:rPr>
                      <w:rFonts w:ascii="宋体" w:hint="eastAsia"/>
                    </w:rPr>
                    <w:tab/>
                  </w:r>
                  <w:r>
                    <w:rPr>
                      <w:rFonts w:ascii="宋体" w:hint="eastAsia"/>
                      <w:b/>
                    </w:rPr>
                    <w:t>字段</w:t>
                  </w:r>
                </w:p>
              </w:tc>
              <w:tc>
                <w:tcPr>
                  <w:tcW w:w="3261" w:type="dxa"/>
                  <w:tcBorders>
                    <w:top w:val="single" w:sz="12" w:space="0" w:color="auto"/>
                    <w:bottom w:val="single" w:sz="4" w:space="0" w:color="auto"/>
                  </w:tcBorders>
                  <w:shd w:val="clear" w:color="auto" w:fill="8DB3E2"/>
                  <w:vAlign w:val="center"/>
                </w:tcPr>
                <w:p w14:paraId="213F91F5" w14:textId="77777777" w:rsidR="00DC1257" w:rsidRDefault="007579A1">
                  <w:pPr>
                    <w:rPr>
                      <w:rFonts w:ascii="宋体"/>
                      <w:b/>
                      <w:bCs/>
                    </w:rPr>
                  </w:pPr>
                  <w:r>
                    <w:rPr>
                      <w:rFonts w:ascii="宋体" w:hint="eastAsia"/>
                      <w:b/>
                      <w:bCs/>
                    </w:rPr>
                    <w:t>备注</w:t>
                  </w:r>
                </w:p>
              </w:tc>
            </w:tr>
            <w:tr w:rsidR="00DC1257" w14:paraId="6A0F91EC" w14:textId="77777777">
              <w:tc>
                <w:tcPr>
                  <w:tcW w:w="3208" w:type="dxa"/>
                  <w:tcBorders>
                    <w:top w:val="single" w:sz="4" w:space="0" w:color="auto"/>
                  </w:tcBorders>
                  <w:vAlign w:val="center"/>
                </w:tcPr>
                <w:p w14:paraId="0A4315AB" w14:textId="77777777" w:rsidR="00DC1257" w:rsidRDefault="007579A1">
                  <w:r>
                    <w:rPr>
                      <w:rFonts w:hint="eastAsia"/>
                    </w:rPr>
                    <w:t>分案日期</w:t>
                  </w:r>
                </w:p>
              </w:tc>
              <w:tc>
                <w:tcPr>
                  <w:tcW w:w="3261" w:type="dxa"/>
                  <w:tcBorders>
                    <w:top w:val="single" w:sz="4" w:space="0" w:color="auto"/>
                  </w:tcBorders>
                  <w:vAlign w:val="center"/>
                </w:tcPr>
                <w:p w14:paraId="4AA2FEA3" w14:textId="77777777" w:rsidR="00DC1257" w:rsidRDefault="007579A1">
                  <w:r>
                    <w:rPr>
                      <w:rFonts w:hint="eastAsia"/>
                      <w:color w:val="000000"/>
                    </w:rPr>
                    <w:t>[</w:t>
                  </w:r>
                  <w:r>
                    <w:rPr>
                      <w:rFonts w:hint="eastAsia"/>
                      <w:color w:val="000000"/>
                    </w:rPr>
                    <w:t>下拉框</w:t>
                  </w:r>
                  <w:r>
                    <w:rPr>
                      <w:rFonts w:hint="eastAsia"/>
                      <w:color w:val="000000"/>
                    </w:rPr>
                    <w:t>]</w:t>
                  </w:r>
                </w:p>
              </w:tc>
            </w:tr>
            <w:tr w:rsidR="00DC1257" w14:paraId="4F984A34" w14:textId="77777777">
              <w:tc>
                <w:tcPr>
                  <w:tcW w:w="3208" w:type="dxa"/>
                  <w:tcBorders>
                    <w:top w:val="single" w:sz="4" w:space="0" w:color="auto"/>
                    <w:bottom w:val="single" w:sz="4" w:space="0" w:color="auto"/>
                  </w:tcBorders>
                  <w:vAlign w:val="center"/>
                </w:tcPr>
                <w:p w14:paraId="725DFB59" w14:textId="77777777" w:rsidR="00DC1257" w:rsidRDefault="007579A1">
                  <w:r>
                    <w:rPr>
                      <w:rFonts w:hint="eastAsia"/>
                    </w:rPr>
                    <w:t>结案日期</w:t>
                  </w:r>
                </w:p>
              </w:tc>
              <w:tc>
                <w:tcPr>
                  <w:tcW w:w="3261" w:type="dxa"/>
                  <w:tcBorders>
                    <w:top w:val="single" w:sz="4" w:space="0" w:color="auto"/>
                    <w:bottom w:val="single" w:sz="4" w:space="0" w:color="auto"/>
                  </w:tcBorders>
                  <w:vAlign w:val="center"/>
                </w:tcPr>
                <w:p w14:paraId="1A8085C3" w14:textId="77777777" w:rsidR="00DC1257" w:rsidRDefault="007579A1">
                  <w:pPr>
                    <w:rPr>
                      <w:rFonts w:hAnsi="宋体" w:cs="宋体"/>
                    </w:rPr>
                  </w:pPr>
                  <w:r>
                    <w:rPr>
                      <w:rFonts w:hint="eastAsia"/>
                    </w:rPr>
                    <w:t>[</w:t>
                  </w:r>
                  <w:r>
                    <w:rPr>
                      <w:rFonts w:hint="eastAsia"/>
                      <w:color w:val="000000"/>
                    </w:rPr>
                    <w:t>下拉框</w:t>
                  </w:r>
                  <w:r>
                    <w:rPr>
                      <w:rFonts w:hint="eastAsia"/>
                      <w:color w:val="000000"/>
                    </w:rPr>
                    <w:t>]</w:t>
                  </w:r>
                </w:p>
              </w:tc>
            </w:tr>
            <w:tr w:rsidR="00DC1257" w14:paraId="6116990E" w14:textId="77777777">
              <w:tc>
                <w:tcPr>
                  <w:tcW w:w="3208" w:type="dxa"/>
                  <w:tcBorders>
                    <w:top w:val="single" w:sz="4" w:space="0" w:color="auto"/>
                    <w:bottom w:val="single" w:sz="4" w:space="0" w:color="auto"/>
                  </w:tcBorders>
                  <w:vAlign w:val="center"/>
                </w:tcPr>
                <w:p w14:paraId="206387DB" w14:textId="77777777" w:rsidR="00DC1257" w:rsidRDefault="007579A1">
                  <w:r>
                    <w:rPr>
                      <w:rFonts w:hint="eastAsia"/>
                    </w:rPr>
                    <w:t>分案账龄</w:t>
                  </w:r>
                </w:p>
              </w:tc>
              <w:tc>
                <w:tcPr>
                  <w:tcW w:w="3261" w:type="dxa"/>
                  <w:tcBorders>
                    <w:top w:val="single" w:sz="4" w:space="0" w:color="auto"/>
                    <w:bottom w:val="single" w:sz="4" w:space="0" w:color="auto"/>
                  </w:tcBorders>
                  <w:vAlign w:val="center"/>
                </w:tcPr>
                <w:p w14:paraId="255FA3AB" w14:textId="77777777" w:rsidR="00DC1257" w:rsidRDefault="007579A1">
                  <w:pPr>
                    <w:rPr>
                      <w:rFonts w:hAnsi="宋体" w:cs="宋体"/>
                    </w:rPr>
                  </w:pPr>
                  <w:r>
                    <w:rPr>
                      <w:rFonts w:hint="eastAsia"/>
                      <w:color w:val="000000"/>
                    </w:rPr>
                    <w:t>[</w:t>
                  </w:r>
                  <w:r>
                    <w:rPr>
                      <w:rFonts w:hint="eastAsia"/>
                      <w:color w:val="000000"/>
                    </w:rPr>
                    <w:t>输入框</w:t>
                  </w:r>
                  <w:r>
                    <w:rPr>
                      <w:rFonts w:hint="eastAsia"/>
                      <w:color w:val="000000"/>
                    </w:rPr>
                    <w:t>]</w:t>
                  </w:r>
                </w:p>
              </w:tc>
            </w:tr>
            <w:tr w:rsidR="00DC1257" w14:paraId="3C88EFB9" w14:textId="77777777">
              <w:tc>
                <w:tcPr>
                  <w:tcW w:w="3208" w:type="dxa"/>
                  <w:tcBorders>
                    <w:top w:val="single" w:sz="4" w:space="0" w:color="auto"/>
                    <w:bottom w:val="single" w:sz="4" w:space="0" w:color="auto"/>
                  </w:tcBorders>
                  <w:vAlign w:val="center"/>
                </w:tcPr>
                <w:p w14:paraId="3AFAA84B" w14:textId="77777777" w:rsidR="00DC1257" w:rsidRDefault="007579A1">
                  <w:r>
                    <w:rPr>
                      <w:rFonts w:hint="eastAsia"/>
                    </w:rPr>
                    <w:t>逾期天数</w:t>
                  </w:r>
                </w:p>
              </w:tc>
              <w:tc>
                <w:tcPr>
                  <w:tcW w:w="3261" w:type="dxa"/>
                  <w:tcBorders>
                    <w:top w:val="single" w:sz="4" w:space="0" w:color="auto"/>
                    <w:bottom w:val="single" w:sz="4" w:space="0" w:color="auto"/>
                  </w:tcBorders>
                  <w:vAlign w:val="center"/>
                </w:tcPr>
                <w:p w14:paraId="3D1728E7"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2FC4BF13" w14:textId="77777777">
              <w:tc>
                <w:tcPr>
                  <w:tcW w:w="3208" w:type="dxa"/>
                  <w:tcBorders>
                    <w:top w:val="single" w:sz="4" w:space="0" w:color="auto"/>
                    <w:bottom w:val="single" w:sz="4" w:space="0" w:color="auto"/>
                  </w:tcBorders>
                  <w:vAlign w:val="center"/>
                </w:tcPr>
                <w:p w14:paraId="6C6162D2" w14:textId="77777777" w:rsidR="00DC1257" w:rsidRDefault="007579A1">
                  <w:r>
                    <w:rPr>
                      <w:rFonts w:hint="eastAsia"/>
                    </w:rPr>
                    <w:t>客户办单地区（省</w:t>
                  </w:r>
                  <w:r>
                    <w:rPr>
                      <w:rFonts w:hint="eastAsia"/>
                    </w:rPr>
                    <w:t>-</w:t>
                  </w:r>
                  <w:r>
                    <w:rPr>
                      <w:rFonts w:hint="eastAsia"/>
                    </w:rPr>
                    <w:t>市</w:t>
                  </w:r>
                  <w:r>
                    <w:rPr>
                      <w:rFonts w:hint="eastAsia"/>
                    </w:rPr>
                    <w:t>-</w:t>
                  </w:r>
                  <w:r>
                    <w:rPr>
                      <w:rFonts w:hint="eastAsia"/>
                    </w:rPr>
                    <w:t>区）</w:t>
                  </w:r>
                </w:p>
              </w:tc>
              <w:tc>
                <w:tcPr>
                  <w:tcW w:w="3261" w:type="dxa"/>
                  <w:tcBorders>
                    <w:top w:val="single" w:sz="4" w:space="0" w:color="auto"/>
                    <w:bottom w:val="single" w:sz="4" w:space="0" w:color="auto"/>
                  </w:tcBorders>
                  <w:vAlign w:val="center"/>
                </w:tcPr>
                <w:p w14:paraId="6F191197"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6B05BB3A" w14:textId="77777777">
              <w:tc>
                <w:tcPr>
                  <w:tcW w:w="3208" w:type="dxa"/>
                  <w:tcBorders>
                    <w:top w:val="single" w:sz="4" w:space="0" w:color="auto"/>
                    <w:bottom w:val="single" w:sz="4" w:space="0" w:color="auto"/>
                  </w:tcBorders>
                  <w:vAlign w:val="center"/>
                </w:tcPr>
                <w:p w14:paraId="29E30110" w14:textId="77777777" w:rsidR="00DC1257" w:rsidRDefault="007579A1">
                  <w:r>
                    <w:rPr>
                      <w:rFonts w:hint="eastAsia"/>
                    </w:rPr>
                    <w:t>客户身份证地址（省</w:t>
                  </w:r>
                  <w:r>
                    <w:rPr>
                      <w:rFonts w:hint="eastAsia"/>
                    </w:rPr>
                    <w:t>-</w:t>
                  </w:r>
                  <w:r>
                    <w:rPr>
                      <w:rFonts w:hint="eastAsia"/>
                    </w:rPr>
                    <w:t>市</w:t>
                  </w:r>
                  <w:r>
                    <w:rPr>
                      <w:rFonts w:hint="eastAsia"/>
                    </w:rPr>
                    <w:t>-</w:t>
                  </w:r>
                  <w:r>
                    <w:rPr>
                      <w:rFonts w:hint="eastAsia"/>
                    </w:rPr>
                    <w:t>区）</w:t>
                  </w:r>
                </w:p>
              </w:tc>
              <w:tc>
                <w:tcPr>
                  <w:tcW w:w="3261" w:type="dxa"/>
                  <w:tcBorders>
                    <w:top w:val="single" w:sz="4" w:space="0" w:color="auto"/>
                    <w:bottom w:val="single" w:sz="4" w:space="0" w:color="auto"/>
                  </w:tcBorders>
                  <w:vAlign w:val="center"/>
                </w:tcPr>
                <w:p w14:paraId="04AC8F65"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5F727BB9" w14:textId="77777777">
              <w:tc>
                <w:tcPr>
                  <w:tcW w:w="3208" w:type="dxa"/>
                  <w:tcBorders>
                    <w:top w:val="single" w:sz="4" w:space="0" w:color="auto"/>
                    <w:bottom w:val="single" w:sz="4" w:space="0" w:color="auto"/>
                  </w:tcBorders>
                  <w:vAlign w:val="center"/>
                </w:tcPr>
                <w:p w14:paraId="55ECA059" w14:textId="77777777" w:rsidR="00DC1257" w:rsidRDefault="007579A1">
                  <w:r>
                    <w:rPr>
                      <w:rFonts w:hint="eastAsia"/>
                    </w:rPr>
                    <w:t>借款金额</w:t>
                  </w:r>
                </w:p>
              </w:tc>
              <w:tc>
                <w:tcPr>
                  <w:tcW w:w="3261" w:type="dxa"/>
                  <w:tcBorders>
                    <w:top w:val="single" w:sz="4" w:space="0" w:color="auto"/>
                    <w:bottom w:val="single" w:sz="4" w:space="0" w:color="auto"/>
                  </w:tcBorders>
                  <w:vAlign w:val="center"/>
                </w:tcPr>
                <w:p w14:paraId="71D04EF8"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09A6D480" w14:textId="77777777">
              <w:tc>
                <w:tcPr>
                  <w:tcW w:w="3208" w:type="dxa"/>
                  <w:tcBorders>
                    <w:top w:val="single" w:sz="4" w:space="0" w:color="auto"/>
                    <w:bottom w:val="single" w:sz="4" w:space="0" w:color="auto"/>
                  </w:tcBorders>
                  <w:vAlign w:val="center"/>
                </w:tcPr>
                <w:p w14:paraId="46015D52" w14:textId="77777777" w:rsidR="00DC1257" w:rsidRDefault="007579A1">
                  <w:r>
                    <w:rPr>
                      <w:rFonts w:hint="eastAsia"/>
                    </w:rPr>
                    <w:t>产品大类</w:t>
                  </w:r>
                </w:p>
              </w:tc>
              <w:tc>
                <w:tcPr>
                  <w:tcW w:w="3261" w:type="dxa"/>
                  <w:tcBorders>
                    <w:top w:val="single" w:sz="4" w:space="0" w:color="auto"/>
                    <w:bottom w:val="single" w:sz="4" w:space="0" w:color="auto"/>
                  </w:tcBorders>
                  <w:vAlign w:val="center"/>
                </w:tcPr>
                <w:p w14:paraId="3D65E8F5"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7A960C0E" w14:textId="77777777">
              <w:tc>
                <w:tcPr>
                  <w:tcW w:w="3208" w:type="dxa"/>
                  <w:tcBorders>
                    <w:top w:val="single" w:sz="4" w:space="0" w:color="auto"/>
                    <w:bottom w:val="single" w:sz="4" w:space="0" w:color="auto"/>
                  </w:tcBorders>
                  <w:vAlign w:val="center"/>
                </w:tcPr>
                <w:p w14:paraId="6032EFA4" w14:textId="77777777" w:rsidR="00DC1257" w:rsidRDefault="007579A1">
                  <w:r>
                    <w:rPr>
                      <w:rFonts w:hint="eastAsia"/>
                    </w:rPr>
                    <w:t>产品小类</w:t>
                  </w:r>
                </w:p>
              </w:tc>
              <w:tc>
                <w:tcPr>
                  <w:tcW w:w="3261" w:type="dxa"/>
                  <w:tcBorders>
                    <w:top w:val="single" w:sz="4" w:space="0" w:color="auto"/>
                    <w:bottom w:val="single" w:sz="4" w:space="0" w:color="auto"/>
                  </w:tcBorders>
                  <w:vAlign w:val="center"/>
                </w:tcPr>
                <w:p w14:paraId="1D2048D0"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12D50C41" w14:textId="77777777">
              <w:tc>
                <w:tcPr>
                  <w:tcW w:w="3208" w:type="dxa"/>
                  <w:tcBorders>
                    <w:top w:val="single" w:sz="4" w:space="0" w:color="auto"/>
                    <w:bottom w:val="single" w:sz="4" w:space="0" w:color="auto"/>
                  </w:tcBorders>
                  <w:vAlign w:val="center"/>
                </w:tcPr>
                <w:p w14:paraId="695973A3" w14:textId="77777777" w:rsidR="00DC1257" w:rsidRDefault="007579A1">
                  <w:r>
                    <w:rPr>
                      <w:rFonts w:hint="eastAsia"/>
                    </w:rPr>
                    <w:t>催收方案</w:t>
                  </w:r>
                </w:p>
              </w:tc>
              <w:tc>
                <w:tcPr>
                  <w:tcW w:w="3261" w:type="dxa"/>
                  <w:tcBorders>
                    <w:top w:val="single" w:sz="4" w:space="0" w:color="auto"/>
                    <w:bottom w:val="single" w:sz="4" w:space="0" w:color="auto"/>
                  </w:tcBorders>
                  <w:vAlign w:val="center"/>
                </w:tcPr>
                <w:p w14:paraId="27B62C7A"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6772F9F0" w14:textId="77777777">
              <w:tc>
                <w:tcPr>
                  <w:tcW w:w="3208" w:type="dxa"/>
                  <w:tcBorders>
                    <w:top w:val="single" w:sz="4" w:space="0" w:color="auto"/>
                    <w:bottom w:val="single" w:sz="4" w:space="0" w:color="auto"/>
                  </w:tcBorders>
                  <w:vAlign w:val="center"/>
                </w:tcPr>
                <w:p w14:paraId="1243DB7A" w14:textId="77777777" w:rsidR="00DC1257" w:rsidRDefault="007579A1">
                  <w:r>
                    <w:rPr>
                      <w:rFonts w:hint="eastAsia"/>
                    </w:rPr>
                    <w:t>催收归属</w:t>
                  </w:r>
                </w:p>
              </w:tc>
              <w:tc>
                <w:tcPr>
                  <w:tcW w:w="3261" w:type="dxa"/>
                  <w:tcBorders>
                    <w:top w:val="single" w:sz="4" w:space="0" w:color="auto"/>
                    <w:bottom w:val="single" w:sz="4" w:space="0" w:color="auto"/>
                  </w:tcBorders>
                  <w:vAlign w:val="center"/>
                </w:tcPr>
                <w:p w14:paraId="5047A432"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r w:rsidR="00DC1257" w14:paraId="1A11E556" w14:textId="77777777">
              <w:tc>
                <w:tcPr>
                  <w:tcW w:w="3208" w:type="dxa"/>
                  <w:tcBorders>
                    <w:top w:val="single" w:sz="4" w:space="0" w:color="auto"/>
                    <w:bottom w:val="single" w:sz="4" w:space="0" w:color="auto"/>
                  </w:tcBorders>
                  <w:vAlign w:val="center"/>
                </w:tcPr>
                <w:p w14:paraId="40EB5BFB" w14:textId="77777777" w:rsidR="00DC1257" w:rsidRDefault="007579A1">
                  <w:r>
                    <w:rPr>
                      <w:rFonts w:hint="eastAsia"/>
                    </w:rPr>
                    <w:t>催收公司</w:t>
                  </w:r>
                </w:p>
              </w:tc>
              <w:tc>
                <w:tcPr>
                  <w:tcW w:w="3261" w:type="dxa"/>
                  <w:tcBorders>
                    <w:top w:val="single" w:sz="4" w:space="0" w:color="auto"/>
                    <w:bottom w:val="single" w:sz="4" w:space="0" w:color="auto"/>
                  </w:tcBorders>
                  <w:vAlign w:val="center"/>
                </w:tcPr>
                <w:p w14:paraId="20348653"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7B658112" w14:textId="77777777">
              <w:tc>
                <w:tcPr>
                  <w:tcW w:w="3208" w:type="dxa"/>
                  <w:tcBorders>
                    <w:top w:val="single" w:sz="4" w:space="0" w:color="auto"/>
                    <w:bottom w:val="single" w:sz="4" w:space="0" w:color="auto"/>
                  </w:tcBorders>
                  <w:vAlign w:val="center"/>
                </w:tcPr>
                <w:p w14:paraId="3B97DD26" w14:textId="77777777" w:rsidR="00DC1257" w:rsidRDefault="007579A1">
                  <w:r>
                    <w:rPr>
                      <w:rFonts w:hint="eastAsia"/>
                    </w:rPr>
                    <w:t>催收员</w:t>
                  </w:r>
                </w:p>
              </w:tc>
              <w:tc>
                <w:tcPr>
                  <w:tcW w:w="3261" w:type="dxa"/>
                  <w:tcBorders>
                    <w:top w:val="single" w:sz="4" w:space="0" w:color="auto"/>
                    <w:bottom w:val="single" w:sz="4" w:space="0" w:color="auto"/>
                  </w:tcBorders>
                  <w:vAlign w:val="center"/>
                </w:tcPr>
                <w:p w14:paraId="4C0BCA87" w14:textId="77777777" w:rsidR="00DC1257" w:rsidRDefault="007579A1">
                  <w:pPr>
                    <w:rPr>
                      <w:color w:val="000000"/>
                    </w:rPr>
                  </w:pPr>
                  <w:r>
                    <w:rPr>
                      <w:rFonts w:hint="eastAsia"/>
                      <w:color w:val="000000"/>
                    </w:rPr>
                    <w:t>[</w:t>
                  </w:r>
                  <w:r>
                    <w:rPr>
                      <w:rFonts w:hint="eastAsia"/>
                      <w:color w:val="000000"/>
                    </w:rPr>
                    <w:t>下拉框</w:t>
                  </w:r>
                  <w:r>
                    <w:rPr>
                      <w:rFonts w:hint="eastAsia"/>
                      <w:color w:val="000000"/>
                    </w:rPr>
                    <w:t>]</w:t>
                  </w:r>
                </w:p>
              </w:tc>
            </w:tr>
            <w:tr w:rsidR="00DC1257" w14:paraId="58DF7955" w14:textId="77777777">
              <w:tc>
                <w:tcPr>
                  <w:tcW w:w="3208" w:type="dxa"/>
                  <w:tcBorders>
                    <w:top w:val="single" w:sz="4" w:space="0" w:color="auto"/>
                    <w:bottom w:val="single" w:sz="4" w:space="0" w:color="auto"/>
                  </w:tcBorders>
                  <w:vAlign w:val="center"/>
                </w:tcPr>
                <w:p w14:paraId="00157C30" w14:textId="77777777" w:rsidR="00DC1257" w:rsidRDefault="007579A1">
                  <w:r>
                    <w:rPr>
                      <w:rFonts w:hint="eastAsia"/>
                    </w:rPr>
                    <w:t>标记字段（</w:t>
                  </w:r>
                  <w:r>
                    <w:rPr>
                      <w:rFonts w:hint="eastAsia"/>
                    </w:rPr>
                    <w:t>Tag1-Tag10)</w:t>
                  </w:r>
                </w:p>
              </w:tc>
              <w:tc>
                <w:tcPr>
                  <w:tcW w:w="3261" w:type="dxa"/>
                  <w:tcBorders>
                    <w:top w:val="single" w:sz="4" w:space="0" w:color="auto"/>
                    <w:bottom w:val="single" w:sz="4" w:space="0" w:color="auto"/>
                  </w:tcBorders>
                  <w:vAlign w:val="center"/>
                </w:tcPr>
                <w:p w14:paraId="5349FF99" w14:textId="77777777" w:rsidR="00DC1257" w:rsidRDefault="007579A1">
                  <w:pPr>
                    <w:rPr>
                      <w:color w:val="000000"/>
                    </w:rPr>
                  </w:pPr>
                  <w:r>
                    <w:rPr>
                      <w:rFonts w:hint="eastAsia"/>
                      <w:color w:val="000000"/>
                    </w:rPr>
                    <w:t>[</w:t>
                  </w:r>
                  <w:r>
                    <w:rPr>
                      <w:rFonts w:hint="eastAsia"/>
                      <w:color w:val="000000"/>
                    </w:rPr>
                    <w:t>输入框</w:t>
                  </w:r>
                  <w:r>
                    <w:rPr>
                      <w:rFonts w:hint="eastAsia"/>
                      <w:color w:val="000000"/>
                    </w:rPr>
                    <w:t>]</w:t>
                  </w:r>
                </w:p>
              </w:tc>
            </w:tr>
          </w:tbl>
          <w:p w14:paraId="103E96D0" w14:textId="77777777" w:rsidR="00DC1257" w:rsidRDefault="00DC1257">
            <w:pPr>
              <w:rPr>
                <w:rFonts w:ascii="宋体" w:hAnsi="宋体"/>
                <w:sz w:val="20"/>
                <w:szCs w:val="20"/>
              </w:rPr>
            </w:pPr>
          </w:p>
        </w:tc>
      </w:tr>
      <w:tr w:rsidR="00DC1257" w14:paraId="0FEBB488" w14:textId="77777777">
        <w:trPr>
          <w:trHeight w:val="225"/>
        </w:trPr>
        <w:tc>
          <w:tcPr>
            <w:tcW w:w="1985" w:type="dxa"/>
            <w:shd w:val="clear" w:color="auto" w:fill="D9D9D9"/>
          </w:tcPr>
          <w:p w14:paraId="5B145029" w14:textId="77777777" w:rsidR="00DC1257" w:rsidRDefault="007579A1">
            <w:pPr>
              <w:spacing w:line="360" w:lineRule="atLeast"/>
              <w:rPr>
                <w:szCs w:val="21"/>
              </w:rPr>
            </w:pPr>
            <w:r>
              <w:rPr>
                <w:rFonts w:hint="eastAsia"/>
                <w:szCs w:val="21"/>
              </w:rPr>
              <w:t>页面输出</w:t>
            </w:r>
          </w:p>
        </w:tc>
        <w:tc>
          <w:tcPr>
            <w:tcW w:w="7087" w:type="dxa"/>
          </w:tcPr>
          <w:tbl>
            <w:tblPr>
              <w:tblW w:w="661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350"/>
              <w:gridCol w:w="3261"/>
            </w:tblGrid>
            <w:tr w:rsidR="00DC1257" w14:paraId="600D1C80" w14:textId="77777777">
              <w:tc>
                <w:tcPr>
                  <w:tcW w:w="3350" w:type="dxa"/>
                  <w:tcBorders>
                    <w:top w:val="single" w:sz="12" w:space="0" w:color="auto"/>
                    <w:bottom w:val="single" w:sz="4" w:space="0" w:color="auto"/>
                  </w:tcBorders>
                  <w:shd w:val="clear" w:color="auto" w:fill="8DB3E2"/>
                  <w:vAlign w:val="center"/>
                </w:tcPr>
                <w:p w14:paraId="35541434" w14:textId="77777777" w:rsidR="00DC1257" w:rsidRDefault="007579A1">
                  <w:pPr>
                    <w:rPr>
                      <w:rFonts w:ascii="宋体"/>
                      <w:b/>
                      <w:bCs/>
                    </w:rPr>
                  </w:pPr>
                  <w:r>
                    <w:rPr>
                      <w:rFonts w:ascii="宋体" w:hint="eastAsia"/>
                    </w:rPr>
                    <w:tab/>
                  </w:r>
                  <w:r>
                    <w:rPr>
                      <w:rFonts w:ascii="宋体" w:hint="eastAsia"/>
                      <w:b/>
                    </w:rPr>
                    <w:t>字段</w:t>
                  </w:r>
                </w:p>
              </w:tc>
              <w:tc>
                <w:tcPr>
                  <w:tcW w:w="3261" w:type="dxa"/>
                  <w:tcBorders>
                    <w:top w:val="single" w:sz="12" w:space="0" w:color="auto"/>
                    <w:bottom w:val="single" w:sz="4" w:space="0" w:color="auto"/>
                  </w:tcBorders>
                  <w:shd w:val="clear" w:color="auto" w:fill="8DB3E2"/>
                  <w:vAlign w:val="center"/>
                </w:tcPr>
                <w:p w14:paraId="7597EA86" w14:textId="77777777" w:rsidR="00DC1257" w:rsidRDefault="007579A1">
                  <w:pPr>
                    <w:rPr>
                      <w:rFonts w:ascii="宋体"/>
                      <w:b/>
                      <w:bCs/>
                    </w:rPr>
                  </w:pPr>
                  <w:r>
                    <w:rPr>
                      <w:rFonts w:ascii="宋体" w:hint="eastAsia"/>
                      <w:b/>
                      <w:bCs/>
                    </w:rPr>
                    <w:t>备注</w:t>
                  </w:r>
                </w:p>
              </w:tc>
            </w:tr>
            <w:tr w:rsidR="00DC1257" w14:paraId="387D9127" w14:textId="77777777">
              <w:tc>
                <w:tcPr>
                  <w:tcW w:w="3350" w:type="dxa"/>
                  <w:tcBorders>
                    <w:top w:val="single" w:sz="4" w:space="0" w:color="auto"/>
                  </w:tcBorders>
                  <w:vAlign w:val="center"/>
                </w:tcPr>
                <w:p w14:paraId="720B4439" w14:textId="77777777" w:rsidR="00DC1257" w:rsidRDefault="007579A1">
                  <w:r>
                    <w:rPr>
                      <w:rFonts w:hint="eastAsia"/>
                    </w:rPr>
                    <w:t>APPID</w:t>
                  </w:r>
                </w:p>
              </w:tc>
              <w:tc>
                <w:tcPr>
                  <w:tcW w:w="3261" w:type="dxa"/>
                  <w:tcBorders>
                    <w:top w:val="single" w:sz="4" w:space="0" w:color="auto"/>
                  </w:tcBorders>
                  <w:vAlign w:val="center"/>
                </w:tcPr>
                <w:p w14:paraId="354523DC" w14:textId="77777777" w:rsidR="00DC1257" w:rsidRDefault="007579A1">
                  <w:r>
                    <w:rPr>
                      <w:rFonts w:hint="eastAsia"/>
                    </w:rPr>
                    <w:t>账户表</w:t>
                  </w:r>
                </w:p>
              </w:tc>
            </w:tr>
            <w:tr w:rsidR="00DC1257" w14:paraId="5195561E" w14:textId="77777777">
              <w:tc>
                <w:tcPr>
                  <w:tcW w:w="3350" w:type="dxa"/>
                  <w:tcBorders>
                    <w:top w:val="single" w:sz="4" w:space="0" w:color="auto"/>
                  </w:tcBorders>
                  <w:vAlign w:val="center"/>
                </w:tcPr>
                <w:p w14:paraId="44366407" w14:textId="77777777" w:rsidR="00DC1257" w:rsidRDefault="007579A1">
                  <w:r>
                    <w:rPr>
                      <w:rFonts w:hint="eastAsia"/>
                    </w:rPr>
                    <w:t>用户</w:t>
                  </w:r>
                  <w:r>
                    <w:rPr>
                      <w:rFonts w:hint="eastAsia"/>
                    </w:rPr>
                    <w:t>ID</w:t>
                  </w:r>
                </w:p>
              </w:tc>
              <w:tc>
                <w:tcPr>
                  <w:tcW w:w="3261" w:type="dxa"/>
                  <w:tcBorders>
                    <w:top w:val="single" w:sz="4" w:space="0" w:color="auto"/>
                  </w:tcBorders>
                  <w:vAlign w:val="center"/>
                </w:tcPr>
                <w:p w14:paraId="75A838BB" w14:textId="77777777" w:rsidR="00DC1257" w:rsidRDefault="007579A1">
                  <w:r>
                    <w:rPr>
                      <w:rFonts w:hint="eastAsia"/>
                    </w:rPr>
                    <w:t>客户表，</w:t>
                  </w:r>
                  <w:r>
                    <w:rPr>
                      <w:rFonts w:hint="eastAsia"/>
                    </w:rPr>
                    <w:t>USERID</w:t>
                  </w:r>
                </w:p>
              </w:tc>
            </w:tr>
            <w:tr w:rsidR="00DC1257" w14:paraId="7996E496" w14:textId="77777777">
              <w:tc>
                <w:tcPr>
                  <w:tcW w:w="3350" w:type="dxa"/>
                  <w:tcBorders>
                    <w:top w:val="single" w:sz="4" w:space="0" w:color="auto"/>
                    <w:bottom w:val="single" w:sz="4" w:space="0" w:color="auto"/>
                  </w:tcBorders>
                  <w:vAlign w:val="center"/>
                </w:tcPr>
                <w:p w14:paraId="6915A439" w14:textId="77777777" w:rsidR="00DC1257" w:rsidRDefault="007579A1">
                  <w:r>
                    <w:rPr>
                      <w:rFonts w:hint="eastAsia"/>
                    </w:rPr>
                    <w:t>用户姓名</w:t>
                  </w:r>
                </w:p>
              </w:tc>
              <w:tc>
                <w:tcPr>
                  <w:tcW w:w="3261" w:type="dxa"/>
                  <w:tcBorders>
                    <w:top w:val="single" w:sz="4" w:space="0" w:color="auto"/>
                    <w:bottom w:val="single" w:sz="4" w:space="0" w:color="auto"/>
                  </w:tcBorders>
                  <w:vAlign w:val="center"/>
                </w:tcPr>
                <w:p w14:paraId="7E4A0B0D" w14:textId="77777777" w:rsidR="00DC1257" w:rsidRDefault="007579A1">
                  <w:pPr>
                    <w:rPr>
                      <w:rFonts w:hAnsi="宋体" w:cs="宋体"/>
                    </w:rPr>
                  </w:pPr>
                  <w:r>
                    <w:rPr>
                      <w:rFonts w:hint="eastAsia"/>
                    </w:rPr>
                    <w:t>客户表</w:t>
                  </w:r>
                </w:p>
              </w:tc>
            </w:tr>
            <w:tr w:rsidR="00DC1257" w14:paraId="48B1A2E6" w14:textId="77777777">
              <w:tc>
                <w:tcPr>
                  <w:tcW w:w="3350" w:type="dxa"/>
                  <w:tcBorders>
                    <w:top w:val="single" w:sz="4" w:space="0" w:color="auto"/>
                    <w:bottom w:val="single" w:sz="4" w:space="0" w:color="auto"/>
                  </w:tcBorders>
                  <w:vAlign w:val="center"/>
                </w:tcPr>
                <w:p w14:paraId="2CCC39DE" w14:textId="77777777" w:rsidR="00DC1257" w:rsidRDefault="007579A1">
                  <w:r>
                    <w:rPr>
                      <w:rFonts w:hint="eastAsia"/>
                    </w:rPr>
                    <w:t>性别</w:t>
                  </w:r>
                </w:p>
              </w:tc>
              <w:tc>
                <w:tcPr>
                  <w:tcW w:w="3261" w:type="dxa"/>
                  <w:tcBorders>
                    <w:top w:val="single" w:sz="4" w:space="0" w:color="auto"/>
                    <w:bottom w:val="single" w:sz="4" w:space="0" w:color="auto"/>
                  </w:tcBorders>
                  <w:vAlign w:val="center"/>
                </w:tcPr>
                <w:p w14:paraId="31D4B85D" w14:textId="77777777" w:rsidR="00DC1257" w:rsidRDefault="007579A1">
                  <w:pPr>
                    <w:rPr>
                      <w:rFonts w:hAnsi="宋体" w:cs="宋体"/>
                    </w:rPr>
                  </w:pPr>
                  <w:r>
                    <w:rPr>
                      <w:rFonts w:hint="eastAsia"/>
                    </w:rPr>
                    <w:t>客户表</w:t>
                  </w:r>
                </w:p>
              </w:tc>
            </w:tr>
            <w:tr w:rsidR="00DC1257" w14:paraId="76DBB72B" w14:textId="77777777">
              <w:tc>
                <w:tcPr>
                  <w:tcW w:w="3350" w:type="dxa"/>
                  <w:tcBorders>
                    <w:top w:val="single" w:sz="4" w:space="0" w:color="auto"/>
                    <w:bottom w:val="single" w:sz="4" w:space="0" w:color="auto"/>
                  </w:tcBorders>
                  <w:vAlign w:val="center"/>
                </w:tcPr>
                <w:p w14:paraId="61C32699" w14:textId="77777777" w:rsidR="00DC1257" w:rsidRDefault="007579A1">
                  <w:r>
                    <w:rPr>
                      <w:rFonts w:hint="eastAsia"/>
                    </w:rPr>
                    <w:t>身份证号</w:t>
                  </w:r>
                </w:p>
              </w:tc>
              <w:tc>
                <w:tcPr>
                  <w:tcW w:w="3261" w:type="dxa"/>
                  <w:tcBorders>
                    <w:top w:val="single" w:sz="4" w:space="0" w:color="auto"/>
                    <w:bottom w:val="single" w:sz="4" w:space="0" w:color="auto"/>
                  </w:tcBorders>
                  <w:vAlign w:val="center"/>
                </w:tcPr>
                <w:p w14:paraId="16AC9BA5" w14:textId="77777777" w:rsidR="00DC1257" w:rsidRDefault="007579A1">
                  <w:pPr>
                    <w:rPr>
                      <w:rFonts w:hAnsi="宋体" w:cs="宋体"/>
                    </w:rPr>
                  </w:pPr>
                  <w:r>
                    <w:rPr>
                      <w:rFonts w:hint="eastAsia"/>
                    </w:rPr>
                    <w:t>客户表</w:t>
                  </w:r>
                </w:p>
              </w:tc>
            </w:tr>
            <w:tr w:rsidR="00DC1257" w14:paraId="3CFE937F" w14:textId="77777777">
              <w:tc>
                <w:tcPr>
                  <w:tcW w:w="3350" w:type="dxa"/>
                  <w:tcBorders>
                    <w:top w:val="single" w:sz="4" w:space="0" w:color="auto"/>
                    <w:bottom w:val="single" w:sz="4" w:space="0" w:color="auto"/>
                  </w:tcBorders>
                  <w:vAlign w:val="center"/>
                </w:tcPr>
                <w:p w14:paraId="660EEF98" w14:textId="77777777" w:rsidR="00DC1257" w:rsidRDefault="007579A1">
                  <w:r>
                    <w:rPr>
                      <w:rFonts w:hint="eastAsia"/>
                    </w:rPr>
                    <w:t>产品线</w:t>
                  </w:r>
                </w:p>
              </w:tc>
              <w:tc>
                <w:tcPr>
                  <w:tcW w:w="3261" w:type="dxa"/>
                  <w:tcBorders>
                    <w:top w:val="single" w:sz="4" w:space="0" w:color="auto"/>
                    <w:bottom w:val="single" w:sz="4" w:space="0" w:color="auto"/>
                  </w:tcBorders>
                  <w:vAlign w:val="center"/>
                </w:tcPr>
                <w:p w14:paraId="660A878A" w14:textId="77777777" w:rsidR="00DC1257" w:rsidRDefault="007579A1">
                  <w:pPr>
                    <w:rPr>
                      <w:rFonts w:hAnsi="宋体" w:cs="宋体"/>
                    </w:rPr>
                  </w:pPr>
                  <w:r>
                    <w:rPr>
                      <w:rFonts w:hint="eastAsia"/>
                    </w:rPr>
                    <w:t>账户表，</w:t>
                  </w:r>
                  <w:r>
                    <w:rPr>
                      <w:rFonts w:hAnsi="宋体" w:cs="宋体" w:hint="eastAsia"/>
                    </w:rPr>
                    <w:t>产品大类</w:t>
                  </w:r>
                </w:p>
              </w:tc>
            </w:tr>
            <w:tr w:rsidR="00DC1257" w14:paraId="5049D3E2" w14:textId="77777777">
              <w:tc>
                <w:tcPr>
                  <w:tcW w:w="3350" w:type="dxa"/>
                  <w:tcBorders>
                    <w:top w:val="single" w:sz="4" w:space="0" w:color="auto"/>
                    <w:bottom w:val="single" w:sz="4" w:space="0" w:color="auto"/>
                  </w:tcBorders>
                  <w:vAlign w:val="center"/>
                </w:tcPr>
                <w:p w14:paraId="0D6D4B3A" w14:textId="77777777" w:rsidR="00DC1257" w:rsidRDefault="007579A1">
                  <w:r>
                    <w:rPr>
                      <w:rFonts w:hint="eastAsia"/>
                    </w:rPr>
                    <w:t>商户</w:t>
                  </w:r>
                  <w:r>
                    <w:rPr>
                      <w:rFonts w:hint="eastAsia"/>
                    </w:rPr>
                    <w:t>ID</w:t>
                  </w:r>
                </w:p>
              </w:tc>
              <w:tc>
                <w:tcPr>
                  <w:tcW w:w="3261" w:type="dxa"/>
                  <w:tcBorders>
                    <w:top w:val="single" w:sz="4" w:space="0" w:color="auto"/>
                    <w:bottom w:val="single" w:sz="4" w:space="0" w:color="auto"/>
                  </w:tcBorders>
                  <w:vAlign w:val="center"/>
                </w:tcPr>
                <w:p w14:paraId="34EBAC9D" w14:textId="77777777" w:rsidR="00DC1257" w:rsidRDefault="007579A1">
                  <w:pPr>
                    <w:rPr>
                      <w:color w:val="000000"/>
                    </w:rPr>
                  </w:pPr>
                  <w:r>
                    <w:rPr>
                      <w:rFonts w:hint="eastAsia"/>
                    </w:rPr>
                    <w:t>无数据来源，空</w:t>
                  </w:r>
                </w:p>
              </w:tc>
            </w:tr>
            <w:tr w:rsidR="00DC1257" w14:paraId="1D07F3A5" w14:textId="77777777">
              <w:tc>
                <w:tcPr>
                  <w:tcW w:w="3350" w:type="dxa"/>
                  <w:tcBorders>
                    <w:top w:val="single" w:sz="4" w:space="0" w:color="auto"/>
                    <w:bottom w:val="single" w:sz="4" w:space="0" w:color="auto"/>
                  </w:tcBorders>
                  <w:vAlign w:val="center"/>
                </w:tcPr>
                <w:p w14:paraId="3B525E91" w14:textId="77777777" w:rsidR="00DC1257" w:rsidRDefault="007579A1">
                  <w:r>
                    <w:rPr>
                      <w:rFonts w:hint="eastAsia"/>
                    </w:rPr>
                    <w:t>商户名称</w:t>
                  </w:r>
                </w:p>
              </w:tc>
              <w:tc>
                <w:tcPr>
                  <w:tcW w:w="3261" w:type="dxa"/>
                  <w:tcBorders>
                    <w:top w:val="single" w:sz="4" w:space="0" w:color="auto"/>
                    <w:bottom w:val="single" w:sz="4" w:space="0" w:color="auto"/>
                  </w:tcBorders>
                  <w:vAlign w:val="center"/>
                </w:tcPr>
                <w:p w14:paraId="6202B5DE" w14:textId="77777777" w:rsidR="00DC1257" w:rsidRDefault="007579A1">
                  <w:pPr>
                    <w:rPr>
                      <w:color w:val="000000"/>
                    </w:rPr>
                  </w:pPr>
                  <w:r>
                    <w:rPr>
                      <w:rFonts w:hint="eastAsia"/>
                    </w:rPr>
                    <w:t>账户表</w:t>
                  </w:r>
                </w:p>
              </w:tc>
            </w:tr>
            <w:tr w:rsidR="00DC1257" w14:paraId="15258797" w14:textId="77777777">
              <w:tc>
                <w:tcPr>
                  <w:tcW w:w="3350" w:type="dxa"/>
                  <w:tcBorders>
                    <w:top w:val="single" w:sz="4" w:space="0" w:color="auto"/>
                    <w:bottom w:val="single" w:sz="4" w:space="0" w:color="auto"/>
                  </w:tcBorders>
                  <w:vAlign w:val="center"/>
                </w:tcPr>
                <w:p w14:paraId="551ACD4B" w14:textId="77777777" w:rsidR="00DC1257" w:rsidRDefault="007579A1">
                  <w:r>
                    <w:rPr>
                      <w:rFonts w:hint="eastAsia"/>
                    </w:rPr>
                    <w:t>省</w:t>
                  </w:r>
                  <w:r>
                    <w:rPr>
                      <w:rFonts w:hint="eastAsia"/>
                    </w:rPr>
                    <w:t>(</w:t>
                  </w:r>
                  <w:r>
                    <w:rPr>
                      <w:rFonts w:hint="eastAsia"/>
                    </w:rPr>
                    <w:t>市</w:t>
                  </w:r>
                  <w:r>
                    <w:rPr>
                      <w:rFonts w:hint="eastAsia"/>
                    </w:rPr>
                    <w:t>)</w:t>
                  </w:r>
                </w:p>
              </w:tc>
              <w:tc>
                <w:tcPr>
                  <w:tcW w:w="3261" w:type="dxa"/>
                  <w:tcBorders>
                    <w:top w:val="single" w:sz="4" w:space="0" w:color="auto"/>
                    <w:bottom w:val="single" w:sz="4" w:space="0" w:color="auto"/>
                  </w:tcBorders>
                  <w:vAlign w:val="center"/>
                </w:tcPr>
                <w:p w14:paraId="0042939C" w14:textId="77777777" w:rsidR="00DC1257" w:rsidRDefault="007579A1">
                  <w:pPr>
                    <w:rPr>
                      <w:color w:val="000000"/>
                    </w:rPr>
                  </w:pPr>
                  <w:r>
                    <w:rPr>
                      <w:rFonts w:hint="eastAsia"/>
                    </w:rPr>
                    <w:t>账户表</w:t>
                  </w:r>
                </w:p>
              </w:tc>
            </w:tr>
            <w:tr w:rsidR="00DC1257" w14:paraId="76138438" w14:textId="77777777">
              <w:tc>
                <w:tcPr>
                  <w:tcW w:w="3350" w:type="dxa"/>
                  <w:tcBorders>
                    <w:top w:val="single" w:sz="4" w:space="0" w:color="auto"/>
                    <w:bottom w:val="single" w:sz="4" w:space="0" w:color="auto"/>
                  </w:tcBorders>
                  <w:vAlign w:val="center"/>
                </w:tcPr>
                <w:p w14:paraId="5BCF5D02" w14:textId="77777777" w:rsidR="00DC1257" w:rsidRDefault="007579A1">
                  <w:r>
                    <w:rPr>
                      <w:rFonts w:hint="eastAsia"/>
                    </w:rPr>
                    <w:t>市</w:t>
                  </w:r>
                  <w:r>
                    <w:rPr>
                      <w:rFonts w:hint="eastAsia"/>
                    </w:rPr>
                    <w:t>(</w:t>
                  </w:r>
                  <w:r>
                    <w:rPr>
                      <w:rFonts w:hint="eastAsia"/>
                    </w:rPr>
                    <w:t>区</w:t>
                  </w:r>
                  <w:r>
                    <w:rPr>
                      <w:rFonts w:hint="eastAsia"/>
                    </w:rPr>
                    <w:t>)</w:t>
                  </w:r>
                </w:p>
              </w:tc>
              <w:tc>
                <w:tcPr>
                  <w:tcW w:w="3261" w:type="dxa"/>
                  <w:tcBorders>
                    <w:top w:val="single" w:sz="4" w:space="0" w:color="auto"/>
                    <w:bottom w:val="single" w:sz="4" w:space="0" w:color="auto"/>
                  </w:tcBorders>
                  <w:vAlign w:val="center"/>
                </w:tcPr>
                <w:p w14:paraId="3D3003EE" w14:textId="77777777" w:rsidR="00DC1257" w:rsidRDefault="007579A1">
                  <w:pPr>
                    <w:rPr>
                      <w:color w:val="000000"/>
                    </w:rPr>
                  </w:pPr>
                  <w:r>
                    <w:rPr>
                      <w:rFonts w:hint="eastAsia"/>
                    </w:rPr>
                    <w:t>账户表</w:t>
                  </w:r>
                </w:p>
              </w:tc>
            </w:tr>
            <w:tr w:rsidR="00DC1257" w14:paraId="1A8FAD65" w14:textId="77777777">
              <w:tc>
                <w:tcPr>
                  <w:tcW w:w="3350" w:type="dxa"/>
                  <w:tcBorders>
                    <w:top w:val="single" w:sz="4" w:space="0" w:color="auto"/>
                    <w:bottom w:val="single" w:sz="4" w:space="0" w:color="auto"/>
                  </w:tcBorders>
                  <w:vAlign w:val="center"/>
                </w:tcPr>
                <w:p w14:paraId="65C4527A" w14:textId="77777777" w:rsidR="00DC1257" w:rsidRDefault="007579A1">
                  <w:r>
                    <w:rPr>
                      <w:rFonts w:hint="eastAsia"/>
                    </w:rPr>
                    <w:t>区</w:t>
                  </w:r>
                  <w:r>
                    <w:rPr>
                      <w:rFonts w:hint="eastAsia"/>
                    </w:rPr>
                    <w:t>(</w:t>
                  </w:r>
                  <w:r>
                    <w:rPr>
                      <w:rFonts w:hint="eastAsia"/>
                    </w:rPr>
                    <w:t>县</w:t>
                  </w:r>
                  <w:r>
                    <w:rPr>
                      <w:rFonts w:hint="eastAsia"/>
                    </w:rPr>
                    <w:t>)</w:t>
                  </w:r>
                </w:p>
              </w:tc>
              <w:tc>
                <w:tcPr>
                  <w:tcW w:w="3261" w:type="dxa"/>
                  <w:tcBorders>
                    <w:top w:val="single" w:sz="4" w:space="0" w:color="auto"/>
                    <w:bottom w:val="single" w:sz="4" w:space="0" w:color="auto"/>
                  </w:tcBorders>
                  <w:vAlign w:val="center"/>
                </w:tcPr>
                <w:p w14:paraId="379CEF28" w14:textId="77777777" w:rsidR="00DC1257" w:rsidRDefault="007579A1">
                  <w:pPr>
                    <w:rPr>
                      <w:color w:val="000000"/>
                    </w:rPr>
                  </w:pPr>
                  <w:r>
                    <w:rPr>
                      <w:rFonts w:hint="eastAsia"/>
                    </w:rPr>
                    <w:t>账户表</w:t>
                  </w:r>
                </w:p>
              </w:tc>
            </w:tr>
            <w:tr w:rsidR="00DC1257" w14:paraId="253741EF" w14:textId="77777777">
              <w:tc>
                <w:tcPr>
                  <w:tcW w:w="3350" w:type="dxa"/>
                  <w:tcBorders>
                    <w:top w:val="single" w:sz="4" w:space="0" w:color="auto"/>
                    <w:bottom w:val="single" w:sz="4" w:space="0" w:color="auto"/>
                  </w:tcBorders>
                  <w:vAlign w:val="center"/>
                </w:tcPr>
                <w:p w14:paraId="14FBC9B2" w14:textId="77777777" w:rsidR="00DC1257" w:rsidRDefault="007579A1">
                  <w:r>
                    <w:rPr>
                      <w:rFonts w:hint="eastAsia"/>
                    </w:rPr>
                    <w:t>门店</w:t>
                  </w:r>
                  <w:r>
                    <w:rPr>
                      <w:rFonts w:hint="eastAsia"/>
                    </w:rPr>
                    <w:t>ID</w:t>
                  </w:r>
                </w:p>
              </w:tc>
              <w:tc>
                <w:tcPr>
                  <w:tcW w:w="3261" w:type="dxa"/>
                  <w:tcBorders>
                    <w:top w:val="single" w:sz="4" w:space="0" w:color="auto"/>
                    <w:bottom w:val="single" w:sz="4" w:space="0" w:color="auto"/>
                  </w:tcBorders>
                  <w:vAlign w:val="center"/>
                </w:tcPr>
                <w:p w14:paraId="1A756884" w14:textId="77777777" w:rsidR="00DC1257" w:rsidRDefault="007579A1">
                  <w:pPr>
                    <w:rPr>
                      <w:color w:val="000000"/>
                    </w:rPr>
                  </w:pPr>
                  <w:r>
                    <w:rPr>
                      <w:rFonts w:hint="eastAsia"/>
                    </w:rPr>
                    <w:t>无数据来源，空</w:t>
                  </w:r>
                </w:p>
              </w:tc>
            </w:tr>
            <w:tr w:rsidR="00DC1257" w14:paraId="36A338B2" w14:textId="77777777">
              <w:tc>
                <w:tcPr>
                  <w:tcW w:w="3350" w:type="dxa"/>
                  <w:tcBorders>
                    <w:top w:val="single" w:sz="4" w:space="0" w:color="auto"/>
                    <w:bottom w:val="single" w:sz="4" w:space="0" w:color="auto"/>
                  </w:tcBorders>
                  <w:vAlign w:val="center"/>
                </w:tcPr>
                <w:p w14:paraId="53E92738" w14:textId="77777777" w:rsidR="00DC1257" w:rsidRDefault="007579A1">
                  <w:r>
                    <w:rPr>
                      <w:rFonts w:hint="eastAsia"/>
                    </w:rPr>
                    <w:t>门店名称</w:t>
                  </w:r>
                </w:p>
              </w:tc>
              <w:tc>
                <w:tcPr>
                  <w:tcW w:w="3261" w:type="dxa"/>
                  <w:tcBorders>
                    <w:top w:val="single" w:sz="4" w:space="0" w:color="auto"/>
                    <w:bottom w:val="single" w:sz="4" w:space="0" w:color="auto"/>
                  </w:tcBorders>
                  <w:vAlign w:val="center"/>
                </w:tcPr>
                <w:p w14:paraId="32926E6E" w14:textId="77777777" w:rsidR="00DC1257" w:rsidRDefault="007579A1">
                  <w:pPr>
                    <w:rPr>
                      <w:color w:val="000000"/>
                    </w:rPr>
                  </w:pPr>
                  <w:r>
                    <w:rPr>
                      <w:rFonts w:hint="eastAsia"/>
                    </w:rPr>
                    <w:t>账户表</w:t>
                  </w:r>
                </w:p>
              </w:tc>
            </w:tr>
            <w:tr w:rsidR="00DC1257" w14:paraId="4788FAE6" w14:textId="77777777">
              <w:tc>
                <w:tcPr>
                  <w:tcW w:w="3350" w:type="dxa"/>
                  <w:tcBorders>
                    <w:top w:val="single" w:sz="4" w:space="0" w:color="auto"/>
                    <w:bottom w:val="single" w:sz="4" w:space="0" w:color="auto"/>
                  </w:tcBorders>
                  <w:vAlign w:val="center"/>
                </w:tcPr>
                <w:p w14:paraId="2EC2CA20" w14:textId="77777777" w:rsidR="00DC1257" w:rsidRDefault="007579A1">
                  <w:r>
                    <w:rPr>
                      <w:rFonts w:hint="eastAsia"/>
                    </w:rPr>
                    <w:t>店员姓名</w:t>
                  </w:r>
                </w:p>
              </w:tc>
              <w:tc>
                <w:tcPr>
                  <w:tcW w:w="3261" w:type="dxa"/>
                  <w:tcBorders>
                    <w:top w:val="single" w:sz="4" w:space="0" w:color="auto"/>
                    <w:bottom w:val="single" w:sz="4" w:space="0" w:color="auto"/>
                  </w:tcBorders>
                  <w:vAlign w:val="center"/>
                </w:tcPr>
                <w:p w14:paraId="01D0EFB7" w14:textId="77777777" w:rsidR="00DC1257" w:rsidRDefault="007579A1">
                  <w:pPr>
                    <w:rPr>
                      <w:color w:val="000000"/>
                    </w:rPr>
                  </w:pPr>
                  <w:r>
                    <w:rPr>
                      <w:rFonts w:hint="eastAsia"/>
                    </w:rPr>
                    <w:t>无数据来源，空</w:t>
                  </w:r>
                </w:p>
              </w:tc>
            </w:tr>
            <w:tr w:rsidR="00DC1257" w14:paraId="56A41053" w14:textId="77777777">
              <w:tc>
                <w:tcPr>
                  <w:tcW w:w="3350" w:type="dxa"/>
                  <w:tcBorders>
                    <w:top w:val="single" w:sz="4" w:space="0" w:color="auto"/>
                    <w:bottom w:val="single" w:sz="4" w:space="0" w:color="auto"/>
                  </w:tcBorders>
                  <w:vAlign w:val="center"/>
                </w:tcPr>
                <w:p w14:paraId="6D0E24F8" w14:textId="77777777" w:rsidR="00DC1257" w:rsidRDefault="007579A1">
                  <w:r>
                    <w:rPr>
                      <w:rFonts w:hint="eastAsia"/>
                    </w:rPr>
                    <w:t>商品名称</w:t>
                  </w:r>
                </w:p>
              </w:tc>
              <w:tc>
                <w:tcPr>
                  <w:tcW w:w="3261" w:type="dxa"/>
                  <w:tcBorders>
                    <w:top w:val="single" w:sz="4" w:space="0" w:color="auto"/>
                    <w:bottom w:val="single" w:sz="4" w:space="0" w:color="auto"/>
                  </w:tcBorders>
                  <w:vAlign w:val="center"/>
                </w:tcPr>
                <w:p w14:paraId="52AD1FA6" w14:textId="77777777" w:rsidR="00DC1257" w:rsidRDefault="007579A1">
                  <w:pPr>
                    <w:rPr>
                      <w:color w:val="000000"/>
                    </w:rPr>
                  </w:pPr>
                  <w:r>
                    <w:rPr>
                      <w:rFonts w:hint="eastAsia"/>
                    </w:rPr>
                    <w:t>账户表</w:t>
                  </w:r>
                </w:p>
              </w:tc>
            </w:tr>
            <w:tr w:rsidR="00DC1257" w14:paraId="52F5494E" w14:textId="77777777">
              <w:tc>
                <w:tcPr>
                  <w:tcW w:w="3350" w:type="dxa"/>
                  <w:tcBorders>
                    <w:top w:val="single" w:sz="4" w:space="0" w:color="auto"/>
                    <w:bottom w:val="single" w:sz="4" w:space="0" w:color="auto"/>
                  </w:tcBorders>
                  <w:vAlign w:val="center"/>
                </w:tcPr>
                <w:p w14:paraId="6F132501" w14:textId="77777777" w:rsidR="00DC1257" w:rsidRDefault="007579A1">
                  <w:r>
                    <w:rPr>
                      <w:rFonts w:hint="eastAsia"/>
                    </w:rPr>
                    <w:t>借款金额</w:t>
                  </w:r>
                </w:p>
              </w:tc>
              <w:tc>
                <w:tcPr>
                  <w:tcW w:w="3261" w:type="dxa"/>
                  <w:tcBorders>
                    <w:top w:val="single" w:sz="4" w:space="0" w:color="auto"/>
                    <w:bottom w:val="single" w:sz="4" w:space="0" w:color="auto"/>
                  </w:tcBorders>
                  <w:vAlign w:val="center"/>
                </w:tcPr>
                <w:p w14:paraId="4C7F83EF" w14:textId="77777777" w:rsidR="00DC1257" w:rsidRDefault="007579A1">
                  <w:pPr>
                    <w:rPr>
                      <w:color w:val="000000"/>
                    </w:rPr>
                  </w:pPr>
                  <w:r>
                    <w:rPr>
                      <w:rFonts w:hint="eastAsia"/>
                    </w:rPr>
                    <w:t>账户表</w:t>
                  </w:r>
                </w:p>
              </w:tc>
            </w:tr>
            <w:tr w:rsidR="00DC1257" w14:paraId="77CA4899" w14:textId="77777777">
              <w:tc>
                <w:tcPr>
                  <w:tcW w:w="3350" w:type="dxa"/>
                  <w:tcBorders>
                    <w:top w:val="single" w:sz="4" w:space="0" w:color="auto"/>
                    <w:bottom w:val="single" w:sz="4" w:space="0" w:color="auto"/>
                  </w:tcBorders>
                  <w:vAlign w:val="center"/>
                </w:tcPr>
                <w:p w14:paraId="270A1B3E" w14:textId="77777777" w:rsidR="00DC1257" w:rsidRDefault="007579A1">
                  <w:r>
                    <w:rPr>
                      <w:rFonts w:hint="eastAsia"/>
                    </w:rPr>
                    <w:t>还款期限</w:t>
                  </w:r>
                </w:p>
              </w:tc>
              <w:tc>
                <w:tcPr>
                  <w:tcW w:w="3261" w:type="dxa"/>
                  <w:tcBorders>
                    <w:top w:val="single" w:sz="4" w:space="0" w:color="auto"/>
                    <w:bottom w:val="single" w:sz="4" w:space="0" w:color="auto"/>
                  </w:tcBorders>
                  <w:vAlign w:val="center"/>
                </w:tcPr>
                <w:p w14:paraId="49C3CE33" w14:textId="77777777" w:rsidR="00DC1257" w:rsidRDefault="007579A1">
                  <w:pPr>
                    <w:rPr>
                      <w:color w:val="000000"/>
                    </w:rPr>
                  </w:pPr>
                  <w:r>
                    <w:rPr>
                      <w:rFonts w:hint="eastAsia"/>
                    </w:rPr>
                    <w:t>账户表</w:t>
                  </w:r>
                </w:p>
              </w:tc>
            </w:tr>
            <w:tr w:rsidR="00DC1257" w14:paraId="2ABA0179" w14:textId="77777777">
              <w:tc>
                <w:tcPr>
                  <w:tcW w:w="3350" w:type="dxa"/>
                  <w:tcBorders>
                    <w:top w:val="single" w:sz="4" w:space="0" w:color="auto"/>
                    <w:bottom w:val="single" w:sz="4" w:space="0" w:color="auto"/>
                  </w:tcBorders>
                  <w:vAlign w:val="center"/>
                </w:tcPr>
                <w:p w14:paraId="26502020" w14:textId="77777777" w:rsidR="00DC1257" w:rsidRDefault="007579A1">
                  <w:r>
                    <w:rPr>
                      <w:rFonts w:hint="eastAsia"/>
                    </w:rPr>
                    <w:t>每月还款</w:t>
                  </w:r>
                </w:p>
              </w:tc>
              <w:tc>
                <w:tcPr>
                  <w:tcW w:w="3261" w:type="dxa"/>
                  <w:tcBorders>
                    <w:top w:val="single" w:sz="4" w:space="0" w:color="auto"/>
                    <w:bottom w:val="single" w:sz="4" w:space="0" w:color="auto"/>
                  </w:tcBorders>
                  <w:vAlign w:val="center"/>
                </w:tcPr>
                <w:p w14:paraId="6AED3FEB" w14:textId="77777777" w:rsidR="00DC1257" w:rsidRDefault="007579A1">
                  <w:pPr>
                    <w:rPr>
                      <w:color w:val="000000"/>
                    </w:rPr>
                  </w:pPr>
                  <w:r>
                    <w:rPr>
                      <w:rFonts w:hint="eastAsia"/>
                    </w:rPr>
                    <w:t>账户表</w:t>
                  </w:r>
                </w:p>
              </w:tc>
            </w:tr>
            <w:tr w:rsidR="00DC1257" w14:paraId="0ADEA48C" w14:textId="77777777">
              <w:tc>
                <w:tcPr>
                  <w:tcW w:w="3350" w:type="dxa"/>
                  <w:tcBorders>
                    <w:top w:val="single" w:sz="4" w:space="0" w:color="auto"/>
                    <w:bottom w:val="single" w:sz="4" w:space="0" w:color="auto"/>
                  </w:tcBorders>
                  <w:vAlign w:val="center"/>
                </w:tcPr>
                <w:p w14:paraId="3CD75666" w14:textId="77777777" w:rsidR="00DC1257" w:rsidRDefault="007579A1">
                  <w:r>
                    <w:rPr>
                      <w:rFonts w:hint="eastAsia"/>
                    </w:rPr>
                    <w:lastRenderedPageBreak/>
                    <w:t>分期开始时间</w:t>
                  </w:r>
                </w:p>
              </w:tc>
              <w:tc>
                <w:tcPr>
                  <w:tcW w:w="3261" w:type="dxa"/>
                  <w:tcBorders>
                    <w:top w:val="single" w:sz="4" w:space="0" w:color="auto"/>
                    <w:bottom w:val="single" w:sz="4" w:space="0" w:color="auto"/>
                  </w:tcBorders>
                  <w:vAlign w:val="center"/>
                </w:tcPr>
                <w:p w14:paraId="2C1A5FEC" w14:textId="77777777" w:rsidR="00DC1257" w:rsidRDefault="007579A1">
                  <w:pPr>
                    <w:rPr>
                      <w:color w:val="000000"/>
                    </w:rPr>
                  </w:pPr>
                  <w:r>
                    <w:rPr>
                      <w:rFonts w:hint="eastAsia"/>
                    </w:rPr>
                    <w:t>账户表</w:t>
                  </w:r>
                </w:p>
              </w:tc>
            </w:tr>
            <w:tr w:rsidR="00DC1257" w14:paraId="6FCE9CDB" w14:textId="77777777">
              <w:tc>
                <w:tcPr>
                  <w:tcW w:w="3350" w:type="dxa"/>
                  <w:tcBorders>
                    <w:top w:val="single" w:sz="4" w:space="0" w:color="auto"/>
                    <w:bottom w:val="single" w:sz="4" w:space="0" w:color="auto"/>
                  </w:tcBorders>
                  <w:vAlign w:val="center"/>
                </w:tcPr>
                <w:p w14:paraId="1A5B5119" w14:textId="77777777" w:rsidR="00DC1257" w:rsidRDefault="007579A1">
                  <w:r>
                    <w:rPr>
                      <w:rFonts w:hint="eastAsia"/>
                    </w:rPr>
                    <w:t>第几</w:t>
                  </w:r>
                  <w:proofErr w:type="gramStart"/>
                  <w:r>
                    <w:rPr>
                      <w:rFonts w:hint="eastAsia"/>
                    </w:rPr>
                    <w:t>次贷</w:t>
                  </w:r>
                  <w:proofErr w:type="gramEnd"/>
                  <w:r>
                    <w:rPr>
                      <w:rFonts w:hint="eastAsia"/>
                    </w:rPr>
                    <w:t>款</w:t>
                  </w:r>
                </w:p>
              </w:tc>
              <w:tc>
                <w:tcPr>
                  <w:tcW w:w="3261" w:type="dxa"/>
                  <w:tcBorders>
                    <w:top w:val="single" w:sz="4" w:space="0" w:color="auto"/>
                    <w:bottom w:val="single" w:sz="4" w:space="0" w:color="auto"/>
                  </w:tcBorders>
                  <w:vAlign w:val="center"/>
                </w:tcPr>
                <w:p w14:paraId="3C42F570" w14:textId="77777777" w:rsidR="00DC1257" w:rsidRDefault="007579A1">
                  <w:pPr>
                    <w:rPr>
                      <w:color w:val="000000"/>
                    </w:rPr>
                  </w:pPr>
                  <w:r>
                    <w:rPr>
                      <w:rFonts w:hint="eastAsia"/>
                    </w:rPr>
                    <w:t>账户表</w:t>
                  </w:r>
                </w:p>
              </w:tc>
            </w:tr>
            <w:tr w:rsidR="00DC1257" w14:paraId="6BB7E30F" w14:textId="77777777">
              <w:tc>
                <w:tcPr>
                  <w:tcW w:w="3350" w:type="dxa"/>
                  <w:tcBorders>
                    <w:top w:val="single" w:sz="4" w:space="0" w:color="auto"/>
                    <w:bottom w:val="single" w:sz="4" w:space="0" w:color="auto"/>
                  </w:tcBorders>
                  <w:vAlign w:val="center"/>
                </w:tcPr>
                <w:p w14:paraId="64646F39" w14:textId="77777777" w:rsidR="00DC1257" w:rsidRDefault="007579A1">
                  <w:r>
                    <w:rPr>
                      <w:rFonts w:hint="eastAsia"/>
                    </w:rPr>
                    <w:t>用户手机</w:t>
                  </w:r>
                </w:p>
              </w:tc>
              <w:tc>
                <w:tcPr>
                  <w:tcW w:w="3261" w:type="dxa"/>
                  <w:tcBorders>
                    <w:top w:val="single" w:sz="4" w:space="0" w:color="auto"/>
                    <w:bottom w:val="single" w:sz="4" w:space="0" w:color="auto"/>
                  </w:tcBorders>
                  <w:vAlign w:val="center"/>
                </w:tcPr>
                <w:p w14:paraId="7C0BCCAC" w14:textId="77777777" w:rsidR="00DC1257" w:rsidRDefault="007579A1">
                  <w:pPr>
                    <w:rPr>
                      <w:color w:val="000000"/>
                    </w:rPr>
                  </w:pPr>
                  <w:r>
                    <w:rPr>
                      <w:rFonts w:hint="eastAsia"/>
                    </w:rPr>
                    <w:t>客户表</w:t>
                  </w:r>
                </w:p>
              </w:tc>
            </w:tr>
            <w:tr w:rsidR="00DC1257" w14:paraId="416E99EC" w14:textId="77777777">
              <w:tc>
                <w:tcPr>
                  <w:tcW w:w="3350" w:type="dxa"/>
                  <w:tcBorders>
                    <w:top w:val="single" w:sz="4" w:space="0" w:color="auto"/>
                    <w:bottom w:val="single" w:sz="4" w:space="0" w:color="auto"/>
                  </w:tcBorders>
                  <w:vAlign w:val="center"/>
                </w:tcPr>
                <w:p w14:paraId="088EAAF7" w14:textId="77777777" w:rsidR="00DC1257" w:rsidRDefault="007579A1">
                  <w:r>
                    <w:rPr>
                      <w:rFonts w:hint="eastAsia"/>
                    </w:rPr>
                    <w:t>QQ</w:t>
                  </w:r>
                  <w:r>
                    <w:rPr>
                      <w:rFonts w:hint="eastAsia"/>
                    </w:rPr>
                    <w:t>号码</w:t>
                  </w:r>
                </w:p>
              </w:tc>
              <w:tc>
                <w:tcPr>
                  <w:tcW w:w="3261" w:type="dxa"/>
                  <w:tcBorders>
                    <w:top w:val="single" w:sz="4" w:space="0" w:color="auto"/>
                    <w:bottom w:val="single" w:sz="4" w:space="0" w:color="auto"/>
                  </w:tcBorders>
                  <w:vAlign w:val="center"/>
                </w:tcPr>
                <w:p w14:paraId="64418A96" w14:textId="77777777" w:rsidR="00DC1257" w:rsidRDefault="007579A1">
                  <w:pPr>
                    <w:rPr>
                      <w:color w:val="000000"/>
                    </w:rPr>
                  </w:pPr>
                  <w:r>
                    <w:rPr>
                      <w:rFonts w:hint="eastAsia"/>
                    </w:rPr>
                    <w:t>客户表</w:t>
                  </w:r>
                </w:p>
              </w:tc>
            </w:tr>
            <w:tr w:rsidR="00DC1257" w14:paraId="0C6FC394" w14:textId="77777777">
              <w:tc>
                <w:tcPr>
                  <w:tcW w:w="3350" w:type="dxa"/>
                  <w:tcBorders>
                    <w:top w:val="single" w:sz="4" w:space="0" w:color="auto"/>
                    <w:bottom w:val="single" w:sz="4" w:space="0" w:color="auto"/>
                  </w:tcBorders>
                  <w:vAlign w:val="center"/>
                </w:tcPr>
                <w:p w14:paraId="4B13CF1F" w14:textId="77777777" w:rsidR="00DC1257" w:rsidRDefault="007579A1">
                  <w:proofErr w:type="gramStart"/>
                  <w:r>
                    <w:rPr>
                      <w:rFonts w:hint="eastAsia"/>
                    </w:rPr>
                    <w:t>微信名</w:t>
                  </w:r>
                  <w:proofErr w:type="gramEnd"/>
                </w:p>
              </w:tc>
              <w:tc>
                <w:tcPr>
                  <w:tcW w:w="3261" w:type="dxa"/>
                  <w:tcBorders>
                    <w:top w:val="single" w:sz="4" w:space="0" w:color="auto"/>
                    <w:bottom w:val="single" w:sz="4" w:space="0" w:color="auto"/>
                  </w:tcBorders>
                  <w:vAlign w:val="center"/>
                </w:tcPr>
                <w:p w14:paraId="51FDB0AD" w14:textId="77777777" w:rsidR="00DC1257" w:rsidRDefault="007579A1">
                  <w:pPr>
                    <w:rPr>
                      <w:color w:val="000000"/>
                    </w:rPr>
                  </w:pPr>
                  <w:r>
                    <w:rPr>
                      <w:rFonts w:hint="eastAsia"/>
                    </w:rPr>
                    <w:t>客户表</w:t>
                  </w:r>
                </w:p>
              </w:tc>
            </w:tr>
            <w:tr w:rsidR="00DC1257" w14:paraId="656B2FE9" w14:textId="77777777">
              <w:tc>
                <w:tcPr>
                  <w:tcW w:w="3350" w:type="dxa"/>
                  <w:tcBorders>
                    <w:top w:val="single" w:sz="4" w:space="0" w:color="auto"/>
                    <w:bottom w:val="single" w:sz="4" w:space="0" w:color="auto"/>
                  </w:tcBorders>
                  <w:vAlign w:val="center"/>
                </w:tcPr>
                <w:p w14:paraId="36AEB95E" w14:textId="77777777" w:rsidR="00DC1257" w:rsidRDefault="007579A1">
                  <w:r>
                    <w:rPr>
                      <w:rFonts w:hint="eastAsia"/>
                    </w:rPr>
                    <w:t>是否是学生</w:t>
                  </w:r>
                </w:p>
              </w:tc>
              <w:tc>
                <w:tcPr>
                  <w:tcW w:w="3261" w:type="dxa"/>
                  <w:tcBorders>
                    <w:top w:val="single" w:sz="4" w:space="0" w:color="auto"/>
                    <w:bottom w:val="single" w:sz="4" w:space="0" w:color="auto"/>
                  </w:tcBorders>
                  <w:vAlign w:val="center"/>
                </w:tcPr>
                <w:p w14:paraId="680A1241" w14:textId="77777777" w:rsidR="00DC1257" w:rsidRDefault="007579A1">
                  <w:pPr>
                    <w:rPr>
                      <w:color w:val="000000"/>
                    </w:rPr>
                  </w:pPr>
                  <w:r>
                    <w:rPr>
                      <w:rFonts w:hint="eastAsia"/>
                    </w:rPr>
                    <w:t>客户表</w:t>
                  </w:r>
                </w:p>
              </w:tc>
            </w:tr>
            <w:tr w:rsidR="00DC1257" w14:paraId="028BFA01" w14:textId="77777777">
              <w:tc>
                <w:tcPr>
                  <w:tcW w:w="3350" w:type="dxa"/>
                  <w:tcBorders>
                    <w:top w:val="single" w:sz="4" w:space="0" w:color="auto"/>
                    <w:bottom w:val="single" w:sz="4" w:space="0" w:color="auto"/>
                  </w:tcBorders>
                  <w:vAlign w:val="center"/>
                </w:tcPr>
                <w:p w14:paraId="5C19F7DA" w14:textId="77777777" w:rsidR="00DC1257" w:rsidRDefault="007579A1">
                  <w:r>
                    <w:rPr>
                      <w:rFonts w:hint="eastAsia"/>
                    </w:rPr>
                    <w:t>教育程度</w:t>
                  </w:r>
                </w:p>
              </w:tc>
              <w:tc>
                <w:tcPr>
                  <w:tcW w:w="3261" w:type="dxa"/>
                  <w:tcBorders>
                    <w:top w:val="single" w:sz="4" w:space="0" w:color="auto"/>
                    <w:bottom w:val="single" w:sz="4" w:space="0" w:color="auto"/>
                  </w:tcBorders>
                  <w:vAlign w:val="center"/>
                </w:tcPr>
                <w:p w14:paraId="6B4649D9" w14:textId="77777777" w:rsidR="00DC1257" w:rsidRDefault="007579A1">
                  <w:pPr>
                    <w:rPr>
                      <w:color w:val="000000"/>
                    </w:rPr>
                  </w:pPr>
                  <w:r>
                    <w:rPr>
                      <w:rFonts w:hint="eastAsia"/>
                    </w:rPr>
                    <w:t>客户表</w:t>
                  </w:r>
                </w:p>
              </w:tc>
            </w:tr>
            <w:tr w:rsidR="00DC1257" w14:paraId="28A6EB48" w14:textId="77777777">
              <w:tc>
                <w:tcPr>
                  <w:tcW w:w="3350" w:type="dxa"/>
                  <w:tcBorders>
                    <w:top w:val="single" w:sz="4" w:space="0" w:color="auto"/>
                    <w:bottom w:val="single" w:sz="4" w:space="0" w:color="auto"/>
                  </w:tcBorders>
                  <w:vAlign w:val="center"/>
                </w:tcPr>
                <w:p w14:paraId="4F02A8B1" w14:textId="77777777" w:rsidR="00DC1257" w:rsidRDefault="007579A1">
                  <w:r>
                    <w:rPr>
                      <w:rFonts w:hint="eastAsia"/>
                    </w:rPr>
                    <w:t>身份证地址</w:t>
                  </w:r>
                </w:p>
              </w:tc>
              <w:tc>
                <w:tcPr>
                  <w:tcW w:w="3261" w:type="dxa"/>
                  <w:tcBorders>
                    <w:top w:val="single" w:sz="4" w:space="0" w:color="auto"/>
                    <w:bottom w:val="single" w:sz="4" w:space="0" w:color="auto"/>
                  </w:tcBorders>
                  <w:vAlign w:val="center"/>
                </w:tcPr>
                <w:p w14:paraId="340E6E36" w14:textId="77777777" w:rsidR="00DC1257" w:rsidRDefault="007579A1">
                  <w:pPr>
                    <w:rPr>
                      <w:color w:val="000000"/>
                    </w:rPr>
                  </w:pPr>
                  <w:r>
                    <w:rPr>
                      <w:rFonts w:hint="eastAsia"/>
                    </w:rPr>
                    <w:t>客户表</w:t>
                  </w:r>
                </w:p>
              </w:tc>
            </w:tr>
            <w:tr w:rsidR="00DC1257" w14:paraId="6FE62339" w14:textId="77777777">
              <w:tc>
                <w:tcPr>
                  <w:tcW w:w="3350" w:type="dxa"/>
                  <w:tcBorders>
                    <w:top w:val="single" w:sz="4" w:space="0" w:color="auto"/>
                    <w:bottom w:val="single" w:sz="4" w:space="0" w:color="auto"/>
                  </w:tcBorders>
                  <w:vAlign w:val="center"/>
                </w:tcPr>
                <w:p w14:paraId="269CDE95" w14:textId="77777777" w:rsidR="00DC1257" w:rsidRDefault="007579A1">
                  <w:r>
                    <w:rPr>
                      <w:rFonts w:hint="eastAsia"/>
                    </w:rPr>
                    <w:t>家庭地址</w:t>
                  </w:r>
                </w:p>
              </w:tc>
              <w:tc>
                <w:tcPr>
                  <w:tcW w:w="3261" w:type="dxa"/>
                  <w:tcBorders>
                    <w:top w:val="single" w:sz="4" w:space="0" w:color="auto"/>
                    <w:bottom w:val="single" w:sz="4" w:space="0" w:color="auto"/>
                  </w:tcBorders>
                  <w:vAlign w:val="center"/>
                </w:tcPr>
                <w:p w14:paraId="6B13C129" w14:textId="77777777" w:rsidR="00DC1257" w:rsidRDefault="007579A1">
                  <w:pPr>
                    <w:rPr>
                      <w:color w:val="000000"/>
                    </w:rPr>
                  </w:pPr>
                  <w:r>
                    <w:rPr>
                      <w:rFonts w:hint="eastAsia"/>
                      <w:color w:val="000000"/>
                    </w:rPr>
                    <w:t>客户地址表</w:t>
                  </w:r>
                </w:p>
              </w:tc>
            </w:tr>
            <w:tr w:rsidR="00DC1257" w14:paraId="2F634463" w14:textId="77777777">
              <w:tc>
                <w:tcPr>
                  <w:tcW w:w="3350" w:type="dxa"/>
                  <w:tcBorders>
                    <w:top w:val="single" w:sz="4" w:space="0" w:color="auto"/>
                    <w:bottom w:val="single" w:sz="4" w:space="0" w:color="auto"/>
                  </w:tcBorders>
                  <w:vAlign w:val="center"/>
                </w:tcPr>
                <w:p w14:paraId="6AE2401C" w14:textId="77777777" w:rsidR="00DC1257" w:rsidRDefault="007579A1">
                  <w:r>
                    <w:rPr>
                      <w:rFonts w:hint="eastAsia"/>
                    </w:rPr>
                    <w:t>家庭地址邮编</w:t>
                  </w:r>
                </w:p>
              </w:tc>
              <w:tc>
                <w:tcPr>
                  <w:tcW w:w="3261" w:type="dxa"/>
                  <w:tcBorders>
                    <w:top w:val="single" w:sz="4" w:space="0" w:color="auto"/>
                    <w:bottom w:val="single" w:sz="4" w:space="0" w:color="auto"/>
                  </w:tcBorders>
                  <w:vAlign w:val="center"/>
                </w:tcPr>
                <w:p w14:paraId="04C25C80" w14:textId="77777777" w:rsidR="00DC1257" w:rsidRDefault="007579A1">
                  <w:pPr>
                    <w:rPr>
                      <w:color w:val="000000"/>
                    </w:rPr>
                  </w:pPr>
                  <w:r>
                    <w:rPr>
                      <w:rFonts w:hint="eastAsia"/>
                      <w:color w:val="000000"/>
                    </w:rPr>
                    <w:t>客户地址表</w:t>
                  </w:r>
                </w:p>
              </w:tc>
            </w:tr>
            <w:tr w:rsidR="00DC1257" w14:paraId="2EEEF788" w14:textId="77777777">
              <w:tc>
                <w:tcPr>
                  <w:tcW w:w="3350" w:type="dxa"/>
                  <w:tcBorders>
                    <w:top w:val="single" w:sz="4" w:space="0" w:color="auto"/>
                    <w:bottom w:val="single" w:sz="4" w:space="0" w:color="auto"/>
                  </w:tcBorders>
                  <w:vAlign w:val="center"/>
                </w:tcPr>
                <w:p w14:paraId="0E43520D" w14:textId="77777777" w:rsidR="00DC1257" w:rsidRDefault="007579A1">
                  <w:r>
                    <w:rPr>
                      <w:rFonts w:hint="eastAsia"/>
                    </w:rPr>
                    <w:t>居住情况</w:t>
                  </w:r>
                </w:p>
              </w:tc>
              <w:tc>
                <w:tcPr>
                  <w:tcW w:w="3261" w:type="dxa"/>
                  <w:tcBorders>
                    <w:top w:val="single" w:sz="4" w:space="0" w:color="auto"/>
                    <w:bottom w:val="single" w:sz="4" w:space="0" w:color="auto"/>
                  </w:tcBorders>
                  <w:vAlign w:val="center"/>
                </w:tcPr>
                <w:p w14:paraId="47AF6628" w14:textId="77777777" w:rsidR="00DC1257" w:rsidRDefault="007579A1">
                  <w:pPr>
                    <w:rPr>
                      <w:color w:val="000000"/>
                    </w:rPr>
                  </w:pPr>
                  <w:r>
                    <w:rPr>
                      <w:rFonts w:hint="eastAsia"/>
                    </w:rPr>
                    <w:t>客户表</w:t>
                  </w:r>
                </w:p>
              </w:tc>
            </w:tr>
            <w:tr w:rsidR="00DC1257" w14:paraId="2C62B1E4" w14:textId="77777777">
              <w:tc>
                <w:tcPr>
                  <w:tcW w:w="3350" w:type="dxa"/>
                  <w:tcBorders>
                    <w:top w:val="single" w:sz="4" w:space="0" w:color="auto"/>
                    <w:bottom w:val="single" w:sz="4" w:space="0" w:color="auto"/>
                  </w:tcBorders>
                  <w:vAlign w:val="center"/>
                </w:tcPr>
                <w:p w14:paraId="209ADE92" w14:textId="77777777" w:rsidR="00DC1257" w:rsidRDefault="007579A1">
                  <w:r>
                    <w:rPr>
                      <w:rFonts w:hint="eastAsia"/>
                    </w:rPr>
                    <w:t>婚姻情况</w:t>
                  </w:r>
                </w:p>
              </w:tc>
              <w:tc>
                <w:tcPr>
                  <w:tcW w:w="3261" w:type="dxa"/>
                  <w:tcBorders>
                    <w:top w:val="single" w:sz="4" w:space="0" w:color="auto"/>
                    <w:bottom w:val="single" w:sz="4" w:space="0" w:color="auto"/>
                  </w:tcBorders>
                  <w:vAlign w:val="center"/>
                </w:tcPr>
                <w:p w14:paraId="7059496C" w14:textId="77777777" w:rsidR="00DC1257" w:rsidRDefault="007579A1">
                  <w:pPr>
                    <w:rPr>
                      <w:color w:val="000000"/>
                    </w:rPr>
                  </w:pPr>
                  <w:r>
                    <w:rPr>
                      <w:rFonts w:hint="eastAsia"/>
                    </w:rPr>
                    <w:t>客户表</w:t>
                  </w:r>
                </w:p>
              </w:tc>
            </w:tr>
            <w:tr w:rsidR="00DC1257" w14:paraId="478604C9" w14:textId="77777777">
              <w:tc>
                <w:tcPr>
                  <w:tcW w:w="3350" w:type="dxa"/>
                  <w:tcBorders>
                    <w:top w:val="single" w:sz="4" w:space="0" w:color="auto"/>
                    <w:bottom w:val="single" w:sz="4" w:space="0" w:color="auto"/>
                  </w:tcBorders>
                  <w:vAlign w:val="center"/>
                </w:tcPr>
                <w:p w14:paraId="614F42D4" w14:textId="77777777" w:rsidR="00DC1257" w:rsidRDefault="007579A1">
                  <w:r>
                    <w:rPr>
                      <w:rFonts w:hint="eastAsia"/>
                    </w:rPr>
                    <w:t>单位地址</w:t>
                  </w:r>
                </w:p>
              </w:tc>
              <w:tc>
                <w:tcPr>
                  <w:tcW w:w="3261" w:type="dxa"/>
                  <w:tcBorders>
                    <w:top w:val="single" w:sz="4" w:space="0" w:color="auto"/>
                    <w:bottom w:val="single" w:sz="4" w:space="0" w:color="auto"/>
                  </w:tcBorders>
                  <w:vAlign w:val="center"/>
                </w:tcPr>
                <w:p w14:paraId="38C3B866" w14:textId="77777777" w:rsidR="00DC1257" w:rsidRDefault="007579A1">
                  <w:pPr>
                    <w:rPr>
                      <w:color w:val="000000"/>
                    </w:rPr>
                  </w:pPr>
                  <w:r>
                    <w:rPr>
                      <w:rFonts w:hint="eastAsia"/>
                      <w:color w:val="000000"/>
                    </w:rPr>
                    <w:t>客户地址表</w:t>
                  </w:r>
                </w:p>
              </w:tc>
            </w:tr>
            <w:tr w:rsidR="00DC1257" w14:paraId="21E664EA" w14:textId="77777777">
              <w:tc>
                <w:tcPr>
                  <w:tcW w:w="3350" w:type="dxa"/>
                  <w:tcBorders>
                    <w:top w:val="single" w:sz="4" w:space="0" w:color="auto"/>
                    <w:bottom w:val="single" w:sz="4" w:space="0" w:color="auto"/>
                  </w:tcBorders>
                  <w:vAlign w:val="center"/>
                </w:tcPr>
                <w:p w14:paraId="7B7263CA" w14:textId="77777777" w:rsidR="00DC1257" w:rsidRDefault="007579A1">
                  <w:r>
                    <w:rPr>
                      <w:rFonts w:hint="eastAsia"/>
                    </w:rPr>
                    <w:t>单位地址邮编</w:t>
                  </w:r>
                </w:p>
              </w:tc>
              <w:tc>
                <w:tcPr>
                  <w:tcW w:w="3261" w:type="dxa"/>
                  <w:tcBorders>
                    <w:top w:val="single" w:sz="4" w:space="0" w:color="auto"/>
                    <w:bottom w:val="single" w:sz="4" w:space="0" w:color="auto"/>
                  </w:tcBorders>
                  <w:vAlign w:val="center"/>
                </w:tcPr>
                <w:p w14:paraId="6E6B353D" w14:textId="77777777" w:rsidR="00DC1257" w:rsidRDefault="007579A1">
                  <w:pPr>
                    <w:rPr>
                      <w:color w:val="000000"/>
                    </w:rPr>
                  </w:pPr>
                  <w:r>
                    <w:rPr>
                      <w:rFonts w:hint="eastAsia"/>
                      <w:color w:val="000000"/>
                    </w:rPr>
                    <w:t>客户地址表</w:t>
                  </w:r>
                </w:p>
              </w:tc>
            </w:tr>
            <w:tr w:rsidR="00DC1257" w14:paraId="41016717" w14:textId="77777777">
              <w:tc>
                <w:tcPr>
                  <w:tcW w:w="3350" w:type="dxa"/>
                  <w:tcBorders>
                    <w:top w:val="single" w:sz="4" w:space="0" w:color="auto"/>
                    <w:bottom w:val="single" w:sz="4" w:space="0" w:color="auto"/>
                  </w:tcBorders>
                  <w:vAlign w:val="center"/>
                </w:tcPr>
                <w:p w14:paraId="1EBA334F" w14:textId="77777777" w:rsidR="00DC1257" w:rsidRDefault="007579A1">
                  <w:r>
                    <w:rPr>
                      <w:rFonts w:hint="eastAsia"/>
                    </w:rPr>
                    <w:t>单位名称</w:t>
                  </w:r>
                </w:p>
              </w:tc>
              <w:tc>
                <w:tcPr>
                  <w:tcW w:w="3261" w:type="dxa"/>
                  <w:tcBorders>
                    <w:top w:val="single" w:sz="4" w:space="0" w:color="auto"/>
                    <w:bottom w:val="single" w:sz="4" w:space="0" w:color="auto"/>
                  </w:tcBorders>
                  <w:vAlign w:val="center"/>
                </w:tcPr>
                <w:p w14:paraId="684F306B" w14:textId="77777777" w:rsidR="00DC1257" w:rsidRDefault="007579A1">
                  <w:pPr>
                    <w:rPr>
                      <w:color w:val="000000"/>
                    </w:rPr>
                  </w:pPr>
                  <w:r>
                    <w:rPr>
                      <w:rFonts w:hint="eastAsia"/>
                    </w:rPr>
                    <w:t>客户表</w:t>
                  </w:r>
                </w:p>
              </w:tc>
            </w:tr>
            <w:tr w:rsidR="00DC1257" w14:paraId="58E94062" w14:textId="77777777">
              <w:tc>
                <w:tcPr>
                  <w:tcW w:w="3350" w:type="dxa"/>
                  <w:tcBorders>
                    <w:top w:val="single" w:sz="4" w:space="0" w:color="auto"/>
                    <w:bottom w:val="single" w:sz="4" w:space="0" w:color="auto"/>
                  </w:tcBorders>
                  <w:vAlign w:val="center"/>
                </w:tcPr>
                <w:p w14:paraId="6DDCBE9C" w14:textId="77777777" w:rsidR="00DC1257" w:rsidRDefault="007579A1">
                  <w:r>
                    <w:rPr>
                      <w:rFonts w:hint="eastAsia"/>
                    </w:rPr>
                    <w:t>单位电话</w:t>
                  </w:r>
                </w:p>
              </w:tc>
              <w:tc>
                <w:tcPr>
                  <w:tcW w:w="3261" w:type="dxa"/>
                  <w:tcBorders>
                    <w:top w:val="single" w:sz="4" w:space="0" w:color="auto"/>
                    <w:bottom w:val="single" w:sz="4" w:space="0" w:color="auto"/>
                  </w:tcBorders>
                  <w:vAlign w:val="center"/>
                </w:tcPr>
                <w:p w14:paraId="48895E08" w14:textId="77777777" w:rsidR="00DC1257" w:rsidRDefault="007579A1">
                  <w:pPr>
                    <w:rPr>
                      <w:color w:val="000000"/>
                    </w:rPr>
                  </w:pPr>
                  <w:r>
                    <w:rPr>
                      <w:rFonts w:hint="eastAsia"/>
                    </w:rPr>
                    <w:t>客户表</w:t>
                  </w:r>
                </w:p>
              </w:tc>
            </w:tr>
            <w:tr w:rsidR="00DC1257" w14:paraId="620E763B" w14:textId="77777777">
              <w:tc>
                <w:tcPr>
                  <w:tcW w:w="3350" w:type="dxa"/>
                  <w:tcBorders>
                    <w:top w:val="single" w:sz="4" w:space="0" w:color="auto"/>
                    <w:bottom w:val="single" w:sz="4" w:space="0" w:color="auto"/>
                  </w:tcBorders>
                  <w:vAlign w:val="center"/>
                </w:tcPr>
                <w:p w14:paraId="0757C386" w14:textId="77777777" w:rsidR="00DC1257" w:rsidRDefault="007579A1">
                  <w:r>
                    <w:rPr>
                      <w:rFonts w:hint="eastAsia"/>
                    </w:rPr>
                    <w:t>参加工作多久</w:t>
                  </w:r>
                </w:p>
              </w:tc>
              <w:tc>
                <w:tcPr>
                  <w:tcW w:w="3261" w:type="dxa"/>
                  <w:tcBorders>
                    <w:top w:val="single" w:sz="4" w:space="0" w:color="auto"/>
                    <w:bottom w:val="single" w:sz="4" w:space="0" w:color="auto"/>
                  </w:tcBorders>
                  <w:vAlign w:val="center"/>
                </w:tcPr>
                <w:p w14:paraId="4CF4AFF0" w14:textId="77777777" w:rsidR="00DC1257" w:rsidRDefault="007579A1">
                  <w:pPr>
                    <w:rPr>
                      <w:color w:val="000000"/>
                    </w:rPr>
                  </w:pPr>
                  <w:r>
                    <w:rPr>
                      <w:rFonts w:hint="eastAsia"/>
                    </w:rPr>
                    <w:t>客户表</w:t>
                  </w:r>
                </w:p>
              </w:tc>
            </w:tr>
            <w:tr w:rsidR="00DC1257" w14:paraId="65CFC902" w14:textId="77777777">
              <w:tc>
                <w:tcPr>
                  <w:tcW w:w="3350" w:type="dxa"/>
                  <w:tcBorders>
                    <w:top w:val="single" w:sz="4" w:space="0" w:color="auto"/>
                    <w:bottom w:val="single" w:sz="4" w:space="0" w:color="auto"/>
                  </w:tcBorders>
                  <w:vAlign w:val="center"/>
                </w:tcPr>
                <w:p w14:paraId="5FDAB2C9" w14:textId="77777777" w:rsidR="00DC1257" w:rsidRDefault="007579A1">
                  <w:r>
                    <w:rPr>
                      <w:rFonts w:hint="eastAsia"/>
                    </w:rPr>
                    <w:t>工作类型</w:t>
                  </w:r>
                </w:p>
              </w:tc>
              <w:tc>
                <w:tcPr>
                  <w:tcW w:w="3261" w:type="dxa"/>
                  <w:tcBorders>
                    <w:top w:val="single" w:sz="4" w:space="0" w:color="auto"/>
                    <w:bottom w:val="single" w:sz="4" w:space="0" w:color="auto"/>
                  </w:tcBorders>
                  <w:vAlign w:val="center"/>
                </w:tcPr>
                <w:p w14:paraId="6409C4CD" w14:textId="77777777" w:rsidR="00DC1257" w:rsidRDefault="007579A1">
                  <w:pPr>
                    <w:rPr>
                      <w:color w:val="000000"/>
                    </w:rPr>
                  </w:pPr>
                  <w:r>
                    <w:rPr>
                      <w:rFonts w:hint="eastAsia"/>
                    </w:rPr>
                    <w:t>客户表</w:t>
                  </w:r>
                </w:p>
              </w:tc>
            </w:tr>
            <w:tr w:rsidR="00DC1257" w14:paraId="50D5E289" w14:textId="77777777">
              <w:tc>
                <w:tcPr>
                  <w:tcW w:w="3350" w:type="dxa"/>
                  <w:tcBorders>
                    <w:top w:val="single" w:sz="4" w:space="0" w:color="auto"/>
                    <w:bottom w:val="single" w:sz="4" w:space="0" w:color="auto"/>
                  </w:tcBorders>
                  <w:vAlign w:val="center"/>
                </w:tcPr>
                <w:p w14:paraId="6F5F3813" w14:textId="77777777" w:rsidR="00DC1257" w:rsidRDefault="007579A1">
                  <w:r>
                    <w:rPr>
                      <w:rFonts w:hint="eastAsia"/>
                    </w:rPr>
                    <w:t>第几份工作</w:t>
                  </w:r>
                </w:p>
              </w:tc>
              <w:tc>
                <w:tcPr>
                  <w:tcW w:w="3261" w:type="dxa"/>
                  <w:tcBorders>
                    <w:top w:val="single" w:sz="4" w:space="0" w:color="auto"/>
                    <w:bottom w:val="single" w:sz="4" w:space="0" w:color="auto"/>
                  </w:tcBorders>
                  <w:vAlign w:val="center"/>
                </w:tcPr>
                <w:p w14:paraId="32F735C0" w14:textId="77777777" w:rsidR="00DC1257" w:rsidRDefault="007579A1">
                  <w:pPr>
                    <w:rPr>
                      <w:color w:val="000000"/>
                    </w:rPr>
                  </w:pPr>
                  <w:r>
                    <w:rPr>
                      <w:rFonts w:hint="eastAsia"/>
                    </w:rPr>
                    <w:t>客户表</w:t>
                  </w:r>
                </w:p>
              </w:tc>
            </w:tr>
            <w:tr w:rsidR="00DC1257" w14:paraId="0805BBD3" w14:textId="77777777">
              <w:tc>
                <w:tcPr>
                  <w:tcW w:w="3350" w:type="dxa"/>
                  <w:tcBorders>
                    <w:top w:val="single" w:sz="4" w:space="0" w:color="auto"/>
                    <w:bottom w:val="single" w:sz="4" w:space="0" w:color="auto"/>
                  </w:tcBorders>
                  <w:vAlign w:val="center"/>
                </w:tcPr>
                <w:p w14:paraId="38608F2A" w14:textId="77777777" w:rsidR="00DC1257" w:rsidRDefault="007579A1">
                  <w:r>
                    <w:rPr>
                      <w:rFonts w:hint="eastAsia"/>
                    </w:rPr>
                    <w:t>发薪日</w:t>
                  </w:r>
                </w:p>
              </w:tc>
              <w:tc>
                <w:tcPr>
                  <w:tcW w:w="3261" w:type="dxa"/>
                  <w:tcBorders>
                    <w:top w:val="single" w:sz="4" w:space="0" w:color="auto"/>
                    <w:bottom w:val="single" w:sz="4" w:space="0" w:color="auto"/>
                  </w:tcBorders>
                  <w:vAlign w:val="center"/>
                </w:tcPr>
                <w:p w14:paraId="6B611F96" w14:textId="77777777" w:rsidR="00DC1257" w:rsidRDefault="007579A1">
                  <w:pPr>
                    <w:rPr>
                      <w:color w:val="000000"/>
                    </w:rPr>
                  </w:pPr>
                  <w:r>
                    <w:rPr>
                      <w:rFonts w:hint="eastAsia"/>
                    </w:rPr>
                    <w:t>客户表</w:t>
                  </w:r>
                </w:p>
              </w:tc>
            </w:tr>
            <w:tr w:rsidR="00DC1257" w14:paraId="364BFECA" w14:textId="77777777">
              <w:tc>
                <w:tcPr>
                  <w:tcW w:w="3350" w:type="dxa"/>
                  <w:tcBorders>
                    <w:top w:val="single" w:sz="4" w:space="0" w:color="auto"/>
                    <w:bottom w:val="single" w:sz="4" w:space="0" w:color="auto"/>
                  </w:tcBorders>
                  <w:vAlign w:val="center"/>
                </w:tcPr>
                <w:p w14:paraId="5F034AB8" w14:textId="77777777" w:rsidR="00DC1257" w:rsidRDefault="007579A1">
                  <w:r>
                    <w:rPr>
                      <w:rFonts w:hint="eastAsia"/>
                    </w:rPr>
                    <w:t>联系人姓名</w:t>
                  </w:r>
                  <w:r>
                    <w:rPr>
                      <w:rFonts w:hint="eastAsia"/>
                    </w:rPr>
                    <w:t>1</w:t>
                  </w:r>
                </w:p>
              </w:tc>
              <w:tc>
                <w:tcPr>
                  <w:tcW w:w="3261" w:type="dxa"/>
                  <w:tcBorders>
                    <w:top w:val="single" w:sz="4" w:space="0" w:color="auto"/>
                    <w:bottom w:val="single" w:sz="4" w:space="0" w:color="auto"/>
                  </w:tcBorders>
                  <w:vAlign w:val="center"/>
                </w:tcPr>
                <w:p w14:paraId="1C56501C" w14:textId="77777777" w:rsidR="00DC1257" w:rsidRDefault="007579A1">
                  <w:pPr>
                    <w:rPr>
                      <w:color w:val="000000"/>
                    </w:rPr>
                  </w:pPr>
                  <w:r>
                    <w:rPr>
                      <w:rFonts w:hint="eastAsia"/>
                      <w:color w:val="000000"/>
                    </w:rPr>
                    <w:t>联系人表</w:t>
                  </w:r>
                </w:p>
              </w:tc>
            </w:tr>
            <w:tr w:rsidR="00DC1257" w14:paraId="0FC2F095" w14:textId="77777777">
              <w:tc>
                <w:tcPr>
                  <w:tcW w:w="3350" w:type="dxa"/>
                  <w:tcBorders>
                    <w:top w:val="single" w:sz="4" w:space="0" w:color="auto"/>
                    <w:bottom w:val="single" w:sz="4" w:space="0" w:color="auto"/>
                  </w:tcBorders>
                  <w:vAlign w:val="center"/>
                </w:tcPr>
                <w:p w14:paraId="1C7A6334" w14:textId="77777777" w:rsidR="00DC1257" w:rsidRDefault="007579A1">
                  <w:r>
                    <w:rPr>
                      <w:rFonts w:hint="eastAsia"/>
                    </w:rPr>
                    <w:t>联系人手机</w:t>
                  </w:r>
                  <w:r>
                    <w:rPr>
                      <w:rFonts w:hint="eastAsia"/>
                    </w:rPr>
                    <w:t>1</w:t>
                  </w:r>
                </w:p>
              </w:tc>
              <w:tc>
                <w:tcPr>
                  <w:tcW w:w="3261" w:type="dxa"/>
                  <w:tcBorders>
                    <w:top w:val="single" w:sz="4" w:space="0" w:color="auto"/>
                    <w:bottom w:val="single" w:sz="4" w:space="0" w:color="auto"/>
                  </w:tcBorders>
                  <w:vAlign w:val="center"/>
                </w:tcPr>
                <w:p w14:paraId="1E3C70E0" w14:textId="77777777" w:rsidR="00DC1257" w:rsidRDefault="007579A1">
                  <w:pPr>
                    <w:rPr>
                      <w:color w:val="000000"/>
                    </w:rPr>
                  </w:pPr>
                  <w:r>
                    <w:rPr>
                      <w:rFonts w:hint="eastAsia"/>
                      <w:color w:val="000000"/>
                    </w:rPr>
                    <w:t>联系人表</w:t>
                  </w:r>
                </w:p>
              </w:tc>
            </w:tr>
            <w:tr w:rsidR="00DC1257" w14:paraId="3FF6784D" w14:textId="77777777">
              <w:tc>
                <w:tcPr>
                  <w:tcW w:w="3350" w:type="dxa"/>
                  <w:tcBorders>
                    <w:top w:val="single" w:sz="4" w:space="0" w:color="auto"/>
                    <w:bottom w:val="single" w:sz="4" w:space="0" w:color="auto"/>
                  </w:tcBorders>
                  <w:vAlign w:val="center"/>
                </w:tcPr>
                <w:p w14:paraId="4494483D" w14:textId="77777777" w:rsidR="00DC1257" w:rsidRDefault="007579A1">
                  <w:r>
                    <w:rPr>
                      <w:rFonts w:hint="eastAsia"/>
                    </w:rPr>
                    <w:t>联系人关系</w:t>
                  </w:r>
                  <w:r>
                    <w:rPr>
                      <w:rFonts w:hint="eastAsia"/>
                    </w:rPr>
                    <w:t>1</w:t>
                  </w:r>
                </w:p>
              </w:tc>
              <w:tc>
                <w:tcPr>
                  <w:tcW w:w="3261" w:type="dxa"/>
                  <w:tcBorders>
                    <w:top w:val="single" w:sz="4" w:space="0" w:color="auto"/>
                    <w:bottom w:val="single" w:sz="4" w:space="0" w:color="auto"/>
                  </w:tcBorders>
                  <w:vAlign w:val="center"/>
                </w:tcPr>
                <w:p w14:paraId="07A42A46" w14:textId="77777777" w:rsidR="00DC1257" w:rsidRDefault="007579A1">
                  <w:pPr>
                    <w:rPr>
                      <w:color w:val="000000"/>
                    </w:rPr>
                  </w:pPr>
                  <w:r>
                    <w:rPr>
                      <w:rFonts w:hint="eastAsia"/>
                      <w:color w:val="000000"/>
                    </w:rPr>
                    <w:t>联系人表</w:t>
                  </w:r>
                </w:p>
              </w:tc>
            </w:tr>
            <w:tr w:rsidR="00DC1257" w14:paraId="227148CF" w14:textId="77777777">
              <w:tc>
                <w:tcPr>
                  <w:tcW w:w="3350" w:type="dxa"/>
                  <w:tcBorders>
                    <w:top w:val="single" w:sz="4" w:space="0" w:color="auto"/>
                    <w:bottom w:val="single" w:sz="4" w:space="0" w:color="auto"/>
                  </w:tcBorders>
                  <w:vAlign w:val="center"/>
                </w:tcPr>
                <w:p w14:paraId="6D71F6A4" w14:textId="77777777" w:rsidR="00DC1257" w:rsidRDefault="007579A1">
                  <w:r>
                    <w:rPr>
                      <w:rFonts w:hint="eastAsia"/>
                    </w:rPr>
                    <w:t>联系人姓名</w:t>
                  </w:r>
                  <w:r>
                    <w:rPr>
                      <w:rFonts w:hint="eastAsia"/>
                    </w:rPr>
                    <w:t>2</w:t>
                  </w:r>
                </w:p>
              </w:tc>
              <w:tc>
                <w:tcPr>
                  <w:tcW w:w="3261" w:type="dxa"/>
                  <w:tcBorders>
                    <w:top w:val="single" w:sz="4" w:space="0" w:color="auto"/>
                    <w:bottom w:val="single" w:sz="4" w:space="0" w:color="auto"/>
                  </w:tcBorders>
                  <w:vAlign w:val="center"/>
                </w:tcPr>
                <w:p w14:paraId="480FD528" w14:textId="77777777" w:rsidR="00DC1257" w:rsidRDefault="007579A1">
                  <w:pPr>
                    <w:rPr>
                      <w:color w:val="000000"/>
                    </w:rPr>
                  </w:pPr>
                  <w:r>
                    <w:rPr>
                      <w:rFonts w:hint="eastAsia"/>
                      <w:color w:val="000000"/>
                    </w:rPr>
                    <w:t>联系人表</w:t>
                  </w:r>
                </w:p>
              </w:tc>
            </w:tr>
            <w:tr w:rsidR="00DC1257" w14:paraId="5BEB1C4D" w14:textId="77777777">
              <w:tc>
                <w:tcPr>
                  <w:tcW w:w="3350" w:type="dxa"/>
                  <w:tcBorders>
                    <w:top w:val="single" w:sz="4" w:space="0" w:color="auto"/>
                    <w:bottom w:val="single" w:sz="4" w:space="0" w:color="auto"/>
                  </w:tcBorders>
                  <w:vAlign w:val="center"/>
                </w:tcPr>
                <w:p w14:paraId="6F02E88A" w14:textId="77777777" w:rsidR="00DC1257" w:rsidRDefault="007579A1">
                  <w:r>
                    <w:rPr>
                      <w:rFonts w:hint="eastAsia"/>
                    </w:rPr>
                    <w:t>联系人手机</w:t>
                  </w:r>
                  <w:r>
                    <w:rPr>
                      <w:rFonts w:hint="eastAsia"/>
                    </w:rPr>
                    <w:t>2</w:t>
                  </w:r>
                </w:p>
              </w:tc>
              <w:tc>
                <w:tcPr>
                  <w:tcW w:w="3261" w:type="dxa"/>
                  <w:tcBorders>
                    <w:top w:val="single" w:sz="4" w:space="0" w:color="auto"/>
                    <w:bottom w:val="single" w:sz="4" w:space="0" w:color="auto"/>
                  </w:tcBorders>
                  <w:vAlign w:val="center"/>
                </w:tcPr>
                <w:p w14:paraId="5D9FF0F0" w14:textId="77777777" w:rsidR="00DC1257" w:rsidRDefault="007579A1">
                  <w:pPr>
                    <w:rPr>
                      <w:color w:val="000000"/>
                    </w:rPr>
                  </w:pPr>
                  <w:r>
                    <w:rPr>
                      <w:rFonts w:hint="eastAsia"/>
                      <w:color w:val="000000"/>
                    </w:rPr>
                    <w:t>联系人表</w:t>
                  </w:r>
                </w:p>
              </w:tc>
            </w:tr>
            <w:tr w:rsidR="00DC1257" w14:paraId="17D8C28C" w14:textId="77777777">
              <w:tc>
                <w:tcPr>
                  <w:tcW w:w="3350" w:type="dxa"/>
                  <w:tcBorders>
                    <w:top w:val="single" w:sz="4" w:space="0" w:color="auto"/>
                    <w:bottom w:val="single" w:sz="4" w:space="0" w:color="auto"/>
                  </w:tcBorders>
                  <w:vAlign w:val="center"/>
                </w:tcPr>
                <w:p w14:paraId="65A98C23" w14:textId="77777777" w:rsidR="00DC1257" w:rsidRDefault="007579A1">
                  <w:r>
                    <w:rPr>
                      <w:rFonts w:hint="eastAsia"/>
                    </w:rPr>
                    <w:t>联系人关系</w:t>
                  </w:r>
                  <w:r>
                    <w:rPr>
                      <w:rFonts w:hint="eastAsia"/>
                    </w:rPr>
                    <w:t>2</w:t>
                  </w:r>
                </w:p>
              </w:tc>
              <w:tc>
                <w:tcPr>
                  <w:tcW w:w="3261" w:type="dxa"/>
                  <w:tcBorders>
                    <w:top w:val="single" w:sz="4" w:space="0" w:color="auto"/>
                    <w:bottom w:val="single" w:sz="4" w:space="0" w:color="auto"/>
                  </w:tcBorders>
                  <w:vAlign w:val="center"/>
                </w:tcPr>
                <w:p w14:paraId="34721693" w14:textId="77777777" w:rsidR="00DC1257" w:rsidRDefault="007579A1">
                  <w:pPr>
                    <w:rPr>
                      <w:color w:val="000000"/>
                    </w:rPr>
                  </w:pPr>
                  <w:r>
                    <w:rPr>
                      <w:rFonts w:hint="eastAsia"/>
                      <w:color w:val="000000"/>
                    </w:rPr>
                    <w:t>联系人表</w:t>
                  </w:r>
                </w:p>
              </w:tc>
            </w:tr>
            <w:tr w:rsidR="00DC1257" w14:paraId="34C00A4D" w14:textId="77777777">
              <w:tc>
                <w:tcPr>
                  <w:tcW w:w="3350" w:type="dxa"/>
                  <w:tcBorders>
                    <w:top w:val="single" w:sz="4" w:space="0" w:color="auto"/>
                    <w:bottom w:val="single" w:sz="4" w:space="0" w:color="auto"/>
                  </w:tcBorders>
                  <w:vAlign w:val="center"/>
                </w:tcPr>
                <w:p w14:paraId="71AC30B9" w14:textId="77777777" w:rsidR="00DC1257" w:rsidRDefault="007579A1">
                  <w:r>
                    <w:rPr>
                      <w:rFonts w:hint="eastAsia"/>
                    </w:rPr>
                    <w:t>联系人姓名</w:t>
                  </w:r>
                  <w:r>
                    <w:rPr>
                      <w:rFonts w:hint="eastAsia"/>
                    </w:rPr>
                    <w:t>3</w:t>
                  </w:r>
                </w:p>
              </w:tc>
              <w:tc>
                <w:tcPr>
                  <w:tcW w:w="3261" w:type="dxa"/>
                  <w:tcBorders>
                    <w:top w:val="single" w:sz="4" w:space="0" w:color="auto"/>
                    <w:bottom w:val="single" w:sz="4" w:space="0" w:color="auto"/>
                  </w:tcBorders>
                  <w:vAlign w:val="center"/>
                </w:tcPr>
                <w:p w14:paraId="75D62E6D" w14:textId="77777777" w:rsidR="00DC1257" w:rsidRDefault="007579A1">
                  <w:pPr>
                    <w:rPr>
                      <w:color w:val="000000"/>
                    </w:rPr>
                  </w:pPr>
                  <w:r>
                    <w:rPr>
                      <w:rFonts w:hint="eastAsia"/>
                      <w:color w:val="000000"/>
                    </w:rPr>
                    <w:t>联系人表</w:t>
                  </w:r>
                </w:p>
              </w:tc>
            </w:tr>
            <w:tr w:rsidR="00DC1257" w14:paraId="696CC470" w14:textId="77777777">
              <w:tc>
                <w:tcPr>
                  <w:tcW w:w="3350" w:type="dxa"/>
                  <w:tcBorders>
                    <w:top w:val="single" w:sz="4" w:space="0" w:color="auto"/>
                    <w:bottom w:val="single" w:sz="4" w:space="0" w:color="auto"/>
                  </w:tcBorders>
                  <w:vAlign w:val="center"/>
                </w:tcPr>
                <w:p w14:paraId="46580BCE" w14:textId="77777777" w:rsidR="00DC1257" w:rsidRDefault="007579A1">
                  <w:r>
                    <w:rPr>
                      <w:rFonts w:hint="eastAsia"/>
                    </w:rPr>
                    <w:t>联系人手机</w:t>
                  </w:r>
                  <w:r>
                    <w:rPr>
                      <w:rFonts w:hint="eastAsia"/>
                    </w:rPr>
                    <w:t>3</w:t>
                  </w:r>
                </w:p>
              </w:tc>
              <w:tc>
                <w:tcPr>
                  <w:tcW w:w="3261" w:type="dxa"/>
                  <w:tcBorders>
                    <w:top w:val="single" w:sz="4" w:space="0" w:color="auto"/>
                    <w:bottom w:val="single" w:sz="4" w:space="0" w:color="auto"/>
                  </w:tcBorders>
                  <w:vAlign w:val="center"/>
                </w:tcPr>
                <w:p w14:paraId="3AC9C3E4" w14:textId="77777777" w:rsidR="00DC1257" w:rsidRDefault="007579A1">
                  <w:pPr>
                    <w:rPr>
                      <w:color w:val="000000"/>
                    </w:rPr>
                  </w:pPr>
                  <w:r>
                    <w:rPr>
                      <w:rFonts w:hint="eastAsia"/>
                      <w:color w:val="000000"/>
                    </w:rPr>
                    <w:t>联系人表</w:t>
                  </w:r>
                </w:p>
              </w:tc>
            </w:tr>
            <w:tr w:rsidR="00DC1257" w14:paraId="0472FF16" w14:textId="77777777">
              <w:tc>
                <w:tcPr>
                  <w:tcW w:w="3350" w:type="dxa"/>
                  <w:tcBorders>
                    <w:top w:val="single" w:sz="4" w:space="0" w:color="auto"/>
                    <w:bottom w:val="single" w:sz="4" w:space="0" w:color="auto"/>
                  </w:tcBorders>
                  <w:vAlign w:val="center"/>
                </w:tcPr>
                <w:p w14:paraId="0CB8E8E3" w14:textId="77777777" w:rsidR="00DC1257" w:rsidRDefault="007579A1">
                  <w:r>
                    <w:rPr>
                      <w:rFonts w:hint="eastAsia"/>
                    </w:rPr>
                    <w:t>联系人关系</w:t>
                  </w:r>
                  <w:r>
                    <w:rPr>
                      <w:rFonts w:hint="eastAsia"/>
                    </w:rPr>
                    <w:t>3</w:t>
                  </w:r>
                </w:p>
              </w:tc>
              <w:tc>
                <w:tcPr>
                  <w:tcW w:w="3261" w:type="dxa"/>
                  <w:tcBorders>
                    <w:top w:val="single" w:sz="4" w:space="0" w:color="auto"/>
                    <w:bottom w:val="single" w:sz="4" w:space="0" w:color="auto"/>
                  </w:tcBorders>
                  <w:vAlign w:val="center"/>
                </w:tcPr>
                <w:p w14:paraId="2CCB0B08" w14:textId="77777777" w:rsidR="00DC1257" w:rsidRDefault="007579A1">
                  <w:pPr>
                    <w:rPr>
                      <w:color w:val="000000"/>
                    </w:rPr>
                  </w:pPr>
                  <w:r>
                    <w:rPr>
                      <w:rFonts w:hint="eastAsia"/>
                      <w:color w:val="000000"/>
                    </w:rPr>
                    <w:t>联系人表</w:t>
                  </w:r>
                </w:p>
              </w:tc>
            </w:tr>
            <w:tr w:rsidR="00DC1257" w14:paraId="42A5BC10" w14:textId="77777777">
              <w:tc>
                <w:tcPr>
                  <w:tcW w:w="3350" w:type="dxa"/>
                  <w:tcBorders>
                    <w:top w:val="single" w:sz="4" w:space="0" w:color="auto"/>
                    <w:bottom w:val="single" w:sz="4" w:space="0" w:color="auto"/>
                  </w:tcBorders>
                  <w:vAlign w:val="center"/>
                </w:tcPr>
                <w:p w14:paraId="4AB0A5EA" w14:textId="77777777" w:rsidR="00DC1257" w:rsidRDefault="007579A1">
                  <w:r>
                    <w:rPr>
                      <w:rFonts w:hint="eastAsia"/>
                    </w:rPr>
                    <w:t>联系人姓名</w:t>
                  </w:r>
                  <w:r>
                    <w:rPr>
                      <w:rFonts w:hint="eastAsia"/>
                    </w:rPr>
                    <w:t>4</w:t>
                  </w:r>
                </w:p>
              </w:tc>
              <w:tc>
                <w:tcPr>
                  <w:tcW w:w="3261" w:type="dxa"/>
                  <w:tcBorders>
                    <w:top w:val="single" w:sz="4" w:space="0" w:color="auto"/>
                    <w:bottom w:val="single" w:sz="4" w:space="0" w:color="auto"/>
                  </w:tcBorders>
                  <w:vAlign w:val="center"/>
                </w:tcPr>
                <w:p w14:paraId="75D9E150" w14:textId="77777777" w:rsidR="00DC1257" w:rsidRDefault="007579A1">
                  <w:pPr>
                    <w:rPr>
                      <w:color w:val="000000"/>
                    </w:rPr>
                  </w:pPr>
                  <w:r>
                    <w:rPr>
                      <w:rFonts w:hint="eastAsia"/>
                      <w:color w:val="000000"/>
                    </w:rPr>
                    <w:t>联系人表</w:t>
                  </w:r>
                </w:p>
              </w:tc>
            </w:tr>
            <w:tr w:rsidR="00DC1257" w14:paraId="1068EDD7" w14:textId="77777777">
              <w:tc>
                <w:tcPr>
                  <w:tcW w:w="3350" w:type="dxa"/>
                  <w:tcBorders>
                    <w:top w:val="single" w:sz="4" w:space="0" w:color="auto"/>
                    <w:bottom w:val="single" w:sz="4" w:space="0" w:color="auto"/>
                  </w:tcBorders>
                  <w:vAlign w:val="center"/>
                </w:tcPr>
                <w:p w14:paraId="6B2C9158" w14:textId="77777777" w:rsidR="00DC1257" w:rsidRDefault="007579A1">
                  <w:r>
                    <w:rPr>
                      <w:rFonts w:hint="eastAsia"/>
                    </w:rPr>
                    <w:t>联系人手机</w:t>
                  </w:r>
                  <w:r>
                    <w:rPr>
                      <w:rFonts w:hint="eastAsia"/>
                    </w:rPr>
                    <w:t>4</w:t>
                  </w:r>
                </w:p>
              </w:tc>
              <w:tc>
                <w:tcPr>
                  <w:tcW w:w="3261" w:type="dxa"/>
                  <w:tcBorders>
                    <w:top w:val="single" w:sz="4" w:space="0" w:color="auto"/>
                    <w:bottom w:val="single" w:sz="4" w:space="0" w:color="auto"/>
                  </w:tcBorders>
                  <w:vAlign w:val="center"/>
                </w:tcPr>
                <w:p w14:paraId="27D0CD83" w14:textId="77777777" w:rsidR="00DC1257" w:rsidRDefault="007579A1">
                  <w:pPr>
                    <w:rPr>
                      <w:color w:val="000000"/>
                    </w:rPr>
                  </w:pPr>
                  <w:r>
                    <w:rPr>
                      <w:rFonts w:hint="eastAsia"/>
                      <w:color w:val="000000"/>
                    </w:rPr>
                    <w:t>联系人表</w:t>
                  </w:r>
                </w:p>
              </w:tc>
            </w:tr>
            <w:tr w:rsidR="00DC1257" w14:paraId="239E5FE8" w14:textId="77777777">
              <w:tc>
                <w:tcPr>
                  <w:tcW w:w="3350" w:type="dxa"/>
                  <w:tcBorders>
                    <w:top w:val="single" w:sz="4" w:space="0" w:color="auto"/>
                    <w:bottom w:val="single" w:sz="4" w:space="0" w:color="auto"/>
                  </w:tcBorders>
                  <w:vAlign w:val="center"/>
                </w:tcPr>
                <w:p w14:paraId="2478FD04" w14:textId="77777777" w:rsidR="00DC1257" w:rsidRDefault="007579A1">
                  <w:r>
                    <w:rPr>
                      <w:rFonts w:hint="eastAsia"/>
                    </w:rPr>
                    <w:t>联系人关系</w:t>
                  </w:r>
                  <w:r>
                    <w:rPr>
                      <w:rFonts w:hint="eastAsia"/>
                    </w:rPr>
                    <w:t>4</w:t>
                  </w:r>
                </w:p>
              </w:tc>
              <w:tc>
                <w:tcPr>
                  <w:tcW w:w="3261" w:type="dxa"/>
                  <w:tcBorders>
                    <w:top w:val="single" w:sz="4" w:space="0" w:color="auto"/>
                    <w:bottom w:val="single" w:sz="4" w:space="0" w:color="auto"/>
                  </w:tcBorders>
                  <w:vAlign w:val="center"/>
                </w:tcPr>
                <w:p w14:paraId="508F46DD" w14:textId="77777777" w:rsidR="00DC1257" w:rsidRDefault="007579A1">
                  <w:pPr>
                    <w:rPr>
                      <w:color w:val="000000"/>
                    </w:rPr>
                  </w:pPr>
                  <w:r>
                    <w:rPr>
                      <w:rFonts w:hint="eastAsia"/>
                      <w:color w:val="000000"/>
                    </w:rPr>
                    <w:t>联系人表</w:t>
                  </w:r>
                </w:p>
              </w:tc>
            </w:tr>
            <w:tr w:rsidR="00DC1257" w14:paraId="62B03965" w14:textId="77777777">
              <w:tc>
                <w:tcPr>
                  <w:tcW w:w="3350" w:type="dxa"/>
                  <w:tcBorders>
                    <w:top w:val="single" w:sz="4" w:space="0" w:color="auto"/>
                    <w:bottom w:val="single" w:sz="4" w:space="0" w:color="auto"/>
                  </w:tcBorders>
                  <w:vAlign w:val="center"/>
                </w:tcPr>
                <w:p w14:paraId="0DD21609" w14:textId="77777777" w:rsidR="00DC1257" w:rsidRDefault="007579A1">
                  <w:r>
                    <w:rPr>
                      <w:rFonts w:hint="eastAsia"/>
                    </w:rPr>
                    <w:t>联系人姓名</w:t>
                  </w:r>
                  <w:r>
                    <w:rPr>
                      <w:rFonts w:hint="eastAsia"/>
                    </w:rPr>
                    <w:t>5</w:t>
                  </w:r>
                </w:p>
              </w:tc>
              <w:tc>
                <w:tcPr>
                  <w:tcW w:w="3261" w:type="dxa"/>
                  <w:tcBorders>
                    <w:top w:val="single" w:sz="4" w:space="0" w:color="auto"/>
                    <w:bottom w:val="single" w:sz="4" w:space="0" w:color="auto"/>
                  </w:tcBorders>
                  <w:vAlign w:val="center"/>
                </w:tcPr>
                <w:p w14:paraId="4FA40713" w14:textId="77777777" w:rsidR="00DC1257" w:rsidRDefault="007579A1">
                  <w:pPr>
                    <w:rPr>
                      <w:color w:val="000000"/>
                    </w:rPr>
                  </w:pPr>
                  <w:r>
                    <w:rPr>
                      <w:rFonts w:hint="eastAsia"/>
                      <w:color w:val="000000"/>
                    </w:rPr>
                    <w:t>联系人表</w:t>
                  </w:r>
                </w:p>
              </w:tc>
            </w:tr>
            <w:tr w:rsidR="00DC1257" w14:paraId="002AB48E" w14:textId="77777777">
              <w:tc>
                <w:tcPr>
                  <w:tcW w:w="3350" w:type="dxa"/>
                  <w:tcBorders>
                    <w:top w:val="single" w:sz="4" w:space="0" w:color="auto"/>
                    <w:bottom w:val="single" w:sz="4" w:space="0" w:color="auto"/>
                  </w:tcBorders>
                  <w:vAlign w:val="center"/>
                </w:tcPr>
                <w:p w14:paraId="1D96BB33" w14:textId="77777777" w:rsidR="00DC1257" w:rsidRDefault="007579A1">
                  <w:r>
                    <w:rPr>
                      <w:rFonts w:hint="eastAsia"/>
                    </w:rPr>
                    <w:t>联系人手机</w:t>
                  </w:r>
                  <w:r>
                    <w:rPr>
                      <w:rFonts w:hint="eastAsia"/>
                    </w:rPr>
                    <w:t>5</w:t>
                  </w:r>
                </w:p>
              </w:tc>
              <w:tc>
                <w:tcPr>
                  <w:tcW w:w="3261" w:type="dxa"/>
                  <w:tcBorders>
                    <w:top w:val="single" w:sz="4" w:space="0" w:color="auto"/>
                    <w:bottom w:val="single" w:sz="4" w:space="0" w:color="auto"/>
                  </w:tcBorders>
                  <w:vAlign w:val="center"/>
                </w:tcPr>
                <w:p w14:paraId="3A984F65" w14:textId="77777777" w:rsidR="00DC1257" w:rsidRDefault="007579A1">
                  <w:pPr>
                    <w:rPr>
                      <w:color w:val="000000"/>
                    </w:rPr>
                  </w:pPr>
                  <w:r>
                    <w:rPr>
                      <w:rFonts w:hint="eastAsia"/>
                      <w:color w:val="000000"/>
                    </w:rPr>
                    <w:t>联系人表</w:t>
                  </w:r>
                </w:p>
              </w:tc>
            </w:tr>
            <w:tr w:rsidR="00DC1257" w14:paraId="1A35F538" w14:textId="77777777">
              <w:tc>
                <w:tcPr>
                  <w:tcW w:w="3350" w:type="dxa"/>
                  <w:tcBorders>
                    <w:top w:val="single" w:sz="4" w:space="0" w:color="auto"/>
                    <w:bottom w:val="single" w:sz="4" w:space="0" w:color="auto"/>
                  </w:tcBorders>
                  <w:vAlign w:val="center"/>
                </w:tcPr>
                <w:p w14:paraId="015D5D6B" w14:textId="77777777" w:rsidR="00DC1257" w:rsidRDefault="007579A1">
                  <w:r>
                    <w:rPr>
                      <w:rFonts w:hint="eastAsia"/>
                    </w:rPr>
                    <w:t>联系人关系</w:t>
                  </w:r>
                  <w:r>
                    <w:rPr>
                      <w:rFonts w:hint="eastAsia"/>
                    </w:rPr>
                    <w:t>5</w:t>
                  </w:r>
                </w:p>
              </w:tc>
              <w:tc>
                <w:tcPr>
                  <w:tcW w:w="3261" w:type="dxa"/>
                  <w:tcBorders>
                    <w:top w:val="single" w:sz="4" w:space="0" w:color="auto"/>
                    <w:bottom w:val="single" w:sz="4" w:space="0" w:color="auto"/>
                  </w:tcBorders>
                  <w:vAlign w:val="center"/>
                </w:tcPr>
                <w:p w14:paraId="75D57D54" w14:textId="77777777" w:rsidR="00DC1257" w:rsidRDefault="007579A1">
                  <w:pPr>
                    <w:rPr>
                      <w:color w:val="000000"/>
                    </w:rPr>
                  </w:pPr>
                  <w:r>
                    <w:rPr>
                      <w:rFonts w:hint="eastAsia"/>
                      <w:color w:val="000000"/>
                    </w:rPr>
                    <w:t>联系人表</w:t>
                  </w:r>
                </w:p>
              </w:tc>
            </w:tr>
            <w:tr w:rsidR="00DC1257" w14:paraId="6DEB5041" w14:textId="77777777">
              <w:tc>
                <w:tcPr>
                  <w:tcW w:w="3350" w:type="dxa"/>
                  <w:tcBorders>
                    <w:top w:val="single" w:sz="4" w:space="0" w:color="auto"/>
                    <w:bottom w:val="single" w:sz="4" w:space="0" w:color="auto"/>
                  </w:tcBorders>
                  <w:vAlign w:val="center"/>
                </w:tcPr>
                <w:p w14:paraId="230D1B38" w14:textId="77777777" w:rsidR="00DC1257" w:rsidRDefault="007579A1">
                  <w:pPr>
                    <w:rPr>
                      <w:color w:val="FF0000"/>
                    </w:rPr>
                  </w:pPr>
                  <w:r>
                    <w:rPr>
                      <w:rFonts w:hint="eastAsia"/>
                      <w:color w:val="FF0000"/>
                    </w:rPr>
                    <w:t>联系人姓名</w:t>
                  </w:r>
                  <w:r>
                    <w:rPr>
                      <w:rFonts w:hint="eastAsia"/>
                      <w:color w:val="FF0000"/>
                    </w:rPr>
                    <w:t>6</w:t>
                  </w:r>
                </w:p>
              </w:tc>
              <w:tc>
                <w:tcPr>
                  <w:tcW w:w="3261" w:type="dxa"/>
                  <w:tcBorders>
                    <w:top w:val="single" w:sz="4" w:space="0" w:color="auto"/>
                    <w:bottom w:val="single" w:sz="4" w:space="0" w:color="auto"/>
                  </w:tcBorders>
                  <w:vAlign w:val="center"/>
                </w:tcPr>
                <w:p w14:paraId="48D9FDD2" w14:textId="77777777" w:rsidR="00DC1257" w:rsidRDefault="007579A1">
                  <w:pPr>
                    <w:rPr>
                      <w:color w:val="000000"/>
                    </w:rPr>
                  </w:pPr>
                  <w:r>
                    <w:rPr>
                      <w:rFonts w:hint="eastAsia"/>
                      <w:color w:val="000000"/>
                    </w:rPr>
                    <w:t>联系人表</w:t>
                  </w:r>
                </w:p>
              </w:tc>
            </w:tr>
            <w:tr w:rsidR="00DC1257" w14:paraId="2C3A8480" w14:textId="77777777">
              <w:tc>
                <w:tcPr>
                  <w:tcW w:w="3350" w:type="dxa"/>
                  <w:tcBorders>
                    <w:top w:val="single" w:sz="4" w:space="0" w:color="auto"/>
                    <w:bottom w:val="single" w:sz="4" w:space="0" w:color="auto"/>
                  </w:tcBorders>
                  <w:vAlign w:val="center"/>
                </w:tcPr>
                <w:p w14:paraId="7772CE30" w14:textId="77777777" w:rsidR="00DC1257" w:rsidRDefault="007579A1">
                  <w:pPr>
                    <w:rPr>
                      <w:color w:val="FF0000"/>
                    </w:rPr>
                  </w:pPr>
                  <w:r>
                    <w:rPr>
                      <w:rFonts w:hint="eastAsia"/>
                      <w:color w:val="FF0000"/>
                    </w:rPr>
                    <w:t>联系人手机</w:t>
                  </w:r>
                  <w:r>
                    <w:rPr>
                      <w:rFonts w:hint="eastAsia"/>
                      <w:color w:val="FF0000"/>
                    </w:rPr>
                    <w:t>6</w:t>
                  </w:r>
                </w:p>
              </w:tc>
              <w:tc>
                <w:tcPr>
                  <w:tcW w:w="3261" w:type="dxa"/>
                  <w:tcBorders>
                    <w:top w:val="single" w:sz="4" w:space="0" w:color="auto"/>
                    <w:bottom w:val="single" w:sz="4" w:space="0" w:color="auto"/>
                  </w:tcBorders>
                  <w:vAlign w:val="center"/>
                </w:tcPr>
                <w:p w14:paraId="0A5CFBF4" w14:textId="77777777" w:rsidR="00DC1257" w:rsidRDefault="007579A1">
                  <w:pPr>
                    <w:rPr>
                      <w:color w:val="000000"/>
                    </w:rPr>
                  </w:pPr>
                  <w:r>
                    <w:rPr>
                      <w:rFonts w:hint="eastAsia"/>
                      <w:color w:val="000000"/>
                    </w:rPr>
                    <w:t>联系人表</w:t>
                  </w:r>
                </w:p>
              </w:tc>
            </w:tr>
            <w:tr w:rsidR="00DC1257" w14:paraId="24239A3B" w14:textId="77777777">
              <w:tc>
                <w:tcPr>
                  <w:tcW w:w="3350" w:type="dxa"/>
                  <w:tcBorders>
                    <w:top w:val="single" w:sz="4" w:space="0" w:color="auto"/>
                    <w:bottom w:val="single" w:sz="4" w:space="0" w:color="auto"/>
                  </w:tcBorders>
                  <w:vAlign w:val="center"/>
                </w:tcPr>
                <w:p w14:paraId="5BF9F991" w14:textId="77777777" w:rsidR="00DC1257" w:rsidRDefault="007579A1">
                  <w:pPr>
                    <w:rPr>
                      <w:color w:val="FF0000"/>
                    </w:rPr>
                  </w:pPr>
                  <w:r>
                    <w:rPr>
                      <w:rFonts w:hint="eastAsia"/>
                      <w:color w:val="FF0000"/>
                    </w:rPr>
                    <w:t>联系人关系</w:t>
                  </w:r>
                  <w:r>
                    <w:rPr>
                      <w:rFonts w:hint="eastAsia"/>
                      <w:color w:val="FF0000"/>
                    </w:rPr>
                    <w:t>6</w:t>
                  </w:r>
                </w:p>
              </w:tc>
              <w:tc>
                <w:tcPr>
                  <w:tcW w:w="3261" w:type="dxa"/>
                  <w:tcBorders>
                    <w:top w:val="single" w:sz="4" w:space="0" w:color="auto"/>
                    <w:bottom w:val="single" w:sz="4" w:space="0" w:color="auto"/>
                  </w:tcBorders>
                  <w:vAlign w:val="center"/>
                </w:tcPr>
                <w:p w14:paraId="1FE80C11" w14:textId="77777777" w:rsidR="00DC1257" w:rsidRDefault="007579A1">
                  <w:pPr>
                    <w:rPr>
                      <w:color w:val="000000"/>
                    </w:rPr>
                  </w:pPr>
                  <w:r>
                    <w:rPr>
                      <w:rFonts w:hint="eastAsia"/>
                      <w:color w:val="000000"/>
                    </w:rPr>
                    <w:t>联系人表</w:t>
                  </w:r>
                </w:p>
              </w:tc>
            </w:tr>
            <w:tr w:rsidR="00DC1257" w14:paraId="3C74CA03" w14:textId="77777777">
              <w:tc>
                <w:tcPr>
                  <w:tcW w:w="3350" w:type="dxa"/>
                  <w:tcBorders>
                    <w:top w:val="single" w:sz="4" w:space="0" w:color="auto"/>
                    <w:bottom w:val="single" w:sz="4" w:space="0" w:color="auto"/>
                  </w:tcBorders>
                  <w:vAlign w:val="center"/>
                </w:tcPr>
                <w:p w14:paraId="04E089CD" w14:textId="77777777" w:rsidR="00DC1257" w:rsidRDefault="007579A1">
                  <w:r>
                    <w:rPr>
                      <w:rFonts w:hint="eastAsia"/>
                    </w:rPr>
                    <w:t>开户行名称</w:t>
                  </w:r>
                </w:p>
              </w:tc>
              <w:tc>
                <w:tcPr>
                  <w:tcW w:w="3261" w:type="dxa"/>
                  <w:tcBorders>
                    <w:top w:val="single" w:sz="4" w:space="0" w:color="auto"/>
                    <w:bottom w:val="single" w:sz="4" w:space="0" w:color="auto"/>
                  </w:tcBorders>
                  <w:vAlign w:val="center"/>
                </w:tcPr>
                <w:p w14:paraId="35133213" w14:textId="77777777" w:rsidR="00DC1257" w:rsidRDefault="007579A1">
                  <w:pPr>
                    <w:rPr>
                      <w:color w:val="000000"/>
                    </w:rPr>
                  </w:pPr>
                  <w:r>
                    <w:rPr>
                      <w:rFonts w:hint="eastAsia"/>
                      <w:color w:val="000000"/>
                    </w:rPr>
                    <w:t>账户表</w:t>
                  </w:r>
                </w:p>
              </w:tc>
            </w:tr>
            <w:tr w:rsidR="00DC1257" w14:paraId="70FDA89E" w14:textId="77777777">
              <w:tc>
                <w:tcPr>
                  <w:tcW w:w="3350" w:type="dxa"/>
                  <w:tcBorders>
                    <w:top w:val="single" w:sz="4" w:space="0" w:color="auto"/>
                    <w:bottom w:val="single" w:sz="4" w:space="0" w:color="auto"/>
                  </w:tcBorders>
                  <w:vAlign w:val="center"/>
                </w:tcPr>
                <w:p w14:paraId="67769706" w14:textId="77777777" w:rsidR="00DC1257" w:rsidRDefault="007579A1">
                  <w:r>
                    <w:rPr>
                      <w:rFonts w:hint="eastAsia"/>
                    </w:rPr>
                    <w:t>银行卡号</w:t>
                  </w:r>
                </w:p>
              </w:tc>
              <w:tc>
                <w:tcPr>
                  <w:tcW w:w="3261" w:type="dxa"/>
                  <w:tcBorders>
                    <w:top w:val="single" w:sz="4" w:space="0" w:color="auto"/>
                    <w:bottom w:val="single" w:sz="4" w:space="0" w:color="auto"/>
                  </w:tcBorders>
                  <w:vAlign w:val="center"/>
                </w:tcPr>
                <w:p w14:paraId="4B8CBB63" w14:textId="77777777" w:rsidR="00DC1257" w:rsidRDefault="007579A1">
                  <w:pPr>
                    <w:rPr>
                      <w:color w:val="000000"/>
                    </w:rPr>
                  </w:pPr>
                  <w:r>
                    <w:rPr>
                      <w:rFonts w:hint="eastAsia"/>
                      <w:color w:val="000000"/>
                    </w:rPr>
                    <w:t>账户表</w:t>
                  </w:r>
                </w:p>
              </w:tc>
            </w:tr>
            <w:tr w:rsidR="00DC1257" w14:paraId="6B0C300E" w14:textId="77777777">
              <w:tc>
                <w:tcPr>
                  <w:tcW w:w="3350" w:type="dxa"/>
                  <w:tcBorders>
                    <w:top w:val="single" w:sz="4" w:space="0" w:color="auto"/>
                    <w:bottom w:val="single" w:sz="4" w:space="0" w:color="auto"/>
                  </w:tcBorders>
                  <w:vAlign w:val="center"/>
                </w:tcPr>
                <w:p w14:paraId="4E3AA591" w14:textId="77777777" w:rsidR="00DC1257" w:rsidRDefault="007579A1">
                  <w:r>
                    <w:rPr>
                      <w:rFonts w:hint="eastAsia"/>
                    </w:rPr>
                    <w:t>账户姓名</w:t>
                  </w:r>
                </w:p>
              </w:tc>
              <w:tc>
                <w:tcPr>
                  <w:tcW w:w="3261" w:type="dxa"/>
                  <w:tcBorders>
                    <w:top w:val="single" w:sz="4" w:space="0" w:color="auto"/>
                    <w:bottom w:val="single" w:sz="4" w:space="0" w:color="auto"/>
                  </w:tcBorders>
                  <w:vAlign w:val="center"/>
                </w:tcPr>
                <w:p w14:paraId="3AEE825E" w14:textId="77777777" w:rsidR="00DC1257" w:rsidRDefault="007579A1">
                  <w:pPr>
                    <w:rPr>
                      <w:color w:val="000000"/>
                    </w:rPr>
                  </w:pPr>
                  <w:r>
                    <w:rPr>
                      <w:rFonts w:hint="eastAsia"/>
                      <w:color w:val="000000"/>
                    </w:rPr>
                    <w:t>账户表</w:t>
                  </w:r>
                </w:p>
              </w:tc>
            </w:tr>
            <w:tr w:rsidR="00DC1257" w14:paraId="70E6F5D5" w14:textId="77777777">
              <w:tc>
                <w:tcPr>
                  <w:tcW w:w="3350" w:type="dxa"/>
                  <w:tcBorders>
                    <w:top w:val="single" w:sz="4" w:space="0" w:color="auto"/>
                    <w:bottom w:val="single" w:sz="4" w:space="0" w:color="auto"/>
                  </w:tcBorders>
                  <w:vAlign w:val="center"/>
                </w:tcPr>
                <w:p w14:paraId="4D9C761B" w14:textId="77777777" w:rsidR="00DC1257" w:rsidRDefault="007579A1">
                  <w:r>
                    <w:rPr>
                      <w:rFonts w:hint="eastAsia"/>
                    </w:rPr>
                    <w:t>逾期天数</w:t>
                  </w:r>
                </w:p>
              </w:tc>
              <w:tc>
                <w:tcPr>
                  <w:tcW w:w="3261" w:type="dxa"/>
                  <w:tcBorders>
                    <w:top w:val="single" w:sz="4" w:space="0" w:color="auto"/>
                    <w:bottom w:val="single" w:sz="4" w:space="0" w:color="auto"/>
                  </w:tcBorders>
                  <w:vAlign w:val="center"/>
                </w:tcPr>
                <w:p w14:paraId="066BCEBE" w14:textId="77777777" w:rsidR="00DC1257" w:rsidRDefault="007579A1">
                  <w:pPr>
                    <w:rPr>
                      <w:color w:val="000000"/>
                    </w:rPr>
                  </w:pPr>
                  <w:r>
                    <w:rPr>
                      <w:rFonts w:hint="eastAsia"/>
                      <w:color w:val="000000"/>
                    </w:rPr>
                    <w:t>账户表</w:t>
                  </w:r>
                </w:p>
              </w:tc>
            </w:tr>
            <w:tr w:rsidR="00DC1257" w14:paraId="66C635B4" w14:textId="77777777">
              <w:tc>
                <w:tcPr>
                  <w:tcW w:w="3350" w:type="dxa"/>
                  <w:tcBorders>
                    <w:top w:val="single" w:sz="4" w:space="0" w:color="auto"/>
                    <w:bottom w:val="single" w:sz="4" w:space="0" w:color="auto"/>
                  </w:tcBorders>
                  <w:vAlign w:val="center"/>
                </w:tcPr>
                <w:p w14:paraId="6771F007" w14:textId="77777777" w:rsidR="00DC1257" w:rsidRDefault="007579A1">
                  <w:r>
                    <w:rPr>
                      <w:rFonts w:hint="eastAsia"/>
                    </w:rPr>
                    <w:t>申请状态</w:t>
                  </w:r>
                </w:p>
              </w:tc>
              <w:tc>
                <w:tcPr>
                  <w:tcW w:w="3261" w:type="dxa"/>
                  <w:tcBorders>
                    <w:top w:val="single" w:sz="4" w:space="0" w:color="auto"/>
                    <w:bottom w:val="single" w:sz="4" w:space="0" w:color="auto"/>
                  </w:tcBorders>
                  <w:vAlign w:val="center"/>
                </w:tcPr>
                <w:p w14:paraId="19121BEE" w14:textId="77777777" w:rsidR="00DC1257" w:rsidRDefault="007579A1">
                  <w:pPr>
                    <w:rPr>
                      <w:color w:val="000000"/>
                    </w:rPr>
                  </w:pPr>
                  <w:r>
                    <w:rPr>
                      <w:rFonts w:hint="eastAsia"/>
                      <w:color w:val="000000"/>
                    </w:rPr>
                    <w:t>账户表</w:t>
                  </w:r>
                </w:p>
              </w:tc>
            </w:tr>
            <w:tr w:rsidR="00DC1257" w14:paraId="76D84402" w14:textId="77777777">
              <w:tc>
                <w:tcPr>
                  <w:tcW w:w="3350" w:type="dxa"/>
                  <w:tcBorders>
                    <w:top w:val="single" w:sz="4" w:space="0" w:color="auto"/>
                    <w:bottom w:val="single" w:sz="4" w:space="0" w:color="auto"/>
                  </w:tcBorders>
                  <w:vAlign w:val="center"/>
                </w:tcPr>
                <w:p w14:paraId="5D0715BA" w14:textId="77777777" w:rsidR="00DC1257" w:rsidRDefault="007579A1">
                  <w:r>
                    <w:rPr>
                      <w:rFonts w:hint="eastAsia"/>
                    </w:rPr>
                    <w:lastRenderedPageBreak/>
                    <w:t>逾期本金</w:t>
                  </w:r>
                </w:p>
              </w:tc>
              <w:tc>
                <w:tcPr>
                  <w:tcW w:w="3261" w:type="dxa"/>
                  <w:tcBorders>
                    <w:top w:val="single" w:sz="4" w:space="0" w:color="auto"/>
                    <w:bottom w:val="single" w:sz="4" w:space="0" w:color="auto"/>
                  </w:tcBorders>
                  <w:vAlign w:val="center"/>
                </w:tcPr>
                <w:p w14:paraId="73D96A84" w14:textId="77777777" w:rsidR="00DC1257" w:rsidRDefault="007579A1">
                  <w:pPr>
                    <w:rPr>
                      <w:color w:val="000000"/>
                    </w:rPr>
                  </w:pPr>
                  <w:r>
                    <w:rPr>
                      <w:rFonts w:hint="eastAsia"/>
                      <w:color w:val="000000"/>
                    </w:rPr>
                    <w:t>账户表</w:t>
                  </w:r>
                </w:p>
              </w:tc>
            </w:tr>
            <w:tr w:rsidR="00DC1257" w14:paraId="01258785" w14:textId="77777777">
              <w:tc>
                <w:tcPr>
                  <w:tcW w:w="3350" w:type="dxa"/>
                  <w:tcBorders>
                    <w:top w:val="single" w:sz="4" w:space="0" w:color="auto"/>
                    <w:bottom w:val="single" w:sz="4" w:space="0" w:color="auto"/>
                  </w:tcBorders>
                  <w:vAlign w:val="center"/>
                </w:tcPr>
                <w:p w14:paraId="61B5FCE2" w14:textId="77777777" w:rsidR="00DC1257" w:rsidRDefault="007579A1">
                  <w:r>
                    <w:rPr>
                      <w:rFonts w:hint="eastAsia"/>
                    </w:rPr>
                    <w:t>逾期利息</w:t>
                  </w:r>
                </w:p>
              </w:tc>
              <w:tc>
                <w:tcPr>
                  <w:tcW w:w="3261" w:type="dxa"/>
                  <w:tcBorders>
                    <w:top w:val="single" w:sz="4" w:space="0" w:color="auto"/>
                    <w:bottom w:val="single" w:sz="4" w:space="0" w:color="auto"/>
                  </w:tcBorders>
                  <w:vAlign w:val="center"/>
                </w:tcPr>
                <w:p w14:paraId="1DB34332" w14:textId="77777777" w:rsidR="00DC1257" w:rsidRDefault="007579A1">
                  <w:pPr>
                    <w:rPr>
                      <w:color w:val="000000"/>
                    </w:rPr>
                  </w:pPr>
                  <w:r>
                    <w:rPr>
                      <w:rFonts w:hint="eastAsia"/>
                      <w:color w:val="000000"/>
                    </w:rPr>
                    <w:t>账户表</w:t>
                  </w:r>
                </w:p>
              </w:tc>
            </w:tr>
            <w:tr w:rsidR="00DC1257" w14:paraId="4C5C5F43" w14:textId="77777777">
              <w:tc>
                <w:tcPr>
                  <w:tcW w:w="3350" w:type="dxa"/>
                  <w:tcBorders>
                    <w:top w:val="single" w:sz="4" w:space="0" w:color="auto"/>
                    <w:bottom w:val="single" w:sz="4" w:space="0" w:color="auto"/>
                  </w:tcBorders>
                  <w:vAlign w:val="center"/>
                </w:tcPr>
                <w:p w14:paraId="17CCAF31" w14:textId="77777777" w:rsidR="00DC1257" w:rsidRDefault="007579A1">
                  <w:r>
                    <w:rPr>
                      <w:rFonts w:hint="eastAsia"/>
                    </w:rPr>
                    <w:t>逾期服务费</w:t>
                  </w:r>
                </w:p>
              </w:tc>
              <w:tc>
                <w:tcPr>
                  <w:tcW w:w="3261" w:type="dxa"/>
                  <w:tcBorders>
                    <w:top w:val="single" w:sz="4" w:space="0" w:color="auto"/>
                    <w:bottom w:val="single" w:sz="4" w:space="0" w:color="auto"/>
                  </w:tcBorders>
                  <w:vAlign w:val="center"/>
                </w:tcPr>
                <w:p w14:paraId="2269B548" w14:textId="77777777" w:rsidR="00DC1257" w:rsidRDefault="007579A1">
                  <w:pPr>
                    <w:rPr>
                      <w:color w:val="000000"/>
                    </w:rPr>
                  </w:pPr>
                  <w:r>
                    <w:rPr>
                      <w:rFonts w:hint="eastAsia"/>
                      <w:color w:val="000000"/>
                    </w:rPr>
                    <w:t>账户表</w:t>
                  </w:r>
                </w:p>
              </w:tc>
            </w:tr>
            <w:tr w:rsidR="00DC1257" w14:paraId="78C00521" w14:textId="77777777">
              <w:tc>
                <w:tcPr>
                  <w:tcW w:w="3350" w:type="dxa"/>
                  <w:tcBorders>
                    <w:top w:val="single" w:sz="4" w:space="0" w:color="auto"/>
                    <w:bottom w:val="single" w:sz="4" w:space="0" w:color="auto"/>
                  </w:tcBorders>
                  <w:vAlign w:val="center"/>
                </w:tcPr>
                <w:p w14:paraId="0EBF7635" w14:textId="77777777" w:rsidR="00DC1257" w:rsidRDefault="007579A1">
                  <w:r>
                    <w:rPr>
                      <w:rFonts w:hint="eastAsia"/>
                    </w:rPr>
                    <w:t>逾期总额</w:t>
                  </w:r>
                </w:p>
              </w:tc>
              <w:tc>
                <w:tcPr>
                  <w:tcW w:w="3261" w:type="dxa"/>
                  <w:tcBorders>
                    <w:top w:val="single" w:sz="4" w:space="0" w:color="auto"/>
                    <w:bottom w:val="single" w:sz="4" w:space="0" w:color="auto"/>
                  </w:tcBorders>
                  <w:vAlign w:val="center"/>
                </w:tcPr>
                <w:p w14:paraId="6226776A" w14:textId="77777777" w:rsidR="00DC1257" w:rsidRDefault="007579A1">
                  <w:pPr>
                    <w:rPr>
                      <w:color w:val="000000"/>
                    </w:rPr>
                  </w:pPr>
                  <w:r>
                    <w:rPr>
                      <w:rFonts w:hint="eastAsia"/>
                      <w:color w:val="000000"/>
                    </w:rPr>
                    <w:t>账户表</w:t>
                  </w:r>
                </w:p>
              </w:tc>
            </w:tr>
            <w:tr w:rsidR="00DC1257" w14:paraId="1464FD77" w14:textId="77777777">
              <w:tc>
                <w:tcPr>
                  <w:tcW w:w="3350" w:type="dxa"/>
                  <w:tcBorders>
                    <w:top w:val="single" w:sz="4" w:space="0" w:color="auto"/>
                    <w:bottom w:val="single" w:sz="4" w:space="0" w:color="auto"/>
                  </w:tcBorders>
                  <w:vAlign w:val="center"/>
                </w:tcPr>
                <w:p w14:paraId="7991CB34" w14:textId="77777777" w:rsidR="00DC1257" w:rsidRDefault="007579A1">
                  <w:proofErr w:type="gramStart"/>
                  <w:r>
                    <w:rPr>
                      <w:rFonts w:hint="eastAsia"/>
                    </w:rPr>
                    <w:t>欠款余额</w:t>
                  </w:r>
                  <w:proofErr w:type="gramEnd"/>
                </w:p>
              </w:tc>
              <w:tc>
                <w:tcPr>
                  <w:tcW w:w="3261" w:type="dxa"/>
                  <w:tcBorders>
                    <w:top w:val="single" w:sz="4" w:space="0" w:color="auto"/>
                    <w:bottom w:val="single" w:sz="4" w:space="0" w:color="auto"/>
                  </w:tcBorders>
                  <w:vAlign w:val="center"/>
                </w:tcPr>
                <w:p w14:paraId="692D92C8" w14:textId="77777777" w:rsidR="00DC1257" w:rsidRDefault="007579A1">
                  <w:pPr>
                    <w:rPr>
                      <w:color w:val="000000"/>
                    </w:rPr>
                  </w:pPr>
                  <w:r>
                    <w:rPr>
                      <w:rFonts w:hint="eastAsia"/>
                      <w:color w:val="000000"/>
                    </w:rPr>
                    <w:t>账户表</w:t>
                  </w:r>
                </w:p>
              </w:tc>
            </w:tr>
            <w:tr w:rsidR="00DC1257" w14:paraId="643F9B4C" w14:textId="77777777">
              <w:tc>
                <w:tcPr>
                  <w:tcW w:w="3350" w:type="dxa"/>
                  <w:tcBorders>
                    <w:top w:val="single" w:sz="4" w:space="0" w:color="auto"/>
                    <w:bottom w:val="single" w:sz="4" w:space="0" w:color="auto"/>
                  </w:tcBorders>
                  <w:vAlign w:val="center"/>
                </w:tcPr>
                <w:p w14:paraId="015C8CE9" w14:textId="77777777" w:rsidR="00DC1257" w:rsidRDefault="007579A1">
                  <w:r>
                    <w:rPr>
                      <w:rFonts w:hint="eastAsia"/>
                    </w:rPr>
                    <w:t>首次逾期期数</w:t>
                  </w:r>
                </w:p>
              </w:tc>
              <w:tc>
                <w:tcPr>
                  <w:tcW w:w="3261" w:type="dxa"/>
                  <w:tcBorders>
                    <w:top w:val="single" w:sz="4" w:space="0" w:color="auto"/>
                    <w:bottom w:val="single" w:sz="4" w:space="0" w:color="auto"/>
                  </w:tcBorders>
                  <w:vAlign w:val="center"/>
                </w:tcPr>
                <w:p w14:paraId="56966F7B" w14:textId="77777777" w:rsidR="00DC1257" w:rsidRDefault="007579A1">
                  <w:pPr>
                    <w:rPr>
                      <w:color w:val="000000"/>
                    </w:rPr>
                  </w:pPr>
                  <w:r>
                    <w:rPr>
                      <w:rFonts w:hint="eastAsia"/>
                      <w:color w:val="000000"/>
                    </w:rPr>
                    <w:t>账户表</w:t>
                  </w:r>
                </w:p>
              </w:tc>
            </w:tr>
            <w:tr w:rsidR="00DC1257" w14:paraId="528E4DF4" w14:textId="77777777">
              <w:tc>
                <w:tcPr>
                  <w:tcW w:w="3350" w:type="dxa"/>
                  <w:tcBorders>
                    <w:top w:val="single" w:sz="4" w:space="0" w:color="auto"/>
                    <w:bottom w:val="single" w:sz="4" w:space="0" w:color="auto"/>
                  </w:tcBorders>
                  <w:vAlign w:val="center"/>
                </w:tcPr>
                <w:p w14:paraId="7735A133" w14:textId="77777777" w:rsidR="00DC1257" w:rsidRDefault="007579A1">
                  <w:r>
                    <w:rPr>
                      <w:rFonts w:hint="eastAsia"/>
                    </w:rPr>
                    <w:t>用户信誉</w:t>
                  </w:r>
                </w:p>
              </w:tc>
              <w:tc>
                <w:tcPr>
                  <w:tcW w:w="3261" w:type="dxa"/>
                  <w:tcBorders>
                    <w:top w:val="single" w:sz="4" w:space="0" w:color="auto"/>
                    <w:bottom w:val="single" w:sz="4" w:space="0" w:color="auto"/>
                  </w:tcBorders>
                  <w:vAlign w:val="center"/>
                </w:tcPr>
                <w:p w14:paraId="5F7625A0" w14:textId="77777777" w:rsidR="00DC1257" w:rsidRDefault="007579A1">
                  <w:pPr>
                    <w:pStyle w:val="a4"/>
                    <w:rPr>
                      <w:color w:val="000000"/>
                    </w:rPr>
                  </w:pPr>
                  <w:r>
                    <w:rPr>
                      <w:rFonts w:hint="eastAsia"/>
                    </w:rPr>
                    <w:t>无数据来源，空</w:t>
                  </w:r>
                </w:p>
              </w:tc>
            </w:tr>
            <w:tr w:rsidR="00DC1257" w14:paraId="103024C2" w14:textId="77777777">
              <w:tc>
                <w:tcPr>
                  <w:tcW w:w="3350" w:type="dxa"/>
                  <w:tcBorders>
                    <w:top w:val="single" w:sz="4" w:space="0" w:color="auto"/>
                    <w:bottom w:val="single" w:sz="4" w:space="0" w:color="auto"/>
                  </w:tcBorders>
                  <w:vAlign w:val="center"/>
                </w:tcPr>
                <w:p w14:paraId="385179E2" w14:textId="77777777" w:rsidR="00DC1257" w:rsidRDefault="007579A1">
                  <w:r>
                    <w:rPr>
                      <w:rFonts w:hint="eastAsia"/>
                    </w:rPr>
                    <w:t>账户类型</w:t>
                  </w:r>
                </w:p>
              </w:tc>
              <w:tc>
                <w:tcPr>
                  <w:tcW w:w="3261" w:type="dxa"/>
                  <w:tcBorders>
                    <w:top w:val="single" w:sz="4" w:space="0" w:color="auto"/>
                    <w:bottom w:val="single" w:sz="4" w:space="0" w:color="auto"/>
                  </w:tcBorders>
                  <w:vAlign w:val="center"/>
                </w:tcPr>
                <w:p w14:paraId="28BDB0B0" w14:textId="77777777" w:rsidR="00DC1257" w:rsidRDefault="007579A1">
                  <w:pPr>
                    <w:rPr>
                      <w:color w:val="000000"/>
                    </w:rPr>
                  </w:pPr>
                  <w:r>
                    <w:rPr>
                      <w:rFonts w:hint="eastAsia"/>
                      <w:color w:val="000000"/>
                    </w:rPr>
                    <w:t>账户表</w:t>
                  </w:r>
                </w:p>
              </w:tc>
            </w:tr>
            <w:tr w:rsidR="00DC1257" w14:paraId="2DCD86E7" w14:textId="77777777">
              <w:tc>
                <w:tcPr>
                  <w:tcW w:w="3350" w:type="dxa"/>
                  <w:tcBorders>
                    <w:top w:val="single" w:sz="4" w:space="0" w:color="auto"/>
                    <w:bottom w:val="single" w:sz="4" w:space="0" w:color="auto"/>
                  </w:tcBorders>
                  <w:vAlign w:val="center"/>
                </w:tcPr>
                <w:p w14:paraId="21FEF1A2" w14:textId="77777777" w:rsidR="00DC1257" w:rsidRDefault="007579A1">
                  <w:r>
                    <w:rPr>
                      <w:rFonts w:hint="eastAsia"/>
                    </w:rPr>
                    <w:t>退</w:t>
                  </w:r>
                  <w:proofErr w:type="gramStart"/>
                  <w:r>
                    <w:rPr>
                      <w:rFonts w:hint="eastAsia"/>
                    </w:rPr>
                    <w:t>案申请</w:t>
                  </w:r>
                  <w:proofErr w:type="gramEnd"/>
                </w:p>
              </w:tc>
              <w:tc>
                <w:tcPr>
                  <w:tcW w:w="3261" w:type="dxa"/>
                  <w:tcBorders>
                    <w:top w:val="single" w:sz="4" w:space="0" w:color="auto"/>
                    <w:bottom w:val="single" w:sz="4" w:space="0" w:color="auto"/>
                  </w:tcBorders>
                  <w:vAlign w:val="center"/>
                </w:tcPr>
                <w:p w14:paraId="4C888E72" w14:textId="77777777" w:rsidR="00DC1257" w:rsidRDefault="007579A1">
                  <w:pPr>
                    <w:rPr>
                      <w:color w:val="000000"/>
                    </w:rPr>
                  </w:pPr>
                  <w:r>
                    <w:rPr>
                      <w:rFonts w:hint="eastAsia"/>
                    </w:rPr>
                    <w:t>无数据来源，空</w:t>
                  </w:r>
                </w:p>
              </w:tc>
            </w:tr>
            <w:tr w:rsidR="00DC1257" w14:paraId="746D8254" w14:textId="77777777">
              <w:tc>
                <w:tcPr>
                  <w:tcW w:w="3350" w:type="dxa"/>
                  <w:tcBorders>
                    <w:top w:val="single" w:sz="4" w:space="0" w:color="auto"/>
                    <w:bottom w:val="single" w:sz="4" w:space="0" w:color="auto"/>
                  </w:tcBorders>
                  <w:vAlign w:val="center"/>
                </w:tcPr>
                <w:p w14:paraId="40BD1D71" w14:textId="77777777" w:rsidR="00DC1257" w:rsidRDefault="007579A1">
                  <w:r>
                    <w:rPr>
                      <w:rFonts w:hint="eastAsia"/>
                    </w:rPr>
                    <w:t>退案时间</w:t>
                  </w:r>
                </w:p>
              </w:tc>
              <w:tc>
                <w:tcPr>
                  <w:tcW w:w="3261" w:type="dxa"/>
                  <w:tcBorders>
                    <w:top w:val="single" w:sz="4" w:space="0" w:color="auto"/>
                    <w:bottom w:val="single" w:sz="4" w:space="0" w:color="auto"/>
                  </w:tcBorders>
                  <w:vAlign w:val="center"/>
                </w:tcPr>
                <w:p w14:paraId="321F4381" w14:textId="77777777" w:rsidR="00DC1257" w:rsidRDefault="007579A1">
                  <w:pPr>
                    <w:rPr>
                      <w:color w:val="000000"/>
                    </w:rPr>
                  </w:pPr>
                  <w:proofErr w:type="gramStart"/>
                  <w:r>
                    <w:rPr>
                      <w:rFonts w:hint="eastAsia"/>
                      <w:color w:val="000000"/>
                    </w:rPr>
                    <w:t>委案协议</w:t>
                  </w:r>
                  <w:proofErr w:type="gramEnd"/>
                  <w:r>
                    <w:rPr>
                      <w:rFonts w:hint="eastAsia"/>
                      <w:color w:val="000000"/>
                    </w:rPr>
                    <w:t>表</w:t>
                  </w:r>
                </w:p>
              </w:tc>
            </w:tr>
            <w:tr w:rsidR="00DC1257" w14:paraId="3BBA3EDD" w14:textId="77777777">
              <w:tc>
                <w:tcPr>
                  <w:tcW w:w="3350" w:type="dxa"/>
                  <w:tcBorders>
                    <w:top w:val="single" w:sz="4" w:space="0" w:color="auto"/>
                    <w:bottom w:val="single" w:sz="4" w:space="0" w:color="auto"/>
                  </w:tcBorders>
                  <w:vAlign w:val="center"/>
                </w:tcPr>
                <w:p w14:paraId="282DC1E2" w14:textId="77777777" w:rsidR="00DC1257" w:rsidRDefault="007579A1">
                  <w:r>
                    <w:rPr>
                      <w:rFonts w:hint="eastAsia"/>
                    </w:rPr>
                    <w:t>催收方案</w:t>
                  </w:r>
                </w:p>
              </w:tc>
              <w:tc>
                <w:tcPr>
                  <w:tcW w:w="3261" w:type="dxa"/>
                  <w:tcBorders>
                    <w:top w:val="single" w:sz="4" w:space="0" w:color="auto"/>
                    <w:bottom w:val="single" w:sz="4" w:space="0" w:color="auto"/>
                  </w:tcBorders>
                  <w:vAlign w:val="center"/>
                </w:tcPr>
                <w:p w14:paraId="7E73CE32" w14:textId="77777777" w:rsidR="00DC1257" w:rsidRDefault="007579A1">
                  <w:pPr>
                    <w:rPr>
                      <w:color w:val="000000"/>
                    </w:rPr>
                  </w:pPr>
                  <w:r>
                    <w:rPr>
                      <w:rFonts w:hint="eastAsia"/>
                      <w:color w:val="000000"/>
                    </w:rPr>
                    <w:t>账户表</w:t>
                  </w:r>
                </w:p>
              </w:tc>
            </w:tr>
            <w:tr w:rsidR="00DC1257" w14:paraId="51A66764" w14:textId="77777777">
              <w:tc>
                <w:tcPr>
                  <w:tcW w:w="3350" w:type="dxa"/>
                  <w:tcBorders>
                    <w:top w:val="single" w:sz="4" w:space="0" w:color="auto"/>
                    <w:bottom w:val="single" w:sz="4" w:space="0" w:color="auto"/>
                  </w:tcBorders>
                  <w:vAlign w:val="center"/>
                </w:tcPr>
                <w:p w14:paraId="730A70EF" w14:textId="77777777" w:rsidR="00DC1257" w:rsidRDefault="007579A1">
                  <w:r>
                    <w:rPr>
                      <w:rFonts w:hint="eastAsia"/>
                    </w:rPr>
                    <w:t>催收归属</w:t>
                  </w:r>
                </w:p>
              </w:tc>
              <w:tc>
                <w:tcPr>
                  <w:tcW w:w="3261" w:type="dxa"/>
                  <w:tcBorders>
                    <w:top w:val="single" w:sz="4" w:space="0" w:color="auto"/>
                    <w:bottom w:val="single" w:sz="4" w:space="0" w:color="auto"/>
                  </w:tcBorders>
                  <w:vAlign w:val="center"/>
                </w:tcPr>
                <w:p w14:paraId="729B7A0E" w14:textId="77777777" w:rsidR="00DC1257" w:rsidRDefault="007579A1">
                  <w:pPr>
                    <w:rPr>
                      <w:color w:val="000000"/>
                    </w:rPr>
                  </w:pPr>
                  <w:r>
                    <w:rPr>
                      <w:rFonts w:hint="eastAsia"/>
                      <w:color w:val="000000"/>
                    </w:rPr>
                    <w:t>账户表</w:t>
                  </w:r>
                </w:p>
              </w:tc>
            </w:tr>
            <w:tr w:rsidR="00DC1257" w14:paraId="1B03438B" w14:textId="77777777">
              <w:tc>
                <w:tcPr>
                  <w:tcW w:w="3350" w:type="dxa"/>
                  <w:tcBorders>
                    <w:top w:val="single" w:sz="4" w:space="0" w:color="auto"/>
                    <w:bottom w:val="single" w:sz="4" w:space="0" w:color="auto"/>
                  </w:tcBorders>
                  <w:vAlign w:val="center"/>
                </w:tcPr>
                <w:p w14:paraId="77D94E5A" w14:textId="77777777" w:rsidR="00DC1257" w:rsidRDefault="007579A1">
                  <w:r>
                    <w:rPr>
                      <w:rFonts w:hint="eastAsia"/>
                    </w:rPr>
                    <w:t>生成日期</w:t>
                  </w:r>
                </w:p>
              </w:tc>
              <w:tc>
                <w:tcPr>
                  <w:tcW w:w="3261" w:type="dxa"/>
                  <w:tcBorders>
                    <w:top w:val="single" w:sz="4" w:space="0" w:color="auto"/>
                    <w:bottom w:val="single" w:sz="4" w:space="0" w:color="auto"/>
                  </w:tcBorders>
                  <w:vAlign w:val="center"/>
                </w:tcPr>
                <w:p w14:paraId="669FC988" w14:textId="77777777" w:rsidR="00DC1257" w:rsidRDefault="007579A1">
                  <w:pPr>
                    <w:rPr>
                      <w:color w:val="000000"/>
                    </w:rPr>
                  </w:pPr>
                  <w:r>
                    <w:rPr>
                      <w:rFonts w:hint="eastAsia"/>
                      <w:color w:val="000000"/>
                    </w:rPr>
                    <w:t>当天日期</w:t>
                  </w:r>
                </w:p>
              </w:tc>
            </w:tr>
          </w:tbl>
          <w:p w14:paraId="6742FCDE" w14:textId="77777777" w:rsidR="00DC1257" w:rsidRDefault="00DC1257">
            <w:pPr>
              <w:rPr>
                <w:rFonts w:ascii="宋体" w:hAnsi="宋体"/>
                <w:sz w:val="20"/>
                <w:szCs w:val="20"/>
              </w:rPr>
            </w:pPr>
          </w:p>
        </w:tc>
      </w:tr>
      <w:tr w:rsidR="00DC1257" w14:paraId="5DF23336" w14:textId="77777777">
        <w:trPr>
          <w:trHeight w:val="225"/>
        </w:trPr>
        <w:tc>
          <w:tcPr>
            <w:tcW w:w="1985" w:type="dxa"/>
            <w:shd w:val="clear" w:color="auto" w:fill="D9D9D9"/>
          </w:tcPr>
          <w:p w14:paraId="60797DC0" w14:textId="77777777" w:rsidR="00DC1257" w:rsidRDefault="007579A1">
            <w:pPr>
              <w:spacing w:line="360" w:lineRule="atLeast"/>
              <w:rPr>
                <w:szCs w:val="21"/>
              </w:rPr>
            </w:pPr>
            <w:r>
              <w:rPr>
                <w:rFonts w:hint="eastAsia"/>
                <w:szCs w:val="21"/>
              </w:rPr>
              <w:lastRenderedPageBreak/>
              <w:t>参考画面</w:t>
            </w:r>
          </w:p>
        </w:tc>
        <w:tc>
          <w:tcPr>
            <w:tcW w:w="7087" w:type="dxa"/>
          </w:tcPr>
          <w:p w14:paraId="2FDA1F5E"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6F96405A" w14:textId="77777777">
        <w:trPr>
          <w:trHeight w:val="225"/>
        </w:trPr>
        <w:tc>
          <w:tcPr>
            <w:tcW w:w="1985" w:type="dxa"/>
            <w:shd w:val="clear" w:color="auto" w:fill="D9D9D9"/>
          </w:tcPr>
          <w:p w14:paraId="2FA38532" w14:textId="77777777" w:rsidR="00DC1257" w:rsidRDefault="007579A1">
            <w:pPr>
              <w:spacing w:line="360" w:lineRule="atLeast"/>
              <w:rPr>
                <w:szCs w:val="21"/>
              </w:rPr>
            </w:pPr>
            <w:r>
              <w:rPr>
                <w:rFonts w:hint="eastAsia"/>
                <w:szCs w:val="21"/>
              </w:rPr>
              <w:t>业务规则</w:t>
            </w:r>
          </w:p>
        </w:tc>
        <w:tc>
          <w:tcPr>
            <w:tcW w:w="7087" w:type="dxa"/>
          </w:tcPr>
          <w:p w14:paraId="2F399C31" w14:textId="77777777" w:rsidR="00DC1257" w:rsidRDefault="007579A1">
            <w:pPr>
              <w:numPr>
                <w:ilvl w:val="0"/>
                <w:numId w:val="124"/>
              </w:numPr>
              <w:rPr>
                <w:sz w:val="20"/>
                <w:szCs w:val="20"/>
              </w:rPr>
            </w:pPr>
            <w:r>
              <w:rPr>
                <w:rFonts w:hint="eastAsia"/>
                <w:sz w:val="20"/>
                <w:szCs w:val="20"/>
              </w:rPr>
              <w:t>数据范围为催收强度为</w:t>
            </w:r>
            <w:r>
              <w:rPr>
                <w:rFonts w:hint="eastAsia"/>
                <w:sz w:val="20"/>
                <w:szCs w:val="20"/>
              </w:rPr>
              <w:t>D</w:t>
            </w:r>
            <w:r>
              <w:rPr>
                <w:rFonts w:hint="eastAsia"/>
                <w:sz w:val="20"/>
                <w:szCs w:val="20"/>
              </w:rPr>
              <w:t>以上</w:t>
            </w:r>
            <w:r>
              <w:rPr>
                <w:rFonts w:hint="eastAsia"/>
                <w:sz w:val="20"/>
                <w:szCs w:val="20"/>
              </w:rPr>
              <w:t>(</w:t>
            </w:r>
            <w:r>
              <w:rPr>
                <w:rFonts w:hint="eastAsia"/>
                <w:sz w:val="20"/>
                <w:szCs w:val="20"/>
              </w:rPr>
              <w:t>含</w:t>
            </w:r>
            <w:r>
              <w:rPr>
                <w:rFonts w:hint="eastAsia"/>
                <w:sz w:val="20"/>
                <w:szCs w:val="20"/>
              </w:rPr>
              <w:t>D)</w:t>
            </w:r>
            <w:r>
              <w:rPr>
                <w:rFonts w:hint="eastAsia"/>
                <w:sz w:val="20"/>
                <w:szCs w:val="20"/>
              </w:rPr>
              <w:t>的案件</w:t>
            </w:r>
          </w:p>
          <w:p w14:paraId="5029D326" w14:textId="77777777" w:rsidR="00DC1257" w:rsidRDefault="007579A1">
            <w:pPr>
              <w:numPr>
                <w:ilvl w:val="0"/>
                <w:numId w:val="124"/>
              </w:numPr>
              <w:rPr>
                <w:sz w:val="20"/>
                <w:szCs w:val="20"/>
              </w:rPr>
            </w:pPr>
            <w:r>
              <w:rPr>
                <w:rFonts w:hint="eastAsia"/>
                <w:sz w:val="20"/>
                <w:szCs w:val="20"/>
              </w:rPr>
              <w:t>日始报表</w:t>
            </w:r>
          </w:p>
        </w:tc>
      </w:tr>
      <w:tr w:rsidR="00DC1257" w14:paraId="313C55E0" w14:textId="77777777">
        <w:trPr>
          <w:trHeight w:val="225"/>
        </w:trPr>
        <w:tc>
          <w:tcPr>
            <w:tcW w:w="1985" w:type="dxa"/>
            <w:shd w:val="clear" w:color="auto" w:fill="D9D9D9"/>
          </w:tcPr>
          <w:p w14:paraId="722FBDF2" w14:textId="77777777" w:rsidR="00DC1257" w:rsidRDefault="007579A1">
            <w:pPr>
              <w:spacing w:line="360" w:lineRule="atLeast"/>
              <w:rPr>
                <w:szCs w:val="21"/>
              </w:rPr>
            </w:pPr>
            <w:r>
              <w:rPr>
                <w:rFonts w:hint="eastAsia"/>
                <w:szCs w:val="21"/>
              </w:rPr>
              <w:t>备注</w:t>
            </w:r>
          </w:p>
        </w:tc>
        <w:tc>
          <w:tcPr>
            <w:tcW w:w="7087" w:type="dxa"/>
          </w:tcPr>
          <w:p w14:paraId="2C96D37E" w14:textId="77777777" w:rsidR="00DC1257" w:rsidRDefault="007579A1">
            <w:pPr>
              <w:widowControl/>
              <w:overflowPunct w:val="0"/>
              <w:autoSpaceDE w:val="0"/>
              <w:autoSpaceDN w:val="0"/>
              <w:adjustRightInd w:val="0"/>
              <w:spacing w:after="100" w:line="360" w:lineRule="atLeast"/>
              <w:textAlignment w:val="baseline"/>
            </w:pPr>
            <w:r>
              <w:rPr>
                <w:rFonts w:hint="eastAsia"/>
              </w:rPr>
              <w:t>无</w:t>
            </w:r>
          </w:p>
        </w:tc>
      </w:tr>
    </w:tbl>
    <w:p w14:paraId="72B748B1" w14:textId="77777777" w:rsidR="00DC1257" w:rsidRDefault="00DC1257"/>
    <w:p w14:paraId="7C6C91BA" w14:textId="77777777" w:rsidR="00DC1257" w:rsidRDefault="00DC1257"/>
    <w:p w14:paraId="6C1F8E45" w14:textId="77777777" w:rsidR="00DC1257" w:rsidRDefault="007579A1">
      <w:pPr>
        <w:pStyle w:val="1"/>
      </w:pPr>
      <w:bookmarkStart w:id="3602" w:name="_Toc12284"/>
      <w:r>
        <w:rPr>
          <w:rFonts w:hint="eastAsia"/>
        </w:rPr>
        <w:t>系统接口</w:t>
      </w:r>
      <w:bookmarkEnd w:id="3602"/>
    </w:p>
    <w:p w14:paraId="11A1D718" w14:textId="77777777" w:rsidR="00DC1257" w:rsidRDefault="007579A1">
      <w:pPr>
        <w:pStyle w:val="2"/>
      </w:pPr>
      <w:bookmarkStart w:id="3603" w:name="_Toc3237"/>
      <w:r>
        <w:rPr>
          <w:rFonts w:hint="eastAsia"/>
        </w:rPr>
        <w:t>发起代扣接口</w:t>
      </w:r>
      <w:bookmarkEnd w:id="3603"/>
    </w:p>
    <w:p w14:paraId="08C56819" w14:textId="16C26477" w:rsidR="00DC1257" w:rsidRDefault="007579A1">
      <w:r>
        <w:rPr>
          <w:rFonts w:hint="eastAsia"/>
        </w:rPr>
        <w:t>接口描述：催收员在案件上发起代扣，系统判断对案件下所有欠款产品发起代扣。</w:t>
      </w:r>
      <w:del w:id="3604" w:author="peng" w:date="2018-01-20T16:57:00Z">
        <w:r w:rsidDel="00F5463E">
          <w:rPr>
            <w:rFonts w:hint="eastAsia"/>
          </w:rPr>
          <w:delText>秦苍</w:delText>
        </w:r>
      </w:del>
      <w:r>
        <w:rPr>
          <w:rFonts w:hint="eastAsia"/>
        </w:rPr>
        <w:t>为三套接口，</w:t>
      </w:r>
      <w:r>
        <w:rPr>
          <w:rFonts w:hint="eastAsia"/>
        </w:rPr>
        <w:t>POS</w:t>
      </w:r>
      <w:r>
        <w:rPr>
          <w:rFonts w:hint="eastAsia"/>
        </w:rPr>
        <w:t>和</w:t>
      </w:r>
      <w:r>
        <w:rPr>
          <w:rFonts w:hint="eastAsia"/>
        </w:rPr>
        <w:t>CL</w:t>
      </w:r>
      <w:r>
        <w:rPr>
          <w:rFonts w:hint="eastAsia"/>
        </w:rPr>
        <w:t>可能为同一套，</w:t>
      </w:r>
      <w:r>
        <w:rPr>
          <w:rFonts w:hint="eastAsia"/>
        </w:rPr>
        <w:t>PDL</w:t>
      </w:r>
      <w:r>
        <w:rPr>
          <w:rFonts w:hint="eastAsia"/>
        </w:rPr>
        <w:t>为另一套。一期</w:t>
      </w:r>
      <w:del w:id="3605" w:author="peng" w:date="2018-04-08T16:25:00Z">
        <w:r w:rsidDel="00836030">
          <w:rPr>
            <w:rFonts w:hint="eastAsia"/>
          </w:rPr>
          <w:delText>华腾</w:delText>
        </w:r>
      </w:del>
      <w:ins w:id="3606" w:author="peng" w:date="2018-04-08T16:25:00Z">
        <w:r w:rsidR="00836030">
          <w:rPr>
            <w:rFonts w:hint="eastAsia"/>
          </w:rPr>
          <w:t>恒宇</w:t>
        </w:r>
      </w:ins>
      <w:r>
        <w:rPr>
          <w:rFonts w:hint="eastAsia"/>
        </w:rPr>
        <w:t>自行根据产品判断</w:t>
      </w:r>
      <w:proofErr w:type="gramStart"/>
      <w:r>
        <w:rPr>
          <w:rFonts w:hint="eastAsia"/>
        </w:rPr>
        <w:t>调用哪</w:t>
      </w:r>
      <w:proofErr w:type="gramEnd"/>
      <w:r>
        <w:rPr>
          <w:rFonts w:hint="eastAsia"/>
        </w:rPr>
        <w:t>一套接口。</w:t>
      </w:r>
    </w:p>
    <w:p w14:paraId="18373949" w14:textId="77777777" w:rsidR="00DC1257" w:rsidRDefault="007579A1">
      <w:r>
        <w:rPr>
          <w:rFonts w:hint="eastAsia"/>
        </w:rPr>
        <w:t>接口类型：实时接口</w:t>
      </w:r>
    </w:p>
    <w:p w14:paraId="199D73D3" w14:textId="77777777" w:rsidR="00DC1257" w:rsidRDefault="007579A1">
      <w:r>
        <w:rPr>
          <w:rFonts w:hint="eastAsia"/>
        </w:rPr>
        <w:t>服务方：</w:t>
      </w:r>
      <w:del w:id="3607" w:author="peng" w:date="2018-01-20T16:57:00Z">
        <w:r w:rsidDel="00F5463E">
          <w:rPr>
            <w:rFonts w:hint="eastAsia"/>
          </w:rPr>
          <w:delText>秦苍</w:delText>
        </w:r>
      </w:del>
    </w:p>
    <w:p w14:paraId="48711202" w14:textId="3A94E4A6" w:rsidR="00DC1257" w:rsidRDefault="007579A1">
      <w:r>
        <w:rPr>
          <w:rFonts w:hint="eastAsia"/>
        </w:rPr>
        <w:t>调用方：</w:t>
      </w:r>
      <w:del w:id="3608" w:author="peng" w:date="2018-04-08T16:25:00Z">
        <w:r w:rsidDel="00836030">
          <w:rPr>
            <w:rFonts w:hint="eastAsia"/>
          </w:rPr>
          <w:delText>华腾</w:delText>
        </w:r>
      </w:del>
      <w:ins w:id="3609" w:author="peng" w:date="2018-04-08T16:25:00Z">
        <w:r w:rsidR="00836030">
          <w:rPr>
            <w:rFonts w:hint="eastAsia"/>
          </w:rPr>
          <w:t>恒宇</w:t>
        </w:r>
      </w:ins>
    </w:p>
    <w:p w14:paraId="34CCC4F2" w14:textId="77777777" w:rsidR="00DC1257" w:rsidRDefault="007579A1">
      <w:r>
        <w:rPr>
          <w:rFonts w:hint="eastAsia"/>
        </w:rPr>
        <w:t>接口发送字段：</w:t>
      </w:r>
      <w:r>
        <w:rPr>
          <w:rFonts w:hint="eastAsia"/>
        </w:rPr>
        <w:t>USERID</w:t>
      </w:r>
      <w:r>
        <w:rPr>
          <w:rFonts w:hint="eastAsia"/>
        </w:rPr>
        <w:t>，</w:t>
      </w:r>
      <w:r>
        <w:rPr>
          <w:rFonts w:hint="eastAsia"/>
        </w:rPr>
        <w:t>APPID</w:t>
      </w:r>
      <w:r>
        <w:rPr>
          <w:rFonts w:hint="eastAsia"/>
        </w:rPr>
        <w:t>，产品类型</w:t>
      </w:r>
    </w:p>
    <w:p w14:paraId="2EAC592C" w14:textId="77777777" w:rsidR="00DC1257" w:rsidRDefault="007579A1">
      <w:r>
        <w:rPr>
          <w:rFonts w:hint="eastAsia"/>
        </w:rPr>
        <w:t>接口返回字段：处理结果（发起成功</w:t>
      </w:r>
      <w:r>
        <w:rPr>
          <w:rFonts w:hint="eastAsia"/>
        </w:rPr>
        <w:t>/</w:t>
      </w:r>
      <w:r>
        <w:rPr>
          <w:rFonts w:hint="eastAsia"/>
        </w:rPr>
        <w:t>失败</w:t>
      </w:r>
      <w:r>
        <w:rPr>
          <w:rFonts w:hint="eastAsia"/>
        </w:rPr>
        <w:t>/</w:t>
      </w:r>
      <w:r>
        <w:rPr>
          <w:rFonts w:hint="eastAsia"/>
        </w:rPr>
        <w:t>已发起</w:t>
      </w:r>
      <w:r>
        <w:rPr>
          <w:rFonts w:hint="eastAsia"/>
        </w:rPr>
        <w:t xml:space="preserve"> </w:t>
      </w:r>
      <w:r>
        <w:rPr>
          <w:rFonts w:hint="eastAsia"/>
        </w:rPr>
        <w:t>等）</w:t>
      </w:r>
    </w:p>
    <w:p w14:paraId="24E5BDFC" w14:textId="77777777" w:rsidR="00DC1257" w:rsidRDefault="007579A1">
      <w:pPr>
        <w:pStyle w:val="2"/>
      </w:pPr>
      <w:bookmarkStart w:id="3610" w:name="_Toc1450"/>
      <w:r>
        <w:rPr>
          <w:rFonts w:hint="eastAsia"/>
        </w:rPr>
        <w:t>返回代扣结果接口</w:t>
      </w:r>
      <w:bookmarkEnd w:id="3610"/>
    </w:p>
    <w:p w14:paraId="1CB62D96" w14:textId="2A7B12E8" w:rsidR="00DC1257" w:rsidRDefault="007579A1">
      <w:r>
        <w:rPr>
          <w:rFonts w:hint="eastAsia"/>
        </w:rPr>
        <w:t>接口描述：催收员查询之前发起的代扣结果，催收系统调用</w:t>
      </w:r>
      <w:del w:id="3611" w:author="peng" w:date="2018-01-20T16:57:00Z">
        <w:r w:rsidDel="00F5463E">
          <w:rPr>
            <w:rFonts w:hint="eastAsia"/>
          </w:rPr>
          <w:delText>秦苍</w:delText>
        </w:r>
      </w:del>
      <w:r>
        <w:rPr>
          <w:rFonts w:hint="eastAsia"/>
        </w:rPr>
        <w:t>接口查询。</w:t>
      </w:r>
      <w:del w:id="3612" w:author="peng" w:date="2018-01-20T16:57:00Z">
        <w:r w:rsidDel="00F5463E">
          <w:rPr>
            <w:rFonts w:hint="eastAsia"/>
          </w:rPr>
          <w:delText>秦苍</w:delText>
        </w:r>
      </w:del>
      <w:r>
        <w:rPr>
          <w:rFonts w:hint="eastAsia"/>
        </w:rPr>
        <w:t>为三套接口，</w:t>
      </w:r>
      <w:r>
        <w:rPr>
          <w:rFonts w:hint="eastAsia"/>
        </w:rPr>
        <w:t>POS</w:t>
      </w:r>
      <w:r>
        <w:rPr>
          <w:rFonts w:hint="eastAsia"/>
        </w:rPr>
        <w:t>和</w:t>
      </w:r>
      <w:r>
        <w:rPr>
          <w:rFonts w:hint="eastAsia"/>
        </w:rPr>
        <w:t>CL</w:t>
      </w:r>
      <w:r>
        <w:rPr>
          <w:rFonts w:hint="eastAsia"/>
        </w:rPr>
        <w:t>可能为同一套，</w:t>
      </w:r>
      <w:r>
        <w:rPr>
          <w:rFonts w:hint="eastAsia"/>
        </w:rPr>
        <w:t>PDL</w:t>
      </w:r>
      <w:r>
        <w:rPr>
          <w:rFonts w:hint="eastAsia"/>
        </w:rPr>
        <w:t>为另一套。一期</w:t>
      </w:r>
      <w:del w:id="3613" w:author="peng" w:date="2018-04-08T16:25:00Z">
        <w:r w:rsidDel="00836030">
          <w:rPr>
            <w:rFonts w:hint="eastAsia"/>
          </w:rPr>
          <w:delText>华腾</w:delText>
        </w:r>
      </w:del>
      <w:ins w:id="3614" w:author="peng" w:date="2018-04-08T16:25:00Z">
        <w:r w:rsidR="00836030">
          <w:rPr>
            <w:rFonts w:hint="eastAsia"/>
          </w:rPr>
          <w:t>恒宇</w:t>
        </w:r>
      </w:ins>
      <w:r>
        <w:rPr>
          <w:rFonts w:hint="eastAsia"/>
        </w:rPr>
        <w:t>自行根据产品判断</w:t>
      </w:r>
      <w:proofErr w:type="gramStart"/>
      <w:r>
        <w:rPr>
          <w:rFonts w:hint="eastAsia"/>
        </w:rPr>
        <w:t>调用哪</w:t>
      </w:r>
      <w:proofErr w:type="gramEnd"/>
      <w:r>
        <w:rPr>
          <w:rFonts w:hint="eastAsia"/>
        </w:rPr>
        <w:t>一套接口。</w:t>
      </w:r>
    </w:p>
    <w:p w14:paraId="13FFA072" w14:textId="77777777" w:rsidR="00DC1257" w:rsidRDefault="007579A1">
      <w:r>
        <w:rPr>
          <w:rFonts w:hint="eastAsia"/>
        </w:rPr>
        <w:t>接口类型：实时接口</w:t>
      </w:r>
    </w:p>
    <w:p w14:paraId="50BAFDCB" w14:textId="77777777" w:rsidR="00DC1257" w:rsidRDefault="007579A1">
      <w:r>
        <w:rPr>
          <w:rFonts w:hint="eastAsia"/>
        </w:rPr>
        <w:t>服务方：</w:t>
      </w:r>
      <w:del w:id="3615" w:author="peng" w:date="2018-01-20T16:57:00Z">
        <w:r w:rsidDel="00F5463E">
          <w:rPr>
            <w:rFonts w:hint="eastAsia"/>
          </w:rPr>
          <w:delText>秦苍</w:delText>
        </w:r>
      </w:del>
    </w:p>
    <w:p w14:paraId="30A7406B" w14:textId="4E912A25" w:rsidR="00DC1257" w:rsidRDefault="007579A1">
      <w:r>
        <w:rPr>
          <w:rFonts w:hint="eastAsia"/>
        </w:rPr>
        <w:t>调用方：</w:t>
      </w:r>
      <w:del w:id="3616" w:author="peng" w:date="2018-04-08T16:25:00Z">
        <w:r w:rsidDel="00836030">
          <w:rPr>
            <w:rFonts w:hint="eastAsia"/>
          </w:rPr>
          <w:delText>华腾</w:delText>
        </w:r>
      </w:del>
      <w:ins w:id="3617" w:author="peng" w:date="2018-04-08T16:25:00Z">
        <w:r w:rsidR="00836030">
          <w:rPr>
            <w:rFonts w:hint="eastAsia"/>
          </w:rPr>
          <w:t>恒宇</w:t>
        </w:r>
      </w:ins>
    </w:p>
    <w:p w14:paraId="1B5F2363" w14:textId="77777777" w:rsidR="00DC1257" w:rsidRDefault="007579A1">
      <w:r>
        <w:rPr>
          <w:rFonts w:hint="eastAsia"/>
        </w:rPr>
        <w:t>接口发送字段：</w:t>
      </w:r>
      <w:r>
        <w:rPr>
          <w:rFonts w:hint="eastAsia"/>
        </w:rPr>
        <w:t>USERID</w:t>
      </w:r>
      <w:r>
        <w:rPr>
          <w:rFonts w:hint="eastAsia"/>
        </w:rPr>
        <w:t>，</w:t>
      </w:r>
      <w:r>
        <w:rPr>
          <w:rFonts w:hint="eastAsia"/>
        </w:rPr>
        <w:t>APPID</w:t>
      </w:r>
      <w:r>
        <w:rPr>
          <w:rFonts w:hint="eastAsia"/>
        </w:rPr>
        <w:t>，起始日期（最早为</w:t>
      </w:r>
      <w:proofErr w:type="gramStart"/>
      <w:r>
        <w:rPr>
          <w:rFonts w:hint="eastAsia"/>
        </w:rPr>
        <w:t>案件入催日期</w:t>
      </w:r>
      <w:proofErr w:type="gramEnd"/>
      <w:r>
        <w:rPr>
          <w:rFonts w:hint="eastAsia"/>
        </w:rPr>
        <w:t>），结束日期</w:t>
      </w:r>
    </w:p>
    <w:p w14:paraId="2BDD50A0" w14:textId="77777777" w:rsidR="00DC1257" w:rsidRDefault="007579A1">
      <w:r>
        <w:rPr>
          <w:rFonts w:hint="eastAsia"/>
        </w:rPr>
        <w:t>接口返回字段：返回结果为</w:t>
      </w:r>
      <w:r>
        <w:rPr>
          <w:rFonts w:hint="eastAsia"/>
        </w:rPr>
        <w:t>list</w:t>
      </w:r>
      <w:r>
        <w:rPr>
          <w:rFonts w:hint="eastAsia"/>
        </w:rPr>
        <w:t>：</w:t>
      </w:r>
      <w:r>
        <w:rPr>
          <w:rFonts w:hint="eastAsia"/>
        </w:rPr>
        <w:t>USERID</w:t>
      </w:r>
      <w:r>
        <w:rPr>
          <w:rFonts w:hint="eastAsia"/>
        </w:rPr>
        <w:t>，</w:t>
      </w:r>
      <w:r>
        <w:rPr>
          <w:rFonts w:hint="eastAsia"/>
        </w:rPr>
        <w:t>APPID</w:t>
      </w:r>
      <w:r>
        <w:rPr>
          <w:rFonts w:hint="eastAsia"/>
        </w:rPr>
        <w:t>，产品类型，发起时间，代扣时间，结果大类（成功</w:t>
      </w:r>
      <w:r>
        <w:rPr>
          <w:rFonts w:hint="eastAsia"/>
        </w:rPr>
        <w:t>/</w:t>
      </w:r>
      <w:r>
        <w:rPr>
          <w:rFonts w:hint="eastAsia"/>
        </w:rPr>
        <w:t>失败</w:t>
      </w:r>
      <w:r>
        <w:rPr>
          <w:rFonts w:hint="eastAsia"/>
        </w:rPr>
        <w:t>/</w:t>
      </w:r>
      <w:r>
        <w:rPr>
          <w:rFonts w:hint="eastAsia"/>
        </w:rPr>
        <w:t>代扣中</w:t>
      </w:r>
      <w:r>
        <w:rPr>
          <w:rFonts w:hint="eastAsia"/>
        </w:rPr>
        <w:t xml:space="preserve"> </w:t>
      </w:r>
      <w:r>
        <w:rPr>
          <w:rFonts w:hint="eastAsia"/>
        </w:rPr>
        <w:t>等），结果详情</w:t>
      </w:r>
    </w:p>
    <w:p w14:paraId="646AE4C9" w14:textId="77777777" w:rsidR="00DC1257" w:rsidRDefault="00DC1257"/>
    <w:p w14:paraId="73D7EAFA" w14:textId="77777777" w:rsidR="00DC1257" w:rsidRDefault="007579A1">
      <w:pPr>
        <w:pStyle w:val="2"/>
        <w:rPr>
          <w:del w:id="3618" w:author="lenovo" w:date="2016-06-22T10:18:00Z"/>
        </w:rPr>
      </w:pPr>
      <w:bookmarkStart w:id="3619" w:name="_Toc20041"/>
      <w:del w:id="3620" w:author="lenovo" w:date="2016-06-22T10:18:00Z">
        <w:r>
          <w:rPr>
            <w:rFonts w:hint="eastAsia"/>
          </w:rPr>
          <w:lastRenderedPageBreak/>
          <w:delText>获取虚拟子账号接口（删除）</w:delText>
        </w:r>
        <w:bookmarkEnd w:id="3619"/>
      </w:del>
    </w:p>
    <w:p w14:paraId="3D5E719B" w14:textId="77777777" w:rsidR="00DC1257" w:rsidRDefault="007579A1">
      <w:pPr>
        <w:rPr>
          <w:del w:id="3621" w:author="lenovo" w:date="2016-06-22T10:18:00Z"/>
        </w:rPr>
      </w:pPr>
      <w:del w:id="3622" w:author="lenovo" w:date="2016-06-22T10:18:00Z">
        <w:r>
          <w:rPr>
            <w:rFonts w:hint="eastAsia"/>
          </w:rPr>
          <w:delText>接口描述：催收员需要发送含虚拟子账号的短信时，调用秦苍接口获得一个不重复的虚拟子账号。</w:delText>
        </w:r>
      </w:del>
    </w:p>
    <w:p w14:paraId="6B3919A7" w14:textId="77777777" w:rsidR="00DC1257" w:rsidRDefault="007579A1">
      <w:pPr>
        <w:rPr>
          <w:del w:id="3623" w:author="lenovo" w:date="2016-06-22T10:18:00Z"/>
        </w:rPr>
      </w:pPr>
      <w:del w:id="3624" w:author="lenovo" w:date="2016-06-22T10:18:00Z">
        <w:r>
          <w:rPr>
            <w:rFonts w:hint="eastAsia"/>
          </w:rPr>
          <w:delText>接口类型：实时接口</w:delText>
        </w:r>
      </w:del>
    </w:p>
    <w:p w14:paraId="089A0D6A" w14:textId="77777777" w:rsidR="00DC1257" w:rsidRDefault="007579A1">
      <w:pPr>
        <w:rPr>
          <w:del w:id="3625" w:author="lenovo" w:date="2016-06-22T10:18:00Z"/>
        </w:rPr>
      </w:pPr>
      <w:del w:id="3626" w:author="lenovo" w:date="2016-06-22T10:18:00Z">
        <w:r>
          <w:rPr>
            <w:rFonts w:hint="eastAsia"/>
          </w:rPr>
          <w:delText>服务方：秦苍</w:delText>
        </w:r>
      </w:del>
    </w:p>
    <w:p w14:paraId="190144CC" w14:textId="77777777" w:rsidR="00DC1257" w:rsidRDefault="007579A1">
      <w:pPr>
        <w:rPr>
          <w:del w:id="3627" w:author="lenovo" w:date="2016-06-22T10:18:00Z"/>
        </w:rPr>
      </w:pPr>
      <w:del w:id="3628" w:author="lenovo" w:date="2016-06-22T10:18:00Z">
        <w:r>
          <w:rPr>
            <w:rFonts w:hint="eastAsia"/>
          </w:rPr>
          <w:delText>调用方：华腾</w:delText>
        </w:r>
      </w:del>
    </w:p>
    <w:p w14:paraId="60B8FCCE" w14:textId="77777777" w:rsidR="00DC1257" w:rsidRDefault="007579A1">
      <w:pPr>
        <w:rPr>
          <w:del w:id="3629" w:author="lenovo" w:date="2016-06-22T10:18:00Z"/>
        </w:rPr>
      </w:pPr>
      <w:del w:id="3630" w:author="lenovo" w:date="2016-06-22T10:18:00Z">
        <w:r>
          <w:rPr>
            <w:rFonts w:hint="eastAsia"/>
          </w:rPr>
          <w:delText>接口发送字段：</w:delText>
        </w:r>
        <w:r>
          <w:rPr>
            <w:rFonts w:hint="eastAsia"/>
          </w:rPr>
          <w:delText>USERID</w:delText>
        </w:r>
        <w:r>
          <w:rPr>
            <w:rFonts w:hint="eastAsia"/>
          </w:rPr>
          <w:delText>，</w:delText>
        </w:r>
        <w:r>
          <w:rPr>
            <w:rFonts w:hint="eastAsia"/>
          </w:rPr>
          <w:delText>APPID</w:delText>
        </w:r>
      </w:del>
    </w:p>
    <w:p w14:paraId="33C75B9B" w14:textId="77777777" w:rsidR="00DC1257" w:rsidRDefault="007579A1">
      <w:pPr>
        <w:rPr>
          <w:del w:id="3631" w:author="lenovo" w:date="2016-06-22T10:18:00Z"/>
        </w:rPr>
      </w:pPr>
      <w:del w:id="3632" w:author="lenovo" w:date="2016-06-22T10:18:00Z">
        <w:r>
          <w:rPr>
            <w:rFonts w:hint="eastAsia"/>
          </w:rPr>
          <w:delText>接口返回字段：</w:delText>
        </w:r>
        <w:r>
          <w:rPr>
            <w:rFonts w:hint="eastAsia"/>
          </w:rPr>
          <w:delText>USERID</w:delText>
        </w:r>
        <w:r>
          <w:rPr>
            <w:rFonts w:hint="eastAsia"/>
          </w:rPr>
          <w:delText>，</w:delText>
        </w:r>
        <w:r>
          <w:rPr>
            <w:rFonts w:hint="eastAsia"/>
          </w:rPr>
          <w:delText>APPID</w:delText>
        </w:r>
        <w:r>
          <w:rPr>
            <w:rFonts w:hint="eastAsia"/>
          </w:rPr>
          <w:delText>，虚拟子账号</w:delText>
        </w:r>
      </w:del>
    </w:p>
    <w:p w14:paraId="02120AF3" w14:textId="77777777" w:rsidR="00DC1257" w:rsidRDefault="00DC1257">
      <w:pPr>
        <w:rPr>
          <w:del w:id="3633" w:author="lenovo" w:date="2016-06-22T10:18:00Z"/>
        </w:rPr>
      </w:pPr>
    </w:p>
    <w:p w14:paraId="093AC441" w14:textId="77777777" w:rsidR="00DC1257" w:rsidRDefault="007579A1">
      <w:pPr>
        <w:pStyle w:val="2"/>
      </w:pPr>
      <w:bookmarkStart w:id="3634" w:name="_Toc30544"/>
      <w:commentRangeStart w:id="3635"/>
      <w:r>
        <w:rPr>
          <w:rFonts w:hint="eastAsia"/>
        </w:rPr>
        <w:t>发送短信实时接口</w:t>
      </w:r>
      <w:bookmarkEnd w:id="3634"/>
      <w:commentRangeEnd w:id="3635"/>
      <w:r>
        <w:commentReference w:id="3635"/>
      </w:r>
    </w:p>
    <w:p w14:paraId="2E879908" w14:textId="77777777" w:rsidR="00DC1257" w:rsidRDefault="007579A1">
      <w:r>
        <w:rPr>
          <w:rFonts w:hint="eastAsia"/>
        </w:rPr>
        <w:t>接口描述：催收员实时发送短信。</w:t>
      </w:r>
    </w:p>
    <w:p w14:paraId="230680D8" w14:textId="77777777" w:rsidR="00DC1257" w:rsidRDefault="007579A1">
      <w:r>
        <w:rPr>
          <w:rFonts w:hint="eastAsia"/>
        </w:rPr>
        <w:t>接口类型：实时接口</w:t>
      </w:r>
    </w:p>
    <w:p w14:paraId="4B89AADC" w14:textId="77777777" w:rsidR="00DC1257" w:rsidRDefault="007579A1">
      <w:r>
        <w:rPr>
          <w:rFonts w:hint="eastAsia"/>
        </w:rPr>
        <w:t>服务方：</w:t>
      </w:r>
      <w:del w:id="3636" w:author="peng" w:date="2018-01-20T16:57:00Z">
        <w:r w:rsidDel="00F5463E">
          <w:rPr>
            <w:rFonts w:hint="eastAsia"/>
          </w:rPr>
          <w:delText>秦苍</w:delText>
        </w:r>
      </w:del>
    </w:p>
    <w:p w14:paraId="7B6C8795" w14:textId="5BFA1B43" w:rsidR="00DC1257" w:rsidRDefault="007579A1">
      <w:r>
        <w:rPr>
          <w:rFonts w:hint="eastAsia"/>
        </w:rPr>
        <w:t>调用方：</w:t>
      </w:r>
      <w:del w:id="3637" w:author="peng" w:date="2018-04-08T16:25:00Z">
        <w:r w:rsidDel="00836030">
          <w:rPr>
            <w:rFonts w:hint="eastAsia"/>
          </w:rPr>
          <w:delText>华腾</w:delText>
        </w:r>
      </w:del>
      <w:ins w:id="3638" w:author="peng" w:date="2018-04-08T16:25:00Z">
        <w:r w:rsidR="00836030">
          <w:rPr>
            <w:rFonts w:hint="eastAsia"/>
          </w:rPr>
          <w:t>恒宇</w:t>
        </w:r>
      </w:ins>
    </w:p>
    <w:p w14:paraId="0D9A5691" w14:textId="77777777" w:rsidR="00DC1257" w:rsidRDefault="007579A1">
      <w:r>
        <w:rPr>
          <w:rFonts w:hint="eastAsia"/>
        </w:rPr>
        <w:t>接口发送字段：待确认</w:t>
      </w:r>
    </w:p>
    <w:p w14:paraId="74F7C0D4" w14:textId="77777777" w:rsidR="00DC1257" w:rsidRDefault="007579A1">
      <w:r>
        <w:rPr>
          <w:rFonts w:hint="eastAsia"/>
        </w:rPr>
        <w:t>接口返回字段：待确认</w:t>
      </w:r>
    </w:p>
    <w:p w14:paraId="5FAD8225" w14:textId="77777777" w:rsidR="00DC1257" w:rsidRDefault="00DC1257"/>
    <w:p w14:paraId="1E66AC78" w14:textId="77777777" w:rsidR="00DC1257" w:rsidRDefault="007579A1">
      <w:pPr>
        <w:pStyle w:val="2"/>
      </w:pPr>
      <w:bookmarkStart w:id="3639" w:name="_Toc22976"/>
      <w:commentRangeStart w:id="3640"/>
      <w:r>
        <w:rPr>
          <w:rFonts w:hint="eastAsia"/>
        </w:rPr>
        <w:t>发送短信批量接口</w:t>
      </w:r>
      <w:bookmarkEnd w:id="3639"/>
      <w:commentRangeEnd w:id="3640"/>
      <w:r>
        <w:commentReference w:id="3640"/>
      </w:r>
    </w:p>
    <w:p w14:paraId="63F34811" w14:textId="77777777" w:rsidR="00DC1257" w:rsidRDefault="007579A1">
      <w:r>
        <w:rPr>
          <w:rFonts w:hint="eastAsia"/>
        </w:rPr>
        <w:t>接口描述：</w:t>
      </w:r>
      <w:proofErr w:type="gramStart"/>
      <w:r>
        <w:rPr>
          <w:rFonts w:hint="eastAsia"/>
        </w:rPr>
        <w:t>系统跑批生成</w:t>
      </w:r>
      <w:proofErr w:type="gramEnd"/>
      <w:r>
        <w:rPr>
          <w:rFonts w:hint="eastAsia"/>
        </w:rPr>
        <w:t>短信文件。</w:t>
      </w:r>
    </w:p>
    <w:p w14:paraId="0720912A" w14:textId="77777777" w:rsidR="00DC1257" w:rsidRDefault="007579A1">
      <w:r>
        <w:rPr>
          <w:rFonts w:hint="eastAsia"/>
        </w:rPr>
        <w:t>接口类型：批量接口</w:t>
      </w:r>
    </w:p>
    <w:p w14:paraId="076DBBB2" w14:textId="77777777" w:rsidR="00DC1257" w:rsidRDefault="007579A1">
      <w:r>
        <w:rPr>
          <w:rFonts w:hint="eastAsia"/>
        </w:rPr>
        <w:t>服务方：</w:t>
      </w:r>
      <w:del w:id="3641" w:author="peng" w:date="2018-01-20T16:57:00Z">
        <w:r w:rsidDel="00F5463E">
          <w:rPr>
            <w:rFonts w:hint="eastAsia"/>
          </w:rPr>
          <w:delText>秦苍</w:delText>
        </w:r>
      </w:del>
    </w:p>
    <w:p w14:paraId="17C6616D" w14:textId="24F4B1AF" w:rsidR="00DC1257" w:rsidRDefault="007579A1">
      <w:r>
        <w:rPr>
          <w:rFonts w:hint="eastAsia"/>
        </w:rPr>
        <w:t>调用方：</w:t>
      </w:r>
      <w:del w:id="3642" w:author="peng" w:date="2018-04-08T16:25:00Z">
        <w:r w:rsidDel="00836030">
          <w:rPr>
            <w:rFonts w:hint="eastAsia"/>
          </w:rPr>
          <w:delText>华腾</w:delText>
        </w:r>
      </w:del>
      <w:ins w:id="3643" w:author="peng" w:date="2018-04-08T16:25:00Z">
        <w:r w:rsidR="00836030">
          <w:rPr>
            <w:rFonts w:hint="eastAsia"/>
          </w:rPr>
          <w:t>恒宇</w:t>
        </w:r>
      </w:ins>
    </w:p>
    <w:p w14:paraId="30944A32" w14:textId="77777777" w:rsidR="00DC1257" w:rsidRDefault="007579A1">
      <w:r>
        <w:rPr>
          <w:rFonts w:hint="eastAsia"/>
        </w:rPr>
        <w:t>文件格式：待确认</w:t>
      </w:r>
    </w:p>
    <w:p w14:paraId="43EF3176" w14:textId="77777777" w:rsidR="00DC1257" w:rsidRDefault="00DC1257"/>
    <w:p w14:paraId="4A4958C7" w14:textId="77777777" w:rsidR="00DC1257" w:rsidRDefault="00DC1257"/>
    <w:p w14:paraId="7ADFAD1F" w14:textId="77777777" w:rsidR="00DC1257" w:rsidRDefault="007579A1">
      <w:pPr>
        <w:pStyle w:val="2"/>
        <w:rPr>
          <w:del w:id="3644" w:author="lenovo" w:date="2016-06-22T10:19:00Z"/>
        </w:rPr>
      </w:pPr>
      <w:bookmarkStart w:id="3645" w:name="_Toc10067"/>
      <w:del w:id="3646" w:author="lenovo" w:date="2016-06-22T10:19:00Z">
        <w:r>
          <w:rPr>
            <w:rFonts w:hint="eastAsia"/>
          </w:rPr>
          <w:delText>上传还款凭证接口（删除）</w:delText>
        </w:r>
        <w:bookmarkEnd w:id="3645"/>
      </w:del>
    </w:p>
    <w:p w14:paraId="72016E80" w14:textId="77777777" w:rsidR="00DC1257" w:rsidRDefault="007579A1">
      <w:pPr>
        <w:rPr>
          <w:del w:id="3647" w:author="lenovo" w:date="2016-06-22T10:19:00Z"/>
        </w:rPr>
      </w:pPr>
      <w:del w:id="3648" w:author="lenovo" w:date="2016-06-22T10:19:00Z">
        <w:r>
          <w:rPr>
            <w:rFonts w:hint="eastAsia"/>
          </w:rPr>
          <w:delText>接口描述：催收员将客户提供的还款凭证上传到秦苍</w:delText>
        </w:r>
        <w:r>
          <w:rPr>
            <w:rFonts w:hint="eastAsia"/>
          </w:rPr>
          <w:delText>admin</w:delText>
        </w:r>
        <w:r>
          <w:rPr>
            <w:rFonts w:hint="eastAsia"/>
          </w:rPr>
          <w:delText>系统。</w:delText>
        </w:r>
      </w:del>
    </w:p>
    <w:p w14:paraId="3BF92899" w14:textId="77777777" w:rsidR="00DC1257" w:rsidRDefault="007579A1">
      <w:pPr>
        <w:rPr>
          <w:del w:id="3649" w:author="lenovo" w:date="2016-06-22T10:19:00Z"/>
        </w:rPr>
      </w:pPr>
      <w:del w:id="3650" w:author="lenovo" w:date="2016-06-22T10:19:00Z">
        <w:r>
          <w:rPr>
            <w:rFonts w:hint="eastAsia"/>
          </w:rPr>
          <w:delText>接口类型：实时接口</w:delText>
        </w:r>
      </w:del>
    </w:p>
    <w:p w14:paraId="60975869" w14:textId="77777777" w:rsidR="00DC1257" w:rsidRDefault="007579A1">
      <w:pPr>
        <w:rPr>
          <w:del w:id="3651" w:author="lenovo" w:date="2016-06-22T10:19:00Z"/>
        </w:rPr>
      </w:pPr>
      <w:del w:id="3652" w:author="lenovo" w:date="2016-06-22T10:19:00Z">
        <w:r>
          <w:rPr>
            <w:rFonts w:hint="eastAsia"/>
          </w:rPr>
          <w:delText>服务方：秦苍</w:delText>
        </w:r>
      </w:del>
    </w:p>
    <w:p w14:paraId="2927A464" w14:textId="77777777" w:rsidR="00DC1257" w:rsidRDefault="007579A1">
      <w:pPr>
        <w:rPr>
          <w:del w:id="3653" w:author="lenovo" w:date="2016-06-22T10:19:00Z"/>
        </w:rPr>
      </w:pPr>
      <w:del w:id="3654" w:author="lenovo" w:date="2016-06-22T10:19:00Z">
        <w:r>
          <w:rPr>
            <w:rFonts w:hint="eastAsia"/>
          </w:rPr>
          <w:delText>调用方：华腾</w:delText>
        </w:r>
      </w:del>
    </w:p>
    <w:p w14:paraId="70DA478C" w14:textId="77777777" w:rsidR="00DC1257" w:rsidRDefault="007579A1">
      <w:pPr>
        <w:rPr>
          <w:del w:id="3655" w:author="lenovo" w:date="2016-06-22T10:19:00Z"/>
        </w:rPr>
      </w:pPr>
      <w:del w:id="3656" w:author="lenovo" w:date="2016-06-22T10:19:00Z">
        <w:r>
          <w:rPr>
            <w:rFonts w:hint="eastAsia"/>
          </w:rPr>
          <w:delText>接口发送字段：</w:delText>
        </w:r>
        <w:r>
          <w:rPr>
            <w:rFonts w:hint="eastAsia"/>
          </w:rPr>
          <w:delText>APPID</w:delText>
        </w:r>
        <w:r>
          <w:rPr>
            <w:rFonts w:hint="eastAsia"/>
          </w:rPr>
          <w:delText>，产品类型，还款日期，金额，接收卡号，备注，图片（</w:delText>
        </w:r>
        <w:r>
          <w:rPr>
            <w:rFonts w:hint="eastAsia"/>
          </w:rPr>
          <w:delText>500K</w:delText>
        </w:r>
        <w:r>
          <w:rPr>
            <w:rFonts w:hint="eastAsia"/>
          </w:rPr>
          <w:delText>）</w:delText>
        </w:r>
      </w:del>
    </w:p>
    <w:p w14:paraId="00F7C10C" w14:textId="77777777" w:rsidR="00DC1257" w:rsidRDefault="007579A1">
      <w:pPr>
        <w:rPr>
          <w:del w:id="3657" w:author="lenovo" w:date="2016-06-22T10:19:00Z"/>
        </w:rPr>
      </w:pPr>
      <w:del w:id="3658" w:author="lenovo" w:date="2016-06-22T10:19:00Z">
        <w:r>
          <w:rPr>
            <w:rFonts w:hint="eastAsia"/>
          </w:rPr>
          <w:delText>接口返回字段：处理结果</w:delText>
        </w:r>
      </w:del>
    </w:p>
    <w:p w14:paraId="3BB58E26" w14:textId="77777777" w:rsidR="00DC1257" w:rsidRDefault="00DC1257">
      <w:pPr>
        <w:rPr>
          <w:del w:id="3659" w:author="lenovo" w:date="2016-06-22T10:19:00Z"/>
        </w:rPr>
      </w:pPr>
    </w:p>
    <w:p w14:paraId="3F1B28C3" w14:textId="77777777" w:rsidR="00DC1257" w:rsidRDefault="007579A1">
      <w:pPr>
        <w:pStyle w:val="2"/>
      </w:pPr>
      <w:bookmarkStart w:id="3660" w:name="_Toc30627"/>
      <w:r>
        <w:rPr>
          <w:rFonts w:hint="eastAsia"/>
        </w:rPr>
        <w:t>获取客户多媒体数据接口</w:t>
      </w:r>
      <w:bookmarkEnd w:id="3660"/>
    </w:p>
    <w:p w14:paraId="0FF7A7CB" w14:textId="5A513FF8" w:rsidR="00DC1257" w:rsidRDefault="007579A1">
      <w:r>
        <w:rPr>
          <w:rFonts w:hint="eastAsia"/>
        </w:rPr>
        <w:t>接口描述：催收员查询客户多媒体信息。</w:t>
      </w:r>
      <w:del w:id="3661" w:author="peng" w:date="2018-01-20T16:57:00Z">
        <w:r w:rsidDel="00F5463E">
          <w:rPr>
            <w:rFonts w:hint="eastAsia"/>
          </w:rPr>
          <w:delText>秦苍</w:delText>
        </w:r>
      </w:del>
      <w:r>
        <w:rPr>
          <w:rFonts w:hint="eastAsia"/>
        </w:rPr>
        <w:t>为三套接口，</w:t>
      </w:r>
      <w:r>
        <w:rPr>
          <w:rFonts w:hint="eastAsia"/>
        </w:rPr>
        <w:t>POS</w:t>
      </w:r>
      <w:r>
        <w:rPr>
          <w:rFonts w:hint="eastAsia"/>
        </w:rPr>
        <w:t>和</w:t>
      </w:r>
      <w:r>
        <w:rPr>
          <w:rFonts w:hint="eastAsia"/>
        </w:rPr>
        <w:t>CL</w:t>
      </w:r>
      <w:r>
        <w:rPr>
          <w:rFonts w:hint="eastAsia"/>
        </w:rPr>
        <w:t>可能为同一套，</w:t>
      </w:r>
      <w:r>
        <w:rPr>
          <w:rFonts w:hint="eastAsia"/>
        </w:rPr>
        <w:t>PDL</w:t>
      </w:r>
      <w:r>
        <w:rPr>
          <w:rFonts w:hint="eastAsia"/>
        </w:rPr>
        <w:t>为另一套。一期</w:t>
      </w:r>
      <w:del w:id="3662" w:author="peng" w:date="2018-04-08T16:25:00Z">
        <w:r w:rsidDel="00836030">
          <w:rPr>
            <w:rFonts w:hint="eastAsia"/>
          </w:rPr>
          <w:delText>华腾</w:delText>
        </w:r>
      </w:del>
      <w:ins w:id="3663" w:author="peng" w:date="2018-04-08T16:25:00Z">
        <w:r w:rsidR="00836030">
          <w:rPr>
            <w:rFonts w:hint="eastAsia"/>
          </w:rPr>
          <w:t>恒宇</w:t>
        </w:r>
      </w:ins>
      <w:r>
        <w:rPr>
          <w:rFonts w:hint="eastAsia"/>
        </w:rPr>
        <w:t>自行根据产品判断</w:t>
      </w:r>
      <w:proofErr w:type="gramStart"/>
      <w:r>
        <w:rPr>
          <w:rFonts w:hint="eastAsia"/>
        </w:rPr>
        <w:t>调用哪</w:t>
      </w:r>
      <w:proofErr w:type="gramEnd"/>
      <w:r>
        <w:rPr>
          <w:rFonts w:hint="eastAsia"/>
        </w:rPr>
        <w:t>一套接口。查询类型包括本人照片，身份证照片，电子借条照片，银行卡照片，客服附件，三方协议。</w:t>
      </w:r>
    </w:p>
    <w:p w14:paraId="2AECE041" w14:textId="77777777" w:rsidR="00DC1257" w:rsidRDefault="007579A1">
      <w:r>
        <w:rPr>
          <w:rFonts w:hint="eastAsia"/>
        </w:rPr>
        <w:t>接口类型：实时接口</w:t>
      </w:r>
    </w:p>
    <w:p w14:paraId="5C63D85B" w14:textId="77777777" w:rsidR="00DC1257" w:rsidRDefault="007579A1">
      <w:r>
        <w:rPr>
          <w:rFonts w:hint="eastAsia"/>
        </w:rPr>
        <w:t>服务方：</w:t>
      </w:r>
      <w:del w:id="3664" w:author="peng" w:date="2018-01-20T16:57:00Z">
        <w:r w:rsidDel="00F5463E">
          <w:rPr>
            <w:rFonts w:hint="eastAsia"/>
          </w:rPr>
          <w:delText>秦苍</w:delText>
        </w:r>
      </w:del>
    </w:p>
    <w:p w14:paraId="7D70047B" w14:textId="7A0FEC2D" w:rsidR="00DC1257" w:rsidRDefault="007579A1">
      <w:r>
        <w:rPr>
          <w:rFonts w:hint="eastAsia"/>
        </w:rPr>
        <w:t>调用方：</w:t>
      </w:r>
      <w:del w:id="3665" w:author="peng" w:date="2018-04-08T16:25:00Z">
        <w:r w:rsidDel="00836030">
          <w:rPr>
            <w:rFonts w:hint="eastAsia"/>
          </w:rPr>
          <w:delText>华腾</w:delText>
        </w:r>
      </w:del>
      <w:ins w:id="3666" w:author="peng" w:date="2018-04-08T16:25:00Z">
        <w:r w:rsidR="00836030">
          <w:rPr>
            <w:rFonts w:hint="eastAsia"/>
          </w:rPr>
          <w:t>恒宇</w:t>
        </w:r>
      </w:ins>
    </w:p>
    <w:p w14:paraId="4D68D254" w14:textId="77777777" w:rsidR="00DC1257" w:rsidRDefault="007579A1">
      <w:r>
        <w:rPr>
          <w:rFonts w:hint="eastAsia"/>
        </w:rPr>
        <w:t>接口发送字段：</w:t>
      </w:r>
      <w:r>
        <w:rPr>
          <w:rFonts w:hint="eastAsia"/>
        </w:rPr>
        <w:t>APPID</w:t>
      </w:r>
      <w:r>
        <w:rPr>
          <w:rFonts w:hint="eastAsia"/>
        </w:rPr>
        <w:t>，查询类型</w:t>
      </w:r>
    </w:p>
    <w:p w14:paraId="4959ACDE" w14:textId="77777777" w:rsidR="00DC1257" w:rsidRDefault="007579A1">
      <w:r>
        <w:rPr>
          <w:rFonts w:hint="eastAsia"/>
        </w:rPr>
        <w:t>接口返回字段：</w:t>
      </w:r>
      <w:commentRangeStart w:id="3667"/>
      <w:r>
        <w:rPr>
          <w:rFonts w:hint="eastAsia"/>
        </w:rPr>
        <w:t>图片（</w:t>
      </w:r>
      <w:r>
        <w:rPr>
          <w:rFonts w:hint="eastAsia"/>
        </w:rPr>
        <w:t>500K</w:t>
      </w:r>
      <w:r>
        <w:rPr>
          <w:rFonts w:hint="eastAsia"/>
        </w:rPr>
        <w:t>）</w:t>
      </w:r>
      <w:commentRangeEnd w:id="3667"/>
      <w:r>
        <w:commentReference w:id="3667"/>
      </w:r>
      <w:r>
        <w:rPr>
          <w:rFonts w:hint="eastAsia"/>
        </w:rPr>
        <w:t>，处理结果</w:t>
      </w:r>
    </w:p>
    <w:p w14:paraId="10499E03" w14:textId="77777777" w:rsidR="00DC1257" w:rsidRDefault="00DC1257"/>
    <w:p w14:paraId="733F9900" w14:textId="77777777" w:rsidR="00DC1257" w:rsidRDefault="007579A1">
      <w:pPr>
        <w:pStyle w:val="2"/>
      </w:pPr>
      <w:bookmarkStart w:id="3668" w:name="_Toc21640"/>
      <w:r>
        <w:rPr>
          <w:rFonts w:hint="eastAsia"/>
        </w:rPr>
        <w:t>结清计算接口</w:t>
      </w:r>
      <w:bookmarkEnd w:id="3668"/>
    </w:p>
    <w:p w14:paraId="69DD92E1" w14:textId="4FE46771" w:rsidR="00DC1257" w:rsidRDefault="007579A1">
      <w:r>
        <w:rPr>
          <w:rFonts w:hint="eastAsia"/>
        </w:rPr>
        <w:t>接口描述：催收系统</w:t>
      </w:r>
      <w:r>
        <w:t>发起结清金额计算申请</w:t>
      </w:r>
      <w:r>
        <w:rPr>
          <w:rFonts w:hint="eastAsia"/>
        </w:rPr>
        <w:t>。</w:t>
      </w:r>
      <w:del w:id="3669" w:author="peng" w:date="2018-01-20T16:57:00Z">
        <w:r w:rsidDel="00F5463E">
          <w:rPr>
            <w:rFonts w:hint="eastAsia"/>
          </w:rPr>
          <w:delText>秦苍</w:delText>
        </w:r>
      </w:del>
      <w:r>
        <w:rPr>
          <w:rFonts w:hint="eastAsia"/>
        </w:rPr>
        <w:t>为两套接口。</w:t>
      </w:r>
      <w:r>
        <w:rPr>
          <w:rFonts w:hint="eastAsia"/>
        </w:rPr>
        <w:t>PDL</w:t>
      </w:r>
      <w:r>
        <w:rPr>
          <w:rFonts w:hint="eastAsia"/>
        </w:rPr>
        <w:t>不支持。一期</w:t>
      </w:r>
      <w:del w:id="3670" w:author="peng" w:date="2018-04-08T16:25:00Z">
        <w:r w:rsidDel="00836030">
          <w:rPr>
            <w:rFonts w:hint="eastAsia"/>
          </w:rPr>
          <w:delText>华腾</w:delText>
        </w:r>
      </w:del>
      <w:ins w:id="3671" w:author="peng" w:date="2018-04-08T16:25:00Z">
        <w:r w:rsidR="00836030">
          <w:rPr>
            <w:rFonts w:hint="eastAsia"/>
          </w:rPr>
          <w:t>恒宇</w:t>
        </w:r>
      </w:ins>
      <w:r>
        <w:rPr>
          <w:rFonts w:hint="eastAsia"/>
        </w:rPr>
        <w:t>自行根据产品判断</w:t>
      </w:r>
      <w:proofErr w:type="gramStart"/>
      <w:r>
        <w:rPr>
          <w:rFonts w:hint="eastAsia"/>
        </w:rPr>
        <w:t>调用哪</w:t>
      </w:r>
      <w:proofErr w:type="gramEnd"/>
      <w:r>
        <w:rPr>
          <w:rFonts w:hint="eastAsia"/>
        </w:rPr>
        <w:t>一套接口。</w:t>
      </w:r>
    </w:p>
    <w:p w14:paraId="7458A192" w14:textId="77777777" w:rsidR="00DC1257" w:rsidRDefault="007579A1">
      <w:r>
        <w:rPr>
          <w:rFonts w:hint="eastAsia"/>
        </w:rPr>
        <w:t>接口类型：实时接口</w:t>
      </w:r>
    </w:p>
    <w:p w14:paraId="073B4418" w14:textId="77777777" w:rsidR="00DC1257" w:rsidRDefault="007579A1">
      <w:r>
        <w:rPr>
          <w:rFonts w:hint="eastAsia"/>
        </w:rPr>
        <w:t>服务方：</w:t>
      </w:r>
      <w:del w:id="3672" w:author="peng" w:date="2018-01-20T16:57:00Z">
        <w:r w:rsidDel="00F5463E">
          <w:rPr>
            <w:rFonts w:hint="eastAsia"/>
          </w:rPr>
          <w:delText>秦苍</w:delText>
        </w:r>
      </w:del>
    </w:p>
    <w:p w14:paraId="07B00F7C" w14:textId="086145E0" w:rsidR="00DC1257" w:rsidRDefault="007579A1">
      <w:r>
        <w:rPr>
          <w:rFonts w:hint="eastAsia"/>
        </w:rPr>
        <w:t>调用方：</w:t>
      </w:r>
      <w:del w:id="3673" w:author="peng" w:date="2018-04-08T16:25:00Z">
        <w:r w:rsidDel="00836030">
          <w:rPr>
            <w:rFonts w:hint="eastAsia"/>
          </w:rPr>
          <w:delText>华腾</w:delText>
        </w:r>
      </w:del>
      <w:ins w:id="3674" w:author="peng" w:date="2018-04-08T16:25:00Z">
        <w:r w:rsidR="00836030">
          <w:rPr>
            <w:rFonts w:hint="eastAsia"/>
          </w:rPr>
          <w:t>恒宇</w:t>
        </w:r>
      </w:ins>
    </w:p>
    <w:p w14:paraId="084EB575" w14:textId="77777777" w:rsidR="00DC1257" w:rsidRDefault="007579A1">
      <w:r>
        <w:rPr>
          <w:rFonts w:hint="eastAsia"/>
        </w:rPr>
        <w:t>接口发送字段：</w:t>
      </w:r>
      <w:r>
        <w:rPr>
          <w:rFonts w:hint="eastAsia"/>
        </w:rPr>
        <w:t>USERID</w:t>
      </w:r>
      <w:r>
        <w:rPr>
          <w:rFonts w:hint="eastAsia"/>
        </w:rPr>
        <w:t>，</w:t>
      </w:r>
      <w:r>
        <w:rPr>
          <w:rFonts w:hint="eastAsia"/>
        </w:rPr>
        <w:t>APPID</w:t>
      </w:r>
    </w:p>
    <w:p w14:paraId="4E93FFD4" w14:textId="77777777" w:rsidR="00DC1257" w:rsidRDefault="007579A1">
      <w:r>
        <w:rPr>
          <w:rFonts w:hint="eastAsia"/>
        </w:rPr>
        <w:t>接口返回字段：</w:t>
      </w:r>
      <w:r>
        <w:rPr>
          <w:rFonts w:hint="eastAsia"/>
        </w:rPr>
        <w:t>USERID</w:t>
      </w:r>
      <w:r>
        <w:rPr>
          <w:rFonts w:hint="eastAsia"/>
        </w:rPr>
        <w:t>，</w:t>
      </w:r>
      <w:r>
        <w:rPr>
          <w:rFonts w:hint="eastAsia"/>
        </w:rPr>
        <w:t>APPID</w:t>
      </w:r>
      <w:r>
        <w:rPr>
          <w:rFonts w:hint="eastAsia"/>
        </w:rPr>
        <w:t>，结清金额</w:t>
      </w:r>
    </w:p>
    <w:p w14:paraId="1ECA35F2" w14:textId="77777777" w:rsidR="00DC1257" w:rsidRDefault="00DC1257"/>
    <w:p w14:paraId="4E8434CB" w14:textId="77777777" w:rsidR="00DC1257" w:rsidRDefault="00DC1257"/>
    <w:p w14:paraId="40EA2C35" w14:textId="77777777" w:rsidR="00DC1257" w:rsidRDefault="00DC1257"/>
    <w:p w14:paraId="72AECCA3" w14:textId="77777777" w:rsidR="00DC1257" w:rsidRDefault="007579A1">
      <w:pPr>
        <w:pStyle w:val="1"/>
      </w:pPr>
      <w:bookmarkStart w:id="3675" w:name="_Toc10637"/>
      <w:bookmarkStart w:id="3676" w:name="_Toc443655458"/>
      <w:r>
        <w:rPr>
          <w:rFonts w:hint="eastAsia"/>
        </w:rPr>
        <w:lastRenderedPageBreak/>
        <w:t>批量功能</w:t>
      </w:r>
      <w:bookmarkEnd w:id="3675"/>
      <w:bookmarkEnd w:id="3676"/>
    </w:p>
    <w:p w14:paraId="36ED6BD2" w14:textId="77777777" w:rsidR="00DC1257" w:rsidRDefault="007579A1">
      <w:pPr>
        <w:pStyle w:val="2"/>
      </w:pPr>
      <w:bookmarkStart w:id="3677" w:name="_Toc10189"/>
      <w:bookmarkStart w:id="3678" w:name="_Toc443655459"/>
      <w:r>
        <w:rPr>
          <w:rFonts w:hint="eastAsia"/>
        </w:rPr>
        <w:t>主机数据处理</w:t>
      </w:r>
      <w:bookmarkEnd w:id="3677"/>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C9DC299" w14:textId="77777777">
        <w:trPr>
          <w:trHeight w:val="550"/>
        </w:trPr>
        <w:tc>
          <w:tcPr>
            <w:tcW w:w="1985" w:type="dxa"/>
            <w:shd w:val="clear" w:color="auto" w:fill="D9D9D9"/>
          </w:tcPr>
          <w:p w14:paraId="4D4E32A0" w14:textId="77777777" w:rsidR="00DC1257" w:rsidRDefault="007579A1">
            <w:pPr>
              <w:spacing w:line="360" w:lineRule="atLeast"/>
              <w:rPr>
                <w:szCs w:val="21"/>
              </w:rPr>
            </w:pPr>
            <w:r>
              <w:rPr>
                <w:rFonts w:hint="eastAsia"/>
                <w:szCs w:val="21"/>
              </w:rPr>
              <w:t>功能概述</w:t>
            </w:r>
          </w:p>
        </w:tc>
        <w:tc>
          <w:tcPr>
            <w:tcW w:w="7087" w:type="dxa"/>
          </w:tcPr>
          <w:p w14:paraId="4BF90E13" w14:textId="77777777" w:rsidR="00DC1257" w:rsidRDefault="007579A1">
            <w:pPr>
              <w:spacing w:line="360" w:lineRule="atLeast"/>
            </w:pPr>
            <w:r>
              <w:rPr>
                <w:rFonts w:hint="eastAsia"/>
              </w:rPr>
              <w:t>将从主机获得的数据导入到各业务表中</w:t>
            </w:r>
          </w:p>
        </w:tc>
      </w:tr>
      <w:tr w:rsidR="00DC1257" w14:paraId="483EE6AF" w14:textId="77777777">
        <w:trPr>
          <w:trHeight w:val="225"/>
        </w:trPr>
        <w:tc>
          <w:tcPr>
            <w:tcW w:w="1985" w:type="dxa"/>
            <w:shd w:val="clear" w:color="auto" w:fill="D9D9D9"/>
          </w:tcPr>
          <w:p w14:paraId="3B3F3D4D" w14:textId="77777777" w:rsidR="00DC1257" w:rsidRDefault="007579A1">
            <w:pPr>
              <w:spacing w:line="360" w:lineRule="atLeast"/>
              <w:rPr>
                <w:szCs w:val="21"/>
              </w:rPr>
            </w:pPr>
            <w:r>
              <w:rPr>
                <w:rFonts w:hint="eastAsia"/>
                <w:szCs w:val="21"/>
              </w:rPr>
              <w:t>输入</w:t>
            </w:r>
          </w:p>
        </w:tc>
        <w:tc>
          <w:tcPr>
            <w:tcW w:w="7087" w:type="dxa"/>
          </w:tcPr>
          <w:p w14:paraId="041F8506"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00667624" w14:textId="77777777">
        <w:trPr>
          <w:trHeight w:val="225"/>
        </w:trPr>
        <w:tc>
          <w:tcPr>
            <w:tcW w:w="1985" w:type="dxa"/>
            <w:shd w:val="clear" w:color="auto" w:fill="D9D9D9"/>
          </w:tcPr>
          <w:p w14:paraId="3024A78F" w14:textId="77777777" w:rsidR="00DC1257" w:rsidRDefault="007579A1">
            <w:pPr>
              <w:spacing w:line="360" w:lineRule="atLeast"/>
              <w:rPr>
                <w:szCs w:val="21"/>
              </w:rPr>
            </w:pPr>
            <w:r>
              <w:rPr>
                <w:rFonts w:hint="eastAsia"/>
                <w:szCs w:val="21"/>
              </w:rPr>
              <w:t>输出</w:t>
            </w:r>
          </w:p>
        </w:tc>
        <w:tc>
          <w:tcPr>
            <w:tcW w:w="7087" w:type="dxa"/>
          </w:tcPr>
          <w:p w14:paraId="093CE694" w14:textId="77777777" w:rsidR="00DC1257" w:rsidRDefault="00DC1257">
            <w:pPr>
              <w:spacing w:line="360" w:lineRule="atLeast"/>
            </w:pPr>
          </w:p>
        </w:tc>
      </w:tr>
      <w:tr w:rsidR="00DC1257" w14:paraId="656F3F4D" w14:textId="77777777">
        <w:trPr>
          <w:trHeight w:val="225"/>
        </w:trPr>
        <w:tc>
          <w:tcPr>
            <w:tcW w:w="1985" w:type="dxa"/>
            <w:shd w:val="clear" w:color="auto" w:fill="D9D9D9"/>
          </w:tcPr>
          <w:p w14:paraId="75CEE34B" w14:textId="77777777" w:rsidR="00DC1257" w:rsidRDefault="007579A1">
            <w:pPr>
              <w:spacing w:line="360" w:lineRule="atLeast"/>
              <w:rPr>
                <w:szCs w:val="21"/>
              </w:rPr>
            </w:pPr>
            <w:r>
              <w:rPr>
                <w:rFonts w:hint="eastAsia"/>
                <w:szCs w:val="21"/>
              </w:rPr>
              <w:t>业务规则</w:t>
            </w:r>
          </w:p>
        </w:tc>
        <w:tc>
          <w:tcPr>
            <w:tcW w:w="7087" w:type="dxa"/>
          </w:tcPr>
          <w:p w14:paraId="1CF2B880" w14:textId="77777777" w:rsidR="00DC1257" w:rsidRDefault="007579A1">
            <w:pPr>
              <w:numPr>
                <w:ilvl w:val="0"/>
                <w:numId w:val="125"/>
              </w:numPr>
              <w:adjustRightInd w:val="0"/>
              <w:spacing w:line="360" w:lineRule="atLeast"/>
              <w:jc w:val="left"/>
              <w:textAlignment w:val="baseline"/>
              <w:rPr>
                <w:szCs w:val="21"/>
              </w:rPr>
            </w:pPr>
            <w:r>
              <w:rPr>
                <w:rFonts w:hint="eastAsia"/>
                <w:szCs w:val="21"/>
              </w:rPr>
              <w:t>检查数据导入状态表，如果当天有成功记录，则可以开始后续处理，否则继续等待。</w:t>
            </w:r>
          </w:p>
          <w:p w14:paraId="269CB8EE" w14:textId="77777777" w:rsidR="00DC1257" w:rsidRDefault="007579A1">
            <w:pPr>
              <w:numPr>
                <w:ilvl w:val="0"/>
                <w:numId w:val="125"/>
              </w:numPr>
              <w:adjustRightInd w:val="0"/>
              <w:spacing w:line="360" w:lineRule="atLeast"/>
              <w:jc w:val="left"/>
              <w:textAlignment w:val="baseline"/>
              <w:rPr>
                <w:szCs w:val="21"/>
              </w:rPr>
            </w:pPr>
            <w:r>
              <w:rPr>
                <w:rFonts w:hint="eastAsia"/>
                <w:szCs w:val="21"/>
              </w:rPr>
              <w:t>将账户表、交易表、客户表、客户地址表、联系人表等临时表的数据分别合并到对应正式表。</w:t>
            </w:r>
          </w:p>
        </w:tc>
      </w:tr>
      <w:tr w:rsidR="00DC1257" w14:paraId="048FF2CA" w14:textId="77777777">
        <w:trPr>
          <w:trHeight w:val="225"/>
        </w:trPr>
        <w:tc>
          <w:tcPr>
            <w:tcW w:w="1985" w:type="dxa"/>
            <w:shd w:val="clear" w:color="auto" w:fill="D9D9D9"/>
          </w:tcPr>
          <w:p w14:paraId="77DC59B1" w14:textId="77777777" w:rsidR="00DC1257" w:rsidRDefault="007579A1">
            <w:pPr>
              <w:spacing w:line="360" w:lineRule="atLeast"/>
              <w:rPr>
                <w:szCs w:val="21"/>
              </w:rPr>
            </w:pPr>
            <w:r>
              <w:rPr>
                <w:rFonts w:hint="eastAsia"/>
                <w:szCs w:val="21"/>
              </w:rPr>
              <w:t>备注</w:t>
            </w:r>
          </w:p>
        </w:tc>
        <w:tc>
          <w:tcPr>
            <w:tcW w:w="7087" w:type="dxa"/>
          </w:tcPr>
          <w:p w14:paraId="5B69CAA5" w14:textId="77777777" w:rsidR="00DC1257" w:rsidRDefault="00DC1257">
            <w:pPr>
              <w:widowControl/>
              <w:overflowPunct w:val="0"/>
              <w:autoSpaceDE w:val="0"/>
              <w:autoSpaceDN w:val="0"/>
              <w:adjustRightInd w:val="0"/>
              <w:spacing w:after="100" w:line="360" w:lineRule="atLeast"/>
              <w:textAlignment w:val="baseline"/>
            </w:pPr>
          </w:p>
        </w:tc>
      </w:tr>
    </w:tbl>
    <w:p w14:paraId="2161D081" w14:textId="77777777" w:rsidR="00DC1257" w:rsidRDefault="00DC1257"/>
    <w:p w14:paraId="4088A347" w14:textId="77777777" w:rsidR="00DC1257" w:rsidRDefault="007579A1">
      <w:pPr>
        <w:pStyle w:val="2"/>
      </w:pPr>
      <w:bookmarkStart w:id="3679" w:name="_Toc13262"/>
      <w:r>
        <w:rPr>
          <w:rFonts w:hint="eastAsia"/>
        </w:rPr>
        <w:t>还款交易处理</w:t>
      </w:r>
      <w:bookmarkEnd w:id="3679"/>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5516EAE7" w14:textId="77777777">
        <w:trPr>
          <w:trHeight w:val="550"/>
        </w:trPr>
        <w:tc>
          <w:tcPr>
            <w:tcW w:w="1985" w:type="dxa"/>
            <w:shd w:val="clear" w:color="auto" w:fill="D9D9D9"/>
          </w:tcPr>
          <w:p w14:paraId="54ECC065" w14:textId="77777777" w:rsidR="00DC1257" w:rsidRDefault="007579A1">
            <w:pPr>
              <w:spacing w:line="360" w:lineRule="atLeast"/>
              <w:rPr>
                <w:szCs w:val="21"/>
              </w:rPr>
            </w:pPr>
            <w:r>
              <w:rPr>
                <w:rFonts w:hint="eastAsia"/>
                <w:szCs w:val="21"/>
              </w:rPr>
              <w:t>功能概述</w:t>
            </w:r>
          </w:p>
        </w:tc>
        <w:tc>
          <w:tcPr>
            <w:tcW w:w="7087" w:type="dxa"/>
          </w:tcPr>
          <w:p w14:paraId="199DC839" w14:textId="77777777" w:rsidR="00DC1257" w:rsidRDefault="007579A1">
            <w:pPr>
              <w:spacing w:line="360" w:lineRule="atLeast"/>
            </w:pPr>
            <w:r>
              <w:rPr>
                <w:rFonts w:hint="eastAsia"/>
              </w:rPr>
              <w:t>根据还款信息，更新承诺表、</w:t>
            </w:r>
            <w:proofErr w:type="gramStart"/>
            <w:r>
              <w:rPr>
                <w:rFonts w:hint="eastAsia"/>
              </w:rPr>
              <w:t>委案协议</w:t>
            </w:r>
            <w:proofErr w:type="gramEnd"/>
            <w:r>
              <w:rPr>
                <w:rFonts w:hint="eastAsia"/>
              </w:rPr>
              <w:t>及明细表</w:t>
            </w:r>
          </w:p>
        </w:tc>
      </w:tr>
      <w:tr w:rsidR="00DC1257" w14:paraId="1FF92F4B" w14:textId="77777777">
        <w:trPr>
          <w:trHeight w:val="225"/>
        </w:trPr>
        <w:tc>
          <w:tcPr>
            <w:tcW w:w="1985" w:type="dxa"/>
            <w:shd w:val="clear" w:color="auto" w:fill="D9D9D9"/>
          </w:tcPr>
          <w:p w14:paraId="6B3E8299" w14:textId="77777777" w:rsidR="00DC1257" w:rsidRDefault="007579A1">
            <w:pPr>
              <w:spacing w:line="360" w:lineRule="atLeast"/>
              <w:rPr>
                <w:szCs w:val="21"/>
              </w:rPr>
            </w:pPr>
            <w:r>
              <w:rPr>
                <w:rFonts w:hint="eastAsia"/>
                <w:szCs w:val="21"/>
              </w:rPr>
              <w:t>输入</w:t>
            </w:r>
          </w:p>
        </w:tc>
        <w:tc>
          <w:tcPr>
            <w:tcW w:w="7087" w:type="dxa"/>
          </w:tcPr>
          <w:p w14:paraId="582509E3"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6A9BFC90" w14:textId="77777777">
        <w:trPr>
          <w:trHeight w:val="225"/>
        </w:trPr>
        <w:tc>
          <w:tcPr>
            <w:tcW w:w="1985" w:type="dxa"/>
            <w:shd w:val="clear" w:color="auto" w:fill="D9D9D9"/>
          </w:tcPr>
          <w:p w14:paraId="35982451" w14:textId="77777777" w:rsidR="00DC1257" w:rsidRDefault="007579A1">
            <w:pPr>
              <w:spacing w:line="360" w:lineRule="atLeast"/>
              <w:rPr>
                <w:szCs w:val="21"/>
              </w:rPr>
            </w:pPr>
            <w:r>
              <w:rPr>
                <w:rFonts w:hint="eastAsia"/>
                <w:szCs w:val="21"/>
              </w:rPr>
              <w:t>输出</w:t>
            </w:r>
          </w:p>
        </w:tc>
        <w:tc>
          <w:tcPr>
            <w:tcW w:w="7087" w:type="dxa"/>
          </w:tcPr>
          <w:p w14:paraId="28B609A0" w14:textId="77777777" w:rsidR="00DC1257" w:rsidRDefault="00DC1257">
            <w:pPr>
              <w:spacing w:line="360" w:lineRule="atLeast"/>
            </w:pPr>
          </w:p>
        </w:tc>
      </w:tr>
      <w:tr w:rsidR="00DC1257" w14:paraId="72D3B81F" w14:textId="77777777">
        <w:trPr>
          <w:trHeight w:val="225"/>
        </w:trPr>
        <w:tc>
          <w:tcPr>
            <w:tcW w:w="1985" w:type="dxa"/>
            <w:shd w:val="clear" w:color="auto" w:fill="D9D9D9"/>
          </w:tcPr>
          <w:p w14:paraId="7D351E6A" w14:textId="77777777" w:rsidR="00DC1257" w:rsidRDefault="007579A1">
            <w:pPr>
              <w:spacing w:line="360" w:lineRule="atLeast"/>
              <w:rPr>
                <w:szCs w:val="21"/>
              </w:rPr>
            </w:pPr>
            <w:r>
              <w:rPr>
                <w:rFonts w:hint="eastAsia"/>
                <w:szCs w:val="21"/>
              </w:rPr>
              <w:t>业务规则</w:t>
            </w:r>
          </w:p>
        </w:tc>
        <w:tc>
          <w:tcPr>
            <w:tcW w:w="7087" w:type="dxa"/>
          </w:tcPr>
          <w:p w14:paraId="79DCBD3E" w14:textId="77777777" w:rsidR="00DC1257" w:rsidRDefault="007579A1">
            <w:pPr>
              <w:numPr>
                <w:ilvl w:val="0"/>
                <w:numId w:val="126"/>
              </w:numPr>
              <w:adjustRightInd w:val="0"/>
              <w:spacing w:line="360" w:lineRule="atLeast"/>
              <w:jc w:val="left"/>
              <w:textAlignment w:val="baseline"/>
              <w:rPr>
                <w:szCs w:val="21"/>
              </w:rPr>
            </w:pPr>
            <w:r>
              <w:rPr>
                <w:rFonts w:hint="eastAsia"/>
                <w:szCs w:val="21"/>
              </w:rPr>
              <w:t>取当天导入的交易中交易类型为还款的数据循环处理：</w:t>
            </w:r>
          </w:p>
          <w:p w14:paraId="2454F3BA" w14:textId="77777777" w:rsidR="00DC1257" w:rsidRDefault="007579A1">
            <w:pPr>
              <w:numPr>
                <w:ilvl w:val="1"/>
                <w:numId w:val="126"/>
              </w:numPr>
              <w:adjustRightInd w:val="0"/>
              <w:spacing w:line="360" w:lineRule="atLeast"/>
              <w:jc w:val="left"/>
              <w:textAlignment w:val="baseline"/>
              <w:rPr>
                <w:szCs w:val="21"/>
              </w:rPr>
            </w:pPr>
            <w:r>
              <w:rPr>
                <w:rFonts w:hint="eastAsia"/>
                <w:szCs w:val="21"/>
              </w:rPr>
              <w:t>根据账户号找到案件，再找到承诺日期最近的一条承诺历史，更新还款金额，累加交易金额。</w:t>
            </w:r>
          </w:p>
          <w:p w14:paraId="6A16F851" w14:textId="77777777" w:rsidR="00DC1257" w:rsidRDefault="007579A1">
            <w:pPr>
              <w:numPr>
                <w:ilvl w:val="1"/>
                <w:numId w:val="126"/>
              </w:numPr>
              <w:adjustRightInd w:val="0"/>
              <w:spacing w:line="360" w:lineRule="atLeast"/>
              <w:jc w:val="left"/>
              <w:textAlignment w:val="baseline"/>
              <w:rPr>
                <w:szCs w:val="21"/>
              </w:rPr>
            </w:pPr>
            <w:r>
              <w:rPr>
                <w:rFonts w:hint="eastAsia"/>
                <w:szCs w:val="21"/>
              </w:rPr>
              <w:t>根据账户号找到案件，再找到最近一条状态为“委案中”</w:t>
            </w:r>
            <w:proofErr w:type="gramStart"/>
            <w:r>
              <w:rPr>
                <w:rFonts w:hint="eastAsia"/>
                <w:szCs w:val="21"/>
              </w:rPr>
              <w:t>的委案协议</w:t>
            </w:r>
            <w:proofErr w:type="gramEnd"/>
            <w:r>
              <w:rPr>
                <w:rFonts w:hint="eastAsia"/>
                <w:szCs w:val="21"/>
              </w:rPr>
              <w:t>，检查交易日期</w:t>
            </w:r>
            <w:proofErr w:type="gramStart"/>
            <w:r>
              <w:rPr>
                <w:rFonts w:hint="eastAsia"/>
                <w:szCs w:val="21"/>
              </w:rPr>
              <w:t>与委案日</w:t>
            </w:r>
            <w:proofErr w:type="gramEnd"/>
            <w:r>
              <w:rPr>
                <w:rFonts w:hint="eastAsia"/>
                <w:szCs w:val="21"/>
              </w:rPr>
              <w:t>期之间的差值，如果小于参数设定值，则视为委前还款，</w:t>
            </w:r>
            <w:proofErr w:type="gramStart"/>
            <w:r>
              <w:rPr>
                <w:rFonts w:hint="eastAsia"/>
                <w:szCs w:val="21"/>
              </w:rPr>
              <w:t>更新委案协</w:t>
            </w:r>
            <w:proofErr w:type="gramEnd"/>
            <w:r>
              <w:rPr>
                <w:rFonts w:hint="eastAsia"/>
                <w:szCs w:val="21"/>
              </w:rPr>
              <w:t>议和</w:t>
            </w:r>
            <w:proofErr w:type="gramStart"/>
            <w:r>
              <w:rPr>
                <w:rFonts w:hint="eastAsia"/>
                <w:szCs w:val="21"/>
              </w:rPr>
              <w:t>委</w:t>
            </w:r>
            <w:proofErr w:type="gramEnd"/>
            <w:r>
              <w:rPr>
                <w:rFonts w:hint="eastAsia"/>
                <w:szCs w:val="21"/>
              </w:rPr>
              <w:t>案协议明细的</w:t>
            </w:r>
            <w:proofErr w:type="gramStart"/>
            <w:r>
              <w:rPr>
                <w:rFonts w:hint="eastAsia"/>
                <w:szCs w:val="21"/>
              </w:rPr>
              <w:t>实际委案金</w:t>
            </w:r>
            <w:proofErr w:type="gramEnd"/>
            <w:r>
              <w:rPr>
                <w:rFonts w:hint="eastAsia"/>
                <w:szCs w:val="21"/>
              </w:rPr>
              <w:t>额，减去交易金额；如果大于等于参数设定值，则</w:t>
            </w:r>
            <w:proofErr w:type="gramStart"/>
            <w:r>
              <w:rPr>
                <w:rFonts w:hint="eastAsia"/>
                <w:szCs w:val="21"/>
              </w:rPr>
              <w:t>为委间还款</w:t>
            </w:r>
            <w:proofErr w:type="gramEnd"/>
            <w:r>
              <w:rPr>
                <w:rFonts w:hint="eastAsia"/>
                <w:szCs w:val="21"/>
              </w:rPr>
              <w:t>，</w:t>
            </w:r>
            <w:proofErr w:type="gramStart"/>
            <w:r>
              <w:rPr>
                <w:rFonts w:hint="eastAsia"/>
                <w:szCs w:val="21"/>
              </w:rPr>
              <w:t>更新委案协</w:t>
            </w:r>
            <w:proofErr w:type="gramEnd"/>
            <w:r>
              <w:rPr>
                <w:rFonts w:hint="eastAsia"/>
                <w:szCs w:val="21"/>
              </w:rPr>
              <w:t>议和</w:t>
            </w:r>
            <w:proofErr w:type="gramStart"/>
            <w:r>
              <w:rPr>
                <w:rFonts w:hint="eastAsia"/>
                <w:szCs w:val="21"/>
              </w:rPr>
              <w:t>委</w:t>
            </w:r>
            <w:proofErr w:type="gramEnd"/>
            <w:r>
              <w:rPr>
                <w:rFonts w:hint="eastAsia"/>
                <w:szCs w:val="21"/>
              </w:rPr>
              <w:t>案协议明细的还款总额，累加交易金额。</w:t>
            </w:r>
          </w:p>
          <w:p w14:paraId="0E411BC9" w14:textId="77777777" w:rsidR="00DC1257" w:rsidRDefault="00DC1257">
            <w:pPr>
              <w:numPr>
                <w:ilvl w:val="255"/>
                <w:numId w:val="0"/>
              </w:numPr>
              <w:adjustRightInd w:val="0"/>
              <w:spacing w:line="360" w:lineRule="atLeast"/>
              <w:jc w:val="left"/>
              <w:textAlignment w:val="baseline"/>
              <w:rPr>
                <w:szCs w:val="21"/>
              </w:rPr>
            </w:pPr>
          </w:p>
        </w:tc>
      </w:tr>
      <w:tr w:rsidR="00DC1257" w14:paraId="5E2E3851" w14:textId="77777777">
        <w:trPr>
          <w:trHeight w:val="225"/>
        </w:trPr>
        <w:tc>
          <w:tcPr>
            <w:tcW w:w="1985" w:type="dxa"/>
            <w:shd w:val="clear" w:color="auto" w:fill="D9D9D9"/>
          </w:tcPr>
          <w:p w14:paraId="3F4B6FC1" w14:textId="77777777" w:rsidR="00DC1257" w:rsidRDefault="007579A1">
            <w:pPr>
              <w:spacing w:line="360" w:lineRule="atLeast"/>
              <w:rPr>
                <w:szCs w:val="21"/>
              </w:rPr>
            </w:pPr>
            <w:r>
              <w:rPr>
                <w:rFonts w:hint="eastAsia"/>
                <w:szCs w:val="21"/>
              </w:rPr>
              <w:t>备注</w:t>
            </w:r>
          </w:p>
        </w:tc>
        <w:tc>
          <w:tcPr>
            <w:tcW w:w="7087" w:type="dxa"/>
          </w:tcPr>
          <w:p w14:paraId="4C0B0792" w14:textId="77777777" w:rsidR="00DC1257" w:rsidRDefault="00DC1257">
            <w:pPr>
              <w:widowControl/>
              <w:overflowPunct w:val="0"/>
              <w:autoSpaceDE w:val="0"/>
              <w:autoSpaceDN w:val="0"/>
              <w:adjustRightInd w:val="0"/>
              <w:spacing w:after="100" w:line="360" w:lineRule="atLeast"/>
              <w:textAlignment w:val="baseline"/>
            </w:pPr>
          </w:p>
        </w:tc>
      </w:tr>
    </w:tbl>
    <w:p w14:paraId="2E3351D2" w14:textId="77777777" w:rsidR="00DC1257" w:rsidRDefault="00DC1257"/>
    <w:p w14:paraId="01D6A954" w14:textId="77777777" w:rsidR="00DC1257" w:rsidRDefault="007579A1">
      <w:pPr>
        <w:pStyle w:val="2"/>
      </w:pPr>
      <w:bookmarkStart w:id="3680" w:name="_Toc16251"/>
      <w:r>
        <w:rPr>
          <w:rFonts w:hint="eastAsia"/>
        </w:rPr>
        <w:t>PTP</w:t>
      </w:r>
      <w:r>
        <w:rPr>
          <w:rFonts w:hint="eastAsia"/>
        </w:rPr>
        <w:t>校验</w:t>
      </w:r>
      <w:bookmarkEnd w:id="3680"/>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7924AB3D" w14:textId="77777777">
        <w:trPr>
          <w:trHeight w:val="550"/>
        </w:trPr>
        <w:tc>
          <w:tcPr>
            <w:tcW w:w="1985" w:type="dxa"/>
            <w:shd w:val="clear" w:color="auto" w:fill="D9D9D9"/>
          </w:tcPr>
          <w:p w14:paraId="232AAC4C" w14:textId="77777777" w:rsidR="00DC1257" w:rsidRDefault="007579A1">
            <w:pPr>
              <w:spacing w:line="360" w:lineRule="atLeast"/>
              <w:rPr>
                <w:szCs w:val="21"/>
              </w:rPr>
            </w:pPr>
            <w:r>
              <w:rPr>
                <w:rFonts w:hint="eastAsia"/>
                <w:szCs w:val="21"/>
              </w:rPr>
              <w:t>功能概述</w:t>
            </w:r>
          </w:p>
        </w:tc>
        <w:tc>
          <w:tcPr>
            <w:tcW w:w="7087" w:type="dxa"/>
          </w:tcPr>
          <w:p w14:paraId="37209C9B" w14:textId="77777777" w:rsidR="00DC1257" w:rsidRDefault="007579A1">
            <w:pPr>
              <w:spacing w:line="360" w:lineRule="atLeast"/>
            </w:pPr>
            <w:r>
              <w:rPr>
                <w:rFonts w:hint="eastAsia"/>
              </w:rPr>
              <w:t>检查还款承诺表中到期的承诺，判断客户是否食言</w:t>
            </w:r>
          </w:p>
        </w:tc>
      </w:tr>
      <w:tr w:rsidR="00DC1257" w14:paraId="792C23A3" w14:textId="77777777">
        <w:trPr>
          <w:trHeight w:val="225"/>
        </w:trPr>
        <w:tc>
          <w:tcPr>
            <w:tcW w:w="1985" w:type="dxa"/>
            <w:shd w:val="clear" w:color="auto" w:fill="D9D9D9"/>
          </w:tcPr>
          <w:p w14:paraId="0ECA4790" w14:textId="77777777" w:rsidR="00DC1257" w:rsidRDefault="007579A1">
            <w:pPr>
              <w:spacing w:line="360" w:lineRule="atLeast"/>
              <w:rPr>
                <w:szCs w:val="21"/>
              </w:rPr>
            </w:pPr>
            <w:r>
              <w:rPr>
                <w:rFonts w:hint="eastAsia"/>
                <w:szCs w:val="21"/>
              </w:rPr>
              <w:t>输入</w:t>
            </w:r>
          </w:p>
        </w:tc>
        <w:tc>
          <w:tcPr>
            <w:tcW w:w="7087" w:type="dxa"/>
          </w:tcPr>
          <w:p w14:paraId="0128114B"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5D07A42F" w14:textId="77777777">
        <w:trPr>
          <w:trHeight w:val="225"/>
        </w:trPr>
        <w:tc>
          <w:tcPr>
            <w:tcW w:w="1985" w:type="dxa"/>
            <w:shd w:val="clear" w:color="auto" w:fill="D9D9D9"/>
          </w:tcPr>
          <w:p w14:paraId="2D6029AA" w14:textId="77777777" w:rsidR="00DC1257" w:rsidRDefault="007579A1">
            <w:pPr>
              <w:spacing w:line="360" w:lineRule="atLeast"/>
              <w:rPr>
                <w:szCs w:val="21"/>
              </w:rPr>
            </w:pPr>
            <w:r>
              <w:rPr>
                <w:rFonts w:hint="eastAsia"/>
                <w:szCs w:val="21"/>
              </w:rPr>
              <w:t>输出</w:t>
            </w:r>
          </w:p>
        </w:tc>
        <w:tc>
          <w:tcPr>
            <w:tcW w:w="7087" w:type="dxa"/>
          </w:tcPr>
          <w:p w14:paraId="5D2B311A" w14:textId="77777777" w:rsidR="00DC1257" w:rsidRDefault="00DC1257">
            <w:pPr>
              <w:spacing w:line="360" w:lineRule="atLeast"/>
            </w:pPr>
          </w:p>
        </w:tc>
      </w:tr>
      <w:tr w:rsidR="00DC1257" w14:paraId="226CAF9D" w14:textId="77777777">
        <w:trPr>
          <w:trHeight w:val="225"/>
        </w:trPr>
        <w:tc>
          <w:tcPr>
            <w:tcW w:w="1985" w:type="dxa"/>
            <w:shd w:val="clear" w:color="auto" w:fill="D9D9D9"/>
          </w:tcPr>
          <w:p w14:paraId="093294F1" w14:textId="77777777" w:rsidR="00DC1257" w:rsidRDefault="007579A1">
            <w:pPr>
              <w:spacing w:line="360" w:lineRule="atLeast"/>
              <w:rPr>
                <w:szCs w:val="21"/>
              </w:rPr>
            </w:pPr>
            <w:r>
              <w:rPr>
                <w:rFonts w:hint="eastAsia"/>
                <w:szCs w:val="21"/>
              </w:rPr>
              <w:t>业务规则</w:t>
            </w:r>
          </w:p>
        </w:tc>
        <w:tc>
          <w:tcPr>
            <w:tcW w:w="7087" w:type="dxa"/>
          </w:tcPr>
          <w:p w14:paraId="74888A4F" w14:textId="77777777" w:rsidR="00DC1257" w:rsidRDefault="007579A1">
            <w:pPr>
              <w:numPr>
                <w:ilvl w:val="0"/>
                <w:numId w:val="127"/>
              </w:numPr>
              <w:adjustRightInd w:val="0"/>
              <w:spacing w:line="360" w:lineRule="atLeast"/>
              <w:jc w:val="left"/>
              <w:textAlignment w:val="baseline"/>
              <w:rPr>
                <w:szCs w:val="21"/>
              </w:rPr>
            </w:pPr>
            <w:r>
              <w:rPr>
                <w:rFonts w:hint="eastAsia"/>
                <w:szCs w:val="21"/>
              </w:rPr>
              <w:t>取还款承诺表中承诺日期为当天的数据循环处理：</w:t>
            </w:r>
          </w:p>
          <w:p w14:paraId="352EF1B6" w14:textId="77777777" w:rsidR="00DC1257" w:rsidRDefault="007579A1">
            <w:pPr>
              <w:numPr>
                <w:ilvl w:val="1"/>
                <w:numId w:val="127"/>
              </w:numPr>
              <w:adjustRightInd w:val="0"/>
              <w:spacing w:line="360" w:lineRule="atLeast"/>
              <w:jc w:val="left"/>
              <w:textAlignment w:val="baseline"/>
              <w:rPr>
                <w:szCs w:val="21"/>
              </w:rPr>
            </w:pPr>
            <w:r>
              <w:rPr>
                <w:rFonts w:hint="eastAsia"/>
                <w:szCs w:val="21"/>
              </w:rPr>
              <w:t>检查承诺金额和还款金额的差值，如果承诺金额大于还款金额，则为食言，将承诺表和对应案件表的是否食言字段更新为是，并新增</w:t>
            </w:r>
            <w:r>
              <w:rPr>
                <w:rFonts w:hint="eastAsia"/>
                <w:szCs w:val="21"/>
              </w:rPr>
              <w:lastRenderedPageBreak/>
              <w:t>一条催收记录为“食言”；如果承诺金额小于等于还款金额，则不为食言，将承诺表和对应案件表的是否食言字段更新为否。</w:t>
            </w:r>
          </w:p>
          <w:p w14:paraId="64FB9414" w14:textId="77777777" w:rsidR="00DC1257" w:rsidRDefault="007579A1">
            <w:pPr>
              <w:numPr>
                <w:ilvl w:val="1"/>
                <w:numId w:val="127"/>
              </w:numPr>
              <w:adjustRightInd w:val="0"/>
              <w:spacing w:line="360" w:lineRule="atLeast"/>
              <w:jc w:val="left"/>
              <w:textAlignment w:val="baseline"/>
              <w:rPr>
                <w:szCs w:val="21"/>
              </w:rPr>
            </w:pPr>
            <w:r>
              <w:rPr>
                <w:rFonts w:hint="eastAsia"/>
                <w:szCs w:val="21"/>
              </w:rPr>
              <w:t>如果一个案件在承诺表中没有承诺日期大于当天的记录，则更新案件的是否承诺字段为否。</w:t>
            </w:r>
          </w:p>
        </w:tc>
      </w:tr>
      <w:tr w:rsidR="00DC1257" w14:paraId="4CEBC736" w14:textId="77777777">
        <w:trPr>
          <w:trHeight w:val="225"/>
        </w:trPr>
        <w:tc>
          <w:tcPr>
            <w:tcW w:w="1985" w:type="dxa"/>
            <w:shd w:val="clear" w:color="auto" w:fill="D9D9D9"/>
          </w:tcPr>
          <w:p w14:paraId="3E99E68A" w14:textId="77777777" w:rsidR="00DC1257" w:rsidRDefault="007579A1">
            <w:pPr>
              <w:spacing w:line="360" w:lineRule="atLeast"/>
              <w:rPr>
                <w:szCs w:val="21"/>
              </w:rPr>
            </w:pPr>
            <w:r>
              <w:rPr>
                <w:rFonts w:hint="eastAsia"/>
                <w:szCs w:val="21"/>
              </w:rPr>
              <w:lastRenderedPageBreak/>
              <w:t>备注</w:t>
            </w:r>
          </w:p>
        </w:tc>
        <w:tc>
          <w:tcPr>
            <w:tcW w:w="7087" w:type="dxa"/>
          </w:tcPr>
          <w:p w14:paraId="312E0111" w14:textId="77777777" w:rsidR="00DC1257" w:rsidRDefault="00DC1257">
            <w:pPr>
              <w:widowControl/>
              <w:overflowPunct w:val="0"/>
              <w:autoSpaceDE w:val="0"/>
              <w:autoSpaceDN w:val="0"/>
              <w:adjustRightInd w:val="0"/>
              <w:spacing w:after="100" w:line="360" w:lineRule="atLeast"/>
              <w:textAlignment w:val="baseline"/>
            </w:pPr>
          </w:p>
        </w:tc>
      </w:tr>
    </w:tbl>
    <w:p w14:paraId="0C463AE3" w14:textId="77777777" w:rsidR="00DC1257" w:rsidRDefault="00DC1257"/>
    <w:p w14:paraId="7D4DC8E3" w14:textId="77777777" w:rsidR="00DC1257" w:rsidRDefault="007579A1">
      <w:pPr>
        <w:pStyle w:val="2"/>
      </w:pPr>
      <w:bookmarkStart w:id="3681" w:name="_Toc406"/>
      <w:r>
        <w:rPr>
          <w:rFonts w:hint="eastAsia"/>
        </w:rPr>
        <w:t>案件归并</w:t>
      </w:r>
      <w:bookmarkEnd w:id="3681"/>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DED1279" w14:textId="77777777">
        <w:trPr>
          <w:trHeight w:val="550"/>
        </w:trPr>
        <w:tc>
          <w:tcPr>
            <w:tcW w:w="1985" w:type="dxa"/>
            <w:shd w:val="clear" w:color="auto" w:fill="D9D9D9"/>
          </w:tcPr>
          <w:p w14:paraId="2C20B609" w14:textId="77777777" w:rsidR="00DC1257" w:rsidRDefault="007579A1">
            <w:pPr>
              <w:spacing w:line="360" w:lineRule="atLeast"/>
              <w:rPr>
                <w:szCs w:val="21"/>
              </w:rPr>
            </w:pPr>
            <w:r>
              <w:rPr>
                <w:rFonts w:hint="eastAsia"/>
                <w:szCs w:val="21"/>
              </w:rPr>
              <w:t>功能概述</w:t>
            </w:r>
          </w:p>
        </w:tc>
        <w:tc>
          <w:tcPr>
            <w:tcW w:w="7087" w:type="dxa"/>
          </w:tcPr>
          <w:p w14:paraId="7DF43DA0" w14:textId="77777777" w:rsidR="00DC1257" w:rsidRDefault="007579A1">
            <w:pPr>
              <w:spacing w:line="360" w:lineRule="atLeast"/>
            </w:pPr>
            <w:r>
              <w:rPr>
                <w:rFonts w:hint="eastAsia"/>
              </w:rPr>
              <w:t>对于一个客户有多个案件需要催收的情况，将该客户名下所有逾期案件合并为一个案件。</w:t>
            </w:r>
          </w:p>
        </w:tc>
      </w:tr>
      <w:tr w:rsidR="00DC1257" w14:paraId="341EE267" w14:textId="77777777">
        <w:trPr>
          <w:trHeight w:val="225"/>
        </w:trPr>
        <w:tc>
          <w:tcPr>
            <w:tcW w:w="1985" w:type="dxa"/>
            <w:shd w:val="clear" w:color="auto" w:fill="D9D9D9"/>
          </w:tcPr>
          <w:p w14:paraId="2AEA5C70" w14:textId="77777777" w:rsidR="00DC1257" w:rsidRDefault="007579A1">
            <w:pPr>
              <w:spacing w:line="360" w:lineRule="atLeast"/>
              <w:rPr>
                <w:szCs w:val="21"/>
              </w:rPr>
            </w:pPr>
            <w:r>
              <w:rPr>
                <w:rFonts w:hint="eastAsia"/>
                <w:szCs w:val="21"/>
              </w:rPr>
              <w:t>输入</w:t>
            </w:r>
          </w:p>
        </w:tc>
        <w:tc>
          <w:tcPr>
            <w:tcW w:w="7087" w:type="dxa"/>
          </w:tcPr>
          <w:p w14:paraId="7BE8FC2A"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6129C866" w14:textId="77777777">
        <w:trPr>
          <w:trHeight w:val="225"/>
        </w:trPr>
        <w:tc>
          <w:tcPr>
            <w:tcW w:w="1985" w:type="dxa"/>
            <w:shd w:val="clear" w:color="auto" w:fill="D9D9D9"/>
          </w:tcPr>
          <w:p w14:paraId="1FE048BC" w14:textId="77777777" w:rsidR="00DC1257" w:rsidRDefault="007579A1">
            <w:pPr>
              <w:spacing w:line="360" w:lineRule="atLeast"/>
              <w:rPr>
                <w:szCs w:val="21"/>
              </w:rPr>
            </w:pPr>
            <w:r>
              <w:rPr>
                <w:rFonts w:hint="eastAsia"/>
                <w:szCs w:val="21"/>
              </w:rPr>
              <w:t>输出</w:t>
            </w:r>
          </w:p>
        </w:tc>
        <w:tc>
          <w:tcPr>
            <w:tcW w:w="7087" w:type="dxa"/>
          </w:tcPr>
          <w:p w14:paraId="7A531A6D" w14:textId="77777777" w:rsidR="00DC1257" w:rsidRDefault="00DC1257">
            <w:pPr>
              <w:spacing w:line="360" w:lineRule="atLeast"/>
            </w:pPr>
          </w:p>
        </w:tc>
      </w:tr>
      <w:tr w:rsidR="00DC1257" w14:paraId="5411C94C" w14:textId="77777777">
        <w:trPr>
          <w:trHeight w:val="225"/>
        </w:trPr>
        <w:tc>
          <w:tcPr>
            <w:tcW w:w="1985" w:type="dxa"/>
            <w:shd w:val="clear" w:color="auto" w:fill="D9D9D9"/>
          </w:tcPr>
          <w:p w14:paraId="1AF9D430" w14:textId="77777777" w:rsidR="00DC1257" w:rsidRDefault="007579A1">
            <w:pPr>
              <w:spacing w:line="360" w:lineRule="atLeast"/>
              <w:rPr>
                <w:szCs w:val="21"/>
              </w:rPr>
            </w:pPr>
            <w:r>
              <w:rPr>
                <w:rFonts w:hint="eastAsia"/>
                <w:szCs w:val="21"/>
              </w:rPr>
              <w:t>业务规则</w:t>
            </w:r>
          </w:p>
        </w:tc>
        <w:tc>
          <w:tcPr>
            <w:tcW w:w="7087" w:type="dxa"/>
          </w:tcPr>
          <w:p w14:paraId="7D4DF4D3" w14:textId="77777777" w:rsidR="00DC1257" w:rsidRDefault="007579A1">
            <w:pPr>
              <w:numPr>
                <w:ilvl w:val="0"/>
                <w:numId w:val="128"/>
              </w:numPr>
              <w:adjustRightInd w:val="0"/>
              <w:spacing w:line="360" w:lineRule="atLeast"/>
              <w:jc w:val="left"/>
              <w:textAlignment w:val="baseline"/>
            </w:pPr>
            <w:r>
              <w:rPr>
                <w:rFonts w:hint="eastAsia"/>
              </w:rPr>
              <w:t>对系统内一个客户对应多个案件的数据，进行案件归并。</w:t>
            </w:r>
          </w:p>
          <w:p w14:paraId="32B6361E" w14:textId="77777777" w:rsidR="00DC1257" w:rsidRDefault="007579A1">
            <w:pPr>
              <w:numPr>
                <w:ilvl w:val="0"/>
                <w:numId w:val="128"/>
              </w:numPr>
              <w:adjustRightInd w:val="0"/>
              <w:spacing w:line="360" w:lineRule="atLeast"/>
              <w:jc w:val="left"/>
              <w:textAlignment w:val="baseline"/>
            </w:pPr>
            <w:r>
              <w:rPr>
                <w:rFonts w:hint="eastAsia"/>
              </w:rPr>
              <w:t>确定</w:t>
            </w:r>
            <w:proofErr w:type="gramStart"/>
            <w:r>
              <w:rPr>
                <w:rFonts w:hint="eastAsia"/>
              </w:rPr>
              <w:t>主案件</w:t>
            </w:r>
            <w:proofErr w:type="gramEnd"/>
            <w:r>
              <w:rPr>
                <w:rFonts w:hint="eastAsia"/>
              </w:rPr>
              <w:t>逻辑为：比较该客户名下所有案件，账户类型大的为主案件，如果账户类型相同，则逾期金额较大的为主案件，如果逾期金额相同，则申请时间早的（精确到秒）为主案件。已归正的产品不参与</w:t>
            </w:r>
            <w:proofErr w:type="gramStart"/>
            <w:r>
              <w:rPr>
                <w:rFonts w:hint="eastAsia"/>
              </w:rPr>
              <w:t>主案件</w:t>
            </w:r>
            <w:proofErr w:type="gramEnd"/>
            <w:r>
              <w:rPr>
                <w:rFonts w:hint="eastAsia"/>
              </w:rPr>
              <w:t>的判断。</w:t>
            </w:r>
          </w:p>
          <w:p w14:paraId="1346F34B" w14:textId="77777777" w:rsidR="00DC1257" w:rsidRDefault="007579A1">
            <w:pPr>
              <w:numPr>
                <w:ilvl w:val="0"/>
                <w:numId w:val="128"/>
              </w:numPr>
              <w:adjustRightInd w:val="0"/>
              <w:spacing w:line="360" w:lineRule="atLeast"/>
              <w:jc w:val="left"/>
              <w:textAlignment w:val="baseline"/>
            </w:pPr>
            <w:r>
              <w:rPr>
                <w:rFonts w:hint="eastAsia"/>
              </w:rPr>
              <w:t>归并规则为：金额类可以相加的字段直接相加，其他字段均取</w:t>
            </w:r>
            <w:proofErr w:type="gramStart"/>
            <w:r>
              <w:rPr>
                <w:rFonts w:hint="eastAsia"/>
              </w:rPr>
              <w:t>主案件</w:t>
            </w:r>
            <w:proofErr w:type="gramEnd"/>
            <w:r>
              <w:rPr>
                <w:rFonts w:hint="eastAsia"/>
              </w:rPr>
              <w:t>的。已归正的产品不参与归并。</w:t>
            </w:r>
          </w:p>
          <w:p w14:paraId="23F04848" w14:textId="77777777" w:rsidR="00DC1257" w:rsidRDefault="00DC1257">
            <w:pPr>
              <w:pStyle w:val="21"/>
              <w:spacing w:after="60" w:line="360" w:lineRule="atLeast"/>
              <w:ind w:leftChars="0" w:left="0"/>
              <w:rPr>
                <w:rFonts w:ascii="Times New Roman" w:hAnsi="Times New Roman"/>
                <w:szCs w:val="21"/>
              </w:rPr>
            </w:pPr>
          </w:p>
        </w:tc>
      </w:tr>
      <w:tr w:rsidR="00DC1257" w14:paraId="02572849" w14:textId="77777777">
        <w:trPr>
          <w:trHeight w:val="225"/>
        </w:trPr>
        <w:tc>
          <w:tcPr>
            <w:tcW w:w="1985" w:type="dxa"/>
            <w:shd w:val="clear" w:color="auto" w:fill="D9D9D9"/>
          </w:tcPr>
          <w:p w14:paraId="49644BF7" w14:textId="77777777" w:rsidR="00DC1257" w:rsidRDefault="007579A1">
            <w:pPr>
              <w:spacing w:line="360" w:lineRule="atLeast"/>
              <w:rPr>
                <w:szCs w:val="21"/>
              </w:rPr>
            </w:pPr>
            <w:r>
              <w:rPr>
                <w:rFonts w:hint="eastAsia"/>
                <w:szCs w:val="21"/>
              </w:rPr>
              <w:t>备注</w:t>
            </w:r>
          </w:p>
        </w:tc>
        <w:tc>
          <w:tcPr>
            <w:tcW w:w="7087" w:type="dxa"/>
          </w:tcPr>
          <w:p w14:paraId="27C31707" w14:textId="77777777" w:rsidR="00DC1257" w:rsidRDefault="00DC1257">
            <w:pPr>
              <w:widowControl/>
              <w:overflowPunct w:val="0"/>
              <w:autoSpaceDE w:val="0"/>
              <w:autoSpaceDN w:val="0"/>
              <w:adjustRightInd w:val="0"/>
              <w:spacing w:after="100" w:line="360" w:lineRule="atLeast"/>
              <w:textAlignment w:val="baseline"/>
            </w:pPr>
          </w:p>
        </w:tc>
      </w:tr>
    </w:tbl>
    <w:p w14:paraId="64B12998" w14:textId="77777777" w:rsidR="00DC1257" w:rsidRDefault="00DC1257"/>
    <w:p w14:paraId="7B95AB72" w14:textId="77777777" w:rsidR="00DC1257" w:rsidRDefault="007579A1">
      <w:pPr>
        <w:pStyle w:val="2"/>
      </w:pPr>
      <w:bookmarkStart w:id="3682" w:name="_Toc28496"/>
      <w:r>
        <w:rPr>
          <w:rFonts w:hint="eastAsia"/>
        </w:rPr>
        <w:t>到期案件退回</w:t>
      </w:r>
      <w:bookmarkEnd w:id="3682"/>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6F62E381" w14:textId="77777777">
        <w:trPr>
          <w:trHeight w:val="550"/>
        </w:trPr>
        <w:tc>
          <w:tcPr>
            <w:tcW w:w="1985" w:type="dxa"/>
            <w:shd w:val="clear" w:color="auto" w:fill="D9D9D9"/>
          </w:tcPr>
          <w:p w14:paraId="37DF3597" w14:textId="77777777" w:rsidR="00DC1257" w:rsidRDefault="007579A1">
            <w:pPr>
              <w:spacing w:line="360" w:lineRule="atLeast"/>
              <w:rPr>
                <w:szCs w:val="21"/>
              </w:rPr>
            </w:pPr>
            <w:r>
              <w:rPr>
                <w:rFonts w:hint="eastAsia"/>
                <w:szCs w:val="21"/>
              </w:rPr>
              <w:t>功能概述</w:t>
            </w:r>
          </w:p>
        </w:tc>
        <w:tc>
          <w:tcPr>
            <w:tcW w:w="7087" w:type="dxa"/>
          </w:tcPr>
          <w:p w14:paraId="0917C165" w14:textId="77777777" w:rsidR="00DC1257" w:rsidRDefault="007579A1">
            <w:pPr>
              <w:spacing w:line="360" w:lineRule="atLeast"/>
            </w:pPr>
            <w:r>
              <w:rPr>
                <w:rFonts w:hint="eastAsia"/>
              </w:rPr>
              <w:t>每日</w:t>
            </w:r>
            <w:proofErr w:type="gramStart"/>
            <w:r>
              <w:rPr>
                <w:rFonts w:hint="eastAsia"/>
              </w:rPr>
              <w:t>将催收到期案件</w:t>
            </w:r>
            <w:proofErr w:type="gramEnd"/>
            <w:r>
              <w:rPr>
                <w:rFonts w:hint="eastAsia"/>
              </w:rPr>
              <w:t>回退至待分配队列。</w:t>
            </w:r>
          </w:p>
        </w:tc>
      </w:tr>
      <w:tr w:rsidR="00DC1257" w14:paraId="103BF8F0" w14:textId="77777777">
        <w:trPr>
          <w:trHeight w:val="225"/>
        </w:trPr>
        <w:tc>
          <w:tcPr>
            <w:tcW w:w="1985" w:type="dxa"/>
            <w:shd w:val="clear" w:color="auto" w:fill="D9D9D9"/>
          </w:tcPr>
          <w:p w14:paraId="3FBEC553" w14:textId="77777777" w:rsidR="00DC1257" w:rsidRDefault="007579A1">
            <w:pPr>
              <w:spacing w:line="360" w:lineRule="atLeast"/>
              <w:rPr>
                <w:szCs w:val="21"/>
              </w:rPr>
            </w:pPr>
            <w:r>
              <w:rPr>
                <w:rFonts w:hint="eastAsia"/>
                <w:szCs w:val="21"/>
              </w:rPr>
              <w:t>输入</w:t>
            </w:r>
          </w:p>
        </w:tc>
        <w:tc>
          <w:tcPr>
            <w:tcW w:w="7087" w:type="dxa"/>
          </w:tcPr>
          <w:p w14:paraId="14A4C591"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1616AE89" w14:textId="77777777">
        <w:trPr>
          <w:trHeight w:val="225"/>
        </w:trPr>
        <w:tc>
          <w:tcPr>
            <w:tcW w:w="1985" w:type="dxa"/>
            <w:shd w:val="clear" w:color="auto" w:fill="D9D9D9"/>
          </w:tcPr>
          <w:p w14:paraId="67C9B792" w14:textId="77777777" w:rsidR="00DC1257" w:rsidRDefault="007579A1">
            <w:pPr>
              <w:spacing w:line="360" w:lineRule="atLeast"/>
              <w:rPr>
                <w:szCs w:val="21"/>
              </w:rPr>
            </w:pPr>
            <w:r>
              <w:rPr>
                <w:rFonts w:hint="eastAsia"/>
                <w:szCs w:val="21"/>
              </w:rPr>
              <w:t>输出</w:t>
            </w:r>
          </w:p>
        </w:tc>
        <w:tc>
          <w:tcPr>
            <w:tcW w:w="7087" w:type="dxa"/>
          </w:tcPr>
          <w:p w14:paraId="40945892" w14:textId="77777777" w:rsidR="00DC1257" w:rsidRDefault="00DC1257">
            <w:pPr>
              <w:spacing w:line="360" w:lineRule="atLeast"/>
            </w:pPr>
          </w:p>
        </w:tc>
      </w:tr>
      <w:tr w:rsidR="00DC1257" w14:paraId="3C87564F" w14:textId="77777777">
        <w:trPr>
          <w:trHeight w:val="225"/>
        </w:trPr>
        <w:tc>
          <w:tcPr>
            <w:tcW w:w="1985" w:type="dxa"/>
            <w:shd w:val="clear" w:color="auto" w:fill="D9D9D9"/>
          </w:tcPr>
          <w:p w14:paraId="7F327AE8" w14:textId="77777777" w:rsidR="00DC1257" w:rsidRDefault="007579A1">
            <w:pPr>
              <w:spacing w:line="360" w:lineRule="atLeast"/>
              <w:rPr>
                <w:szCs w:val="21"/>
              </w:rPr>
            </w:pPr>
            <w:r>
              <w:rPr>
                <w:rFonts w:hint="eastAsia"/>
                <w:szCs w:val="21"/>
              </w:rPr>
              <w:t>业务规则</w:t>
            </w:r>
          </w:p>
        </w:tc>
        <w:tc>
          <w:tcPr>
            <w:tcW w:w="7087" w:type="dxa"/>
          </w:tcPr>
          <w:p w14:paraId="4EA21EE0" w14:textId="77777777" w:rsidR="00DC1257" w:rsidRDefault="007579A1">
            <w:pPr>
              <w:numPr>
                <w:ilvl w:val="0"/>
                <w:numId w:val="129"/>
              </w:numPr>
              <w:adjustRightInd w:val="0"/>
              <w:spacing w:line="360" w:lineRule="atLeast"/>
              <w:jc w:val="left"/>
              <w:textAlignment w:val="baseline"/>
              <w:rPr>
                <w:szCs w:val="21"/>
              </w:rPr>
            </w:pPr>
            <w:r>
              <w:rPr>
                <w:rFonts w:hint="eastAsia"/>
                <w:szCs w:val="21"/>
              </w:rPr>
              <w:t>查询所有</w:t>
            </w:r>
            <w:proofErr w:type="gramStart"/>
            <w:r>
              <w:rPr>
                <w:rFonts w:hint="eastAsia"/>
                <w:szCs w:val="21"/>
              </w:rPr>
              <w:t>委案到期</w:t>
            </w:r>
            <w:proofErr w:type="gramEnd"/>
            <w:r>
              <w:rPr>
                <w:rFonts w:hint="eastAsia"/>
                <w:szCs w:val="21"/>
              </w:rPr>
              <w:t>日为当天且处于处理队列的案件，根据待处理队列和处理队列的对应关系，退回相应的待处理队列，同时清除案件上的催收员、催收机构，并</w:t>
            </w:r>
            <w:proofErr w:type="gramStart"/>
            <w:r>
              <w:rPr>
                <w:rFonts w:hint="eastAsia"/>
                <w:szCs w:val="21"/>
              </w:rPr>
              <w:t>修改委案协</w:t>
            </w:r>
            <w:proofErr w:type="gramEnd"/>
            <w:r>
              <w:rPr>
                <w:rFonts w:hint="eastAsia"/>
                <w:szCs w:val="21"/>
              </w:rPr>
              <w:t>议的</w:t>
            </w:r>
            <w:proofErr w:type="gramStart"/>
            <w:r>
              <w:rPr>
                <w:rFonts w:hint="eastAsia"/>
                <w:szCs w:val="21"/>
              </w:rPr>
              <w:t>委案状</w:t>
            </w:r>
            <w:proofErr w:type="gramEnd"/>
            <w:r>
              <w:rPr>
                <w:rFonts w:hint="eastAsia"/>
                <w:szCs w:val="21"/>
              </w:rPr>
              <w:t>态为已退案。</w:t>
            </w:r>
          </w:p>
        </w:tc>
      </w:tr>
      <w:tr w:rsidR="00DC1257" w14:paraId="20DF1777" w14:textId="77777777">
        <w:trPr>
          <w:trHeight w:val="225"/>
        </w:trPr>
        <w:tc>
          <w:tcPr>
            <w:tcW w:w="1985" w:type="dxa"/>
            <w:shd w:val="clear" w:color="auto" w:fill="D9D9D9"/>
          </w:tcPr>
          <w:p w14:paraId="2F06F3DC" w14:textId="77777777" w:rsidR="00DC1257" w:rsidRDefault="007579A1">
            <w:pPr>
              <w:spacing w:line="360" w:lineRule="atLeast"/>
              <w:rPr>
                <w:szCs w:val="21"/>
              </w:rPr>
            </w:pPr>
            <w:r>
              <w:rPr>
                <w:rFonts w:hint="eastAsia"/>
                <w:szCs w:val="21"/>
              </w:rPr>
              <w:t>备注</w:t>
            </w:r>
          </w:p>
        </w:tc>
        <w:tc>
          <w:tcPr>
            <w:tcW w:w="7087" w:type="dxa"/>
          </w:tcPr>
          <w:p w14:paraId="38C60CA0" w14:textId="77777777" w:rsidR="00DC1257" w:rsidRDefault="00DC1257">
            <w:pPr>
              <w:widowControl/>
              <w:overflowPunct w:val="0"/>
              <w:autoSpaceDE w:val="0"/>
              <w:autoSpaceDN w:val="0"/>
              <w:adjustRightInd w:val="0"/>
              <w:spacing w:after="100" w:line="360" w:lineRule="atLeast"/>
              <w:textAlignment w:val="baseline"/>
            </w:pPr>
          </w:p>
        </w:tc>
      </w:tr>
    </w:tbl>
    <w:p w14:paraId="2993F2B2" w14:textId="77777777" w:rsidR="00DC1257" w:rsidRDefault="00DC1257"/>
    <w:p w14:paraId="2BD24E90" w14:textId="77777777" w:rsidR="00DC1257" w:rsidRDefault="007579A1">
      <w:pPr>
        <w:pStyle w:val="2"/>
      </w:pPr>
      <w:bookmarkStart w:id="3683" w:name="_Toc8115"/>
      <w:r>
        <w:rPr>
          <w:rFonts w:hint="eastAsia"/>
        </w:rPr>
        <w:t>案件结案</w:t>
      </w:r>
      <w:bookmarkEnd w:id="3683"/>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9774A45" w14:textId="77777777">
        <w:trPr>
          <w:trHeight w:val="550"/>
        </w:trPr>
        <w:tc>
          <w:tcPr>
            <w:tcW w:w="1985" w:type="dxa"/>
            <w:shd w:val="clear" w:color="auto" w:fill="D9D9D9"/>
          </w:tcPr>
          <w:p w14:paraId="3E1CB11F" w14:textId="77777777" w:rsidR="00DC1257" w:rsidRDefault="007579A1">
            <w:pPr>
              <w:spacing w:line="360" w:lineRule="atLeast"/>
              <w:rPr>
                <w:szCs w:val="21"/>
              </w:rPr>
            </w:pPr>
            <w:r>
              <w:rPr>
                <w:rFonts w:hint="eastAsia"/>
                <w:szCs w:val="21"/>
              </w:rPr>
              <w:t>功能概述</w:t>
            </w:r>
          </w:p>
        </w:tc>
        <w:tc>
          <w:tcPr>
            <w:tcW w:w="7087" w:type="dxa"/>
          </w:tcPr>
          <w:p w14:paraId="6DC3BEB0" w14:textId="77777777" w:rsidR="00DC1257" w:rsidRDefault="007579A1">
            <w:pPr>
              <w:spacing w:line="360" w:lineRule="atLeast"/>
            </w:pPr>
            <w:r>
              <w:rPr>
                <w:rFonts w:hint="eastAsia"/>
              </w:rPr>
              <w:t>每日将满意结案案件流转至结案队列。</w:t>
            </w:r>
          </w:p>
        </w:tc>
      </w:tr>
      <w:tr w:rsidR="00DC1257" w14:paraId="505C38C4" w14:textId="77777777">
        <w:trPr>
          <w:trHeight w:val="225"/>
        </w:trPr>
        <w:tc>
          <w:tcPr>
            <w:tcW w:w="1985" w:type="dxa"/>
            <w:shd w:val="clear" w:color="auto" w:fill="D9D9D9"/>
          </w:tcPr>
          <w:p w14:paraId="4068F4EF" w14:textId="77777777" w:rsidR="00DC1257" w:rsidRDefault="007579A1">
            <w:pPr>
              <w:spacing w:line="360" w:lineRule="atLeast"/>
              <w:rPr>
                <w:szCs w:val="21"/>
              </w:rPr>
            </w:pPr>
            <w:r>
              <w:rPr>
                <w:rFonts w:hint="eastAsia"/>
                <w:szCs w:val="21"/>
              </w:rPr>
              <w:t>输入</w:t>
            </w:r>
          </w:p>
        </w:tc>
        <w:tc>
          <w:tcPr>
            <w:tcW w:w="7087" w:type="dxa"/>
          </w:tcPr>
          <w:p w14:paraId="158953B0"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4A6C4B49" w14:textId="77777777">
        <w:trPr>
          <w:trHeight w:val="225"/>
        </w:trPr>
        <w:tc>
          <w:tcPr>
            <w:tcW w:w="1985" w:type="dxa"/>
            <w:shd w:val="clear" w:color="auto" w:fill="D9D9D9"/>
          </w:tcPr>
          <w:p w14:paraId="7CFA8905" w14:textId="77777777" w:rsidR="00DC1257" w:rsidRDefault="007579A1">
            <w:pPr>
              <w:spacing w:line="360" w:lineRule="atLeast"/>
              <w:rPr>
                <w:szCs w:val="21"/>
              </w:rPr>
            </w:pPr>
            <w:r>
              <w:rPr>
                <w:rFonts w:hint="eastAsia"/>
                <w:szCs w:val="21"/>
              </w:rPr>
              <w:lastRenderedPageBreak/>
              <w:t>输出</w:t>
            </w:r>
          </w:p>
        </w:tc>
        <w:tc>
          <w:tcPr>
            <w:tcW w:w="7087" w:type="dxa"/>
          </w:tcPr>
          <w:p w14:paraId="32679282" w14:textId="77777777" w:rsidR="00DC1257" w:rsidRDefault="00DC1257">
            <w:pPr>
              <w:spacing w:line="360" w:lineRule="atLeast"/>
            </w:pPr>
          </w:p>
        </w:tc>
      </w:tr>
      <w:tr w:rsidR="00DC1257" w14:paraId="34E0A967" w14:textId="77777777">
        <w:trPr>
          <w:trHeight w:val="225"/>
        </w:trPr>
        <w:tc>
          <w:tcPr>
            <w:tcW w:w="1985" w:type="dxa"/>
            <w:shd w:val="clear" w:color="auto" w:fill="D9D9D9"/>
          </w:tcPr>
          <w:p w14:paraId="379102FE" w14:textId="77777777" w:rsidR="00DC1257" w:rsidRDefault="007579A1">
            <w:pPr>
              <w:spacing w:line="360" w:lineRule="atLeast"/>
              <w:rPr>
                <w:szCs w:val="21"/>
              </w:rPr>
            </w:pPr>
            <w:r>
              <w:rPr>
                <w:rFonts w:hint="eastAsia"/>
                <w:szCs w:val="21"/>
              </w:rPr>
              <w:t>业务规则</w:t>
            </w:r>
          </w:p>
        </w:tc>
        <w:tc>
          <w:tcPr>
            <w:tcW w:w="7087" w:type="dxa"/>
          </w:tcPr>
          <w:p w14:paraId="512C8B16" w14:textId="77777777" w:rsidR="00DC1257" w:rsidRDefault="007579A1">
            <w:pPr>
              <w:numPr>
                <w:ilvl w:val="0"/>
                <w:numId w:val="130"/>
              </w:numPr>
              <w:adjustRightInd w:val="0"/>
              <w:spacing w:line="360" w:lineRule="atLeast"/>
              <w:jc w:val="left"/>
              <w:textAlignment w:val="baseline"/>
              <w:rPr>
                <w:szCs w:val="21"/>
              </w:rPr>
            </w:pPr>
            <w:r>
              <w:rPr>
                <w:rFonts w:hint="eastAsia"/>
                <w:szCs w:val="21"/>
              </w:rPr>
              <w:t>查询案件下全部账户的是否归正字段为是的案件，流转至结案队列。</w:t>
            </w:r>
          </w:p>
        </w:tc>
      </w:tr>
      <w:tr w:rsidR="00DC1257" w14:paraId="0014F822" w14:textId="77777777">
        <w:trPr>
          <w:trHeight w:val="225"/>
        </w:trPr>
        <w:tc>
          <w:tcPr>
            <w:tcW w:w="1985" w:type="dxa"/>
            <w:shd w:val="clear" w:color="auto" w:fill="D9D9D9"/>
          </w:tcPr>
          <w:p w14:paraId="29CFA92A" w14:textId="77777777" w:rsidR="00DC1257" w:rsidRDefault="007579A1">
            <w:pPr>
              <w:spacing w:line="360" w:lineRule="atLeast"/>
              <w:rPr>
                <w:szCs w:val="21"/>
              </w:rPr>
            </w:pPr>
            <w:r>
              <w:rPr>
                <w:rFonts w:hint="eastAsia"/>
                <w:szCs w:val="21"/>
              </w:rPr>
              <w:t>备注</w:t>
            </w:r>
          </w:p>
        </w:tc>
        <w:tc>
          <w:tcPr>
            <w:tcW w:w="7087" w:type="dxa"/>
          </w:tcPr>
          <w:p w14:paraId="1E997472" w14:textId="77777777" w:rsidR="00DC1257" w:rsidRDefault="00DC1257">
            <w:pPr>
              <w:widowControl/>
              <w:overflowPunct w:val="0"/>
              <w:autoSpaceDE w:val="0"/>
              <w:autoSpaceDN w:val="0"/>
              <w:adjustRightInd w:val="0"/>
              <w:spacing w:after="100" w:line="360" w:lineRule="atLeast"/>
              <w:textAlignment w:val="baseline"/>
            </w:pPr>
          </w:p>
        </w:tc>
      </w:tr>
    </w:tbl>
    <w:p w14:paraId="3F7FE51A" w14:textId="77777777" w:rsidR="00DC1257" w:rsidRDefault="00DC1257"/>
    <w:p w14:paraId="2884EB7E" w14:textId="77777777" w:rsidR="00DC1257" w:rsidRDefault="007579A1">
      <w:pPr>
        <w:pStyle w:val="2"/>
      </w:pPr>
      <w:bookmarkStart w:id="3684" w:name="_Toc8387"/>
      <w:r>
        <w:rPr>
          <w:rFonts w:hint="eastAsia"/>
        </w:rPr>
        <w:t>案件流转</w:t>
      </w:r>
      <w:bookmarkEnd w:id="3684"/>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7A53027" w14:textId="77777777">
        <w:trPr>
          <w:trHeight w:val="550"/>
        </w:trPr>
        <w:tc>
          <w:tcPr>
            <w:tcW w:w="1985" w:type="dxa"/>
            <w:shd w:val="clear" w:color="auto" w:fill="D9D9D9"/>
          </w:tcPr>
          <w:p w14:paraId="0E4B081C" w14:textId="77777777" w:rsidR="00DC1257" w:rsidRDefault="007579A1">
            <w:pPr>
              <w:spacing w:line="360" w:lineRule="atLeast"/>
              <w:rPr>
                <w:szCs w:val="21"/>
              </w:rPr>
            </w:pPr>
            <w:r>
              <w:rPr>
                <w:rFonts w:hint="eastAsia"/>
                <w:szCs w:val="21"/>
              </w:rPr>
              <w:t>功能概述</w:t>
            </w:r>
          </w:p>
        </w:tc>
        <w:tc>
          <w:tcPr>
            <w:tcW w:w="7087" w:type="dxa"/>
          </w:tcPr>
          <w:p w14:paraId="6F82CAA6" w14:textId="77777777" w:rsidR="00DC1257" w:rsidRDefault="007579A1">
            <w:pPr>
              <w:spacing w:line="360" w:lineRule="atLeast"/>
            </w:pPr>
            <w:r>
              <w:rPr>
                <w:rFonts w:hint="eastAsia"/>
              </w:rPr>
              <w:t>对于符合流转规则的案件进行自动流转。</w:t>
            </w:r>
          </w:p>
        </w:tc>
      </w:tr>
      <w:tr w:rsidR="00DC1257" w14:paraId="36072A3E" w14:textId="77777777">
        <w:trPr>
          <w:trHeight w:val="225"/>
        </w:trPr>
        <w:tc>
          <w:tcPr>
            <w:tcW w:w="1985" w:type="dxa"/>
            <w:shd w:val="clear" w:color="auto" w:fill="D9D9D9"/>
          </w:tcPr>
          <w:p w14:paraId="673506BB" w14:textId="77777777" w:rsidR="00DC1257" w:rsidRDefault="007579A1">
            <w:pPr>
              <w:spacing w:line="360" w:lineRule="atLeast"/>
              <w:rPr>
                <w:szCs w:val="21"/>
              </w:rPr>
            </w:pPr>
            <w:r>
              <w:rPr>
                <w:rFonts w:hint="eastAsia"/>
                <w:szCs w:val="21"/>
              </w:rPr>
              <w:t>输入</w:t>
            </w:r>
          </w:p>
        </w:tc>
        <w:tc>
          <w:tcPr>
            <w:tcW w:w="7087" w:type="dxa"/>
          </w:tcPr>
          <w:p w14:paraId="78502778"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逾期天数、账户类型、</w:t>
            </w:r>
            <w:proofErr w:type="gramStart"/>
            <w:r>
              <w:rPr>
                <w:rFonts w:hAnsi="宋体" w:hint="eastAsia"/>
                <w:szCs w:val="21"/>
              </w:rPr>
              <w:t>委案时</w:t>
            </w:r>
            <w:proofErr w:type="gramEnd"/>
            <w:r>
              <w:rPr>
                <w:rFonts w:hAnsi="宋体" w:hint="eastAsia"/>
                <w:szCs w:val="21"/>
              </w:rPr>
              <w:t>账户类型、强度修正标识、催收强度</w:t>
            </w:r>
          </w:p>
        </w:tc>
      </w:tr>
      <w:tr w:rsidR="00DC1257" w14:paraId="0AC130CE" w14:textId="77777777">
        <w:trPr>
          <w:trHeight w:val="225"/>
        </w:trPr>
        <w:tc>
          <w:tcPr>
            <w:tcW w:w="1985" w:type="dxa"/>
            <w:shd w:val="clear" w:color="auto" w:fill="D9D9D9"/>
          </w:tcPr>
          <w:p w14:paraId="4BEC6BE8" w14:textId="77777777" w:rsidR="00DC1257" w:rsidRDefault="007579A1">
            <w:pPr>
              <w:spacing w:line="360" w:lineRule="atLeast"/>
              <w:rPr>
                <w:szCs w:val="21"/>
              </w:rPr>
            </w:pPr>
            <w:r>
              <w:rPr>
                <w:rFonts w:hint="eastAsia"/>
                <w:szCs w:val="21"/>
              </w:rPr>
              <w:t>输出</w:t>
            </w:r>
          </w:p>
        </w:tc>
        <w:tc>
          <w:tcPr>
            <w:tcW w:w="7087" w:type="dxa"/>
          </w:tcPr>
          <w:p w14:paraId="47F485E3" w14:textId="77777777" w:rsidR="00DC1257" w:rsidRDefault="007579A1">
            <w:pPr>
              <w:spacing w:line="360" w:lineRule="atLeast"/>
            </w:pPr>
            <w:r>
              <w:rPr>
                <w:rFonts w:hint="eastAsia"/>
              </w:rPr>
              <w:t>催收强度、队列号</w:t>
            </w:r>
          </w:p>
        </w:tc>
      </w:tr>
      <w:tr w:rsidR="00DC1257" w14:paraId="60285C2D" w14:textId="77777777">
        <w:trPr>
          <w:trHeight w:val="225"/>
        </w:trPr>
        <w:tc>
          <w:tcPr>
            <w:tcW w:w="1985" w:type="dxa"/>
            <w:shd w:val="clear" w:color="auto" w:fill="D9D9D9"/>
          </w:tcPr>
          <w:p w14:paraId="307A126C" w14:textId="77777777" w:rsidR="00DC1257" w:rsidRDefault="007579A1">
            <w:pPr>
              <w:spacing w:line="360" w:lineRule="atLeast"/>
              <w:rPr>
                <w:szCs w:val="21"/>
              </w:rPr>
            </w:pPr>
            <w:r>
              <w:rPr>
                <w:rFonts w:hint="eastAsia"/>
                <w:szCs w:val="21"/>
              </w:rPr>
              <w:t>业务规则</w:t>
            </w:r>
          </w:p>
        </w:tc>
        <w:tc>
          <w:tcPr>
            <w:tcW w:w="7087" w:type="dxa"/>
          </w:tcPr>
          <w:p w14:paraId="56218CEE" w14:textId="77777777" w:rsidR="00DC1257" w:rsidRDefault="007579A1">
            <w:pPr>
              <w:numPr>
                <w:ilvl w:val="0"/>
                <w:numId w:val="131"/>
              </w:numPr>
              <w:adjustRightInd w:val="0"/>
              <w:spacing w:line="360" w:lineRule="atLeast"/>
              <w:jc w:val="left"/>
              <w:textAlignment w:val="baseline"/>
              <w:rPr>
                <w:szCs w:val="21"/>
              </w:rPr>
            </w:pPr>
            <w:r>
              <w:rPr>
                <w:rFonts w:hint="eastAsia"/>
                <w:szCs w:val="21"/>
              </w:rPr>
              <w:t>查询所有处于待分配队列的案件，调用队列流转规则重新确认案件的催收强度与队列，具体队列流转</w:t>
            </w:r>
            <w:proofErr w:type="gramStart"/>
            <w:r>
              <w:rPr>
                <w:rFonts w:hint="eastAsia"/>
                <w:szCs w:val="21"/>
              </w:rPr>
              <w:t>规则见</w:t>
            </w:r>
            <w:proofErr w:type="gramEnd"/>
            <w:r>
              <w:rPr>
                <w:rFonts w:hint="eastAsia"/>
                <w:szCs w:val="21"/>
              </w:rPr>
              <w:t xml:space="preserve"> 4 </w:t>
            </w:r>
            <w:r>
              <w:rPr>
                <w:rFonts w:hint="eastAsia"/>
                <w:szCs w:val="21"/>
              </w:rPr>
              <w:t>整体流转规则</w:t>
            </w:r>
            <w:r>
              <w:rPr>
                <w:rFonts w:hint="eastAsia"/>
                <w:szCs w:val="21"/>
              </w:rPr>
              <w:t xml:space="preserve"> </w:t>
            </w:r>
            <w:r>
              <w:rPr>
                <w:rFonts w:hint="eastAsia"/>
                <w:szCs w:val="21"/>
              </w:rPr>
              <w:t>一节的系统流程图。获得规则返回结果后更新案件的催收强度与队列号。</w:t>
            </w:r>
          </w:p>
        </w:tc>
      </w:tr>
      <w:tr w:rsidR="00DC1257" w14:paraId="084509F5" w14:textId="77777777">
        <w:trPr>
          <w:trHeight w:val="225"/>
        </w:trPr>
        <w:tc>
          <w:tcPr>
            <w:tcW w:w="1985" w:type="dxa"/>
            <w:shd w:val="clear" w:color="auto" w:fill="D9D9D9"/>
          </w:tcPr>
          <w:p w14:paraId="076522C3" w14:textId="77777777" w:rsidR="00DC1257" w:rsidRDefault="007579A1">
            <w:pPr>
              <w:spacing w:line="360" w:lineRule="atLeast"/>
              <w:rPr>
                <w:szCs w:val="21"/>
              </w:rPr>
            </w:pPr>
            <w:r>
              <w:rPr>
                <w:rFonts w:hint="eastAsia"/>
                <w:szCs w:val="21"/>
              </w:rPr>
              <w:t>备注</w:t>
            </w:r>
          </w:p>
        </w:tc>
        <w:tc>
          <w:tcPr>
            <w:tcW w:w="7087" w:type="dxa"/>
          </w:tcPr>
          <w:p w14:paraId="4DF34258" w14:textId="77777777" w:rsidR="00DC1257" w:rsidRDefault="007579A1">
            <w:pPr>
              <w:widowControl/>
              <w:overflowPunct w:val="0"/>
              <w:autoSpaceDE w:val="0"/>
              <w:autoSpaceDN w:val="0"/>
              <w:adjustRightInd w:val="0"/>
              <w:spacing w:after="100" w:line="360" w:lineRule="atLeast"/>
              <w:textAlignment w:val="baseline"/>
            </w:pPr>
            <w:r>
              <w:rPr>
                <w:rFonts w:hint="eastAsia"/>
              </w:rPr>
              <w:t>队列流转策略配置好后可以自行调整</w:t>
            </w:r>
          </w:p>
        </w:tc>
      </w:tr>
    </w:tbl>
    <w:p w14:paraId="5B9BA344" w14:textId="77777777" w:rsidR="00DC1257" w:rsidRDefault="00DC1257"/>
    <w:p w14:paraId="7CD3486F" w14:textId="77777777" w:rsidR="00DC1257" w:rsidRDefault="007579A1">
      <w:pPr>
        <w:pStyle w:val="2"/>
      </w:pPr>
      <w:bookmarkStart w:id="3685" w:name="_Toc10780"/>
      <w:r>
        <w:rPr>
          <w:rFonts w:hint="eastAsia"/>
        </w:rPr>
        <w:t>案件分配</w:t>
      </w:r>
      <w:bookmarkEnd w:id="3678"/>
      <w:bookmarkEnd w:id="368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0A85ADB7" w14:textId="77777777">
        <w:trPr>
          <w:trHeight w:val="550"/>
        </w:trPr>
        <w:tc>
          <w:tcPr>
            <w:tcW w:w="1985" w:type="dxa"/>
            <w:shd w:val="clear" w:color="auto" w:fill="D9D9D9"/>
          </w:tcPr>
          <w:p w14:paraId="508EB745" w14:textId="77777777" w:rsidR="00DC1257" w:rsidRDefault="007579A1">
            <w:pPr>
              <w:spacing w:line="360" w:lineRule="atLeast"/>
              <w:rPr>
                <w:szCs w:val="21"/>
              </w:rPr>
            </w:pPr>
            <w:r>
              <w:rPr>
                <w:rFonts w:hint="eastAsia"/>
                <w:szCs w:val="21"/>
              </w:rPr>
              <w:t>功能概述</w:t>
            </w:r>
          </w:p>
        </w:tc>
        <w:tc>
          <w:tcPr>
            <w:tcW w:w="7087" w:type="dxa"/>
          </w:tcPr>
          <w:p w14:paraId="0E19B01B" w14:textId="77777777" w:rsidR="00DC1257" w:rsidRDefault="007579A1">
            <w:pPr>
              <w:spacing w:line="360" w:lineRule="atLeast"/>
            </w:pPr>
            <w:r>
              <w:rPr>
                <w:rFonts w:hint="eastAsia"/>
              </w:rPr>
              <w:t>对所有需要分配的案件进行分案，并</w:t>
            </w:r>
            <w:proofErr w:type="gramStart"/>
            <w:r>
              <w:rPr>
                <w:rFonts w:hint="eastAsia"/>
              </w:rPr>
              <w:t>生成委案协议</w:t>
            </w:r>
            <w:proofErr w:type="gramEnd"/>
            <w:r>
              <w:rPr>
                <w:rFonts w:hint="eastAsia"/>
              </w:rPr>
              <w:t>，一期实现简单按人平均分案。</w:t>
            </w:r>
          </w:p>
        </w:tc>
      </w:tr>
      <w:tr w:rsidR="00DC1257" w14:paraId="1BA31BC5" w14:textId="77777777">
        <w:trPr>
          <w:trHeight w:val="225"/>
        </w:trPr>
        <w:tc>
          <w:tcPr>
            <w:tcW w:w="1985" w:type="dxa"/>
            <w:shd w:val="clear" w:color="auto" w:fill="D9D9D9"/>
          </w:tcPr>
          <w:p w14:paraId="4565F7E8" w14:textId="77777777" w:rsidR="00DC1257" w:rsidRDefault="007579A1">
            <w:pPr>
              <w:spacing w:line="360" w:lineRule="atLeast"/>
              <w:rPr>
                <w:szCs w:val="21"/>
              </w:rPr>
            </w:pPr>
            <w:r>
              <w:rPr>
                <w:rFonts w:hint="eastAsia"/>
                <w:szCs w:val="21"/>
              </w:rPr>
              <w:t>输入</w:t>
            </w:r>
          </w:p>
        </w:tc>
        <w:tc>
          <w:tcPr>
            <w:tcW w:w="7087" w:type="dxa"/>
          </w:tcPr>
          <w:p w14:paraId="73E4627C"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Ansi="宋体" w:hint="eastAsia"/>
                <w:szCs w:val="21"/>
              </w:rPr>
              <w:t>产品、区域（即申请城市）、催收强度</w:t>
            </w:r>
          </w:p>
        </w:tc>
      </w:tr>
      <w:tr w:rsidR="00DC1257" w14:paraId="63CC1D05" w14:textId="77777777">
        <w:trPr>
          <w:trHeight w:val="225"/>
        </w:trPr>
        <w:tc>
          <w:tcPr>
            <w:tcW w:w="1985" w:type="dxa"/>
            <w:shd w:val="clear" w:color="auto" w:fill="D9D9D9"/>
          </w:tcPr>
          <w:p w14:paraId="5B6D1D9F" w14:textId="77777777" w:rsidR="00DC1257" w:rsidRDefault="007579A1">
            <w:pPr>
              <w:spacing w:line="360" w:lineRule="atLeast"/>
              <w:rPr>
                <w:szCs w:val="21"/>
              </w:rPr>
            </w:pPr>
            <w:r>
              <w:rPr>
                <w:rFonts w:hint="eastAsia"/>
                <w:szCs w:val="21"/>
              </w:rPr>
              <w:t>输出</w:t>
            </w:r>
          </w:p>
        </w:tc>
        <w:tc>
          <w:tcPr>
            <w:tcW w:w="7087" w:type="dxa"/>
          </w:tcPr>
          <w:p w14:paraId="04163A6D" w14:textId="77777777" w:rsidR="00DC1257" w:rsidRDefault="007579A1">
            <w:pPr>
              <w:spacing w:line="360" w:lineRule="atLeast"/>
            </w:pPr>
            <w:r>
              <w:rPr>
                <w:rFonts w:hint="eastAsia"/>
              </w:rPr>
              <w:t>催收公司、催收员</w:t>
            </w:r>
          </w:p>
        </w:tc>
      </w:tr>
      <w:tr w:rsidR="00DC1257" w14:paraId="2A9B58D4" w14:textId="77777777">
        <w:trPr>
          <w:trHeight w:val="225"/>
        </w:trPr>
        <w:tc>
          <w:tcPr>
            <w:tcW w:w="1985" w:type="dxa"/>
            <w:shd w:val="clear" w:color="auto" w:fill="D9D9D9"/>
          </w:tcPr>
          <w:p w14:paraId="28823637" w14:textId="77777777" w:rsidR="00DC1257" w:rsidRDefault="007579A1">
            <w:pPr>
              <w:spacing w:line="360" w:lineRule="atLeast"/>
              <w:rPr>
                <w:szCs w:val="21"/>
              </w:rPr>
            </w:pPr>
            <w:r>
              <w:rPr>
                <w:rFonts w:hint="eastAsia"/>
                <w:szCs w:val="21"/>
              </w:rPr>
              <w:t>业务规则</w:t>
            </w:r>
          </w:p>
        </w:tc>
        <w:tc>
          <w:tcPr>
            <w:tcW w:w="7087" w:type="dxa"/>
          </w:tcPr>
          <w:p w14:paraId="266696F3" w14:textId="77777777" w:rsidR="00DC1257" w:rsidRDefault="007579A1">
            <w:pPr>
              <w:numPr>
                <w:ilvl w:val="0"/>
                <w:numId w:val="132"/>
              </w:numPr>
              <w:adjustRightInd w:val="0"/>
              <w:spacing w:line="360" w:lineRule="atLeast"/>
              <w:jc w:val="left"/>
              <w:textAlignment w:val="baseline"/>
            </w:pPr>
            <w:r>
              <w:rPr>
                <w:rFonts w:hint="eastAsia"/>
              </w:rPr>
              <w:t>查询所有处于待分配队列的案件，调用案件分配规则确定分案策略分组，在对每个分组将案件分配至催收公司和催收员。</w:t>
            </w:r>
          </w:p>
          <w:p w14:paraId="48B9C03E" w14:textId="77777777" w:rsidR="00DC1257" w:rsidRDefault="007579A1">
            <w:pPr>
              <w:numPr>
                <w:ilvl w:val="0"/>
                <w:numId w:val="132"/>
              </w:numPr>
              <w:adjustRightInd w:val="0"/>
              <w:spacing w:line="360" w:lineRule="atLeast"/>
              <w:jc w:val="left"/>
              <w:textAlignment w:val="baseline"/>
            </w:pPr>
            <w:r>
              <w:rPr>
                <w:rFonts w:hint="eastAsia"/>
              </w:rPr>
              <w:t>催收强度为</w:t>
            </w:r>
            <w:r>
              <w:rPr>
                <w:rFonts w:hint="eastAsia"/>
              </w:rPr>
              <w:t>E</w:t>
            </w:r>
            <w:r>
              <w:rPr>
                <w:rFonts w:hint="eastAsia"/>
              </w:rPr>
              <w:t>、</w:t>
            </w:r>
            <w:r>
              <w:rPr>
                <w:rFonts w:hint="eastAsia"/>
              </w:rPr>
              <w:t>F</w:t>
            </w:r>
            <w:r>
              <w:rPr>
                <w:rFonts w:hint="eastAsia"/>
              </w:rPr>
              <w:t>、</w:t>
            </w:r>
            <w:r>
              <w:rPr>
                <w:rFonts w:hint="eastAsia"/>
              </w:rPr>
              <w:t>G</w:t>
            </w:r>
            <w:r>
              <w:rPr>
                <w:rFonts w:hint="eastAsia"/>
              </w:rPr>
              <w:t>时，进入待分配队列第二天进行分配，其他催收强度为进入待分配队列当天进行分配。</w:t>
            </w:r>
          </w:p>
          <w:p w14:paraId="1910EDCE" w14:textId="77777777" w:rsidR="00DC1257" w:rsidRDefault="007579A1">
            <w:pPr>
              <w:numPr>
                <w:ilvl w:val="0"/>
                <w:numId w:val="132"/>
              </w:numPr>
              <w:adjustRightInd w:val="0"/>
              <w:spacing w:line="360" w:lineRule="atLeast"/>
              <w:jc w:val="left"/>
              <w:textAlignment w:val="baseline"/>
            </w:pPr>
            <w:r>
              <w:rPr>
                <w:rFonts w:hint="eastAsia"/>
              </w:rPr>
              <w:t>调用电</w:t>
            </w:r>
            <w:proofErr w:type="gramStart"/>
            <w:r>
              <w:rPr>
                <w:rFonts w:hint="eastAsia"/>
              </w:rPr>
              <w:t>催分配</w:t>
            </w:r>
            <w:proofErr w:type="gramEnd"/>
            <w:r>
              <w:rPr>
                <w:rFonts w:hint="eastAsia"/>
              </w:rPr>
              <w:t>策略，对不同产品、区域、催收强度的案件设置一个分案策略编号。</w:t>
            </w:r>
          </w:p>
          <w:p w14:paraId="397FC52A" w14:textId="77777777" w:rsidR="00DC1257" w:rsidRDefault="007579A1">
            <w:pPr>
              <w:numPr>
                <w:ilvl w:val="0"/>
                <w:numId w:val="132"/>
              </w:numPr>
              <w:adjustRightInd w:val="0"/>
              <w:spacing w:line="360" w:lineRule="atLeast"/>
              <w:jc w:val="left"/>
              <w:textAlignment w:val="baseline"/>
            </w:pPr>
            <w:r>
              <w:rPr>
                <w:rFonts w:hint="eastAsia"/>
              </w:rPr>
              <w:t>调用电催分案设置，循环每一条分案规则：</w:t>
            </w:r>
          </w:p>
          <w:p w14:paraId="75BBA11D" w14:textId="77777777" w:rsidR="00DC1257" w:rsidRDefault="007579A1">
            <w:pPr>
              <w:numPr>
                <w:ilvl w:val="1"/>
                <w:numId w:val="132"/>
              </w:numPr>
              <w:adjustRightInd w:val="0"/>
              <w:spacing w:line="360" w:lineRule="atLeast"/>
              <w:jc w:val="left"/>
              <w:textAlignment w:val="baseline"/>
            </w:pPr>
            <w:r>
              <w:rPr>
                <w:rFonts w:hint="eastAsia"/>
              </w:rPr>
              <w:t>首先根据分案策略编号取出所有需要分配的案件作为结果集</w:t>
            </w:r>
            <w:r>
              <w:rPr>
                <w:rFonts w:hint="eastAsia"/>
              </w:rPr>
              <w:t>A</w:t>
            </w:r>
            <w:r>
              <w:rPr>
                <w:rFonts w:hint="eastAsia"/>
              </w:rPr>
              <w:t>，再根据电催分案设置取出可以接收案件的催收员作为结果集</w:t>
            </w:r>
            <w:r>
              <w:rPr>
                <w:rFonts w:hint="eastAsia"/>
              </w:rPr>
              <w:t>B</w:t>
            </w:r>
            <w:r>
              <w:rPr>
                <w:rFonts w:hint="eastAsia"/>
              </w:rPr>
              <w:t>。</w:t>
            </w:r>
          </w:p>
          <w:p w14:paraId="3A20D2F7" w14:textId="77777777" w:rsidR="00DC1257" w:rsidRDefault="007579A1">
            <w:pPr>
              <w:numPr>
                <w:ilvl w:val="1"/>
                <w:numId w:val="132"/>
              </w:numPr>
              <w:adjustRightInd w:val="0"/>
              <w:spacing w:line="360" w:lineRule="atLeast"/>
              <w:jc w:val="left"/>
              <w:textAlignment w:val="baseline"/>
            </w:pPr>
            <w:r>
              <w:rPr>
                <w:rFonts w:hint="eastAsia"/>
              </w:rPr>
              <w:t>逐笔处理结果集</w:t>
            </w:r>
            <w:r>
              <w:rPr>
                <w:rFonts w:hint="eastAsia"/>
              </w:rPr>
              <w:t>A</w:t>
            </w:r>
            <w:r>
              <w:rPr>
                <w:rFonts w:hint="eastAsia"/>
              </w:rPr>
              <w:t>中的案件，按照案件金额降序排列，如案件金额小于等于</w:t>
            </w:r>
            <w:r>
              <w:rPr>
                <w:rFonts w:hint="eastAsia"/>
              </w:rPr>
              <w:t>50</w:t>
            </w:r>
            <w:r>
              <w:rPr>
                <w:rFonts w:hint="eastAsia"/>
              </w:rPr>
              <w:t>元直接剔除，在结果集</w:t>
            </w:r>
            <w:r>
              <w:rPr>
                <w:rFonts w:hint="eastAsia"/>
              </w:rPr>
              <w:t>B</w:t>
            </w:r>
            <w:r>
              <w:rPr>
                <w:rFonts w:hint="eastAsia"/>
              </w:rPr>
              <w:t>中寻找本次已分配案件量最少的催收员，如果有多人则找本次已分配金额最小的催收员，如果仍有多人则随机选择一人将案件分配给他，该人本次已分配案件量</w:t>
            </w:r>
            <w:r>
              <w:rPr>
                <w:rFonts w:hint="eastAsia"/>
              </w:rPr>
              <w:t>+1</w:t>
            </w:r>
            <w:r>
              <w:rPr>
                <w:rFonts w:hint="eastAsia"/>
              </w:rPr>
              <w:t>。继续处理下一笔案件直到结果集</w:t>
            </w:r>
            <w:r>
              <w:rPr>
                <w:rFonts w:hint="eastAsia"/>
              </w:rPr>
              <w:t>A</w:t>
            </w:r>
            <w:r>
              <w:rPr>
                <w:rFonts w:hint="eastAsia"/>
              </w:rPr>
              <w:t>为空，则本条分案规则处理完毕，继续下一条直到处理完所有分案规则。</w:t>
            </w:r>
          </w:p>
          <w:p w14:paraId="184A2A45" w14:textId="77777777" w:rsidR="00DC1257" w:rsidRDefault="007579A1">
            <w:pPr>
              <w:numPr>
                <w:ilvl w:val="0"/>
                <w:numId w:val="132"/>
              </w:numPr>
              <w:adjustRightInd w:val="0"/>
              <w:spacing w:line="360" w:lineRule="atLeast"/>
              <w:jc w:val="left"/>
              <w:textAlignment w:val="baseline"/>
            </w:pPr>
            <w:r>
              <w:rPr>
                <w:rFonts w:hint="eastAsia"/>
              </w:rPr>
              <w:t>将案件分配出去时，</w:t>
            </w:r>
            <w:proofErr w:type="gramStart"/>
            <w:r>
              <w:rPr>
                <w:rFonts w:hint="eastAsia"/>
              </w:rPr>
              <w:t>生成委案协议</w:t>
            </w:r>
            <w:proofErr w:type="gramEnd"/>
            <w:r>
              <w:rPr>
                <w:rFonts w:hint="eastAsia"/>
              </w:rPr>
              <w:t>和</w:t>
            </w:r>
            <w:proofErr w:type="gramStart"/>
            <w:r>
              <w:rPr>
                <w:rFonts w:hint="eastAsia"/>
              </w:rPr>
              <w:t>委</w:t>
            </w:r>
            <w:proofErr w:type="gramEnd"/>
            <w:r>
              <w:rPr>
                <w:rFonts w:hint="eastAsia"/>
              </w:rPr>
              <w:t>案协议明细。根据系统流程图</w:t>
            </w:r>
            <w:proofErr w:type="gramStart"/>
            <w:r>
              <w:rPr>
                <w:rFonts w:hint="eastAsia"/>
              </w:rPr>
              <w:t>中委案期限</w:t>
            </w:r>
            <w:proofErr w:type="gramEnd"/>
            <w:r>
              <w:rPr>
                <w:rFonts w:hint="eastAsia"/>
              </w:rPr>
              <w:t>和</w:t>
            </w:r>
            <w:proofErr w:type="gramStart"/>
            <w:r>
              <w:rPr>
                <w:rFonts w:hint="eastAsia"/>
              </w:rPr>
              <w:t>委</w:t>
            </w:r>
            <w:proofErr w:type="gramEnd"/>
            <w:r>
              <w:rPr>
                <w:rFonts w:hint="eastAsia"/>
              </w:rPr>
              <w:t>案周期配置，</w:t>
            </w:r>
            <w:proofErr w:type="gramStart"/>
            <w:r>
              <w:rPr>
                <w:rFonts w:hint="eastAsia"/>
              </w:rPr>
              <w:t>计算委案天</w:t>
            </w:r>
            <w:proofErr w:type="gramEnd"/>
            <w:r>
              <w:rPr>
                <w:rFonts w:hint="eastAsia"/>
              </w:rPr>
              <w:t>数、</w:t>
            </w:r>
            <w:proofErr w:type="gramStart"/>
            <w:r>
              <w:rPr>
                <w:rFonts w:hint="eastAsia"/>
              </w:rPr>
              <w:t>委案结</w:t>
            </w:r>
            <w:proofErr w:type="gramEnd"/>
            <w:r>
              <w:rPr>
                <w:rFonts w:hint="eastAsia"/>
              </w:rPr>
              <w:t>束日期，当案件强度</w:t>
            </w:r>
            <w:r>
              <w:rPr>
                <w:rFonts w:hint="eastAsia"/>
              </w:rPr>
              <w:lastRenderedPageBreak/>
              <w:t>为</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r>
              <w:rPr>
                <w:rFonts w:hint="eastAsia"/>
              </w:rPr>
              <w:t>且非代理商案件为</w:t>
            </w:r>
            <w:proofErr w:type="gramStart"/>
            <w:r>
              <w:rPr>
                <w:rFonts w:hint="eastAsia"/>
              </w:rPr>
              <w:t>固定</w:t>
            </w:r>
            <w:proofErr w:type="gramEnd"/>
            <w:r>
              <w:rPr>
                <w:rFonts w:hint="eastAsia"/>
              </w:rPr>
              <w:t>退案日，</w:t>
            </w:r>
            <w:r>
              <w:rPr>
                <w:rFonts w:hint="eastAsia"/>
                <w:szCs w:val="21"/>
              </w:rPr>
              <w:t>对于</w:t>
            </w:r>
            <w:r>
              <w:rPr>
                <w:rFonts w:hint="eastAsia"/>
                <w:szCs w:val="21"/>
              </w:rPr>
              <w:t>29</w:t>
            </w:r>
            <w:r>
              <w:rPr>
                <w:rFonts w:hint="eastAsia"/>
                <w:szCs w:val="21"/>
              </w:rPr>
              <w:t>日至</w:t>
            </w:r>
            <w:proofErr w:type="gramStart"/>
            <w:r>
              <w:rPr>
                <w:rFonts w:hint="eastAsia"/>
                <w:szCs w:val="21"/>
              </w:rPr>
              <w:t>7</w:t>
            </w:r>
            <w:r>
              <w:rPr>
                <w:rFonts w:hint="eastAsia"/>
                <w:szCs w:val="21"/>
              </w:rPr>
              <w:t>日委案</w:t>
            </w:r>
            <w:proofErr w:type="gramEnd"/>
            <w:r>
              <w:rPr>
                <w:rFonts w:hint="eastAsia"/>
                <w:szCs w:val="21"/>
              </w:rPr>
              <w:t>的案件，统一在</w:t>
            </w:r>
            <w:r>
              <w:rPr>
                <w:rFonts w:hint="eastAsia"/>
                <w:szCs w:val="21"/>
              </w:rPr>
              <w:t>X</w:t>
            </w:r>
            <w:r>
              <w:rPr>
                <w:rFonts w:hint="eastAsia"/>
                <w:szCs w:val="21"/>
              </w:rPr>
              <w:t>个月</w:t>
            </w:r>
            <w:r>
              <w:rPr>
                <w:rFonts w:hint="eastAsia"/>
                <w:szCs w:val="21"/>
              </w:rPr>
              <w:t>7</w:t>
            </w:r>
            <w:r>
              <w:rPr>
                <w:rFonts w:hint="eastAsia"/>
                <w:szCs w:val="21"/>
              </w:rPr>
              <w:t>日退回，</w:t>
            </w:r>
            <w:r>
              <w:rPr>
                <w:rFonts w:hint="eastAsia"/>
                <w:szCs w:val="21"/>
              </w:rPr>
              <w:t>8</w:t>
            </w:r>
            <w:r>
              <w:rPr>
                <w:rFonts w:hint="eastAsia"/>
                <w:szCs w:val="21"/>
              </w:rPr>
              <w:t>日至</w:t>
            </w:r>
            <w:proofErr w:type="gramStart"/>
            <w:r>
              <w:rPr>
                <w:rFonts w:hint="eastAsia"/>
                <w:szCs w:val="21"/>
              </w:rPr>
              <w:t>14</w:t>
            </w:r>
            <w:r>
              <w:rPr>
                <w:rFonts w:hint="eastAsia"/>
                <w:szCs w:val="21"/>
              </w:rPr>
              <w:t>日委案</w:t>
            </w:r>
            <w:proofErr w:type="gramEnd"/>
            <w:r>
              <w:rPr>
                <w:rFonts w:hint="eastAsia"/>
                <w:szCs w:val="21"/>
              </w:rPr>
              <w:t>的案件，统一在</w:t>
            </w:r>
            <w:r>
              <w:rPr>
                <w:rFonts w:hint="eastAsia"/>
                <w:szCs w:val="21"/>
              </w:rPr>
              <w:t>X</w:t>
            </w:r>
            <w:r>
              <w:rPr>
                <w:rFonts w:hint="eastAsia"/>
                <w:szCs w:val="21"/>
              </w:rPr>
              <w:t>个月</w:t>
            </w:r>
            <w:r>
              <w:rPr>
                <w:rFonts w:hint="eastAsia"/>
                <w:szCs w:val="21"/>
              </w:rPr>
              <w:t>14</w:t>
            </w:r>
            <w:r>
              <w:rPr>
                <w:rFonts w:hint="eastAsia"/>
                <w:szCs w:val="21"/>
              </w:rPr>
              <w:t>日退回，</w:t>
            </w:r>
            <w:r>
              <w:rPr>
                <w:rFonts w:hint="eastAsia"/>
                <w:szCs w:val="21"/>
              </w:rPr>
              <w:t>15</w:t>
            </w:r>
            <w:r>
              <w:rPr>
                <w:rFonts w:hint="eastAsia"/>
                <w:szCs w:val="21"/>
              </w:rPr>
              <w:t>日至</w:t>
            </w:r>
            <w:r>
              <w:rPr>
                <w:rFonts w:hint="eastAsia"/>
                <w:szCs w:val="21"/>
              </w:rPr>
              <w:t>21</w:t>
            </w:r>
            <w:r>
              <w:rPr>
                <w:rFonts w:hint="eastAsia"/>
                <w:szCs w:val="21"/>
              </w:rPr>
              <w:t>日的案件，统一在</w:t>
            </w:r>
            <w:r>
              <w:rPr>
                <w:rFonts w:hint="eastAsia"/>
                <w:szCs w:val="21"/>
              </w:rPr>
              <w:t>X</w:t>
            </w:r>
            <w:r>
              <w:rPr>
                <w:rFonts w:hint="eastAsia"/>
                <w:szCs w:val="21"/>
              </w:rPr>
              <w:t>个月</w:t>
            </w:r>
            <w:r>
              <w:rPr>
                <w:rFonts w:hint="eastAsia"/>
                <w:szCs w:val="21"/>
              </w:rPr>
              <w:t>21</w:t>
            </w:r>
            <w:r>
              <w:rPr>
                <w:rFonts w:hint="eastAsia"/>
                <w:szCs w:val="21"/>
              </w:rPr>
              <w:t>日退回，</w:t>
            </w:r>
            <w:r>
              <w:rPr>
                <w:rFonts w:hint="eastAsia"/>
                <w:szCs w:val="21"/>
              </w:rPr>
              <w:t>22</w:t>
            </w:r>
            <w:r>
              <w:rPr>
                <w:rFonts w:hint="eastAsia"/>
                <w:szCs w:val="21"/>
              </w:rPr>
              <w:t>日至</w:t>
            </w:r>
            <w:proofErr w:type="gramStart"/>
            <w:r>
              <w:rPr>
                <w:rFonts w:hint="eastAsia"/>
                <w:szCs w:val="21"/>
              </w:rPr>
              <w:t>28</w:t>
            </w:r>
            <w:r>
              <w:rPr>
                <w:rFonts w:hint="eastAsia"/>
                <w:szCs w:val="21"/>
              </w:rPr>
              <w:t>日委案</w:t>
            </w:r>
            <w:proofErr w:type="gramEnd"/>
            <w:r>
              <w:rPr>
                <w:rFonts w:hint="eastAsia"/>
                <w:szCs w:val="21"/>
              </w:rPr>
              <w:t>的案件，统一在</w:t>
            </w:r>
            <w:r>
              <w:rPr>
                <w:rFonts w:hint="eastAsia"/>
                <w:szCs w:val="21"/>
              </w:rPr>
              <w:t>X</w:t>
            </w:r>
            <w:r>
              <w:rPr>
                <w:rFonts w:hint="eastAsia"/>
                <w:szCs w:val="21"/>
              </w:rPr>
              <w:t>个月</w:t>
            </w:r>
            <w:r>
              <w:rPr>
                <w:rFonts w:hint="eastAsia"/>
                <w:szCs w:val="21"/>
              </w:rPr>
              <w:t>28</w:t>
            </w:r>
            <w:r>
              <w:rPr>
                <w:rFonts w:hint="eastAsia"/>
                <w:szCs w:val="21"/>
              </w:rPr>
              <w:t>日退回。</w:t>
            </w:r>
          </w:p>
          <w:p w14:paraId="7044590D" w14:textId="77777777" w:rsidR="00DC1257" w:rsidRDefault="007579A1">
            <w:pPr>
              <w:numPr>
                <w:ilvl w:val="0"/>
                <w:numId w:val="132"/>
              </w:numPr>
              <w:adjustRightInd w:val="0"/>
              <w:spacing w:line="360" w:lineRule="atLeast"/>
              <w:jc w:val="left"/>
              <w:textAlignment w:val="baseline"/>
            </w:pPr>
            <w:r>
              <w:rPr>
                <w:rFonts w:hint="eastAsia"/>
              </w:rPr>
              <w:t>将批次号、</w:t>
            </w:r>
            <w:proofErr w:type="gramStart"/>
            <w:r>
              <w:rPr>
                <w:rFonts w:hint="eastAsia"/>
              </w:rPr>
              <w:t>委案机构</w:t>
            </w:r>
            <w:proofErr w:type="gramEnd"/>
            <w:r>
              <w:rPr>
                <w:rFonts w:hint="eastAsia"/>
              </w:rPr>
              <w:t>、催收员、</w:t>
            </w:r>
            <w:proofErr w:type="gramStart"/>
            <w:r>
              <w:rPr>
                <w:rFonts w:hint="eastAsia"/>
              </w:rPr>
              <w:t>委案结</w:t>
            </w:r>
            <w:proofErr w:type="gramEnd"/>
            <w:r>
              <w:rPr>
                <w:rFonts w:hint="eastAsia"/>
              </w:rPr>
              <w:t>束日期、</w:t>
            </w:r>
            <w:proofErr w:type="gramStart"/>
            <w:r>
              <w:rPr>
                <w:rFonts w:hint="eastAsia"/>
              </w:rPr>
              <w:t>委案</w:t>
            </w:r>
            <w:proofErr w:type="gramEnd"/>
            <w:r>
              <w:rPr>
                <w:rFonts w:hint="eastAsia"/>
              </w:rPr>
              <w:t>时逾期金额、</w:t>
            </w:r>
            <w:proofErr w:type="gramStart"/>
            <w:r>
              <w:rPr>
                <w:rFonts w:hint="eastAsia"/>
              </w:rPr>
              <w:t>委案</w:t>
            </w:r>
            <w:proofErr w:type="gramEnd"/>
            <w:r>
              <w:rPr>
                <w:rFonts w:hint="eastAsia"/>
              </w:rPr>
              <w:t>时逾期本金等字段更新</w:t>
            </w:r>
            <w:proofErr w:type="gramStart"/>
            <w:r>
              <w:rPr>
                <w:rFonts w:hint="eastAsia"/>
              </w:rPr>
              <w:t>至委</w:t>
            </w:r>
            <w:proofErr w:type="gramEnd"/>
            <w:r>
              <w:rPr>
                <w:rFonts w:hint="eastAsia"/>
              </w:rPr>
              <w:t>案协议及明细表。</w:t>
            </w:r>
          </w:p>
          <w:p w14:paraId="09194C93" w14:textId="77777777" w:rsidR="00DC1257" w:rsidRDefault="00DC1257">
            <w:pPr>
              <w:pStyle w:val="21"/>
              <w:spacing w:after="60" w:line="360" w:lineRule="atLeast"/>
              <w:ind w:leftChars="0" w:left="0"/>
              <w:rPr>
                <w:rFonts w:ascii="Times New Roman" w:hAnsi="Times New Roman"/>
                <w:szCs w:val="21"/>
              </w:rPr>
            </w:pPr>
          </w:p>
        </w:tc>
      </w:tr>
      <w:tr w:rsidR="00DC1257" w14:paraId="0448DB45" w14:textId="77777777">
        <w:trPr>
          <w:trHeight w:val="225"/>
        </w:trPr>
        <w:tc>
          <w:tcPr>
            <w:tcW w:w="1985" w:type="dxa"/>
            <w:shd w:val="clear" w:color="auto" w:fill="D9D9D9"/>
          </w:tcPr>
          <w:p w14:paraId="24AB840D" w14:textId="77777777" w:rsidR="00DC1257" w:rsidRDefault="007579A1">
            <w:pPr>
              <w:spacing w:line="360" w:lineRule="atLeast"/>
              <w:rPr>
                <w:szCs w:val="21"/>
              </w:rPr>
            </w:pPr>
            <w:r>
              <w:rPr>
                <w:rFonts w:hint="eastAsia"/>
                <w:szCs w:val="21"/>
              </w:rPr>
              <w:lastRenderedPageBreak/>
              <w:t>备注</w:t>
            </w:r>
          </w:p>
        </w:tc>
        <w:tc>
          <w:tcPr>
            <w:tcW w:w="7087" w:type="dxa"/>
          </w:tcPr>
          <w:p w14:paraId="62F5A1B0" w14:textId="77777777" w:rsidR="00DC1257" w:rsidRDefault="00DC1257">
            <w:pPr>
              <w:widowControl/>
              <w:overflowPunct w:val="0"/>
              <w:autoSpaceDE w:val="0"/>
              <w:autoSpaceDN w:val="0"/>
              <w:adjustRightInd w:val="0"/>
              <w:spacing w:after="100" w:line="360" w:lineRule="atLeast"/>
              <w:textAlignment w:val="baseline"/>
            </w:pPr>
          </w:p>
        </w:tc>
      </w:tr>
    </w:tbl>
    <w:p w14:paraId="7A10A2FB" w14:textId="77777777" w:rsidR="00DC1257" w:rsidRDefault="00DC1257"/>
    <w:p w14:paraId="6B496ADF" w14:textId="77777777" w:rsidR="00DC1257" w:rsidRDefault="007579A1">
      <w:pPr>
        <w:pStyle w:val="2"/>
      </w:pPr>
      <w:bookmarkStart w:id="3686" w:name="_Toc24288"/>
      <w:r>
        <w:rPr>
          <w:rFonts w:hint="eastAsia"/>
        </w:rPr>
        <w:t>每日数据回传主机</w:t>
      </w:r>
      <w:bookmarkEnd w:id="368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37B5769E" w14:textId="77777777">
        <w:trPr>
          <w:trHeight w:val="550"/>
        </w:trPr>
        <w:tc>
          <w:tcPr>
            <w:tcW w:w="1985" w:type="dxa"/>
            <w:shd w:val="clear" w:color="auto" w:fill="D9D9D9"/>
          </w:tcPr>
          <w:p w14:paraId="7A95D83B" w14:textId="77777777" w:rsidR="00DC1257" w:rsidRDefault="007579A1">
            <w:pPr>
              <w:spacing w:line="360" w:lineRule="atLeast"/>
              <w:rPr>
                <w:szCs w:val="21"/>
              </w:rPr>
            </w:pPr>
            <w:r>
              <w:rPr>
                <w:rFonts w:hint="eastAsia"/>
                <w:szCs w:val="21"/>
              </w:rPr>
              <w:t>功能概述</w:t>
            </w:r>
          </w:p>
        </w:tc>
        <w:tc>
          <w:tcPr>
            <w:tcW w:w="7087" w:type="dxa"/>
          </w:tcPr>
          <w:p w14:paraId="61954CF0" w14:textId="77777777" w:rsidR="00DC1257" w:rsidRDefault="007579A1">
            <w:pPr>
              <w:spacing w:line="360" w:lineRule="atLeast"/>
            </w:pPr>
            <w:r>
              <w:rPr>
                <w:rFonts w:hint="eastAsia"/>
              </w:rPr>
              <w:t>每日导出当日催收情况给主机。</w:t>
            </w:r>
          </w:p>
        </w:tc>
      </w:tr>
      <w:tr w:rsidR="00DC1257" w14:paraId="00D2EEB2" w14:textId="77777777">
        <w:trPr>
          <w:trHeight w:val="225"/>
        </w:trPr>
        <w:tc>
          <w:tcPr>
            <w:tcW w:w="1985" w:type="dxa"/>
            <w:shd w:val="clear" w:color="auto" w:fill="D9D9D9"/>
          </w:tcPr>
          <w:p w14:paraId="479466A9" w14:textId="77777777" w:rsidR="00DC1257" w:rsidRDefault="007579A1">
            <w:pPr>
              <w:spacing w:line="360" w:lineRule="atLeast"/>
              <w:rPr>
                <w:szCs w:val="21"/>
              </w:rPr>
            </w:pPr>
            <w:r>
              <w:rPr>
                <w:rFonts w:hint="eastAsia"/>
                <w:szCs w:val="21"/>
              </w:rPr>
              <w:t>输入</w:t>
            </w:r>
          </w:p>
        </w:tc>
        <w:tc>
          <w:tcPr>
            <w:tcW w:w="7087" w:type="dxa"/>
          </w:tcPr>
          <w:p w14:paraId="23334460"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48237D2A" w14:textId="77777777">
        <w:trPr>
          <w:trHeight w:val="225"/>
        </w:trPr>
        <w:tc>
          <w:tcPr>
            <w:tcW w:w="1985" w:type="dxa"/>
            <w:shd w:val="clear" w:color="auto" w:fill="D9D9D9"/>
          </w:tcPr>
          <w:p w14:paraId="371BD1A5" w14:textId="77777777" w:rsidR="00DC1257" w:rsidRDefault="007579A1">
            <w:pPr>
              <w:spacing w:line="360" w:lineRule="atLeast"/>
              <w:rPr>
                <w:szCs w:val="21"/>
              </w:rPr>
            </w:pPr>
            <w:r>
              <w:rPr>
                <w:rFonts w:hint="eastAsia"/>
                <w:szCs w:val="21"/>
              </w:rPr>
              <w:t>输出</w:t>
            </w:r>
          </w:p>
        </w:tc>
        <w:tc>
          <w:tcPr>
            <w:tcW w:w="7087" w:type="dxa"/>
          </w:tcPr>
          <w:p w14:paraId="41467C83" w14:textId="77777777" w:rsidR="00DC1257" w:rsidRDefault="00DC1257">
            <w:pPr>
              <w:spacing w:line="360" w:lineRule="atLeast"/>
            </w:pPr>
          </w:p>
        </w:tc>
      </w:tr>
      <w:tr w:rsidR="00DC1257" w14:paraId="047FE4F9" w14:textId="77777777">
        <w:trPr>
          <w:trHeight w:val="225"/>
        </w:trPr>
        <w:tc>
          <w:tcPr>
            <w:tcW w:w="1985" w:type="dxa"/>
            <w:shd w:val="clear" w:color="auto" w:fill="D9D9D9"/>
          </w:tcPr>
          <w:p w14:paraId="14858A5A" w14:textId="77777777" w:rsidR="00DC1257" w:rsidRDefault="007579A1">
            <w:pPr>
              <w:spacing w:line="360" w:lineRule="atLeast"/>
              <w:rPr>
                <w:szCs w:val="21"/>
              </w:rPr>
            </w:pPr>
            <w:r>
              <w:rPr>
                <w:rFonts w:hint="eastAsia"/>
                <w:szCs w:val="21"/>
              </w:rPr>
              <w:t>业务规则</w:t>
            </w:r>
          </w:p>
        </w:tc>
        <w:tc>
          <w:tcPr>
            <w:tcW w:w="7087" w:type="dxa"/>
          </w:tcPr>
          <w:p w14:paraId="62196D38" w14:textId="77777777" w:rsidR="00DC1257" w:rsidRDefault="007579A1">
            <w:pPr>
              <w:numPr>
                <w:ilvl w:val="0"/>
                <w:numId w:val="133"/>
              </w:numPr>
              <w:adjustRightInd w:val="0"/>
              <w:spacing w:line="360" w:lineRule="atLeast"/>
              <w:jc w:val="left"/>
              <w:textAlignment w:val="baseline"/>
              <w:rPr>
                <w:szCs w:val="21"/>
              </w:rPr>
            </w:pPr>
            <w:r>
              <w:rPr>
                <w:rFonts w:hint="eastAsia"/>
                <w:szCs w:val="21"/>
              </w:rPr>
              <w:t>导出字段及逻辑及文件格式需</w:t>
            </w:r>
            <w:del w:id="3687" w:author="peng" w:date="2018-01-20T16:57:00Z">
              <w:r w:rsidDel="00F5463E">
                <w:rPr>
                  <w:rFonts w:hint="eastAsia"/>
                  <w:szCs w:val="21"/>
                </w:rPr>
                <w:delText>秦苍</w:delText>
              </w:r>
            </w:del>
            <w:r>
              <w:rPr>
                <w:rFonts w:hint="eastAsia"/>
                <w:szCs w:val="21"/>
              </w:rPr>
              <w:t>确认。</w:t>
            </w:r>
          </w:p>
        </w:tc>
      </w:tr>
      <w:tr w:rsidR="00DC1257" w14:paraId="3B5FCCD4" w14:textId="77777777">
        <w:trPr>
          <w:trHeight w:val="225"/>
        </w:trPr>
        <w:tc>
          <w:tcPr>
            <w:tcW w:w="1985" w:type="dxa"/>
            <w:shd w:val="clear" w:color="auto" w:fill="D9D9D9"/>
          </w:tcPr>
          <w:p w14:paraId="397FDFF3" w14:textId="77777777" w:rsidR="00DC1257" w:rsidRDefault="007579A1">
            <w:pPr>
              <w:spacing w:line="360" w:lineRule="atLeast"/>
              <w:rPr>
                <w:szCs w:val="21"/>
              </w:rPr>
            </w:pPr>
            <w:r>
              <w:rPr>
                <w:rFonts w:hint="eastAsia"/>
                <w:szCs w:val="21"/>
              </w:rPr>
              <w:t>备注</w:t>
            </w:r>
          </w:p>
        </w:tc>
        <w:tc>
          <w:tcPr>
            <w:tcW w:w="7087" w:type="dxa"/>
          </w:tcPr>
          <w:p w14:paraId="79BF4FA8" w14:textId="77777777" w:rsidR="00DC1257" w:rsidRDefault="00DC1257">
            <w:pPr>
              <w:widowControl/>
              <w:overflowPunct w:val="0"/>
              <w:autoSpaceDE w:val="0"/>
              <w:autoSpaceDN w:val="0"/>
              <w:adjustRightInd w:val="0"/>
              <w:spacing w:after="100" w:line="360" w:lineRule="atLeast"/>
              <w:textAlignment w:val="baseline"/>
            </w:pPr>
          </w:p>
        </w:tc>
      </w:tr>
    </w:tbl>
    <w:p w14:paraId="6541B0F6" w14:textId="77777777" w:rsidR="00DC1257" w:rsidRDefault="00DC1257"/>
    <w:p w14:paraId="242EC64E" w14:textId="77777777" w:rsidR="00DC1257" w:rsidRDefault="007579A1">
      <w:pPr>
        <w:pStyle w:val="2"/>
      </w:pPr>
      <w:bookmarkStart w:id="3688" w:name="_Toc10967"/>
      <w:r>
        <w:rPr>
          <w:rFonts w:hint="eastAsia"/>
        </w:rPr>
        <w:t>代理商队列案件导出</w:t>
      </w:r>
      <w:bookmarkEnd w:id="3688"/>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31CEBC9" w14:textId="77777777">
        <w:trPr>
          <w:trHeight w:val="550"/>
        </w:trPr>
        <w:tc>
          <w:tcPr>
            <w:tcW w:w="1985" w:type="dxa"/>
            <w:shd w:val="clear" w:color="auto" w:fill="D9D9D9"/>
          </w:tcPr>
          <w:p w14:paraId="317A5842" w14:textId="77777777" w:rsidR="00DC1257" w:rsidRDefault="007579A1">
            <w:pPr>
              <w:spacing w:line="360" w:lineRule="atLeast"/>
              <w:rPr>
                <w:szCs w:val="21"/>
              </w:rPr>
            </w:pPr>
            <w:r>
              <w:rPr>
                <w:rFonts w:hint="eastAsia"/>
                <w:szCs w:val="21"/>
              </w:rPr>
              <w:t>功能概述</w:t>
            </w:r>
          </w:p>
        </w:tc>
        <w:tc>
          <w:tcPr>
            <w:tcW w:w="7087" w:type="dxa"/>
          </w:tcPr>
          <w:p w14:paraId="3D989F1D" w14:textId="77777777" w:rsidR="00DC1257" w:rsidRDefault="007579A1">
            <w:pPr>
              <w:spacing w:line="360" w:lineRule="atLeast"/>
            </w:pPr>
            <w:r>
              <w:rPr>
                <w:rFonts w:hint="eastAsia"/>
              </w:rPr>
              <w:t>每日导出代理商全量案件清单给代理商。</w:t>
            </w:r>
          </w:p>
        </w:tc>
      </w:tr>
      <w:tr w:rsidR="00DC1257" w14:paraId="3D68EC86" w14:textId="77777777">
        <w:trPr>
          <w:trHeight w:val="225"/>
        </w:trPr>
        <w:tc>
          <w:tcPr>
            <w:tcW w:w="1985" w:type="dxa"/>
            <w:shd w:val="clear" w:color="auto" w:fill="D9D9D9"/>
          </w:tcPr>
          <w:p w14:paraId="278E461A" w14:textId="77777777" w:rsidR="00DC1257" w:rsidRDefault="007579A1">
            <w:pPr>
              <w:spacing w:line="360" w:lineRule="atLeast"/>
              <w:rPr>
                <w:szCs w:val="21"/>
              </w:rPr>
            </w:pPr>
            <w:r>
              <w:rPr>
                <w:rFonts w:hint="eastAsia"/>
                <w:szCs w:val="21"/>
              </w:rPr>
              <w:t>输入</w:t>
            </w:r>
          </w:p>
        </w:tc>
        <w:tc>
          <w:tcPr>
            <w:tcW w:w="7087" w:type="dxa"/>
          </w:tcPr>
          <w:p w14:paraId="1824233F"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1184EB01" w14:textId="77777777">
        <w:trPr>
          <w:trHeight w:val="225"/>
        </w:trPr>
        <w:tc>
          <w:tcPr>
            <w:tcW w:w="1985" w:type="dxa"/>
            <w:shd w:val="clear" w:color="auto" w:fill="D9D9D9"/>
          </w:tcPr>
          <w:p w14:paraId="7D4692D7" w14:textId="77777777" w:rsidR="00DC1257" w:rsidRDefault="007579A1">
            <w:pPr>
              <w:spacing w:line="360" w:lineRule="atLeast"/>
              <w:rPr>
                <w:szCs w:val="21"/>
              </w:rPr>
            </w:pPr>
            <w:r>
              <w:rPr>
                <w:rFonts w:hint="eastAsia"/>
                <w:szCs w:val="21"/>
              </w:rPr>
              <w:t>输出</w:t>
            </w:r>
          </w:p>
        </w:tc>
        <w:tc>
          <w:tcPr>
            <w:tcW w:w="7087" w:type="dxa"/>
          </w:tcPr>
          <w:p w14:paraId="177C2ADC" w14:textId="77777777" w:rsidR="00DC1257" w:rsidRDefault="00DC1257">
            <w:pPr>
              <w:spacing w:line="360" w:lineRule="atLeast"/>
            </w:pPr>
          </w:p>
        </w:tc>
      </w:tr>
      <w:tr w:rsidR="00DC1257" w14:paraId="10C5881B" w14:textId="77777777">
        <w:trPr>
          <w:trHeight w:val="225"/>
        </w:trPr>
        <w:tc>
          <w:tcPr>
            <w:tcW w:w="1985" w:type="dxa"/>
            <w:shd w:val="clear" w:color="auto" w:fill="D9D9D9"/>
          </w:tcPr>
          <w:p w14:paraId="333837DE" w14:textId="77777777" w:rsidR="00DC1257" w:rsidRDefault="007579A1">
            <w:pPr>
              <w:spacing w:line="360" w:lineRule="atLeast"/>
              <w:rPr>
                <w:szCs w:val="21"/>
              </w:rPr>
            </w:pPr>
            <w:r>
              <w:rPr>
                <w:rFonts w:hint="eastAsia"/>
                <w:szCs w:val="21"/>
              </w:rPr>
              <w:t>业务规则</w:t>
            </w:r>
          </w:p>
        </w:tc>
        <w:tc>
          <w:tcPr>
            <w:tcW w:w="7087" w:type="dxa"/>
          </w:tcPr>
          <w:p w14:paraId="0EC40376" w14:textId="77777777" w:rsidR="00DC1257" w:rsidRDefault="007579A1">
            <w:pPr>
              <w:numPr>
                <w:ilvl w:val="0"/>
                <w:numId w:val="134"/>
              </w:numPr>
              <w:adjustRightInd w:val="0"/>
              <w:spacing w:line="360" w:lineRule="atLeast"/>
              <w:jc w:val="left"/>
              <w:textAlignment w:val="baseline"/>
              <w:rPr>
                <w:szCs w:val="21"/>
              </w:rPr>
            </w:pPr>
            <w:r>
              <w:rPr>
                <w:rFonts w:hint="eastAsia"/>
                <w:szCs w:val="21"/>
              </w:rPr>
              <w:t>导出字段及逻辑及文件格式同委外清单文件，根据代理商打包。</w:t>
            </w:r>
          </w:p>
        </w:tc>
      </w:tr>
      <w:tr w:rsidR="00DC1257" w14:paraId="1E171244" w14:textId="77777777">
        <w:trPr>
          <w:trHeight w:val="225"/>
        </w:trPr>
        <w:tc>
          <w:tcPr>
            <w:tcW w:w="1985" w:type="dxa"/>
            <w:shd w:val="clear" w:color="auto" w:fill="D9D9D9"/>
          </w:tcPr>
          <w:p w14:paraId="05033D2B" w14:textId="77777777" w:rsidR="00DC1257" w:rsidRDefault="007579A1">
            <w:pPr>
              <w:spacing w:line="360" w:lineRule="atLeast"/>
              <w:rPr>
                <w:szCs w:val="21"/>
              </w:rPr>
            </w:pPr>
            <w:r>
              <w:rPr>
                <w:rFonts w:hint="eastAsia"/>
                <w:szCs w:val="21"/>
              </w:rPr>
              <w:t>备注</w:t>
            </w:r>
          </w:p>
        </w:tc>
        <w:tc>
          <w:tcPr>
            <w:tcW w:w="7087" w:type="dxa"/>
          </w:tcPr>
          <w:p w14:paraId="684E476D" w14:textId="77777777" w:rsidR="00DC1257" w:rsidRDefault="00DC1257">
            <w:pPr>
              <w:widowControl/>
              <w:overflowPunct w:val="0"/>
              <w:autoSpaceDE w:val="0"/>
              <w:autoSpaceDN w:val="0"/>
              <w:adjustRightInd w:val="0"/>
              <w:spacing w:after="100" w:line="360" w:lineRule="atLeast"/>
              <w:textAlignment w:val="baseline"/>
            </w:pPr>
          </w:p>
        </w:tc>
      </w:tr>
    </w:tbl>
    <w:p w14:paraId="7624833B" w14:textId="77777777" w:rsidR="00DC1257" w:rsidRDefault="00DC1257"/>
    <w:p w14:paraId="71CB680A" w14:textId="77777777" w:rsidR="00DC1257" w:rsidRDefault="007579A1">
      <w:pPr>
        <w:pStyle w:val="2"/>
        <w:rPr>
          <w:del w:id="3689" w:author="lenovo" w:date="2016-06-22T10:19:00Z"/>
        </w:rPr>
      </w:pPr>
      <w:bookmarkStart w:id="3690" w:name="_Toc12830"/>
      <w:del w:id="3691" w:author="lenovo" w:date="2016-06-22T10:19:00Z">
        <w:r>
          <w:rPr>
            <w:rFonts w:hint="eastAsia"/>
          </w:rPr>
          <w:delText>微信数据导入（删除）</w:delText>
        </w:r>
        <w:bookmarkEnd w:id="3690"/>
      </w:del>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1DFC74B4" w14:textId="77777777">
        <w:trPr>
          <w:trHeight w:val="550"/>
          <w:del w:id="3692" w:author="lenovo" w:date="2016-06-22T10:19:00Z"/>
        </w:trPr>
        <w:tc>
          <w:tcPr>
            <w:tcW w:w="1985" w:type="dxa"/>
            <w:shd w:val="clear" w:color="auto" w:fill="D9D9D9"/>
          </w:tcPr>
          <w:p w14:paraId="23634058" w14:textId="77777777" w:rsidR="00DC1257" w:rsidRDefault="007579A1">
            <w:pPr>
              <w:spacing w:line="360" w:lineRule="atLeast"/>
              <w:rPr>
                <w:del w:id="3693" w:author="lenovo" w:date="2016-06-22T10:19:00Z"/>
                <w:szCs w:val="21"/>
              </w:rPr>
            </w:pPr>
            <w:del w:id="3694" w:author="lenovo" w:date="2016-06-22T10:19:00Z">
              <w:r>
                <w:rPr>
                  <w:rFonts w:hint="eastAsia"/>
                  <w:szCs w:val="21"/>
                </w:rPr>
                <w:delText>功能概述</w:delText>
              </w:r>
            </w:del>
          </w:p>
        </w:tc>
        <w:tc>
          <w:tcPr>
            <w:tcW w:w="7087" w:type="dxa"/>
          </w:tcPr>
          <w:p w14:paraId="31A83B6C" w14:textId="77777777" w:rsidR="00DC1257" w:rsidRDefault="007579A1">
            <w:pPr>
              <w:spacing w:line="360" w:lineRule="atLeast"/>
              <w:rPr>
                <w:del w:id="3695" w:author="lenovo" w:date="2016-06-22T10:19:00Z"/>
              </w:rPr>
            </w:pPr>
            <w:del w:id="3696" w:author="lenovo" w:date="2016-06-22T10:19:00Z">
              <w:r>
                <w:rPr>
                  <w:rFonts w:hint="eastAsia"/>
                </w:rPr>
                <w:delText>每日导入微信催收数据。</w:delText>
              </w:r>
            </w:del>
          </w:p>
        </w:tc>
      </w:tr>
      <w:tr w:rsidR="00DC1257" w14:paraId="712952D8" w14:textId="77777777">
        <w:trPr>
          <w:trHeight w:val="225"/>
          <w:del w:id="3697" w:author="lenovo" w:date="2016-06-22T10:19:00Z"/>
        </w:trPr>
        <w:tc>
          <w:tcPr>
            <w:tcW w:w="1985" w:type="dxa"/>
            <w:shd w:val="clear" w:color="auto" w:fill="D9D9D9"/>
          </w:tcPr>
          <w:p w14:paraId="7915E864" w14:textId="77777777" w:rsidR="00DC1257" w:rsidRDefault="007579A1">
            <w:pPr>
              <w:spacing w:line="360" w:lineRule="atLeast"/>
              <w:rPr>
                <w:del w:id="3698" w:author="lenovo" w:date="2016-06-22T10:19:00Z"/>
                <w:szCs w:val="21"/>
              </w:rPr>
            </w:pPr>
            <w:del w:id="3699" w:author="lenovo" w:date="2016-06-22T10:19:00Z">
              <w:r>
                <w:rPr>
                  <w:rFonts w:hint="eastAsia"/>
                  <w:szCs w:val="21"/>
                </w:rPr>
                <w:delText>输入</w:delText>
              </w:r>
            </w:del>
          </w:p>
        </w:tc>
        <w:tc>
          <w:tcPr>
            <w:tcW w:w="7087" w:type="dxa"/>
          </w:tcPr>
          <w:p w14:paraId="58813DB6" w14:textId="77777777" w:rsidR="00DC1257" w:rsidRDefault="00DC1257">
            <w:pPr>
              <w:widowControl/>
              <w:overflowPunct w:val="0"/>
              <w:autoSpaceDE w:val="0"/>
              <w:autoSpaceDN w:val="0"/>
              <w:adjustRightInd w:val="0"/>
              <w:spacing w:after="100" w:line="360" w:lineRule="atLeast"/>
              <w:textAlignment w:val="baseline"/>
              <w:rPr>
                <w:del w:id="3700" w:author="lenovo" w:date="2016-06-22T10:19:00Z"/>
                <w:rFonts w:hAnsi="宋体"/>
                <w:szCs w:val="21"/>
              </w:rPr>
            </w:pPr>
          </w:p>
        </w:tc>
      </w:tr>
      <w:tr w:rsidR="00DC1257" w14:paraId="1E492AE5" w14:textId="77777777">
        <w:trPr>
          <w:trHeight w:val="225"/>
          <w:del w:id="3701" w:author="lenovo" w:date="2016-06-22T10:19:00Z"/>
        </w:trPr>
        <w:tc>
          <w:tcPr>
            <w:tcW w:w="1985" w:type="dxa"/>
            <w:shd w:val="clear" w:color="auto" w:fill="D9D9D9"/>
          </w:tcPr>
          <w:p w14:paraId="595C1F9B" w14:textId="77777777" w:rsidR="00DC1257" w:rsidRDefault="007579A1">
            <w:pPr>
              <w:spacing w:line="360" w:lineRule="atLeast"/>
              <w:rPr>
                <w:del w:id="3702" w:author="lenovo" w:date="2016-06-22T10:19:00Z"/>
                <w:szCs w:val="21"/>
              </w:rPr>
            </w:pPr>
            <w:del w:id="3703" w:author="lenovo" w:date="2016-06-22T10:19:00Z">
              <w:r>
                <w:rPr>
                  <w:rFonts w:hint="eastAsia"/>
                  <w:szCs w:val="21"/>
                </w:rPr>
                <w:delText>输出</w:delText>
              </w:r>
            </w:del>
          </w:p>
        </w:tc>
        <w:tc>
          <w:tcPr>
            <w:tcW w:w="7087" w:type="dxa"/>
          </w:tcPr>
          <w:p w14:paraId="3E354FF4" w14:textId="77777777" w:rsidR="00DC1257" w:rsidRDefault="00DC1257">
            <w:pPr>
              <w:spacing w:line="360" w:lineRule="atLeast"/>
              <w:rPr>
                <w:del w:id="3704" w:author="lenovo" w:date="2016-06-22T10:19:00Z"/>
              </w:rPr>
            </w:pPr>
          </w:p>
        </w:tc>
      </w:tr>
      <w:tr w:rsidR="00DC1257" w14:paraId="6B5FFB4C" w14:textId="77777777">
        <w:trPr>
          <w:trHeight w:val="225"/>
          <w:del w:id="3705" w:author="lenovo" w:date="2016-06-22T10:19:00Z"/>
        </w:trPr>
        <w:tc>
          <w:tcPr>
            <w:tcW w:w="1985" w:type="dxa"/>
            <w:shd w:val="clear" w:color="auto" w:fill="D9D9D9"/>
          </w:tcPr>
          <w:p w14:paraId="77FF5234" w14:textId="77777777" w:rsidR="00DC1257" w:rsidRDefault="007579A1">
            <w:pPr>
              <w:spacing w:line="360" w:lineRule="atLeast"/>
              <w:rPr>
                <w:del w:id="3706" w:author="lenovo" w:date="2016-06-22T10:19:00Z"/>
                <w:szCs w:val="21"/>
              </w:rPr>
            </w:pPr>
            <w:del w:id="3707" w:author="lenovo" w:date="2016-06-22T10:19:00Z">
              <w:r>
                <w:rPr>
                  <w:rFonts w:hint="eastAsia"/>
                  <w:szCs w:val="21"/>
                </w:rPr>
                <w:delText>业务规则</w:delText>
              </w:r>
            </w:del>
          </w:p>
        </w:tc>
        <w:tc>
          <w:tcPr>
            <w:tcW w:w="7087" w:type="dxa"/>
          </w:tcPr>
          <w:p w14:paraId="19018BE1" w14:textId="77777777" w:rsidR="00DC1257" w:rsidRDefault="007579A1">
            <w:pPr>
              <w:numPr>
                <w:ilvl w:val="0"/>
                <w:numId w:val="135"/>
              </w:numPr>
              <w:adjustRightInd w:val="0"/>
              <w:spacing w:line="360" w:lineRule="atLeast"/>
              <w:jc w:val="left"/>
              <w:textAlignment w:val="baseline"/>
              <w:rPr>
                <w:del w:id="3708" w:author="lenovo" w:date="2016-06-22T10:19:00Z"/>
                <w:szCs w:val="21"/>
              </w:rPr>
            </w:pPr>
            <w:del w:id="3709" w:author="lenovo" w:date="2016-06-22T10:19:00Z">
              <w:r>
                <w:rPr>
                  <w:rFonts w:hint="eastAsia"/>
                  <w:szCs w:val="21"/>
                </w:rPr>
                <w:delText>导入字段及逻辑及文件格式需秦苍确认。</w:delText>
              </w:r>
            </w:del>
          </w:p>
        </w:tc>
      </w:tr>
      <w:tr w:rsidR="00DC1257" w14:paraId="6D59F4A5" w14:textId="77777777">
        <w:trPr>
          <w:trHeight w:val="225"/>
          <w:del w:id="3710" w:author="lenovo" w:date="2016-06-22T10:19:00Z"/>
        </w:trPr>
        <w:tc>
          <w:tcPr>
            <w:tcW w:w="1985" w:type="dxa"/>
            <w:shd w:val="clear" w:color="auto" w:fill="D9D9D9"/>
          </w:tcPr>
          <w:p w14:paraId="5C38742A" w14:textId="77777777" w:rsidR="00DC1257" w:rsidRDefault="007579A1">
            <w:pPr>
              <w:spacing w:line="360" w:lineRule="atLeast"/>
              <w:rPr>
                <w:del w:id="3711" w:author="lenovo" w:date="2016-06-22T10:19:00Z"/>
                <w:szCs w:val="21"/>
              </w:rPr>
            </w:pPr>
            <w:del w:id="3712" w:author="lenovo" w:date="2016-06-22T10:19:00Z">
              <w:r>
                <w:rPr>
                  <w:rFonts w:hint="eastAsia"/>
                  <w:szCs w:val="21"/>
                </w:rPr>
                <w:delText>备注</w:delText>
              </w:r>
            </w:del>
          </w:p>
        </w:tc>
        <w:tc>
          <w:tcPr>
            <w:tcW w:w="7087" w:type="dxa"/>
          </w:tcPr>
          <w:p w14:paraId="7CCD5C46" w14:textId="77777777" w:rsidR="00DC1257" w:rsidRDefault="00DC1257">
            <w:pPr>
              <w:widowControl/>
              <w:overflowPunct w:val="0"/>
              <w:autoSpaceDE w:val="0"/>
              <w:autoSpaceDN w:val="0"/>
              <w:adjustRightInd w:val="0"/>
              <w:spacing w:after="100" w:line="360" w:lineRule="atLeast"/>
              <w:textAlignment w:val="baseline"/>
              <w:rPr>
                <w:del w:id="3713" w:author="lenovo" w:date="2016-06-22T10:19:00Z"/>
              </w:rPr>
            </w:pPr>
          </w:p>
        </w:tc>
      </w:tr>
    </w:tbl>
    <w:p w14:paraId="2F0B4AAA" w14:textId="77777777" w:rsidR="00DC1257" w:rsidRDefault="00DC1257">
      <w:pPr>
        <w:rPr>
          <w:del w:id="3714" w:author="lenovo" w:date="2016-06-22T10:19:00Z"/>
        </w:rPr>
      </w:pPr>
    </w:p>
    <w:p w14:paraId="5F3C24D0" w14:textId="77777777" w:rsidR="00DC1257" w:rsidRDefault="00DC1257"/>
    <w:p w14:paraId="215D1D3A" w14:textId="77777777" w:rsidR="00DC1257" w:rsidRDefault="007579A1">
      <w:pPr>
        <w:pStyle w:val="2"/>
      </w:pPr>
      <w:bookmarkStart w:id="3715" w:name="_Toc7415"/>
      <w:r>
        <w:rPr>
          <w:rFonts w:hint="eastAsia"/>
        </w:rPr>
        <w:t>委外清单导出</w:t>
      </w:r>
      <w:bookmarkEnd w:id="3715"/>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4F02CF4" w14:textId="77777777">
        <w:trPr>
          <w:trHeight w:val="550"/>
        </w:trPr>
        <w:tc>
          <w:tcPr>
            <w:tcW w:w="1985" w:type="dxa"/>
            <w:shd w:val="clear" w:color="auto" w:fill="D9D9D9"/>
          </w:tcPr>
          <w:p w14:paraId="0C36EF7F" w14:textId="77777777" w:rsidR="00DC1257" w:rsidRDefault="007579A1">
            <w:pPr>
              <w:spacing w:line="360" w:lineRule="atLeast"/>
              <w:rPr>
                <w:szCs w:val="21"/>
              </w:rPr>
            </w:pPr>
            <w:r>
              <w:rPr>
                <w:rFonts w:hint="eastAsia"/>
                <w:szCs w:val="21"/>
              </w:rPr>
              <w:t>功能概述</w:t>
            </w:r>
          </w:p>
        </w:tc>
        <w:tc>
          <w:tcPr>
            <w:tcW w:w="7087" w:type="dxa"/>
          </w:tcPr>
          <w:p w14:paraId="328EA22B" w14:textId="77777777" w:rsidR="00DC1257" w:rsidRDefault="007579A1">
            <w:pPr>
              <w:spacing w:line="360" w:lineRule="atLeast"/>
            </w:pPr>
            <w:r>
              <w:rPr>
                <w:rFonts w:hint="eastAsia"/>
              </w:rPr>
              <w:t>每日将外包</w:t>
            </w:r>
            <w:proofErr w:type="gramStart"/>
            <w:r>
              <w:rPr>
                <w:rFonts w:hint="eastAsia"/>
              </w:rPr>
              <w:t>商所有委</w:t>
            </w:r>
            <w:proofErr w:type="gramEnd"/>
            <w:r>
              <w:rPr>
                <w:rFonts w:hint="eastAsia"/>
              </w:rPr>
              <w:t>案中的案件对应的委外清单导出为文件。</w:t>
            </w:r>
          </w:p>
        </w:tc>
      </w:tr>
      <w:tr w:rsidR="00DC1257" w14:paraId="5E337B2E" w14:textId="77777777">
        <w:trPr>
          <w:trHeight w:val="225"/>
        </w:trPr>
        <w:tc>
          <w:tcPr>
            <w:tcW w:w="1985" w:type="dxa"/>
            <w:shd w:val="clear" w:color="auto" w:fill="D9D9D9"/>
          </w:tcPr>
          <w:p w14:paraId="2CF9649C" w14:textId="77777777" w:rsidR="00DC1257" w:rsidRDefault="007579A1">
            <w:pPr>
              <w:spacing w:line="360" w:lineRule="atLeast"/>
              <w:rPr>
                <w:szCs w:val="21"/>
              </w:rPr>
            </w:pPr>
            <w:r>
              <w:rPr>
                <w:rFonts w:hint="eastAsia"/>
                <w:szCs w:val="21"/>
              </w:rPr>
              <w:t>输入</w:t>
            </w:r>
          </w:p>
        </w:tc>
        <w:tc>
          <w:tcPr>
            <w:tcW w:w="7087" w:type="dxa"/>
          </w:tcPr>
          <w:p w14:paraId="76957196"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781FA05D" w14:textId="77777777">
        <w:trPr>
          <w:trHeight w:val="225"/>
        </w:trPr>
        <w:tc>
          <w:tcPr>
            <w:tcW w:w="1985" w:type="dxa"/>
            <w:shd w:val="clear" w:color="auto" w:fill="D9D9D9"/>
          </w:tcPr>
          <w:p w14:paraId="78097EEE" w14:textId="77777777" w:rsidR="00DC1257" w:rsidRDefault="007579A1">
            <w:pPr>
              <w:spacing w:line="360" w:lineRule="atLeast"/>
              <w:rPr>
                <w:szCs w:val="21"/>
              </w:rPr>
            </w:pPr>
            <w:r>
              <w:rPr>
                <w:rFonts w:hint="eastAsia"/>
                <w:szCs w:val="21"/>
              </w:rPr>
              <w:t>输出</w:t>
            </w:r>
          </w:p>
        </w:tc>
        <w:tc>
          <w:tcPr>
            <w:tcW w:w="7087" w:type="dxa"/>
          </w:tcPr>
          <w:p w14:paraId="1F576DE5" w14:textId="77777777" w:rsidR="00DC1257" w:rsidRDefault="00DC1257">
            <w:pPr>
              <w:spacing w:line="360" w:lineRule="atLeast"/>
              <w:ind w:left="360"/>
            </w:pPr>
          </w:p>
        </w:tc>
      </w:tr>
      <w:tr w:rsidR="00DC1257" w14:paraId="50AAEF0E" w14:textId="77777777">
        <w:trPr>
          <w:trHeight w:val="225"/>
        </w:trPr>
        <w:tc>
          <w:tcPr>
            <w:tcW w:w="1985" w:type="dxa"/>
            <w:shd w:val="clear" w:color="auto" w:fill="D9D9D9"/>
          </w:tcPr>
          <w:p w14:paraId="7057F622" w14:textId="77777777" w:rsidR="00DC1257" w:rsidRDefault="007579A1">
            <w:pPr>
              <w:spacing w:line="360" w:lineRule="atLeast"/>
              <w:rPr>
                <w:szCs w:val="21"/>
              </w:rPr>
            </w:pPr>
            <w:r>
              <w:rPr>
                <w:rFonts w:hint="eastAsia"/>
                <w:szCs w:val="21"/>
              </w:rPr>
              <w:t>业务规则</w:t>
            </w:r>
          </w:p>
        </w:tc>
        <w:tc>
          <w:tcPr>
            <w:tcW w:w="7087" w:type="dxa"/>
          </w:tcPr>
          <w:p w14:paraId="798A7B59" w14:textId="77777777" w:rsidR="00DC1257" w:rsidRDefault="007579A1">
            <w:pPr>
              <w:numPr>
                <w:ilvl w:val="0"/>
                <w:numId w:val="136"/>
              </w:numPr>
              <w:adjustRightInd w:val="0"/>
              <w:spacing w:line="360" w:lineRule="atLeast"/>
              <w:jc w:val="left"/>
              <w:textAlignment w:val="baseline"/>
              <w:rPr>
                <w:szCs w:val="21"/>
              </w:rPr>
            </w:pPr>
            <w:r>
              <w:rPr>
                <w:rFonts w:hint="eastAsia"/>
                <w:szCs w:val="21"/>
              </w:rPr>
              <w:t>查询外包</w:t>
            </w:r>
            <w:proofErr w:type="gramStart"/>
            <w:r>
              <w:rPr>
                <w:rFonts w:hint="eastAsia"/>
                <w:szCs w:val="21"/>
              </w:rPr>
              <w:t>商所有委</w:t>
            </w:r>
            <w:proofErr w:type="gramEnd"/>
            <w:r>
              <w:rPr>
                <w:rFonts w:hint="eastAsia"/>
                <w:szCs w:val="21"/>
              </w:rPr>
              <w:t>案中的案件，按外包商生成案件列表和电话簿列表，分别根据外包商打包。格式同逾期用户报表。</w:t>
            </w:r>
          </w:p>
        </w:tc>
      </w:tr>
      <w:tr w:rsidR="00DC1257" w14:paraId="129ACC57" w14:textId="77777777">
        <w:trPr>
          <w:trHeight w:val="225"/>
        </w:trPr>
        <w:tc>
          <w:tcPr>
            <w:tcW w:w="1985" w:type="dxa"/>
            <w:shd w:val="clear" w:color="auto" w:fill="D9D9D9"/>
          </w:tcPr>
          <w:p w14:paraId="48A1D150" w14:textId="77777777" w:rsidR="00DC1257" w:rsidRDefault="007579A1">
            <w:pPr>
              <w:spacing w:line="360" w:lineRule="atLeast"/>
              <w:rPr>
                <w:szCs w:val="21"/>
              </w:rPr>
            </w:pPr>
            <w:r>
              <w:rPr>
                <w:rFonts w:hint="eastAsia"/>
                <w:szCs w:val="21"/>
              </w:rPr>
              <w:t>备注</w:t>
            </w:r>
          </w:p>
        </w:tc>
        <w:tc>
          <w:tcPr>
            <w:tcW w:w="7087" w:type="dxa"/>
          </w:tcPr>
          <w:p w14:paraId="02E7D31E" w14:textId="77777777" w:rsidR="00DC1257" w:rsidRDefault="00DC1257">
            <w:pPr>
              <w:widowControl/>
              <w:overflowPunct w:val="0"/>
              <w:autoSpaceDE w:val="0"/>
              <w:autoSpaceDN w:val="0"/>
              <w:adjustRightInd w:val="0"/>
              <w:spacing w:after="100" w:line="360" w:lineRule="atLeast"/>
              <w:textAlignment w:val="baseline"/>
            </w:pPr>
          </w:p>
        </w:tc>
      </w:tr>
    </w:tbl>
    <w:p w14:paraId="579DE00D" w14:textId="77777777" w:rsidR="00DC1257" w:rsidRDefault="00DC1257"/>
    <w:p w14:paraId="5EA93746" w14:textId="77777777" w:rsidR="00DC1257" w:rsidRDefault="007579A1">
      <w:pPr>
        <w:pStyle w:val="2"/>
      </w:pPr>
      <w:bookmarkStart w:id="3716" w:name="_Toc21455"/>
      <w:r>
        <w:rPr>
          <w:rFonts w:hint="eastAsia"/>
        </w:rPr>
        <w:lastRenderedPageBreak/>
        <w:t>结案数据转移历史表</w:t>
      </w:r>
      <w:bookmarkEnd w:id="3716"/>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2C9C6769" w14:textId="77777777">
        <w:trPr>
          <w:trHeight w:val="550"/>
        </w:trPr>
        <w:tc>
          <w:tcPr>
            <w:tcW w:w="1985" w:type="dxa"/>
            <w:shd w:val="clear" w:color="auto" w:fill="D9D9D9"/>
          </w:tcPr>
          <w:p w14:paraId="1CBA6F7E" w14:textId="77777777" w:rsidR="00DC1257" w:rsidRDefault="007579A1">
            <w:pPr>
              <w:spacing w:line="360" w:lineRule="atLeast"/>
              <w:rPr>
                <w:szCs w:val="21"/>
              </w:rPr>
            </w:pPr>
            <w:r>
              <w:rPr>
                <w:rFonts w:hint="eastAsia"/>
                <w:szCs w:val="21"/>
              </w:rPr>
              <w:t>功能概述</w:t>
            </w:r>
          </w:p>
        </w:tc>
        <w:tc>
          <w:tcPr>
            <w:tcW w:w="7087" w:type="dxa"/>
          </w:tcPr>
          <w:p w14:paraId="3754004D" w14:textId="77777777" w:rsidR="00DC1257" w:rsidRDefault="007579A1">
            <w:pPr>
              <w:spacing w:line="360" w:lineRule="atLeast"/>
            </w:pPr>
            <w:r>
              <w:rPr>
                <w:rFonts w:hint="eastAsia"/>
              </w:rPr>
              <w:t>每日将前一日结案案件数据转移至历史表。</w:t>
            </w:r>
          </w:p>
        </w:tc>
      </w:tr>
      <w:tr w:rsidR="00DC1257" w14:paraId="05F4B866" w14:textId="77777777">
        <w:trPr>
          <w:trHeight w:val="225"/>
        </w:trPr>
        <w:tc>
          <w:tcPr>
            <w:tcW w:w="1985" w:type="dxa"/>
            <w:shd w:val="clear" w:color="auto" w:fill="D9D9D9"/>
          </w:tcPr>
          <w:p w14:paraId="0737EE08" w14:textId="77777777" w:rsidR="00DC1257" w:rsidRDefault="007579A1">
            <w:pPr>
              <w:spacing w:line="360" w:lineRule="atLeast"/>
              <w:rPr>
                <w:szCs w:val="21"/>
              </w:rPr>
            </w:pPr>
            <w:r>
              <w:rPr>
                <w:rFonts w:hint="eastAsia"/>
                <w:szCs w:val="21"/>
              </w:rPr>
              <w:t>输入</w:t>
            </w:r>
          </w:p>
        </w:tc>
        <w:tc>
          <w:tcPr>
            <w:tcW w:w="7087" w:type="dxa"/>
          </w:tcPr>
          <w:p w14:paraId="07B355F1" w14:textId="77777777" w:rsidR="00DC1257" w:rsidRDefault="00DC1257">
            <w:pPr>
              <w:widowControl/>
              <w:overflowPunct w:val="0"/>
              <w:autoSpaceDE w:val="0"/>
              <w:autoSpaceDN w:val="0"/>
              <w:adjustRightInd w:val="0"/>
              <w:spacing w:after="100" w:line="360" w:lineRule="atLeast"/>
              <w:textAlignment w:val="baseline"/>
              <w:rPr>
                <w:rFonts w:hAnsi="宋体"/>
                <w:szCs w:val="21"/>
              </w:rPr>
            </w:pPr>
          </w:p>
        </w:tc>
      </w:tr>
      <w:tr w:rsidR="00DC1257" w14:paraId="4725CEF9" w14:textId="77777777">
        <w:trPr>
          <w:trHeight w:val="225"/>
        </w:trPr>
        <w:tc>
          <w:tcPr>
            <w:tcW w:w="1985" w:type="dxa"/>
            <w:shd w:val="clear" w:color="auto" w:fill="D9D9D9"/>
          </w:tcPr>
          <w:p w14:paraId="1852DD3A" w14:textId="77777777" w:rsidR="00DC1257" w:rsidRDefault="007579A1">
            <w:pPr>
              <w:spacing w:line="360" w:lineRule="atLeast"/>
              <w:rPr>
                <w:szCs w:val="21"/>
              </w:rPr>
            </w:pPr>
            <w:r>
              <w:rPr>
                <w:rFonts w:hint="eastAsia"/>
                <w:szCs w:val="21"/>
              </w:rPr>
              <w:t>输出</w:t>
            </w:r>
          </w:p>
        </w:tc>
        <w:tc>
          <w:tcPr>
            <w:tcW w:w="7087" w:type="dxa"/>
          </w:tcPr>
          <w:p w14:paraId="3DFDA814" w14:textId="77777777" w:rsidR="00DC1257" w:rsidRDefault="00DC1257">
            <w:pPr>
              <w:spacing w:line="360" w:lineRule="atLeast"/>
              <w:ind w:left="360"/>
            </w:pPr>
          </w:p>
        </w:tc>
      </w:tr>
      <w:tr w:rsidR="00DC1257" w14:paraId="00E4E810" w14:textId="77777777">
        <w:trPr>
          <w:trHeight w:val="225"/>
        </w:trPr>
        <w:tc>
          <w:tcPr>
            <w:tcW w:w="1985" w:type="dxa"/>
            <w:shd w:val="clear" w:color="auto" w:fill="D9D9D9"/>
          </w:tcPr>
          <w:p w14:paraId="1081F9C8" w14:textId="77777777" w:rsidR="00DC1257" w:rsidRDefault="007579A1">
            <w:pPr>
              <w:spacing w:line="360" w:lineRule="atLeast"/>
              <w:rPr>
                <w:szCs w:val="21"/>
              </w:rPr>
            </w:pPr>
            <w:r>
              <w:rPr>
                <w:rFonts w:hint="eastAsia"/>
                <w:szCs w:val="21"/>
              </w:rPr>
              <w:t>业务规则</w:t>
            </w:r>
          </w:p>
        </w:tc>
        <w:tc>
          <w:tcPr>
            <w:tcW w:w="7087" w:type="dxa"/>
          </w:tcPr>
          <w:p w14:paraId="65582088" w14:textId="77777777" w:rsidR="00DC1257" w:rsidRDefault="007579A1">
            <w:pPr>
              <w:numPr>
                <w:ilvl w:val="0"/>
                <w:numId w:val="137"/>
              </w:numPr>
              <w:adjustRightInd w:val="0"/>
              <w:spacing w:line="360" w:lineRule="atLeast"/>
              <w:jc w:val="left"/>
              <w:textAlignment w:val="baseline"/>
              <w:rPr>
                <w:szCs w:val="21"/>
              </w:rPr>
            </w:pPr>
            <w:r>
              <w:rPr>
                <w:rFonts w:hint="eastAsia"/>
                <w:szCs w:val="21"/>
              </w:rPr>
              <w:t>查询案件表中所有处在结案队列并且进入队列日期为昨天的案件，将全部关联的数据（案件表、客户表、账户表、联系人表、电话簿、地址</w:t>
            </w:r>
            <w:proofErr w:type="gramStart"/>
            <w:r>
              <w:rPr>
                <w:rFonts w:hint="eastAsia"/>
                <w:szCs w:val="21"/>
              </w:rPr>
              <w:t>簿</w:t>
            </w:r>
            <w:proofErr w:type="gramEnd"/>
            <w:r>
              <w:rPr>
                <w:rFonts w:hint="eastAsia"/>
                <w:szCs w:val="21"/>
              </w:rPr>
              <w:t>等等）转移</w:t>
            </w:r>
            <w:proofErr w:type="gramStart"/>
            <w:r>
              <w:rPr>
                <w:rFonts w:hint="eastAsia"/>
                <w:szCs w:val="21"/>
              </w:rPr>
              <w:t>至相</w:t>
            </w:r>
            <w:proofErr w:type="gramEnd"/>
            <w:r>
              <w:rPr>
                <w:rFonts w:hint="eastAsia"/>
                <w:szCs w:val="21"/>
              </w:rPr>
              <w:t>应历史表。</w:t>
            </w:r>
          </w:p>
        </w:tc>
      </w:tr>
      <w:tr w:rsidR="00DC1257" w14:paraId="02D559F9" w14:textId="77777777">
        <w:trPr>
          <w:trHeight w:val="225"/>
        </w:trPr>
        <w:tc>
          <w:tcPr>
            <w:tcW w:w="1985" w:type="dxa"/>
            <w:shd w:val="clear" w:color="auto" w:fill="D9D9D9"/>
          </w:tcPr>
          <w:p w14:paraId="68A75B71" w14:textId="77777777" w:rsidR="00DC1257" w:rsidRDefault="007579A1">
            <w:pPr>
              <w:spacing w:line="360" w:lineRule="atLeast"/>
              <w:rPr>
                <w:szCs w:val="21"/>
              </w:rPr>
            </w:pPr>
            <w:r>
              <w:rPr>
                <w:rFonts w:hint="eastAsia"/>
                <w:szCs w:val="21"/>
              </w:rPr>
              <w:t>备注</w:t>
            </w:r>
          </w:p>
        </w:tc>
        <w:tc>
          <w:tcPr>
            <w:tcW w:w="7087" w:type="dxa"/>
          </w:tcPr>
          <w:p w14:paraId="776BEFA4" w14:textId="77777777" w:rsidR="00DC1257" w:rsidRDefault="00DC1257">
            <w:pPr>
              <w:widowControl/>
              <w:overflowPunct w:val="0"/>
              <w:autoSpaceDE w:val="0"/>
              <w:autoSpaceDN w:val="0"/>
              <w:adjustRightInd w:val="0"/>
              <w:spacing w:after="100" w:line="360" w:lineRule="atLeast"/>
              <w:textAlignment w:val="baseline"/>
            </w:pPr>
          </w:p>
        </w:tc>
      </w:tr>
    </w:tbl>
    <w:p w14:paraId="4DE94E71" w14:textId="77777777" w:rsidR="00DC1257" w:rsidRDefault="00DC1257"/>
    <w:p w14:paraId="0A732C9C" w14:textId="77777777" w:rsidR="00DC1257" w:rsidRDefault="00DC1257"/>
    <w:p w14:paraId="7F8301D5" w14:textId="77777777" w:rsidR="00DC1257" w:rsidRDefault="00DC1257"/>
    <w:p w14:paraId="5FEA4C2D" w14:textId="77777777" w:rsidR="00DC1257" w:rsidRDefault="00DC1257"/>
    <w:p w14:paraId="3A7947AB" w14:textId="77777777" w:rsidR="00DC1257" w:rsidRDefault="007579A1">
      <w:pPr>
        <w:pStyle w:val="1"/>
      </w:pPr>
      <w:bookmarkStart w:id="3717" w:name="_Toc443581524"/>
      <w:bookmarkStart w:id="3718" w:name="_Toc443581526"/>
      <w:bookmarkStart w:id="3719" w:name="_Toc443581531"/>
      <w:bookmarkStart w:id="3720" w:name="_Toc443581525"/>
      <w:bookmarkStart w:id="3721" w:name="_Toc443581529"/>
      <w:bookmarkStart w:id="3722" w:name="_Toc443581536"/>
      <w:bookmarkStart w:id="3723" w:name="_Toc443581534"/>
      <w:bookmarkStart w:id="3724" w:name="_Toc443581523"/>
      <w:bookmarkStart w:id="3725" w:name="_Toc443581522"/>
      <w:bookmarkStart w:id="3726" w:name="_Toc443581528"/>
      <w:bookmarkStart w:id="3727" w:name="_Toc443581533"/>
      <w:bookmarkStart w:id="3728" w:name="_Toc443581527"/>
      <w:bookmarkStart w:id="3729" w:name="_Toc443581532"/>
      <w:bookmarkStart w:id="3730" w:name="_Toc443581537"/>
      <w:bookmarkStart w:id="3731" w:name="_Toc443581538"/>
      <w:bookmarkStart w:id="3732" w:name="_Toc443581530"/>
      <w:bookmarkStart w:id="3733" w:name="_Toc443655460"/>
      <w:bookmarkStart w:id="3734" w:name="_Toc7378"/>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commentRangeStart w:id="3735"/>
      <w:r>
        <w:rPr>
          <w:rFonts w:hint="eastAsia"/>
        </w:rPr>
        <w:t>数据迁移需求</w:t>
      </w:r>
      <w:bookmarkEnd w:id="3733"/>
      <w:bookmarkEnd w:id="3734"/>
      <w:commentRangeEnd w:id="3735"/>
      <w:r>
        <w:rPr>
          <w:rStyle w:val="af8"/>
          <w:rFonts w:ascii="Times New Roman" w:eastAsia="宋体"/>
          <w:b w:val="0"/>
          <w:kern w:val="2"/>
        </w:rPr>
        <w:commentReference w:id="3735"/>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5"/>
        <w:gridCol w:w="7087"/>
      </w:tblGrid>
      <w:tr w:rsidR="00DC1257" w14:paraId="48623542" w14:textId="77777777">
        <w:trPr>
          <w:trHeight w:val="550"/>
        </w:trPr>
        <w:tc>
          <w:tcPr>
            <w:tcW w:w="1985" w:type="dxa"/>
            <w:shd w:val="clear" w:color="auto" w:fill="D9D9D9"/>
          </w:tcPr>
          <w:p w14:paraId="59BF457C" w14:textId="77777777" w:rsidR="00DC1257" w:rsidRDefault="007579A1">
            <w:pPr>
              <w:spacing w:line="360" w:lineRule="atLeast"/>
              <w:rPr>
                <w:szCs w:val="21"/>
              </w:rPr>
            </w:pPr>
            <w:r>
              <w:rPr>
                <w:rFonts w:hint="eastAsia"/>
                <w:szCs w:val="21"/>
              </w:rPr>
              <w:t>功能概述</w:t>
            </w:r>
          </w:p>
        </w:tc>
        <w:tc>
          <w:tcPr>
            <w:tcW w:w="7087" w:type="dxa"/>
          </w:tcPr>
          <w:p w14:paraId="19D98223" w14:textId="77777777" w:rsidR="00DC1257" w:rsidRDefault="007579A1">
            <w:pPr>
              <w:spacing w:line="360" w:lineRule="atLeast"/>
            </w:pPr>
            <w:r>
              <w:rPr>
                <w:rFonts w:hint="eastAsia"/>
              </w:rPr>
              <w:t>数据迁移主要是通过改造催收现有产品结构，创建出一个最新版本催收系统，该催收系统能完全包含我们要用到的数据表结构。然后将历史数据导入到</w:t>
            </w:r>
            <w:proofErr w:type="gramStart"/>
            <w:r>
              <w:rPr>
                <w:rFonts w:hint="eastAsia"/>
              </w:rPr>
              <w:t>该最新</w:t>
            </w:r>
            <w:proofErr w:type="gramEnd"/>
            <w:r>
              <w:rPr>
                <w:rFonts w:hint="eastAsia"/>
              </w:rPr>
              <w:t>版本催收</w:t>
            </w:r>
            <w:r>
              <w:rPr>
                <w:rFonts w:hint="eastAsia"/>
              </w:rPr>
              <w:t xml:space="preserve"> </w:t>
            </w:r>
            <w:r>
              <w:rPr>
                <w:rFonts w:hint="eastAsia"/>
              </w:rPr>
              <w:t>系统中。因为一期要求历史导入催收系统的数据，必须满足催收案件还是分给员催收员进行催收，并且</w:t>
            </w:r>
            <w:r>
              <w:rPr>
                <w:rFonts w:hint="eastAsia"/>
              </w:rPr>
              <w:t>APP_ID</w:t>
            </w:r>
            <w:r>
              <w:rPr>
                <w:rFonts w:hint="eastAsia"/>
              </w:rPr>
              <w:t>是</w:t>
            </w:r>
            <w:proofErr w:type="gramStart"/>
            <w:r>
              <w:rPr>
                <w:rFonts w:hint="eastAsia"/>
              </w:rPr>
              <w:t>现贷</w:t>
            </w:r>
            <w:proofErr w:type="gramEnd"/>
            <w:r>
              <w:rPr>
                <w:rFonts w:hint="eastAsia"/>
              </w:rPr>
              <w:t>款</w:t>
            </w:r>
            <w:r>
              <w:rPr>
                <w:rFonts w:hint="eastAsia"/>
              </w:rPr>
              <w:t>ID</w:t>
            </w:r>
            <w:r>
              <w:rPr>
                <w:rFonts w:hint="eastAsia"/>
              </w:rPr>
              <w:t>号，还要保证有字段存放该主键字段。基于上述描述，总结工作量主要包括：对比表结构；写算法</w:t>
            </w:r>
            <w:proofErr w:type="gramStart"/>
            <w:r>
              <w:rPr>
                <w:rFonts w:hint="eastAsia"/>
              </w:rPr>
              <w:t>导历史</w:t>
            </w:r>
            <w:proofErr w:type="gramEnd"/>
            <w:r>
              <w:rPr>
                <w:rFonts w:hint="eastAsia"/>
              </w:rPr>
              <w:t>数据；相关权限表修改；案件关系队列表修改。</w:t>
            </w:r>
          </w:p>
        </w:tc>
      </w:tr>
      <w:tr w:rsidR="00DC1257" w14:paraId="3A13493E" w14:textId="77777777">
        <w:trPr>
          <w:trHeight w:val="225"/>
        </w:trPr>
        <w:tc>
          <w:tcPr>
            <w:tcW w:w="1985" w:type="dxa"/>
            <w:shd w:val="clear" w:color="auto" w:fill="D9D9D9"/>
          </w:tcPr>
          <w:p w14:paraId="7AA1F5D2" w14:textId="77777777" w:rsidR="00DC1257" w:rsidRDefault="007579A1">
            <w:pPr>
              <w:spacing w:line="360" w:lineRule="atLeast"/>
              <w:rPr>
                <w:szCs w:val="21"/>
              </w:rPr>
            </w:pPr>
            <w:r>
              <w:rPr>
                <w:rFonts w:hint="eastAsia"/>
                <w:szCs w:val="21"/>
              </w:rPr>
              <w:t>输入</w:t>
            </w:r>
          </w:p>
        </w:tc>
        <w:tc>
          <w:tcPr>
            <w:tcW w:w="7087" w:type="dxa"/>
          </w:tcPr>
          <w:p w14:paraId="3260791E" w14:textId="77777777" w:rsidR="00DC1257" w:rsidRDefault="007579A1">
            <w:pPr>
              <w:widowControl/>
              <w:overflowPunct w:val="0"/>
              <w:autoSpaceDE w:val="0"/>
              <w:autoSpaceDN w:val="0"/>
              <w:adjustRightInd w:val="0"/>
              <w:spacing w:after="100" w:line="360" w:lineRule="atLeast"/>
              <w:textAlignment w:val="baseline"/>
              <w:rPr>
                <w:rFonts w:hAnsi="宋体"/>
                <w:szCs w:val="21"/>
              </w:rPr>
            </w:pPr>
            <w:r>
              <w:rPr>
                <w:rFonts w:hint="eastAsia"/>
              </w:rPr>
              <w:t>等待</w:t>
            </w:r>
            <w:del w:id="3736" w:author="peng" w:date="2018-01-20T16:57:00Z">
              <w:r w:rsidDel="00F5463E">
                <w:rPr>
                  <w:rFonts w:hint="eastAsia"/>
                </w:rPr>
                <w:delText>秦苍</w:delText>
              </w:r>
            </w:del>
            <w:r>
              <w:rPr>
                <w:rFonts w:hint="eastAsia"/>
              </w:rPr>
              <w:t>对比接口表后得出</w:t>
            </w:r>
          </w:p>
        </w:tc>
      </w:tr>
      <w:tr w:rsidR="00DC1257" w14:paraId="362D9C20" w14:textId="77777777">
        <w:trPr>
          <w:trHeight w:val="225"/>
        </w:trPr>
        <w:tc>
          <w:tcPr>
            <w:tcW w:w="1985" w:type="dxa"/>
            <w:shd w:val="clear" w:color="auto" w:fill="D9D9D9"/>
          </w:tcPr>
          <w:p w14:paraId="10EDA518" w14:textId="77777777" w:rsidR="00DC1257" w:rsidRDefault="007579A1">
            <w:pPr>
              <w:spacing w:line="360" w:lineRule="atLeast"/>
              <w:rPr>
                <w:szCs w:val="21"/>
              </w:rPr>
            </w:pPr>
            <w:r>
              <w:rPr>
                <w:rFonts w:hint="eastAsia"/>
                <w:szCs w:val="21"/>
              </w:rPr>
              <w:t>输出</w:t>
            </w:r>
          </w:p>
        </w:tc>
        <w:tc>
          <w:tcPr>
            <w:tcW w:w="7087" w:type="dxa"/>
          </w:tcPr>
          <w:p w14:paraId="07E34DD5" w14:textId="77777777" w:rsidR="00DC1257" w:rsidRDefault="007579A1">
            <w:pPr>
              <w:spacing w:line="360" w:lineRule="atLeast"/>
            </w:pPr>
            <w:r>
              <w:rPr>
                <w:rFonts w:hint="eastAsia"/>
              </w:rPr>
              <w:t>等待</w:t>
            </w:r>
            <w:del w:id="3737" w:author="peng" w:date="2018-01-20T16:57:00Z">
              <w:r w:rsidDel="00F5463E">
                <w:rPr>
                  <w:rFonts w:hint="eastAsia"/>
                </w:rPr>
                <w:delText>秦苍</w:delText>
              </w:r>
            </w:del>
            <w:r>
              <w:rPr>
                <w:rFonts w:hint="eastAsia"/>
              </w:rPr>
              <w:t>对比接口表后得出</w:t>
            </w:r>
          </w:p>
        </w:tc>
      </w:tr>
      <w:tr w:rsidR="00DC1257" w14:paraId="42AD6335" w14:textId="77777777">
        <w:trPr>
          <w:trHeight w:val="225"/>
        </w:trPr>
        <w:tc>
          <w:tcPr>
            <w:tcW w:w="1985" w:type="dxa"/>
            <w:shd w:val="clear" w:color="auto" w:fill="D9D9D9"/>
          </w:tcPr>
          <w:p w14:paraId="0ECB56DD" w14:textId="77777777" w:rsidR="00DC1257" w:rsidRDefault="007579A1">
            <w:pPr>
              <w:spacing w:line="360" w:lineRule="atLeast"/>
              <w:rPr>
                <w:szCs w:val="21"/>
              </w:rPr>
            </w:pPr>
            <w:r>
              <w:rPr>
                <w:rFonts w:hint="eastAsia"/>
                <w:szCs w:val="21"/>
              </w:rPr>
              <w:t>业务规则</w:t>
            </w:r>
          </w:p>
        </w:tc>
        <w:tc>
          <w:tcPr>
            <w:tcW w:w="7087" w:type="dxa"/>
          </w:tcPr>
          <w:p w14:paraId="29D00A98" w14:textId="77777777" w:rsidR="00DC1257" w:rsidRDefault="007579A1">
            <w:pPr>
              <w:numPr>
                <w:ilvl w:val="0"/>
                <w:numId w:val="138"/>
              </w:numPr>
              <w:adjustRightInd w:val="0"/>
              <w:spacing w:line="360" w:lineRule="atLeast"/>
              <w:jc w:val="left"/>
              <w:textAlignment w:val="baseline"/>
            </w:pPr>
            <w:r>
              <w:rPr>
                <w:rFonts w:hint="eastAsia"/>
              </w:rPr>
              <w:t>表结构修改：</w:t>
            </w:r>
          </w:p>
          <w:p w14:paraId="2D332670" w14:textId="77777777" w:rsidR="00DC1257" w:rsidRDefault="007579A1">
            <w:r>
              <w:rPr>
                <w:rFonts w:hint="eastAsia"/>
              </w:rPr>
              <w:t xml:space="preserve">   </w:t>
            </w:r>
            <w:r>
              <w:rPr>
                <w:rFonts w:hint="eastAsia"/>
              </w:rPr>
              <w:t>取</w:t>
            </w:r>
            <w:proofErr w:type="gramStart"/>
            <w:r>
              <w:rPr>
                <w:rFonts w:hint="eastAsia"/>
              </w:rPr>
              <w:t>老系统</w:t>
            </w:r>
            <w:proofErr w:type="gramEnd"/>
            <w:r>
              <w:rPr>
                <w:rFonts w:hint="eastAsia"/>
              </w:rPr>
              <w:t>表结构，然后对比与当前催收产品系统表结构差异。催收系统批量导入时有六张表，这六张表覆盖催收产品系统用到的全部字段。所以找到差异字段。进行产品系统相关表字段补充。</w:t>
            </w:r>
          </w:p>
          <w:p w14:paraId="1E565987" w14:textId="77777777" w:rsidR="00DC1257" w:rsidRDefault="007579A1">
            <w:pPr>
              <w:numPr>
                <w:ilvl w:val="0"/>
                <w:numId w:val="138"/>
              </w:numPr>
              <w:adjustRightInd w:val="0"/>
              <w:spacing w:line="360" w:lineRule="atLeast"/>
              <w:jc w:val="left"/>
              <w:textAlignment w:val="baseline"/>
            </w:pPr>
            <w:r>
              <w:rPr>
                <w:rFonts w:hint="eastAsia"/>
              </w:rPr>
              <w:t>历史数据导入接口修改：</w:t>
            </w:r>
          </w:p>
          <w:p w14:paraId="71B5446A" w14:textId="77777777" w:rsidR="00DC1257" w:rsidRDefault="007579A1">
            <w:pPr>
              <w:ind w:firstLineChars="200" w:firstLine="420"/>
            </w:pPr>
            <w:r>
              <w:rPr>
                <w:rFonts w:hint="eastAsia"/>
              </w:rPr>
              <w:t>表结构做好，</w:t>
            </w:r>
            <w:del w:id="3738" w:author="peng" w:date="2018-01-20T16:57:00Z">
              <w:r w:rsidDel="00F5463E">
                <w:rPr>
                  <w:rFonts w:hint="eastAsia"/>
                </w:rPr>
                <w:delText>秦苍</w:delText>
              </w:r>
            </w:del>
            <w:r>
              <w:rPr>
                <w:rFonts w:hint="eastAsia"/>
              </w:rPr>
              <w:t>会提供相关算法，然后我们需修改导入文件接口，将</w:t>
            </w:r>
            <w:del w:id="3739" w:author="peng" w:date="2018-01-20T16:57:00Z">
              <w:r w:rsidDel="00F5463E">
                <w:rPr>
                  <w:rFonts w:hint="eastAsia"/>
                </w:rPr>
                <w:delText>秦苍</w:delText>
              </w:r>
            </w:del>
            <w:r>
              <w:rPr>
                <w:rFonts w:hint="eastAsia"/>
              </w:rPr>
              <w:t>提供的符合我们表结构的数据导入到我们系统。</w:t>
            </w:r>
          </w:p>
          <w:p w14:paraId="520E9570" w14:textId="77777777" w:rsidR="00DC1257" w:rsidRDefault="007579A1">
            <w:pPr>
              <w:numPr>
                <w:ilvl w:val="0"/>
                <w:numId w:val="138"/>
              </w:numPr>
              <w:adjustRightInd w:val="0"/>
              <w:spacing w:line="360" w:lineRule="atLeast"/>
              <w:jc w:val="left"/>
              <w:textAlignment w:val="baseline"/>
            </w:pPr>
            <w:r>
              <w:rPr>
                <w:rFonts w:hint="eastAsia"/>
              </w:rPr>
              <w:t>数据库修改：</w:t>
            </w:r>
          </w:p>
          <w:p w14:paraId="1487B824" w14:textId="77777777" w:rsidR="00DC1257" w:rsidRDefault="007579A1">
            <w:r>
              <w:rPr>
                <w:rFonts w:hint="eastAsia"/>
              </w:rPr>
              <w:t xml:space="preserve">  </w:t>
            </w:r>
            <w:r>
              <w:rPr>
                <w:rFonts w:hint="eastAsia"/>
              </w:rPr>
              <w:t>满足导入数据分配给原催收员：数据迁移后，因为</w:t>
            </w:r>
            <w:del w:id="3740" w:author="peng" w:date="2018-01-20T16:57:00Z">
              <w:r w:rsidDel="00F5463E">
                <w:rPr>
                  <w:rFonts w:hint="eastAsia"/>
                </w:rPr>
                <w:delText>秦苍</w:delText>
              </w:r>
            </w:del>
            <w:r>
              <w:rPr>
                <w:rFonts w:hint="eastAsia"/>
              </w:rPr>
              <w:t>给我们的是全量数据，所以客户信息、案件情况等信息是满足催收员催收的第一步要求的（</w:t>
            </w:r>
            <w:proofErr w:type="gramStart"/>
            <w:r>
              <w:rPr>
                <w:rFonts w:hint="eastAsia"/>
              </w:rPr>
              <w:t>催收员催收时</w:t>
            </w:r>
            <w:proofErr w:type="gramEnd"/>
            <w:r>
              <w:rPr>
                <w:rFonts w:hint="eastAsia"/>
              </w:rPr>
              <w:t>要知道客户信息和案件信息情况）。我们要让满足当前案件分给原催收员，第一次导数据，需手动做如下三点数据库表值导入：</w:t>
            </w:r>
          </w:p>
          <w:p w14:paraId="35AFF760" w14:textId="77777777" w:rsidR="00DC1257" w:rsidRDefault="007579A1">
            <w:pPr>
              <w:numPr>
                <w:ilvl w:val="0"/>
                <w:numId w:val="139"/>
              </w:numPr>
              <w:adjustRightInd w:val="0"/>
              <w:spacing w:line="360" w:lineRule="atLeast"/>
              <w:jc w:val="left"/>
              <w:textAlignment w:val="baseline"/>
            </w:pPr>
            <w:r>
              <w:rPr>
                <w:rFonts w:hint="eastAsia"/>
              </w:rPr>
              <w:t>将原催收各队列数据导入到新版本催收队列中，使新版本各催收队列获取的案件是原催收队列的案件。</w:t>
            </w:r>
          </w:p>
          <w:p w14:paraId="3AB1DD7D" w14:textId="77777777" w:rsidR="00DC1257" w:rsidRDefault="007579A1">
            <w:pPr>
              <w:numPr>
                <w:ilvl w:val="0"/>
                <w:numId w:val="139"/>
              </w:numPr>
              <w:adjustRightInd w:val="0"/>
              <w:spacing w:line="360" w:lineRule="atLeast"/>
              <w:jc w:val="left"/>
              <w:textAlignment w:val="baseline"/>
            </w:pPr>
            <w:r>
              <w:rPr>
                <w:rFonts w:hint="eastAsia"/>
              </w:rPr>
              <w:t>然后将</w:t>
            </w:r>
            <w:proofErr w:type="gramStart"/>
            <w:r>
              <w:rPr>
                <w:rFonts w:hint="eastAsia"/>
              </w:rPr>
              <w:t>原案件</w:t>
            </w:r>
            <w:proofErr w:type="gramEnd"/>
            <w:r>
              <w:rPr>
                <w:rFonts w:hint="eastAsia"/>
              </w:rPr>
              <w:t>队列关系表（案件和催收员）导入到新版本案件队列关系表中。</w:t>
            </w:r>
          </w:p>
          <w:p w14:paraId="548AE66A" w14:textId="77777777" w:rsidR="00DC1257" w:rsidRDefault="007579A1">
            <w:pPr>
              <w:numPr>
                <w:ilvl w:val="0"/>
                <w:numId w:val="139"/>
              </w:numPr>
              <w:adjustRightInd w:val="0"/>
              <w:spacing w:line="360" w:lineRule="atLeast"/>
              <w:jc w:val="left"/>
              <w:textAlignment w:val="baseline"/>
            </w:pPr>
            <w:r>
              <w:rPr>
                <w:rFonts w:hint="eastAsia"/>
              </w:rPr>
              <w:lastRenderedPageBreak/>
              <w:t>将权限关系配置表数据导入到新版本关系表中。即可实现。</w:t>
            </w:r>
          </w:p>
          <w:p w14:paraId="6FB660D3" w14:textId="77777777" w:rsidR="00DC1257" w:rsidRDefault="00DC1257">
            <w:pPr>
              <w:pStyle w:val="21"/>
              <w:spacing w:after="60" w:line="360" w:lineRule="atLeast"/>
              <w:ind w:leftChars="0" w:left="0"/>
              <w:rPr>
                <w:rFonts w:ascii="Times New Roman" w:hAnsi="Times New Roman"/>
                <w:szCs w:val="21"/>
              </w:rPr>
            </w:pPr>
          </w:p>
        </w:tc>
      </w:tr>
      <w:tr w:rsidR="00DC1257" w14:paraId="1CBA06D7" w14:textId="77777777">
        <w:trPr>
          <w:trHeight w:val="225"/>
        </w:trPr>
        <w:tc>
          <w:tcPr>
            <w:tcW w:w="1985" w:type="dxa"/>
            <w:shd w:val="clear" w:color="auto" w:fill="D9D9D9"/>
          </w:tcPr>
          <w:p w14:paraId="10C3B91B" w14:textId="77777777" w:rsidR="00DC1257" w:rsidRDefault="007579A1">
            <w:pPr>
              <w:spacing w:line="360" w:lineRule="atLeast"/>
              <w:rPr>
                <w:szCs w:val="21"/>
              </w:rPr>
            </w:pPr>
            <w:r>
              <w:rPr>
                <w:rFonts w:hint="eastAsia"/>
                <w:szCs w:val="21"/>
              </w:rPr>
              <w:lastRenderedPageBreak/>
              <w:t>备注</w:t>
            </w:r>
          </w:p>
        </w:tc>
        <w:tc>
          <w:tcPr>
            <w:tcW w:w="7087" w:type="dxa"/>
          </w:tcPr>
          <w:p w14:paraId="3FA0F3E9" w14:textId="77777777" w:rsidR="00DC1257" w:rsidRDefault="00DC1257">
            <w:pPr>
              <w:widowControl/>
              <w:overflowPunct w:val="0"/>
              <w:autoSpaceDE w:val="0"/>
              <w:autoSpaceDN w:val="0"/>
              <w:adjustRightInd w:val="0"/>
              <w:spacing w:after="100" w:line="360" w:lineRule="atLeast"/>
              <w:textAlignment w:val="baseline"/>
            </w:pPr>
          </w:p>
        </w:tc>
      </w:tr>
    </w:tbl>
    <w:p w14:paraId="27A52DBD" w14:textId="77777777" w:rsidR="00DC1257" w:rsidRDefault="00DC1257"/>
    <w:p w14:paraId="06D87804" w14:textId="77777777" w:rsidR="00DC1257" w:rsidRDefault="00DC1257"/>
    <w:sectPr w:rsidR="00DC1257" w:rsidSect="00DC1257">
      <w:headerReference w:type="default" r:id="rId275"/>
      <w:footerReference w:type="default" r:id="rId276"/>
      <w:pgSz w:w="11906" w:h="16838"/>
      <w:pgMar w:top="1440" w:right="1800" w:bottom="1440" w:left="1800"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7" w:author="lenovo" w:date="2016-07-04T13:36:00Z" w:initials="l">
    <w:p w14:paraId="524F520B" w14:textId="77777777" w:rsidR="00DC1257" w:rsidRDefault="007579A1">
      <w:pPr>
        <w:pStyle w:val="a4"/>
      </w:pPr>
      <w:r>
        <w:rPr>
          <w:rFonts w:hint="eastAsia"/>
        </w:rPr>
        <w:t>具体有何区别？有何用途？</w:t>
      </w:r>
    </w:p>
  </w:comment>
  <w:comment w:id="442" w:author="lenovo" w:date="2016-07-04T13:36:00Z" w:initials="l">
    <w:p w14:paraId="480B5A18" w14:textId="77777777" w:rsidR="00DC1257" w:rsidRDefault="007579A1">
      <w:pPr>
        <w:pStyle w:val="a4"/>
      </w:pPr>
      <w:r>
        <w:rPr>
          <w:rFonts w:hint="eastAsia"/>
        </w:rPr>
        <w:t>机构停用的影响范围？</w:t>
      </w:r>
    </w:p>
  </w:comment>
  <w:comment w:id="490" w:author="lenovo" w:date="2016-07-04T13:36:00Z" w:initials="l">
    <w:p w14:paraId="768C2C59" w14:textId="77777777" w:rsidR="00DC1257" w:rsidRDefault="007579A1">
      <w:pPr>
        <w:pStyle w:val="a4"/>
      </w:pPr>
      <w:r>
        <w:rPr>
          <w:rFonts w:hint="eastAsia"/>
        </w:rPr>
        <w:t>机构级别可以修改，上级机构为何不能修改？</w:t>
      </w:r>
    </w:p>
  </w:comment>
  <w:comment w:id="574" w:author="lenovo" w:date="2016-07-04T13:36:00Z" w:initials="l">
    <w:p w14:paraId="7A8E462B" w14:textId="77777777" w:rsidR="00DC1257" w:rsidRDefault="007579A1">
      <w:pPr>
        <w:pStyle w:val="a4"/>
      </w:pPr>
      <w:r>
        <w:rPr>
          <w:rFonts w:hint="eastAsia"/>
        </w:rPr>
        <w:t>角色停用的影响范围？</w:t>
      </w:r>
    </w:p>
  </w:comment>
  <w:comment w:id="767" w:author="lenovo" w:date="2016-07-04T13:36:00Z" w:initials="l">
    <w:p w14:paraId="3F26D8EE" w14:textId="77777777" w:rsidR="00DC1257" w:rsidRDefault="007579A1">
      <w:pPr>
        <w:pStyle w:val="a4"/>
      </w:pPr>
      <w:r>
        <w:rPr>
          <w:rFonts w:hint="eastAsia"/>
        </w:rPr>
        <w:t>用户停用的影响范围？</w:t>
      </w:r>
    </w:p>
  </w:comment>
  <w:comment w:id="2967" w:author="lenovo" w:date="2016-07-04T13:36:00Z" w:initials="l">
    <w:p w14:paraId="505CFF4C" w14:textId="18DA5066" w:rsidR="00DC1257" w:rsidRDefault="007579A1">
      <w:pPr>
        <w:pStyle w:val="a4"/>
      </w:pPr>
      <w:proofErr w:type="gramStart"/>
      <w:r>
        <w:rPr>
          <w:rFonts w:hint="eastAsia"/>
        </w:rPr>
        <w:t>待</w:t>
      </w:r>
      <w:bookmarkStart w:id="2968" w:name="_GoBack"/>
      <w:r w:rsidR="00836030">
        <w:rPr>
          <w:rFonts w:hint="eastAsia"/>
        </w:rPr>
        <w:t>客户放</w:t>
      </w:r>
      <w:bookmarkEnd w:id="2968"/>
      <w:r>
        <w:rPr>
          <w:rFonts w:hint="eastAsia"/>
        </w:rPr>
        <w:t>补充</w:t>
      </w:r>
      <w:proofErr w:type="gramEnd"/>
      <w:r>
        <w:rPr>
          <w:rFonts w:hint="eastAsia"/>
        </w:rPr>
        <w:t>具体策略</w:t>
      </w:r>
    </w:p>
  </w:comment>
  <w:comment w:id="3150" w:author="lenovo" w:date="2016-07-04T13:36:00Z" w:initials="l">
    <w:p w14:paraId="1ABAE279" w14:textId="00655E75" w:rsidR="00DC1257" w:rsidRDefault="007579A1">
      <w:pPr>
        <w:pStyle w:val="a4"/>
      </w:pPr>
      <w:proofErr w:type="gramStart"/>
      <w:r>
        <w:rPr>
          <w:rFonts w:hint="eastAsia"/>
        </w:rPr>
        <w:t>待</w:t>
      </w:r>
      <w:r w:rsidR="00836030">
        <w:rPr>
          <w:rFonts w:hint="eastAsia"/>
        </w:rPr>
        <w:t>客户放</w:t>
      </w:r>
      <w:r>
        <w:rPr>
          <w:rFonts w:hint="eastAsia"/>
        </w:rPr>
        <w:t>补充</w:t>
      </w:r>
      <w:proofErr w:type="gramEnd"/>
      <w:r>
        <w:rPr>
          <w:rFonts w:hint="eastAsia"/>
        </w:rPr>
        <w:t>具体策略</w:t>
      </w:r>
    </w:p>
  </w:comment>
  <w:comment w:id="3156" w:author="lenovo" w:date="2016-07-04T13:36:00Z" w:initials="l">
    <w:p w14:paraId="0E8F09F6" w14:textId="379C8680" w:rsidR="00DC1257" w:rsidRDefault="007579A1">
      <w:pPr>
        <w:pStyle w:val="a4"/>
      </w:pPr>
      <w:proofErr w:type="gramStart"/>
      <w:r>
        <w:rPr>
          <w:rFonts w:hint="eastAsia"/>
        </w:rPr>
        <w:t>待</w:t>
      </w:r>
      <w:r w:rsidR="00836030">
        <w:rPr>
          <w:rFonts w:hint="eastAsia"/>
        </w:rPr>
        <w:t>客户放</w:t>
      </w:r>
      <w:r>
        <w:rPr>
          <w:rFonts w:hint="eastAsia"/>
        </w:rPr>
        <w:t>补充</w:t>
      </w:r>
      <w:proofErr w:type="gramEnd"/>
      <w:r>
        <w:rPr>
          <w:rFonts w:hint="eastAsia"/>
        </w:rPr>
        <w:t>具体策略</w:t>
      </w:r>
    </w:p>
  </w:comment>
  <w:comment w:id="3171" w:author="lenovo" w:date="2016-07-04T13:36:00Z" w:initials="l">
    <w:p w14:paraId="207DD938" w14:textId="77777777" w:rsidR="00DC1257" w:rsidRDefault="007579A1">
      <w:pPr>
        <w:pStyle w:val="a4"/>
      </w:pPr>
      <w:r>
        <w:rPr>
          <w:rFonts w:hint="eastAsia"/>
        </w:rPr>
        <w:t>同电催分案设置合并，故删除</w:t>
      </w:r>
    </w:p>
  </w:comment>
  <w:comment w:id="3314" w:author="lijiaxin" w:date="2016-07-04T13:36:00Z" w:initials="">
    <w:p w14:paraId="1702EB53" w14:textId="77777777" w:rsidR="00DC1257" w:rsidRDefault="007579A1">
      <w:pPr>
        <w:pStyle w:val="a4"/>
      </w:pPr>
      <w:r>
        <w:rPr>
          <w:rFonts w:hint="eastAsia"/>
        </w:rPr>
        <w:t>可能存在性能问题</w:t>
      </w:r>
    </w:p>
  </w:comment>
  <w:comment w:id="3318" w:author="lenovo" w:date="2016-07-04T13:36:00Z" w:initials="l">
    <w:p w14:paraId="660A888C" w14:textId="77777777" w:rsidR="00DC1257" w:rsidRDefault="007579A1">
      <w:pPr>
        <w:pStyle w:val="a4"/>
      </w:pPr>
      <w:r>
        <w:rPr>
          <w:rFonts w:hint="eastAsia"/>
        </w:rPr>
        <w:t>是弹出一个文件下载还是多个文件</w:t>
      </w:r>
    </w:p>
  </w:comment>
  <w:comment w:id="3328" w:author="lenovo" w:date="2016-07-04T13:36:00Z" w:initials="l">
    <w:p w14:paraId="3D2541F2" w14:textId="77777777" w:rsidR="00DC1257" w:rsidRDefault="007579A1">
      <w:pPr>
        <w:pStyle w:val="a4"/>
      </w:pPr>
      <w:r>
        <w:rPr>
          <w:rFonts w:hint="eastAsia"/>
        </w:rPr>
        <w:t>第一区域：客户信息、案件信息、账户信息</w:t>
      </w:r>
    </w:p>
    <w:p w14:paraId="595FA7A5" w14:textId="77777777" w:rsidR="00DC1257" w:rsidRDefault="007579A1">
      <w:pPr>
        <w:pStyle w:val="a4"/>
      </w:pPr>
      <w:r>
        <w:rPr>
          <w:rFonts w:hint="eastAsia"/>
        </w:rPr>
        <w:t>第二区域：电话簿、地址簿、</w:t>
      </w:r>
      <w:r>
        <w:rPr>
          <w:rFonts w:hint="eastAsia"/>
        </w:rPr>
        <w:t>EMAIL</w:t>
      </w:r>
      <w:r>
        <w:rPr>
          <w:rFonts w:hint="eastAsia"/>
        </w:rPr>
        <w:t>、交易记录、承诺历史、协办申请</w:t>
      </w:r>
    </w:p>
    <w:p w14:paraId="45AF50C3" w14:textId="77777777" w:rsidR="00DC1257" w:rsidRDefault="007579A1">
      <w:pPr>
        <w:pStyle w:val="a4"/>
      </w:pPr>
      <w:r>
        <w:rPr>
          <w:rFonts w:hint="eastAsia"/>
        </w:rPr>
        <w:t>第三区域：</w:t>
      </w:r>
      <w:proofErr w:type="gramStart"/>
      <w:r>
        <w:rPr>
          <w:rFonts w:hint="eastAsia"/>
        </w:rPr>
        <w:t>催记历史</w:t>
      </w:r>
      <w:proofErr w:type="gramEnd"/>
      <w:r>
        <w:rPr>
          <w:rFonts w:hint="eastAsia"/>
        </w:rPr>
        <w:t>、备注历史</w:t>
      </w:r>
    </w:p>
  </w:comment>
  <w:comment w:id="3350" w:author="lenovo" w:date="2016-07-04T13:36:00Z" w:initials="l">
    <w:p w14:paraId="71BA314A" w14:textId="77777777" w:rsidR="00DC1257" w:rsidRDefault="007579A1">
      <w:pPr>
        <w:pStyle w:val="a4"/>
      </w:pPr>
      <w:r>
        <w:rPr>
          <w:rFonts w:hint="eastAsia"/>
        </w:rPr>
        <w:t>生成好的文档需要有电子章</w:t>
      </w:r>
    </w:p>
  </w:comment>
  <w:comment w:id="3424" w:author="lijiaxin" w:date="2016-07-04T13:36:00Z" w:initials="">
    <w:p w14:paraId="0F01C5AB" w14:textId="66D49AE6" w:rsidR="00DC1257" w:rsidRDefault="007579A1">
      <w:pPr>
        <w:pStyle w:val="a4"/>
      </w:pPr>
      <w:proofErr w:type="gramStart"/>
      <w:r>
        <w:rPr>
          <w:rFonts w:hint="eastAsia"/>
        </w:rPr>
        <w:t>待</w:t>
      </w:r>
      <w:r w:rsidR="00836030">
        <w:rPr>
          <w:rFonts w:hint="eastAsia"/>
        </w:rPr>
        <w:t>客户放</w:t>
      </w:r>
      <w:r>
        <w:rPr>
          <w:rFonts w:hint="eastAsia"/>
        </w:rPr>
        <w:t>提供</w:t>
      </w:r>
      <w:proofErr w:type="gramEnd"/>
    </w:p>
  </w:comment>
  <w:comment w:id="3435" w:author="lijiaxin" w:date="2016-07-04T13:36:00Z" w:initials="">
    <w:p w14:paraId="5208E63F" w14:textId="1F384E95" w:rsidR="00DC1257" w:rsidRDefault="007579A1">
      <w:pPr>
        <w:pStyle w:val="a4"/>
      </w:pPr>
      <w:proofErr w:type="gramStart"/>
      <w:r>
        <w:rPr>
          <w:rFonts w:hint="eastAsia"/>
        </w:rPr>
        <w:t>待</w:t>
      </w:r>
      <w:r w:rsidR="00836030">
        <w:rPr>
          <w:rFonts w:hint="eastAsia"/>
        </w:rPr>
        <w:t>客户放</w:t>
      </w:r>
      <w:r>
        <w:rPr>
          <w:rFonts w:hint="eastAsia"/>
        </w:rPr>
        <w:t>提供</w:t>
      </w:r>
      <w:proofErr w:type="gramEnd"/>
    </w:p>
  </w:comment>
  <w:comment w:id="3443" w:author="lijiaxin" w:date="2016-07-04T13:36:00Z" w:initials="">
    <w:p w14:paraId="3A75D069" w14:textId="77777777" w:rsidR="00DC1257" w:rsidRDefault="007579A1">
      <w:pPr>
        <w:pStyle w:val="a4"/>
      </w:pPr>
      <w:r>
        <w:rPr>
          <w:rFonts w:hint="eastAsia"/>
        </w:rPr>
        <w:t>具体接口待定</w:t>
      </w:r>
    </w:p>
  </w:comment>
  <w:comment w:id="3445" w:author="lijiaxin" w:date="2016-07-04T13:36:00Z" w:initials="">
    <w:p w14:paraId="54C91799" w14:textId="7392B3DF" w:rsidR="00DC1257" w:rsidRDefault="007579A1">
      <w:pPr>
        <w:pStyle w:val="a4"/>
      </w:pPr>
      <w:proofErr w:type="gramStart"/>
      <w:r>
        <w:rPr>
          <w:rFonts w:hint="eastAsia"/>
        </w:rPr>
        <w:t>待</w:t>
      </w:r>
      <w:r w:rsidR="00836030">
        <w:rPr>
          <w:rFonts w:hint="eastAsia"/>
        </w:rPr>
        <w:t>客户放</w:t>
      </w:r>
      <w:r>
        <w:rPr>
          <w:rFonts w:hint="eastAsia"/>
        </w:rPr>
        <w:t>提供</w:t>
      </w:r>
      <w:proofErr w:type="gramEnd"/>
    </w:p>
  </w:comment>
  <w:comment w:id="3468" w:author="lenovo" w:date="2016-07-04T13:36:00Z" w:initials="l">
    <w:p w14:paraId="419B1F0D" w14:textId="77777777" w:rsidR="00DC1257" w:rsidRDefault="007579A1">
      <w:pPr>
        <w:pStyle w:val="a4"/>
      </w:pPr>
      <w:r>
        <w:rPr>
          <w:rFonts w:hint="eastAsia"/>
        </w:rPr>
        <w:t>待补充</w:t>
      </w:r>
    </w:p>
  </w:comment>
  <w:comment w:id="3477" w:author="lenovo" w:date="2016-07-04T13:36:00Z" w:initials="l">
    <w:p w14:paraId="770300B9" w14:textId="77777777" w:rsidR="00DC1257" w:rsidRDefault="007579A1">
      <w:pPr>
        <w:pStyle w:val="a4"/>
      </w:pPr>
      <w:r>
        <w:rPr>
          <w:rFonts w:hint="eastAsia"/>
        </w:rPr>
        <w:t>待修改画面</w:t>
      </w:r>
    </w:p>
  </w:comment>
  <w:comment w:id="3568" w:author="lenovo" w:date="2016-07-04T13:36:00Z" w:initials="l">
    <w:p w14:paraId="493FB297" w14:textId="77777777" w:rsidR="00DC1257" w:rsidRDefault="007579A1">
      <w:pPr>
        <w:pStyle w:val="a4"/>
      </w:pPr>
      <w:r>
        <w:rPr>
          <w:rFonts w:hint="eastAsia"/>
        </w:rPr>
        <w:t>原查询条件分行改为催收机构，需修改查询语句</w:t>
      </w:r>
    </w:p>
  </w:comment>
  <w:comment w:id="3570" w:author="lenovo" w:date="2016-07-04T13:36:00Z" w:initials="l">
    <w:p w14:paraId="2BB32E96" w14:textId="77777777" w:rsidR="00DC1257" w:rsidRDefault="007579A1">
      <w:pPr>
        <w:pStyle w:val="a4"/>
      </w:pPr>
      <w:r>
        <w:rPr>
          <w:rFonts w:hint="eastAsia"/>
        </w:rPr>
        <w:t>不用修改</w:t>
      </w:r>
    </w:p>
  </w:comment>
  <w:comment w:id="3572" w:author="lenovo" w:date="2016-07-04T13:36:00Z" w:initials="l">
    <w:p w14:paraId="140F0145" w14:textId="77777777" w:rsidR="00DC1257" w:rsidRDefault="007579A1">
      <w:pPr>
        <w:pStyle w:val="a4"/>
      </w:pPr>
      <w:r>
        <w:rPr>
          <w:rFonts w:hint="eastAsia"/>
        </w:rPr>
        <w:t>原来查的是历史表，但现在当天</w:t>
      </w:r>
      <w:proofErr w:type="gramStart"/>
      <w:r>
        <w:rPr>
          <w:rFonts w:hint="eastAsia"/>
        </w:rPr>
        <w:t>退催</w:t>
      </w:r>
      <w:r>
        <w:rPr>
          <w:rFonts w:hint="eastAsia"/>
        </w:rPr>
        <w:t>(</w:t>
      </w:r>
      <w:proofErr w:type="gramEnd"/>
      <w:r>
        <w:rPr>
          <w:rFonts w:hint="eastAsia"/>
        </w:rPr>
        <w:t>结案</w:t>
      </w:r>
      <w:r>
        <w:rPr>
          <w:rFonts w:hint="eastAsia"/>
        </w:rPr>
        <w:t>)</w:t>
      </w:r>
      <w:r>
        <w:rPr>
          <w:rFonts w:hint="eastAsia"/>
        </w:rPr>
        <w:t>会在结案队列停留一天，暂时不会进入历史表，逻辑需修改</w:t>
      </w:r>
    </w:p>
  </w:comment>
  <w:comment w:id="3574" w:author="lenovo" w:date="2016-07-11T09:54:00Z" w:initials="l">
    <w:p w14:paraId="1EB06034" w14:textId="77777777" w:rsidR="00DC1257" w:rsidRDefault="007579A1">
      <w:pPr>
        <w:pStyle w:val="a4"/>
      </w:pPr>
      <w:r>
        <w:rPr>
          <w:rFonts w:hint="eastAsia"/>
        </w:rPr>
        <w:t>催收组改为</w:t>
      </w:r>
      <w:r w:rsidR="00411651">
        <w:rPr>
          <w:rFonts w:hint="eastAsia"/>
        </w:rPr>
        <w:t>催收机构</w:t>
      </w:r>
    </w:p>
  </w:comment>
  <w:comment w:id="3576" w:author="lenovo" w:date="2016-07-04T13:36:00Z" w:initials="l">
    <w:p w14:paraId="6F675DD7" w14:textId="77777777" w:rsidR="00DC1257" w:rsidRDefault="007579A1">
      <w:pPr>
        <w:pStyle w:val="a4"/>
      </w:pPr>
      <w:r>
        <w:rPr>
          <w:rFonts w:hint="eastAsia"/>
        </w:rPr>
        <w:t>ccms_case_daily_balance</w:t>
      </w:r>
      <w:r>
        <w:rPr>
          <w:rFonts w:hint="eastAsia"/>
        </w:rPr>
        <w:t>表数据来源未知，</w:t>
      </w:r>
      <w:proofErr w:type="gramStart"/>
      <w:r>
        <w:rPr>
          <w:rFonts w:hint="eastAsia"/>
        </w:rPr>
        <w:t>不</w:t>
      </w:r>
      <w:proofErr w:type="gramEnd"/>
      <w:r>
        <w:rPr>
          <w:rFonts w:hint="eastAsia"/>
        </w:rPr>
        <w:t>可用</w:t>
      </w:r>
    </w:p>
  </w:comment>
  <w:comment w:id="3578" w:author="lenovo" w:date="2016-07-04T13:36:00Z" w:initials="l">
    <w:p w14:paraId="6B87EEB9" w14:textId="77777777" w:rsidR="00DC1257" w:rsidRDefault="007579A1">
      <w:pPr>
        <w:pStyle w:val="a4"/>
      </w:pPr>
      <w:r>
        <w:rPr>
          <w:rFonts w:hint="eastAsia"/>
        </w:rPr>
        <w:t>逻辑不正确，</w:t>
      </w:r>
      <w:proofErr w:type="gramStart"/>
      <w:r>
        <w:rPr>
          <w:rFonts w:hint="eastAsia"/>
        </w:rPr>
        <w:t>不</w:t>
      </w:r>
      <w:proofErr w:type="gramEnd"/>
      <w:r>
        <w:rPr>
          <w:rFonts w:hint="eastAsia"/>
        </w:rPr>
        <w:t>可用</w:t>
      </w:r>
    </w:p>
  </w:comment>
  <w:comment w:id="3580" w:author="lenovo" w:date="2016-07-04T13:36:00Z" w:initials="l">
    <w:p w14:paraId="58DE2585" w14:textId="77777777" w:rsidR="00DC1257" w:rsidRDefault="007579A1">
      <w:pPr>
        <w:pStyle w:val="a4"/>
      </w:pPr>
      <w:r>
        <w:rPr>
          <w:rFonts w:hint="eastAsia"/>
        </w:rPr>
        <w:t>Sql</w:t>
      </w:r>
      <w:r>
        <w:rPr>
          <w:rFonts w:hint="eastAsia"/>
        </w:rPr>
        <w:t>语法有问题，需要修改</w:t>
      </w:r>
    </w:p>
  </w:comment>
  <w:comment w:id="3582" w:author="lenovo" w:date="2016-07-04T13:36:00Z" w:initials="l">
    <w:p w14:paraId="5D5231F6" w14:textId="77777777" w:rsidR="00DC1257" w:rsidRDefault="007579A1">
      <w:pPr>
        <w:pStyle w:val="a4"/>
      </w:pPr>
      <w:r>
        <w:rPr>
          <w:rFonts w:hint="eastAsia"/>
        </w:rPr>
        <w:t>风险等级策略不执行，故无数据</w:t>
      </w:r>
    </w:p>
  </w:comment>
  <w:comment w:id="3584" w:author="lenovo" w:date="2016-07-04T13:36:00Z" w:initials="l">
    <w:p w14:paraId="3553919F" w14:textId="77777777" w:rsidR="00DC1257" w:rsidRDefault="007579A1">
      <w:pPr>
        <w:pStyle w:val="a4"/>
      </w:pPr>
      <w:r>
        <w:rPr>
          <w:rFonts w:hint="eastAsia"/>
        </w:rPr>
        <w:t>仅计算电</w:t>
      </w:r>
      <w:proofErr w:type="gramStart"/>
      <w:r>
        <w:rPr>
          <w:rFonts w:hint="eastAsia"/>
        </w:rPr>
        <w:t>催案件</w:t>
      </w:r>
      <w:proofErr w:type="gramEnd"/>
      <w:r>
        <w:rPr>
          <w:rFonts w:hint="eastAsia"/>
        </w:rPr>
        <w:t>的工作量统计</w:t>
      </w:r>
    </w:p>
  </w:comment>
  <w:comment w:id="3589" w:author="lenovo" w:date="2016-07-04T13:36:00Z" w:initials="l">
    <w:p w14:paraId="62063FC6" w14:textId="77777777" w:rsidR="00DC1257" w:rsidRDefault="007579A1">
      <w:pPr>
        <w:pStyle w:val="a4"/>
      </w:pPr>
      <w:proofErr w:type="gramStart"/>
      <w:r>
        <w:rPr>
          <w:rFonts w:hint="eastAsia"/>
        </w:rPr>
        <w:t>现系统</w:t>
      </w:r>
      <w:proofErr w:type="gramEnd"/>
      <w:r>
        <w:rPr>
          <w:rFonts w:hint="eastAsia"/>
        </w:rPr>
        <w:t>中没有手别，可以换成催收强度</w:t>
      </w:r>
    </w:p>
  </w:comment>
  <w:comment w:id="3592" w:author="lenovo" w:date="2016-07-04T13:36:00Z" w:initials="l">
    <w:p w14:paraId="24C985EB" w14:textId="77777777" w:rsidR="00DC1257" w:rsidRDefault="007579A1">
      <w:pPr>
        <w:pStyle w:val="a4"/>
      </w:pPr>
      <w:proofErr w:type="gramStart"/>
      <w:r>
        <w:rPr>
          <w:rFonts w:hint="eastAsia"/>
        </w:rPr>
        <w:t>现系统</w:t>
      </w:r>
      <w:proofErr w:type="gramEnd"/>
      <w:r>
        <w:rPr>
          <w:rFonts w:hint="eastAsia"/>
        </w:rPr>
        <w:t>中没有手别，可以换成催收强度</w:t>
      </w:r>
    </w:p>
  </w:comment>
  <w:comment w:id="3594" w:author="lenovo" w:date="2016-07-04T13:36:00Z" w:initials="l">
    <w:p w14:paraId="62234CEE" w14:textId="77777777" w:rsidR="00DC1257" w:rsidRDefault="007579A1">
      <w:pPr>
        <w:pStyle w:val="a4"/>
      </w:pPr>
      <w:proofErr w:type="gramStart"/>
      <w:r>
        <w:rPr>
          <w:rFonts w:hint="eastAsia"/>
        </w:rPr>
        <w:t>现系统</w:t>
      </w:r>
      <w:proofErr w:type="gramEnd"/>
      <w:r>
        <w:rPr>
          <w:rFonts w:hint="eastAsia"/>
        </w:rPr>
        <w:t>中没有手别，可以换成催收强度。绩效金额和还款金额值相同是否有问题。</w:t>
      </w:r>
    </w:p>
  </w:comment>
  <w:comment w:id="3635" w:author="lenovo" w:date="2016-07-04T13:36:00Z" w:initials="l">
    <w:p w14:paraId="7F4B2804" w14:textId="75385B9C" w:rsidR="00DC1257" w:rsidRDefault="007579A1">
      <w:pPr>
        <w:pStyle w:val="a4"/>
      </w:pPr>
      <w:r>
        <w:rPr>
          <w:rFonts w:hint="eastAsia"/>
        </w:rPr>
        <w:t>具体接口字段请</w:t>
      </w:r>
      <w:r w:rsidR="00836030">
        <w:rPr>
          <w:rFonts w:hint="eastAsia"/>
        </w:rPr>
        <w:t>客户放</w:t>
      </w:r>
      <w:r>
        <w:rPr>
          <w:rFonts w:hint="eastAsia"/>
        </w:rPr>
        <w:t>IT</w:t>
      </w:r>
      <w:r>
        <w:rPr>
          <w:rFonts w:hint="eastAsia"/>
        </w:rPr>
        <w:t>提供</w:t>
      </w:r>
    </w:p>
  </w:comment>
  <w:comment w:id="3640" w:author="lenovo" w:date="2016-07-04T13:36:00Z" w:initials="l">
    <w:p w14:paraId="014B0E54" w14:textId="6322C370" w:rsidR="00DC1257" w:rsidRDefault="007579A1">
      <w:pPr>
        <w:pStyle w:val="a4"/>
      </w:pPr>
      <w:r>
        <w:rPr>
          <w:rFonts w:hint="eastAsia"/>
        </w:rPr>
        <w:t>具体文件格式请</w:t>
      </w:r>
      <w:r w:rsidR="00836030">
        <w:rPr>
          <w:rFonts w:hint="eastAsia"/>
        </w:rPr>
        <w:t>客户放</w:t>
      </w:r>
      <w:r>
        <w:rPr>
          <w:rFonts w:hint="eastAsia"/>
        </w:rPr>
        <w:t>IT</w:t>
      </w:r>
      <w:r>
        <w:rPr>
          <w:rFonts w:hint="eastAsia"/>
        </w:rPr>
        <w:t>提供</w:t>
      </w:r>
    </w:p>
  </w:comment>
  <w:comment w:id="3667" w:author="lenovo" w:date="2016-07-04T13:36:00Z" w:initials="l">
    <w:p w14:paraId="37715D25" w14:textId="77777777" w:rsidR="00DC1257" w:rsidRDefault="007579A1">
      <w:pPr>
        <w:pStyle w:val="a4"/>
      </w:pPr>
      <w:r>
        <w:rPr>
          <w:rFonts w:hint="eastAsia"/>
        </w:rPr>
        <w:t>返回形式待定</w:t>
      </w:r>
    </w:p>
  </w:comment>
  <w:comment w:id="3735" w:author="Andy" w:date="2016-07-04T13:36:00Z" w:initials="Q">
    <w:p w14:paraId="130F29DD" w14:textId="77777777" w:rsidR="00DC1257" w:rsidRDefault="007579A1">
      <w:pPr>
        <w:pStyle w:val="a4"/>
      </w:pPr>
      <w:r>
        <w:rPr>
          <w:rFonts w:hint="eastAsia"/>
        </w:rPr>
        <w:t>增加</w:t>
      </w:r>
      <w:r>
        <w:t>迁移字段列表及新旧系统字段对应表</w:t>
      </w:r>
    </w:p>
    <w:p w14:paraId="47C5C4EC" w14:textId="2CA94B38" w:rsidR="00DC1257" w:rsidRDefault="007579A1">
      <w:pPr>
        <w:pStyle w:val="a4"/>
        <w:rPr>
          <w:color w:val="FF0000"/>
        </w:rPr>
      </w:pPr>
      <w:r>
        <w:rPr>
          <w:rFonts w:hint="eastAsia"/>
          <w:color w:val="FF0000"/>
        </w:rPr>
        <w:t>迁移字段列表需要</w:t>
      </w:r>
      <w:r w:rsidR="00836030">
        <w:rPr>
          <w:rFonts w:hint="eastAsia"/>
          <w:color w:val="FF0000"/>
        </w:rPr>
        <w:t>客户放</w:t>
      </w:r>
      <w:r>
        <w:rPr>
          <w:rFonts w:hint="eastAsia"/>
          <w:color w:val="FF0000"/>
        </w:rPr>
        <w:t>提供，新旧字段对应</w:t>
      </w:r>
      <w:proofErr w:type="gramStart"/>
      <w:r>
        <w:rPr>
          <w:rFonts w:hint="eastAsia"/>
          <w:color w:val="FF0000"/>
        </w:rPr>
        <w:t>表需</w:t>
      </w:r>
      <w:r w:rsidR="00836030">
        <w:rPr>
          <w:rFonts w:hint="eastAsia"/>
          <w:color w:val="FF0000"/>
        </w:rPr>
        <w:t>客户放</w:t>
      </w:r>
      <w:r>
        <w:rPr>
          <w:rFonts w:hint="eastAsia"/>
          <w:color w:val="FF0000"/>
        </w:rPr>
        <w:t>先</w:t>
      </w:r>
      <w:proofErr w:type="gramEnd"/>
      <w:r>
        <w:rPr>
          <w:rFonts w:hint="eastAsia"/>
          <w:color w:val="FF0000"/>
        </w:rPr>
        <w:t>提供老催收系统的表结构。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4F520B" w15:done="0"/>
  <w15:commentEx w15:paraId="480B5A18" w15:done="0"/>
  <w15:commentEx w15:paraId="768C2C59" w15:done="0"/>
  <w15:commentEx w15:paraId="7A8E462B" w15:done="0"/>
  <w15:commentEx w15:paraId="3F26D8EE" w15:done="0"/>
  <w15:commentEx w15:paraId="505CFF4C" w15:done="0"/>
  <w15:commentEx w15:paraId="1ABAE279" w15:done="0"/>
  <w15:commentEx w15:paraId="0E8F09F6" w15:done="0"/>
  <w15:commentEx w15:paraId="207DD938" w15:done="0"/>
  <w15:commentEx w15:paraId="1702EB53" w15:done="0"/>
  <w15:commentEx w15:paraId="660A888C" w15:done="0"/>
  <w15:commentEx w15:paraId="45AF50C3" w15:done="0"/>
  <w15:commentEx w15:paraId="71BA314A" w15:done="0"/>
  <w15:commentEx w15:paraId="0F01C5AB" w15:done="0"/>
  <w15:commentEx w15:paraId="5208E63F" w15:done="0"/>
  <w15:commentEx w15:paraId="3A75D069" w15:done="0"/>
  <w15:commentEx w15:paraId="54C91799" w15:done="0"/>
  <w15:commentEx w15:paraId="419B1F0D" w15:done="0"/>
  <w15:commentEx w15:paraId="770300B9" w15:done="0"/>
  <w15:commentEx w15:paraId="493FB297" w15:done="0"/>
  <w15:commentEx w15:paraId="2BB32E96" w15:done="0"/>
  <w15:commentEx w15:paraId="140F0145" w15:done="0"/>
  <w15:commentEx w15:paraId="1EB06034" w15:done="0"/>
  <w15:commentEx w15:paraId="6F675DD7" w15:done="0"/>
  <w15:commentEx w15:paraId="6B87EEB9" w15:done="0"/>
  <w15:commentEx w15:paraId="58DE2585" w15:done="0"/>
  <w15:commentEx w15:paraId="5D5231F6" w15:done="0"/>
  <w15:commentEx w15:paraId="3553919F" w15:done="0"/>
  <w15:commentEx w15:paraId="62063FC6" w15:done="0"/>
  <w15:commentEx w15:paraId="24C985EB" w15:done="0"/>
  <w15:commentEx w15:paraId="62234CEE" w15:done="0"/>
  <w15:commentEx w15:paraId="7F4B2804" w15:done="0"/>
  <w15:commentEx w15:paraId="014B0E54" w15:done="0"/>
  <w15:commentEx w15:paraId="37715D25" w15:done="0"/>
  <w15:commentEx w15:paraId="47C5C4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4F520B" w16cid:durableId="1E0DF258"/>
  <w16cid:commentId w16cid:paraId="480B5A18" w16cid:durableId="1E0DF259"/>
  <w16cid:commentId w16cid:paraId="768C2C59" w16cid:durableId="1E0DF25A"/>
  <w16cid:commentId w16cid:paraId="7A8E462B" w16cid:durableId="1E0DF25B"/>
  <w16cid:commentId w16cid:paraId="3F26D8EE" w16cid:durableId="1E0DF25C"/>
  <w16cid:commentId w16cid:paraId="505CFF4C" w16cid:durableId="1E0DF25D"/>
  <w16cid:commentId w16cid:paraId="1ABAE279" w16cid:durableId="1E0DF25E"/>
  <w16cid:commentId w16cid:paraId="0E8F09F6" w16cid:durableId="1E0DF25F"/>
  <w16cid:commentId w16cid:paraId="207DD938" w16cid:durableId="1E0DF260"/>
  <w16cid:commentId w16cid:paraId="1702EB53" w16cid:durableId="1E0DF261"/>
  <w16cid:commentId w16cid:paraId="660A888C" w16cid:durableId="1E0DF262"/>
  <w16cid:commentId w16cid:paraId="45AF50C3" w16cid:durableId="1E0DF263"/>
  <w16cid:commentId w16cid:paraId="71BA314A" w16cid:durableId="1E0DF264"/>
  <w16cid:commentId w16cid:paraId="0F01C5AB" w16cid:durableId="1E0DF265"/>
  <w16cid:commentId w16cid:paraId="5208E63F" w16cid:durableId="1E0DF266"/>
  <w16cid:commentId w16cid:paraId="3A75D069" w16cid:durableId="1E0DF267"/>
  <w16cid:commentId w16cid:paraId="54C91799" w16cid:durableId="1E0DF268"/>
  <w16cid:commentId w16cid:paraId="419B1F0D" w16cid:durableId="1E0DF269"/>
  <w16cid:commentId w16cid:paraId="770300B9" w16cid:durableId="1E0DF26A"/>
  <w16cid:commentId w16cid:paraId="493FB297" w16cid:durableId="1E0DF26B"/>
  <w16cid:commentId w16cid:paraId="2BB32E96" w16cid:durableId="1E0DF26C"/>
  <w16cid:commentId w16cid:paraId="140F0145" w16cid:durableId="1E0DF26D"/>
  <w16cid:commentId w16cid:paraId="1EB06034" w16cid:durableId="1E0DF26E"/>
  <w16cid:commentId w16cid:paraId="6F675DD7" w16cid:durableId="1E0DF26F"/>
  <w16cid:commentId w16cid:paraId="6B87EEB9" w16cid:durableId="1E0DF270"/>
  <w16cid:commentId w16cid:paraId="58DE2585" w16cid:durableId="1E0DF271"/>
  <w16cid:commentId w16cid:paraId="5D5231F6" w16cid:durableId="1E0DF272"/>
  <w16cid:commentId w16cid:paraId="3553919F" w16cid:durableId="1E0DF273"/>
  <w16cid:commentId w16cid:paraId="62063FC6" w16cid:durableId="1E0DF274"/>
  <w16cid:commentId w16cid:paraId="24C985EB" w16cid:durableId="1E0DF275"/>
  <w16cid:commentId w16cid:paraId="62234CEE" w16cid:durableId="1E0DF276"/>
  <w16cid:commentId w16cid:paraId="7F4B2804" w16cid:durableId="1E0DF277"/>
  <w16cid:commentId w16cid:paraId="014B0E54" w16cid:durableId="1E0DF278"/>
  <w16cid:commentId w16cid:paraId="37715D25" w16cid:durableId="1E0DF279"/>
  <w16cid:commentId w16cid:paraId="47C5C4EC" w16cid:durableId="1E0DF2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B250D" w14:textId="77777777" w:rsidR="00982197" w:rsidRDefault="00982197" w:rsidP="00DC1257">
      <w:r>
        <w:separator/>
      </w:r>
    </w:p>
  </w:endnote>
  <w:endnote w:type="continuationSeparator" w:id="0">
    <w:p w14:paraId="371ECA21" w14:textId="77777777" w:rsidR="00982197" w:rsidRDefault="00982197" w:rsidP="00DC1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Lucida Grande">
    <w:altName w:val="Arial"/>
    <w:charset w:val="00"/>
    <w:family w:val="auto"/>
    <w:pitch w:val="default"/>
    <w:sig w:usb0="00000000" w:usb1="00000000"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5057F" w14:textId="1690BA2B" w:rsidR="00DC1257" w:rsidRDefault="00E21B5E">
    <w:pPr>
      <w:pStyle w:val="af"/>
      <w:jc w:val="center"/>
    </w:pPr>
    <w:r>
      <w:fldChar w:fldCharType="begin"/>
    </w:r>
    <w:r w:rsidR="007579A1">
      <w:rPr>
        <w:rStyle w:val="af5"/>
      </w:rPr>
      <w:instrText xml:space="preserve"> PAGE </w:instrText>
    </w:r>
    <w:r>
      <w:fldChar w:fldCharType="separate"/>
    </w:r>
    <w:r w:rsidR="00F5463E">
      <w:rPr>
        <w:rStyle w:val="af5"/>
        <w:noProof/>
      </w:rPr>
      <w:t>IX</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0CF70" w14:textId="573ED438" w:rsidR="00DC1257" w:rsidRDefault="00E21B5E">
    <w:pPr>
      <w:pStyle w:val="af"/>
      <w:jc w:val="center"/>
    </w:pPr>
    <w:r>
      <w:fldChar w:fldCharType="begin"/>
    </w:r>
    <w:r w:rsidR="007579A1">
      <w:rPr>
        <w:rStyle w:val="af5"/>
      </w:rPr>
      <w:instrText xml:space="preserve"> PAGE </w:instrText>
    </w:r>
    <w:r>
      <w:fldChar w:fldCharType="separate"/>
    </w:r>
    <w:r w:rsidR="00F5463E">
      <w:rPr>
        <w:rStyle w:val="af5"/>
        <w:noProof/>
      </w:rPr>
      <w:t>163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D8CC2" w14:textId="77777777" w:rsidR="00982197" w:rsidRDefault="00982197" w:rsidP="00DC1257">
      <w:r>
        <w:separator/>
      </w:r>
    </w:p>
  </w:footnote>
  <w:footnote w:type="continuationSeparator" w:id="0">
    <w:p w14:paraId="29D48C7D" w14:textId="77777777" w:rsidR="00982197" w:rsidRDefault="00982197" w:rsidP="00DC12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6E760" w14:textId="77777777" w:rsidR="00DC1257" w:rsidRDefault="007579A1">
    <w:pPr>
      <w:pStyle w:val="af1"/>
      <w:jc w:val="both"/>
    </w:pPr>
    <w:del w:id="19" w:author="peng" w:date="2018-01-20T16:56:00Z">
      <w:r w:rsidDel="00E42DC0">
        <w:rPr>
          <w:rFonts w:hint="eastAsia"/>
        </w:rPr>
        <w:delText>秦苍</w:delText>
      </w:r>
    </w:del>
    <w:r>
      <w:rPr>
        <w:rFonts w:hint="eastAsia"/>
      </w:rPr>
      <w:t>催收系统需求规格说明书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AE88A" w14:textId="240AE91B" w:rsidR="00DC1257" w:rsidRDefault="007579A1">
    <w:pPr>
      <w:pStyle w:val="af1"/>
      <w:jc w:val="both"/>
    </w:pPr>
    <w:del w:id="3741" w:author="peng" w:date="2018-01-20T16:56:00Z">
      <w:r w:rsidDel="002262D3">
        <w:rPr>
          <w:rFonts w:hint="eastAsia"/>
        </w:rPr>
        <w:delText>秦苍</w:delText>
      </w:r>
    </w:del>
    <w:r>
      <w:rPr>
        <w:rFonts w:hint="eastAsia"/>
      </w:rPr>
      <w:t>催收系统需求规格说明书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00000005"/>
    <w:multiLevelType w:val="multilevel"/>
    <w:tmpl w:val="00000005"/>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6"/>
    <w:multiLevelType w:val="multilevel"/>
    <w:tmpl w:val="00000006"/>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B"/>
    <w:multiLevelType w:val="multilevel"/>
    <w:tmpl w:val="0000000B"/>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0E"/>
    <w:multiLevelType w:val="multilevel"/>
    <w:tmpl w:val="0000000E"/>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0000014"/>
    <w:multiLevelType w:val="multilevel"/>
    <w:tmpl w:val="0000001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0000016"/>
    <w:multiLevelType w:val="multilevel"/>
    <w:tmpl w:val="00000016"/>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0000017"/>
    <w:multiLevelType w:val="multilevel"/>
    <w:tmpl w:val="00000017"/>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000001B"/>
    <w:multiLevelType w:val="multilevel"/>
    <w:tmpl w:val="0000001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0000020"/>
    <w:multiLevelType w:val="multilevel"/>
    <w:tmpl w:val="00000020"/>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00000021"/>
    <w:multiLevelType w:val="multilevel"/>
    <w:tmpl w:val="00000021"/>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00000022"/>
    <w:multiLevelType w:val="multilevel"/>
    <w:tmpl w:val="0000002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00000024"/>
    <w:multiLevelType w:val="multilevel"/>
    <w:tmpl w:val="0000002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00000025"/>
    <w:multiLevelType w:val="multilevel"/>
    <w:tmpl w:val="00000025"/>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00000026"/>
    <w:multiLevelType w:val="multilevel"/>
    <w:tmpl w:val="00000026"/>
    <w:lvl w:ilvl="0">
      <w:start w:val="1"/>
      <w:numFmt w:val="lowerLetter"/>
      <w:lvlText w:val="%1)"/>
      <w:lvlJc w:val="left"/>
      <w:pPr>
        <w:tabs>
          <w:tab w:val="left" w:pos="675"/>
        </w:tabs>
        <w:ind w:left="675" w:hanging="360"/>
      </w:pPr>
      <w:rPr>
        <w:rFonts w:hint="default"/>
      </w:rPr>
    </w:lvl>
    <w:lvl w:ilvl="1">
      <w:start w:val="1"/>
      <w:numFmt w:val="decimal"/>
      <w:lvlText w:val="%2."/>
      <w:lvlJc w:val="left"/>
      <w:pPr>
        <w:tabs>
          <w:tab w:val="left" w:pos="1155"/>
        </w:tabs>
        <w:ind w:left="1155" w:hanging="420"/>
      </w:pPr>
      <w:rPr>
        <w:rFonts w:hint="default"/>
      </w:rPr>
    </w:lvl>
    <w:lvl w:ilvl="2">
      <w:start w:val="1"/>
      <w:numFmt w:val="lowerRoman"/>
      <w:lvlText w:val="%3."/>
      <w:lvlJc w:val="right"/>
      <w:pPr>
        <w:tabs>
          <w:tab w:val="left" w:pos="420"/>
        </w:tabs>
        <w:ind w:left="420" w:hanging="420"/>
      </w:pPr>
    </w:lvl>
    <w:lvl w:ilvl="3">
      <w:start w:val="1"/>
      <w:numFmt w:val="decimal"/>
      <w:lvlText w:val="%4."/>
      <w:lvlJc w:val="left"/>
      <w:pPr>
        <w:tabs>
          <w:tab w:val="left" w:pos="1995"/>
        </w:tabs>
        <w:ind w:left="1995" w:hanging="420"/>
      </w:pPr>
    </w:lvl>
    <w:lvl w:ilvl="4">
      <w:start w:val="1"/>
      <w:numFmt w:val="decimal"/>
      <w:lvlText w:val="%5、"/>
      <w:lvlJc w:val="left"/>
      <w:pPr>
        <w:tabs>
          <w:tab w:val="left" w:pos="360"/>
        </w:tabs>
        <w:ind w:left="360" w:hanging="360"/>
      </w:pPr>
      <w:rPr>
        <w:rFonts w:hint="default"/>
      </w:rPr>
    </w:lvl>
    <w:lvl w:ilvl="5">
      <w:start w:val="1"/>
      <w:numFmt w:val="decimal"/>
      <w:lvlText w:val="(%6)"/>
      <w:lvlJc w:val="left"/>
      <w:pPr>
        <w:tabs>
          <w:tab w:val="left" w:pos="2775"/>
        </w:tabs>
        <w:ind w:left="2775" w:hanging="360"/>
      </w:pPr>
      <w:rPr>
        <w:rFonts w:hint="default"/>
      </w:rPr>
    </w:lvl>
    <w:lvl w:ilvl="6">
      <w:start w:val="1"/>
      <w:numFmt w:val="decimal"/>
      <w:lvlText w:val="%7."/>
      <w:lvlJc w:val="left"/>
      <w:pPr>
        <w:tabs>
          <w:tab w:val="left" w:pos="3255"/>
        </w:tabs>
        <w:ind w:left="3255" w:hanging="420"/>
      </w:pPr>
    </w:lvl>
    <w:lvl w:ilvl="7">
      <w:start w:val="1"/>
      <w:numFmt w:val="lowerLetter"/>
      <w:lvlText w:val="%8)"/>
      <w:lvlJc w:val="left"/>
      <w:pPr>
        <w:tabs>
          <w:tab w:val="left" w:pos="3675"/>
        </w:tabs>
        <w:ind w:left="3675" w:hanging="420"/>
      </w:pPr>
    </w:lvl>
    <w:lvl w:ilvl="8">
      <w:start w:val="1"/>
      <w:numFmt w:val="lowerRoman"/>
      <w:lvlText w:val="%9."/>
      <w:lvlJc w:val="right"/>
      <w:pPr>
        <w:tabs>
          <w:tab w:val="left" w:pos="4095"/>
        </w:tabs>
        <w:ind w:left="4095" w:hanging="420"/>
      </w:pPr>
    </w:lvl>
  </w:abstractNum>
  <w:abstractNum w:abstractNumId="16" w15:restartNumberingAfterBreak="0">
    <w:nsid w:val="00000028"/>
    <w:multiLevelType w:val="multilevel"/>
    <w:tmpl w:val="00000028"/>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0000002A"/>
    <w:multiLevelType w:val="multilevel"/>
    <w:tmpl w:val="0000002A"/>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15:restartNumberingAfterBreak="0">
    <w:nsid w:val="0000002C"/>
    <w:multiLevelType w:val="multilevel"/>
    <w:tmpl w:val="0000002C"/>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000002F"/>
    <w:multiLevelType w:val="multilevel"/>
    <w:tmpl w:val="0000002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00000030"/>
    <w:multiLevelType w:val="multilevel"/>
    <w:tmpl w:val="000000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00000031"/>
    <w:multiLevelType w:val="multilevel"/>
    <w:tmpl w:val="00000031"/>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0000037"/>
    <w:multiLevelType w:val="multilevel"/>
    <w:tmpl w:val="00000037"/>
    <w:lvl w:ilvl="0">
      <w:start w:val="1"/>
      <w:numFmt w:val="decimal"/>
      <w:pStyle w:val="1"/>
      <w:lvlText w:val="%1"/>
      <w:lvlJc w:val="left"/>
      <w:pPr>
        <w:tabs>
          <w:tab w:val="left" w:pos="432"/>
        </w:tabs>
        <w:ind w:left="432" w:hanging="432"/>
      </w:pPr>
      <w:rPr>
        <w:rFonts w:ascii="Arial" w:hAnsi="Arial" w:hint="default"/>
        <w:b/>
        <w:i w:val="0"/>
        <w:caps w:val="0"/>
        <w:strike w:val="0"/>
        <w:dstrike w:val="0"/>
        <w:outline w:val="0"/>
        <w:shadow w:val="0"/>
        <w:emboss w:val="0"/>
        <w:imprint w:val="0"/>
        <w:vanish w:val="0"/>
        <w:sz w:val="30"/>
        <w:vertAlign w:val="baseline"/>
      </w:rPr>
    </w:lvl>
    <w:lvl w:ilvl="1">
      <w:start w:val="1"/>
      <w:numFmt w:val="decimal"/>
      <w:pStyle w:val="2"/>
      <w:lvlText w:val="%1.%2"/>
      <w:lvlJc w:val="left"/>
      <w:pPr>
        <w:tabs>
          <w:tab w:val="left" w:pos="1116"/>
        </w:tabs>
        <w:ind w:left="1116" w:hanging="576"/>
      </w:pPr>
      <w:rPr>
        <w:rFonts w:ascii="Arial" w:hAnsi="Arial" w:hint="default"/>
        <w:b/>
        <w:i w:val="0"/>
        <w:caps w:val="0"/>
        <w:strike w:val="0"/>
        <w:dstrike w:val="0"/>
        <w:outline w:val="0"/>
        <w:shadow w:val="0"/>
        <w:emboss w:val="0"/>
        <w:imprint w:val="0"/>
        <w:vanish w:val="0"/>
        <w:sz w:val="28"/>
        <w:vertAlign w:val="baseline"/>
      </w:rPr>
    </w:lvl>
    <w:lvl w:ilvl="2">
      <w:start w:val="1"/>
      <w:numFmt w:val="decimal"/>
      <w:lvlText w:val="%1.%2.%3"/>
      <w:lvlJc w:val="left"/>
      <w:pPr>
        <w:tabs>
          <w:tab w:val="left" w:pos="720"/>
        </w:tabs>
        <w:ind w:left="720" w:hanging="720"/>
      </w:pPr>
      <w:rPr>
        <w:rFonts w:ascii="Arial" w:hAnsi="Arial" w:hint="default"/>
        <w:b/>
        <w:i w:val="0"/>
        <w:sz w:val="24"/>
      </w:rPr>
    </w:lvl>
    <w:lvl w:ilvl="3">
      <w:start w:val="1"/>
      <w:numFmt w:val="decimal"/>
      <w:lvlText w:val="%1.%2.%3.%4"/>
      <w:lvlJc w:val="left"/>
      <w:pPr>
        <w:tabs>
          <w:tab w:val="left" w:pos="864"/>
        </w:tabs>
        <w:ind w:left="864" w:hanging="864"/>
      </w:pPr>
      <w:rPr>
        <w:rFonts w:ascii="Arial" w:hAnsi="Arial" w:hint="default"/>
        <w:b/>
        <w:i w:val="0"/>
        <w:sz w:val="21"/>
      </w:rPr>
    </w:lvl>
    <w:lvl w:ilvl="4">
      <w:start w:val="1"/>
      <w:numFmt w:val="decimal"/>
      <w:lvlText w:val="%1.%2.%3.%4.%5"/>
      <w:lvlJc w:val="left"/>
      <w:pPr>
        <w:tabs>
          <w:tab w:val="left" w:pos="1008"/>
        </w:tabs>
        <w:ind w:left="1008" w:hanging="1008"/>
      </w:pPr>
      <w:rPr>
        <w:rFonts w:ascii="Arial" w:hAnsi="Arial" w:hint="default"/>
        <w:sz w:val="21"/>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3" w15:restartNumberingAfterBreak="0">
    <w:nsid w:val="00000038"/>
    <w:multiLevelType w:val="multilevel"/>
    <w:tmpl w:val="00000038"/>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0000003A"/>
    <w:multiLevelType w:val="multilevel"/>
    <w:tmpl w:val="0000003A"/>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0000003B"/>
    <w:multiLevelType w:val="multilevel"/>
    <w:tmpl w:val="0000003B"/>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15:restartNumberingAfterBreak="0">
    <w:nsid w:val="0000003D"/>
    <w:multiLevelType w:val="multilevel"/>
    <w:tmpl w:val="0000003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0000003E"/>
    <w:multiLevelType w:val="multilevel"/>
    <w:tmpl w:val="0000003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8" w15:restartNumberingAfterBreak="0">
    <w:nsid w:val="0000003F"/>
    <w:multiLevelType w:val="multilevel"/>
    <w:tmpl w:val="0000003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9" w15:restartNumberingAfterBreak="0">
    <w:nsid w:val="00000040"/>
    <w:multiLevelType w:val="multilevel"/>
    <w:tmpl w:val="00000040"/>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0" w15:restartNumberingAfterBreak="0">
    <w:nsid w:val="00000044"/>
    <w:multiLevelType w:val="multilevel"/>
    <w:tmpl w:val="0000004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15:restartNumberingAfterBreak="0">
    <w:nsid w:val="00000045"/>
    <w:multiLevelType w:val="multilevel"/>
    <w:tmpl w:val="0000004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2" w15:restartNumberingAfterBreak="0">
    <w:nsid w:val="00000048"/>
    <w:multiLevelType w:val="multilevel"/>
    <w:tmpl w:val="00000048"/>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3" w15:restartNumberingAfterBreak="0">
    <w:nsid w:val="0000004A"/>
    <w:multiLevelType w:val="multilevel"/>
    <w:tmpl w:val="0000004A"/>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4" w15:restartNumberingAfterBreak="0">
    <w:nsid w:val="0000004D"/>
    <w:multiLevelType w:val="multilevel"/>
    <w:tmpl w:val="0000004D"/>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5" w15:restartNumberingAfterBreak="0">
    <w:nsid w:val="00000051"/>
    <w:multiLevelType w:val="multilevel"/>
    <w:tmpl w:val="0000005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6" w15:restartNumberingAfterBreak="0">
    <w:nsid w:val="00000053"/>
    <w:multiLevelType w:val="multilevel"/>
    <w:tmpl w:val="00000053"/>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7" w15:restartNumberingAfterBreak="0">
    <w:nsid w:val="00000054"/>
    <w:multiLevelType w:val="multilevel"/>
    <w:tmpl w:val="0000005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8" w15:restartNumberingAfterBreak="0">
    <w:nsid w:val="00000058"/>
    <w:multiLevelType w:val="multilevel"/>
    <w:tmpl w:val="00000058"/>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9" w15:restartNumberingAfterBreak="0">
    <w:nsid w:val="0000005D"/>
    <w:multiLevelType w:val="multilevel"/>
    <w:tmpl w:val="0000005D"/>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0000005E"/>
    <w:multiLevelType w:val="multilevel"/>
    <w:tmpl w:val="0000005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1" w15:restartNumberingAfterBreak="0">
    <w:nsid w:val="00000060"/>
    <w:multiLevelType w:val="multilevel"/>
    <w:tmpl w:val="00000060"/>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00000061"/>
    <w:multiLevelType w:val="multilevel"/>
    <w:tmpl w:val="00000061"/>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3" w15:restartNumberingAfterBreak="0">
    <w:nsid w:val="00000064"/>
    <w:multiLevelType w:val="multilevel"/>
    <w:tmpl w:val="00000064"/>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00000066"/>
    <w:multiLevelType w:val="multilevel"/>
    <w:tmpl w:val="00000066"/>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5" w15:restartNumberingAfterBreak="0">
    <w:nsid w:val="0000006B"/>
    <w:multiLevelType w:val="multilevel"/>
    <w:tmpl w:val="0000006B"/>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6" w15:restartNumberingAfterBreak="0">
    <w:nsid w:val="0000006C"/>
    <w:multiLevelType w:val="multilevel"/>
    <w:tmpl w:val="0000006C"/>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7" w15:restartNumberingAfterBreak="0">
    <w:nsid w:val="0000006D"/>
    <w:multiLevelType w:val="multilevel"/>
    <w:tmpl w:val="0000006D"/>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8" w15:restartNumberingAfterBreak="0">
    <w:nsid w:val="0000006E"/>
    <w:multiLevelType w:val="multilevel"/>
    <w:tmpl w:val="0000006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9" w15:restartNumberingAfterBreak="0">
    <w:nsid w:val="0000006F"/>
    <w:multiLevelType w:val="multilevel"/>
    <w:tmpl w:val="0000006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0" w15:restartNumberingAfterBreak="0">
    <w:nsid w:val="00000074"/>
    <w:multiLevelType w:val="multilevel"/>
    <w:tmpl w:val="0000007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1" w15:restartNumberingAfterBreak="0">
    <w:nsid w:val="00000076"/>
    <w:multiLevelType w:val="multilevel"/>
    <w:tmpl w:val="00000076"/>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2" w15:restartNumberingAfterBreak="0">
    <w:nsid w:val="00000077"/>
    <w:multiLevelType w:val="multilevel"/>
    <w:tmpl w:val="00000077"/>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3" w15:restartNumberingAfterBreak="0">
    <w:nsid w:val="00000080"/>
    <w:multiLevelType w:val="multilevel"/>
    <w:tmpl w:val="00000080"/>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4" w15:restartNumberingAfterBreak="0">
    <w:nsid w:val="00000082"/>
    <w:multiLevelType w:val="multilevel"/>
    <w:tmpl w:val="00000082"/>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5" w15:restartNumberingAfterBreak="0">
    <w:nsid w:val="00000085"/>
    <w:multiLevelType w:val="multilevel"/>
    <w:tmpl w:val="00000085"/>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6" w15:restartNumberingAfterBreak="0">
    <w:nsid w:val="00000086"/>
    <w:multiLevelType w:val="multilevel"/>
    <w:tmpl w:val="000000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00000088"/>
    <w:multiLevelType w:val="multilevel"/>
    <w:tmpl w:val="00000088"/>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8" w15:restartNumberingAfterBreak="0">
    <w:nsid w:val="0000008A"/>
    <w:multiLevelType w:val="multilevel"/>
    <w:tmpl w:val="0000008A"/>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9" w15:restartNumberingAfterBreak="0">
    <w:nsid w:val="0000008D"/>
    <w:multiLevelType w:val="multilevel"/>
    <w:tmpl w:val="0000008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0" w15:restartNumberingAfterBreak="0">
    <w:nsid w:val="00000090"/>
    <w:multiLevelType w:val="multilevel"/>
    <w:tmpl w:val="00000090"/>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1" w15:restartNumberingAfterBreak="0">
    <w:nsid w:val="00000092"/>
    <w:multiLevelType w:val="multilevel"/>
    <w:tmpl w:val="0000009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2" w15:restartNumberingAfterBreak="0">
    <w:nsid w:val="00000093"/>
    <w:multiLevelType w:val="multilevel"/>
    <w:tmpl w:val="00000093"/>
    <w:lvl w:ilvl="0">
      <w:start w:val="1"/>
      <w:numFmt w:val="decimal"/>
      <w:lvlText w:val="%1、"/>
      <w:lvlJc w:val="left"/>
      <w:pPr>
        <w:tabs>
          <w:tab w:val="left" w:pos="435"/>
        </w:tabs>
        <w:ind w:left="435" w:hanging="43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3" w15:restartNumberingAfterBreak="0">
    <w:nsid w:val="00000099"/>
    <w:multiLevelType w:val="multilevel"/>
    <w:tmpl w:val="0000009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4" w15:restartNumberingAfterBreak="0">
    <w:nsid w:val="0000009D"/>
    <w:multiLevelType w:val="multilevel"/>
    <w:tmpl w:val="0000009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5" w15:restartNumberingAfterBreak="0">
    <w:nsid w:val="0000009F"/>
    <w:multiLevelType w:val="multilevel"/>
    <w:tmpl w:val="0000009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6" w15:restartNumberingAfterBreak="0">
    <w:nsid w:val="000000A1"/>
    <w:multiLevelType w:val="multilevel"/>
    <w:tmpl w:val="000000A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7" w15:restartNumberingAfterBreak="0">
    <w:nsid w:val="02CB63B5"/>
    <w:multiLevelType w:val="multilevel"/>
    <w:tmpl w:val="02CB63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06FB71B2"/>
    <w:multiLevelType w:val="multilevel"/>
    <w:tmpl w:val="06FB71B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9" w15:restartNumberingAfterBreak="0">
    <w:nsid w:val="071F4EAE"/>
    <w:multiLevelType w:val="multilevel"/>
    <w:tmpl w:val="071F4EA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08555684"/>
    <w:multiLevelType w:val="multilevel"/>
    <w:tmpl w:val="08555684"/>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1" w15:restartNumberingAfterBreak="0">
    <w:nsid w:val="0BAC6682"/>
    <w:multiLevelType w:val="multilevel"/>
    <w:tmpl w:val="0BAC668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2" w15:restartNumberingAfterBreak="0">
    <w:nsid w:val="1268663C"/>
    <w:multiLevelType w:val="multilevel"/>
    <w:tmpl w:val="1268663C"/>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3" w15:restartNumberingAfterBreak="0">
    <w:nsid w:val="12F624FD"/>
    <w:multiLevelType w:val="multilevel"/>
    <w:tmpl w:val="12F624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160561FD"/>
    <w:multiLevelType w:val="multilevel"/>
    <w:tmpl w:val="160561FD"/>
    <w:lvl w:ilvl="0">
      <w:start w:val="1"/>
      <w:numFmt w:val="decimal"/>
      <w:lvlText w:val="%1、"/>
      <w:lvlJc w:val="left"/>
      <w:pPr>
        <w:ind w:left="360" w:hanging="360"/>
      </w:pPr>
      <w:rPr>
        <w:rFonts w:hint="default"/>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18507929"/>
    <w:multiLevelType w:val="multilevel"/>
    <w:tmpl w:val="185079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1BE00CEE"/>
    <w:multiLevelType w:val="multilevel"/>
    <w:tmpl w:val="1BE00C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1E4D245B"/>
    <w:multiLevelType w:val="multilevel"/>
    <w:tmpl w:val="1E4D245B"/>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8" w15:restartNumberingAfterBreak="0">
    <w:nsid w:val="2A605F69"/>
    <w:multiLevelType w:val="multilevel"/>
    <w:tmpl w:val="2A605F69"/>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79" w15:restartNumberingAfterBreak="0">
    <w:nsid w:val="2E633C8A"/>
    <w:multiLevelType w:val="multilevel"/>
    <w:tmpl w:val="2E633C8A"/>
    <w:lvl w:ilvl="0">
      <w:start w:val="1"/>
      <w:numFmt w:val="decimal"/>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2EDD1709"/>
    <w:multiLevelType w:val="multilevel"/>
    <w:tmpl w:val="2EDD1709"/>
    <w:lvl w:ilvl="0">
      <w:start w:val="1"/>
      <w:numFmt w:val="decimal"/>
      <w:lvlText w:val="%1、"/>
      <w:lvlJc w:val="left"/>
      <w:pPr>
        <w:ind w:left="360" w:hanging="36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30724AB3"/>
    <w:multiLevelType w:val="multilevel"/>
    <w:tmpl w:val="30724AB3"/>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82" w15:restartNumberingAfterBreak="0">
    <w:nsid w:val="315A13CF"/>
    <w:multiLevelType w:val="multilevel"/>
    <w:tmpl w:val="315A13CF"/>
    <w:lvl w:ilvl="0">
      <w:start w:val="1"/>
      <w:numFmt w:val="decimal"/>
      <w:lvlText w:val="%1、"/>
      <w:lvlJc w:val="left"/>
      <w:pPr>
        <w:ind w:left="360" w:hanging="36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453372C3"/>
    <w:multiLevelType w:val="multilevel"/>
    <w:tmpl w:val="453372C3"/>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84" w15:restartNumberingAfterBreak="0">
    <w:nsid w:val="46130899"/>
    <w:multiLevelType w:val="multilevel"/>
    <w:tmpl w:val="46130899"/>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85" w15:restartNumberingAfterBreak="0">
    <w:nsid w:val="47C05FCA"/>
    <w:multiLevelType w:val="multilevel"/>
    <w:tmpl w:val="47C05FCA"/>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6" w15:restartNumberingAfterBreak="0">
    <w:nsid w:val="483B4AD5"/>
    <w:multiLevelType w:val="multilevel"/>
    <w:tmpl w:val="483B4AD5"/>
    <w:lvl w:ilvl="0">
      <w:start w:val="1"/>
      <w:numFmt w:val="decimal"/>
      <w:lvlText w:val="%1、"/>
      <w:lvlJc w:val="left"/>
      <w:pPr>
        <w:ind w:left="360" w:hanging="36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496D0E68"/>
    <w:multiLevelType w:val="multilevel"/>
    <w:tmpl w:val="496D0E6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49C83970"/>
    <w:multiLevelType w:val="multilevel"/>
    <w:tmpl w:val="49C83970"/>
    <w:lvl w:ilvl="0">
      <w:start w:val="1"/>
      <w:numFmt w:val="decimal"/>
      <w:lvlText w:val="%1、"/>
      <w:lvlJc w:val="left"/>
      <w:pPr>
        <w:tabs>
          <w:tab w:val="left" w:pos="360"/>
        </w:tabs>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525B27C4"/>
    <w:multiLevelType w:val="multilevel"/>
    <w:tmpl w:val="525B27C4"/>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90" w15:restartNumberingAfterBreak="0">
    <w:nsid w:val="53745BFC"/>
    <w:multiLevelType w:val="multilevel"/>
    <w:tmpl w:val="53745B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53983CFB"/>
    <w:multiLevelType w:val="multilevel"/>
    <w:tmpl w:val="53983C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57172FE9"/>
    <w:multiLevelType w:val="singleLevel"/>
    <w:tmpl w:val="57172FE9"/>
    <w:lvl w:ilvl="0">
      <w:start w:val="2"/>
      <w:numFmt w:val="decimal"/>
      <w:suff w:val="nothing"/>
      <w:lvlText w:val="%1."/>
      <w:lvlJc w:val="left"/>
    </w:lvl>
  </w:abstractNum>
  <w:abstractNum w:abstractNumId="93" w15:restartNumberingAfterBreak="0">
    <w:nsid w:val="57199103"/>
    <w:multiLevelType w:val="singleLevel"/>
    <w:tmpl w:val="57199103"/>
    <w:lvl w:ilvl="0">
      <w:start w:val="1"/>
      <w:numFmt w:val="decimal"/>
      <w:lvlText w:val="%1."/>
      <w:lvlJc w:val="left"/>
      <w:pPr>
        <w:tabs>
          <w:tab w:val="left" w:pos="425"/>
        </w:tabs>
        <w:ind w:left="425" w:hanging="425"/>
      </w:pPr>
      <w:rPr>
        <w:rFonts w:hint="default"/>
      </w:rPr>
    </w:lvl>
  </w:abstractNum>
  <w:abstractNum w:abstractNumId="94" w15:restartNumberingAfterBreak="0">
    <w:nsid w:val="5719E736"/>
    <w:multiLevelType w:val="singleLevel"/>
    <w:tmpl w:val="5719E736"/>
    <w:lvl w:ilvl="0">
      <w:start w:val="1"/>
      <w:numFmt w:val="decimal"/>
      <w:lvlText w:val="%1."/>
      <w:lvlJc w:val="left"/>
      <w:pPr>
        <w:tabs>
          <w:tab w:val="left" w:pos="425"/>
        </w:tabs>
        <w:ind w:left="425" w:hanging="425"/>
      </w:pPr>
      <w:rPr>
        <w:rFonts w:hint="default"/>
      </w:rPr>
    </w:lvl>
  </w:abstractNum>
  <w:abstractNum w:abstractNumId="95" w15:restartNumberingAfterBreak="0">
    <w:nsid w:val="57304668"/>
    <w:multiLevelType w:val="singleLevel"/>
    <w:tmpl w:val="57304668"/>
    <w:lvl w:ilvl="0">
      <w:start w:val="1"/>
      <w:numFmt w:val="decimal"/>
      <w:suff w:val="space"/>
      <w:lvlText w:val="%1、"/>
      <w:lvlJc w:val="left"/>
    </w:lvl>
  </w:abstractNum>
  <w:abstractNum w:abstractNumId="96" w15:restartNumberingAfterBreak="0">
    <w:nsid w:val="57396BEA"/>
    <w:multiLevelType w:val="singleLevel"/>
    <w:tmpl w:val="57396BEA"/>
    <w:lvl w:ilvl="0">
      <w:start w:val="1"/>
      <w:numFmt w:val="decimal"/>
      <w:suff w:val="nothing"/>
      <w:lvlText w:val="%1."/>
      <w:lvlJc w:val="left"/>
    </w:lvl>
  </w:abstractNum>
  <w:abstractNum w:abstractNumId="97" w15:restartNumberingAfterBreak="0">
    <w:nsid w:val="573AE874"/>
    <w:multiLevelType w:val="singleLevel"/>
    <w:tmpl w:val="573AE874"/>
    <w:lvl w:ilvl="0">
      <w:start w:val="1"/>
      <w:numFmt w:val="decimal"/>
      <w:lvlText w:val="%1."/>
      <w:lvlJc w:val="left"/>
      <w:pPr>
        <w:tabs>
          <w:tab w:val="left" w:pos="425"/>
        </w:tabs>
        <w:ind w:left="425" w:hanging="425"/>
      </w:pPr>
      <w:rPr>
        <w:rFonts w:hint="default"/>
      </w:rPr>
    </w:lvl>
  </w:abstractNum>
  <w:abstractNum w:abstractNumId="98" w15:restartNumberingAfterBreak="0">
    <w:nsid w:val="573EA596"/>
    <w:multiLevelType w:val="singleLevel"/>
    <w:tmpl w:val="573EA596"/>
    <w:lvl w:ilvl="0">
      <w:start w:val="1"/>
      <w:numFmt w:val="decimal"/>
      <w:lvlText w:val="%1."/>
      <w:lvlJc w:val="left"/>
      <w:pPr>
        <w:tabs>
          <w:tab w:val="left" w:pos="425"/>
        </w:tabs>
        <w:ind w:left="425" w:hanging="425"/>
      </w:pPr>
      <w:rPr>
        <w:rFonts w:hint="default"/>
      </w:rPr>
    </w:lvl>
  </w:abstractNum>
  <w:abstractNum w:abstractNumId="99" w15:restartNumberingAfterBreak="0">
    <w:nsid w:val="573EA66C"/>
    <w:multiLevelType w:val="singleLevel"/>
    <w:tmpl w:val="573EA66C"/>
    <w:lvl w:ilvl="0">
      <w:start w:val="1"/>
      <w:numFmt w:val="decimal"/>
      <w:lvlText w:val="%1."/>
      <w:lvlJc w:val="left"/>
      <w:pPr>
        <w:tabs>
          <w:tab w:val="left" w:pos="425"/>
        </w:tabs>
        <w:ind w:left="425" w:hanging="425"/>
      </w:pPr>
      <w:rPr>
        <w:rFonts w:hint="default"/>
      </w:rPr>
    </w:lvl>
  </w:abstractNum>
  <w:abstractNum w:abstractNumId="100" w15:restartNumberingAfterBreak="0">
    <w:nsid w:val="573ECF98"/>
    <w:multiLevelType w:val="singleLevel"/>
    <w:tmpl w:val="573ECF98"/>
    <w:lvl w:ilvl="0">
      <w:start w:val="1"/>
      <w:numFmt w:val="decimal"/>
      <w:suff w:val="space"/>
      <w:lvlText w:val="%1."/>
      <w:lvlJc w:val="left"/>
    </w:lvl>
  </w:abstractNum>
  <w:abstractNum w:abstractNumId="101" w15:restartNumberingAfterBreak="0">
    <w:nsid w:val="573ED1C1"/>
    <w:multiLevelType w:val="singleLevel"/>
    <w:tmpl w:val="573ED1C1"/>
    <w:lvl w:ilvl="0">
      <w:start w:val="1"/>
      <w:numFmt w:val="decimal"/>
      <w:suff w:val="space"/>
      <w:lvlText w:val="%1."/>
      <w:lvlJc w:val="left"/>
    </w:lvl>
  </w:abstractNum>
  <w:abstractNum w:abstractNumId="102" w15:restartNumberingAfterBreak="0">
    <w:nsid w:val="573ED1D8"/>
    <w:multiLevelType w:val="singleLevel"/>
    <w:tmpl w:val="573ED1D8"/>
    <w:lvl w:ilvl="0">
      <w:start w:val="1"/>
      <w:numFmt w:val="decimal"/>
      <w:suff w:val="space"/>
      <w:lvlText w:val="%1."/>
      <w:lvlJc w:val="left"/>
    </w:lvl>
  </w:abstractNum>
  <w:abstractNum w:abstractNumId="103" w15:restartNumberingAfterBreak="0">
    <w:nsid w:val="573ED216"/>
    <w:multiLevelType w:val="singleLevel"/>
    <w:tmpl w:val="573ED216"/>
    <w:lvl w:ilvl="0">
      <w:start w:val="1"/>
      <w:numFmt w:val="decimal"/>
      <w:suff w:val="space"/>
      <w:lvlText w:val="%1."/>
      <w:lvlJc w:val="left"/>
    </w:lvl>
  </w:abstractNum>
  <w:abstractNum w:abstractNumId="104" w15:restartNumberingAfterBreak="0">
    <w:nsid w:val="574E9619"/>
    <w:multiLevelType w:val="multilevel"/>
    <w:tmpl w:val="574E9619"/>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5" w15:restartNumberingAfterBreak="0">
    <w:nsid w:val="574EAB0E"/>
    <w:multiLevelType w:val="multilevel"/>
    <w:tmpl w:val="574EAB0E"/>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6" w15:restartNumberingAfterBreak="0">
    <w:nsid w:val="57513BF2"/>
    <w:multiLevelType w:val="singleLevel"/>
    <w:tmpl w:val="57513BF2"/>
    <w:lvl w:ilvl="0">
      <w:start w:val="1"/>
      <w:numFmt w:val="decimal"/>
      <w:suff w:val="nothing"/>
      <w:lvlText w:val="%1、"/>
      <w:lvlJc w:val="left"/>
    </w:lvl>
  </w:abstractNum>
  <w:abstractNum w:abstractNumId="107" w15:restartNumberingAfterBreak="0">
    <w:nsid w:val="57625D9A"/>
    <w:multiLevelType w:val="singleLevel"/>
    <w:tmpl w:val="57625D9A"/>
    <w:lvl w:ilvl="0">
      <w:start w:val="1"/>
      <w:numFmt w:val="decimal"/>
      <w:lvlText w:val="%1."/>
      <w:lvlJc w:val="left"/>
      <w:pPr>
        <w:tabs>
          <w:tab w:val="left" w:pos="425"/>
        </w:tabs>
        <w:ind w:left="425" w:hanging="425"/>
      </w:pPr>
      <w:rPr>
        <w:rFonts w:hint="default"/>
      </w:rPr>
    </w:lvl>
  </w:abstractNum>
  <w:abstractNum w:abstractNumId="108" w15:restartNumberingAfterBreak="0">
    <w:nsid w:val="5768F116"/>
    <w:multiLevelType w:val="singleLevel"/>
    <w:tmpl w:val="5768F116"/>
    <w:lvl w:ilvl="0">
      <w:start w:val="1"/>
      <w:numFmt w:val="decimal"/>
      <w:suff w:val="nothing"/>
      <w:lvlText w:val="%1、"/>
      <w:lvlJc w:val="left"/>
    </w:lvl>
  </w:abstractNum>
  <w:abstractNum w:abstractNumId="109" w15:restartNumberingAfterBreak="0">
    <w:nsid w:val="57690491"/>
    <w:multiLevelType w:val="singleLevel"/>
    <w:tmpl w:val="57690491"/>
    <w:lvl w:ilvl="0">
      <w:start w:val="1"/>
      <w:numFmt w:val="decimal"/>
      <w:suff w:val="nothing"/>
      <w:lvlText w:val="%1、"/>
      <w:lvlJc w:val="left"/>
    </w:lvl>
  </w:abstractNum>
  <w:abstractNum w:abstractNumId="110" w15:restartNumberingAfterBreak="0">
    <w:nsid w:val="5769F0C9"/>
    <w:multiLevelType w:val="singleLevel"/>
    <w:tmpl w:val="5769F0C9"/>
    <w:lvl w:ilvl="0">
      <w:start w:val="1"/>
      <w:numFmt w:val="decimal"/>
      <w:suff w:val="nothing"/>
      <w:lvlText w:val="%1、"/>
      <w:lvlJc w:val="left"/>
    </w:lvl>
  </w:abstractNum>
  <w:abstractNum w:abstractNumId="111" w15:restartNumberingAfterBreak="0">
    <w:nsid w:val="576A0566"/>
    <w:multiLevelType w:val="singleLevel"/>
    <w:tmpl w:val="576A0566"/>
    <w:lvl w:ilvl="0">
      <w:start w:val="1"/>
      <w:numFmt w:val="decimal"/>
      <w:lvlText w:val="%1."/>
      <w:lvlJc w:val="left"/>
      <w:pPr>
        <w:tabs>
          <w:tab w:val="left" w:pos="425"/>
        </w:tabs>
        <w:ind w:left="425" w:hanging="425"/>
      </w:pPr>
      <w:rPr>
        <w:rFonts w:hint="default"/>
      </w:rPr>
    </w:lvl>
  </w:abstractNum>
  <w:abstractNum w:abstractNumId="112" w15:restartNumberingAfterBreak="0">
    <w:nsid w:val="576A4AE5"/>
    <w:multiLevelType w:val="singleLevel"/>
    <w:tmpl w:val="576A4AE5"/>
    <w:lvl w:ilvl="0">
      <w:start w:val="1"/>
      <w:numFmt w:val="decimal"/>
      <w:lvlText w:val="%1."/>
      <w:lvlJc w:val="left"/>
      <w:pPr>
        <w:tabs>
          <w:tab w:val="left" w:pos="425"/>
        </w:tabs>
        <w:ind w:left="425" w:hanging="425"/>
      </w:pPr>
      <w:rPr>
        <w:rFonts w:hint="default"/>
      </w:rPr>
    </w:lvl>
  </w:abstractNum>
  <w:abstractNum w:abstractNumId="113" w15:restartNumberingAfterBreak="0">
    <w:nsid w:val="576A4B4F"/>
    <w:multiLevelType w:val="singleLevel"/>
    <w:tmpl w:val="576A4B4F"/>
    <w:lvl w:ilvl="0">
      <w:start w:val="1"/>
      <w:numFmt w:val="decimal"/>
      <w:lvlText w:val="%1."/>
      <w:lvlJc w:val="left"/>
      <w:pPr>
        <w:tabs>
          <w:tab w:val="left" w:pos="425"/>
        </w:tabs>
        <w:ind w:left="425" w:hanging="425"/>
      </w:pPr>
      <w:rPr>
        <w:rFonts w:hint="default"/>
      </w:rPr>
    </w:lvl>
  </w:abstractNum>
  <w:abstractNum w:abstractNumId="114" w15:restartNumberingAfterBreak="0">
    <w:nsid w:val="576A554B"/>
    <w:multiLevelType w:val="singleLevel"/>
    <w:tmpl w:val="576A554B"/>
    <w:lvl w:ilvl="0">
      <w:start w:val="1"/>
      <w:numFmt w:val="decimal"/>
      <w:suff w:val="nothing"/>
      <w:lvlText w:val="%1、"/>
      <w:lvlJc w:val="left"/>
    </w:lvl>
  </w:abstractNum>
  <w:abstractNum w:abstractNumId="115" w15:restartNumberingAfterBreak="0">
    <w:nsid w:val="576A5642"/>
    <w:multiLevelType w:val="singleLevel"/>
    <w:tmpl w:val="576A5642"/>
    <w:lvl w:ilvl="0">
      <w:start w:val="1"/>
      <w:numFmt w:val="decimal"/>
      <w:lvlText w:val="%1."/>
      <w:lvlJc w:val="left"/>
      <w:pPr>
        <w:tabs>
          <w:tab w:val="left" w:pos="425"/>
        </w:tabs>
        <w:ind w:left="425" w:hanging="425"/>
      </w:pPr>
      <w:rPr>
        <w:rFonts w:hint="default"/>
      </w:rPr>
    </w:lvl>
  </w:abstractNum>
  <w:abstractNum w:abstractNumId="116" w15:restartNumberingAfterBreak="0">
    <w:nsid w:val="576A5CA7"/>
    <w:multiLevelType w:val="singleLevel"/>
    <w:tmpl w:val="576A5CA7"/>
    <w:lvl w:ilvl="0">
      <w:start w:val="1"/>
      <w:numFmt w:val="decimal"/>
      <w:suff w:val="nothing"/>
      <w:lvlText w:val="%1、"/>
      <w:lvlJc w:val="left"/>
    </w:lvl>
  </w:abstractNum>
  <w:abstractNum w:abstractNumId="117" w15:restartNumberingAfterBreak="0">
    <w:nsid w:val="576B593B"/>
    <w:multiLevelType w:val="singleLevel"/>
    <w:tmpl w:val="576B593B"/>
    <w:lvl w:ilvl="0">
      <w:start w:val="1"/>
      <w:numFmt w:val="decimal"/>
      <w:lvlText w:val="%1."/>
      <w:lvlJc w:val="left"/>
      <w:pPr>
        <w:tabs>
          <w:tab w:val="left" w:pos="425"/>
        </w:tabs>
        <w:ind w:left="425" w:hanging="425"/>
      </w:pPr>
      <w:rPr>
        <w:rFonts w:hint="default"/>
      </w:rPr>
    </w:lvl>
  </w:abstractNum>
  <w:abstractNum w:abstractNumId="118" w15:restartNumberingAfterBreak="0">
    <w:nsid w:val="576B5A29"/>
    <w:multiLevelType w:val="singleLevel"/>
    <w:tmpl w:val="576B5A29"/>
    <w:lvl w:ilvl="0">
      <w:start w:val="1"/>
      <w:numFmt w:val="decimal"/>
      <w:lvlText w:val="%1."/>
      <w:lvlJc w:val="left"/>
      <w:pPr>
        <w:tabs>
          <w:tab w:val="left" w:pos="425"/>
        </w:tabs>
        <w:ind w:left="425" w:hanging="425"/>
      </w:pPr>
      <w:rPr>
        <w:rFonts w:hint="default"/>
      </w:rPr>
    </w:lvl>
  </w:abstractNum>
  <w:abstractNum w:abstractNumId="119" w15:restartNumberingAfterBreak="0">
    <w:nsid w:val="576BADFC"/>
    <w:multiLevelType w:val="singleLevel"/>
    <w:tmpl w:val="576BADFC"/>
    <w:lvl w:ilvl="0">
      <w:start w:val="1"/>
      <w:numFmt w:val="decimal"/>
      <w:lvlText w:val="%1."/>
      <w:lvlJc w:val="left"/>
      <w:pPr>
        <w:tabs>
          <w:tab w:val="left" w:pos="425"/>
        </w:tabs>
        <w:ind w:left="425" w:hanging="425"/>
      </w:pPr>
      <w:rPr>
        <w:rFonts w:hint="default"/>
      </w:rPr>
    </w:lvl>
  </w:abstractNum>
  <w:abstractNum w:abstractNumId="120" w15:restartNumberingAfterBreak="0">
    <w:nsid w:val="576BAF34"/>
    <w:multiLevelType w:val="singleLevel"/>
    <w:tmpl w:val="576BAF34"/>
    <w:lvl w:ilvl="0">
      <w:start w:val="1"/>
      <w:numFmt w:val="decimal"/>
      <w:lvlText w:val="%1."/>
      <w:lvlJc w:val="left"/>
      <w:pPr>
        <w:tabs>
          <w:tab w:val="left" w:pos="425"/>
        </w:tabs>
        <w:ind w:left="425" w:hanging="425"/>
      </w:pPr>
      <w:rPr>
        <w:rFonts w:hint="default"/>
      </w:rPr>
    </w:lvl>
  </w:abstractNum>
  <w:abstractNum w:abstractNumId="121" w15:restartNumberingAfterBreak="0">
    <w:nsid w:val="576BB027"/>
    <w:multiLevelType w:val="singleLevel"/>
    <w:tmpl w:val="576BB027"/>
    <w:lvl w:ilvl="0">
      <w:start w:val="1"/>
      <w:numFmt w:val="decimal"/>
      <w:lvlText w:val="%1."/>
      <w:lvlJc w:val="left"/>
      <w:pPr>
        <w:tabs>
          <w:tab w:val="left" w:pos="425"/>
        </w:tabs>
        <w:ind w:left="425" w:hanging="425"/>
      </w:pPr>
      <w:rPr>
        <w:rFonts w:hint="default"/>
      </w:rPr>
    </w:lvl>
  </w:abstractNum>
  <w:abstractNum w:abstractNumId="122" w15:restartNumberingAfterBreak="0">
    <w:nsid w:val="576BB3BA"/>
    <w:multiLevelType w:val="singleLevel"/>
    <w:tmpl w:val="576BB3BA"/>
    <w:lvl w:ilvl="0">
      <w:start w:val="1"/>
      <w:numFmt w:val="decimal"/>
      <w:lvlText w:val="%1."/>
      <w:lvlJc w:val="left"/>
      <w:pPr>
        <w:tabs>
          <w:tab w:val="left" w:pos="425"/>
        </w:tabs>
        <w:ind w:left="425" w:hanging="425"/>
      </w:pPr>
      <w:rPr>
        <w:rFonts w:hint="default"/>
      </w:rPr>
    </w:lvl>
  </w:abstractNum>
  <w:abstractNum w:abstractNumId="123" w15:restartNumberingAfterBreak="0">
    <w:nsid w:val="576BB482"/>
    <w:multiLevelType w:val="singleLevel"/>
    <w:tmpl w:val="576BB482"/>
    <w:lvl w:ilvl="0">
      <w:start w:val="1"/>
      <w:numFmt w:val="decimal"/>
      <w:suff w:val="nothing"/>
      <w:lvlText w:val="%1、"/>
      <w:lvlJc w:val="left"/>
    </w:lvl>
  </w:abstractNum>
  <w:abstractNum w:abstractNumId="124" w15:restartNumberingAfterBreak="0">
    <w:nsid w:val="576BB581"/>
    <w:multiLevelType w:val="singleLevel"/>
    <w:tmpl w:val="576BB581"/>
    <w:lvl w:ilvl="0">
      <w:start w:val="1"/>
      <w:numFmt w:val="decimal"/>
      <w:suff w:val="nothing"/>
      <w:lvlText w:val="%1、"/>
      <w:lvlJc w:val="left"/>
    </w:lvl>
  </w:abstractNum>
  <w:abstractNum w:abstractNumId="125" w15:restartNumberingAfterBreak="0">
    <w:nsid w:val="58724B39"/>
    <w:multiLevelType w:val="multilevel"/>
    <w:tmpl w:val="58724B39"/>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126" w15:restartNumberingAfterBreak="0">
    <w:nsid w:val="5B6E61D1"/>
    <w:multiLevelType w:val="multilevel"/>
    <w:tmpl w:val="5B6E61D1"/>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127" w15:restartNumberingAfterBreak="0">
    <w:nsid w:val="5C335E22"/>
    <w:multiLevelType w:val="multilevel"/>
    <w:tmpl w:val="5C335E22"/>
    <w:lvl w:ilvl="0">
      <w:start w:val="1"/>
      <w:numFmt w:val="lowerLetter"/>
      <w:lvlText w:val="%1)"/>
      <w:lvlJc w:val="left"/>
      <w:pPr>
        <w:tabs>
          <w:tab w:val="left" w:pos="675"/>
        </w:tabs>
        <w:ind w:left="675" w:hanging="360"/>
      </w:pPr>
      <w:rPr>
        <w:rFonts w:hint="default"/>
      </w:rPr>
    </w:lvl>
    <w:lvl w:ilvl="1">
      <w:start w:val="1"/>
      <w:numFmt w:val="decimal"/>
      <w:lvlText w:val="%2."/>
      <w:lvlJc w:val="left"/>
      <w:pPr>
        <w:tabs>
          <w:tab w:val="left" w:pos="1155"/>
        </w:tabs>
        <w:ind w:left="1155" w:hanging="420"/>
      </w:pPr>
      <w:rPr>
        <w:rFonts w:hint="default"/>
      </w:rPr>
    </w:lvl>
    <w:lvl w:ilvl="2">
      <w:start w:val="1"/>
      <w:numFmt w:val="lowerRoman"/>
      <w:lvlText w:val="%3."/>
      <w:lvlJc w:val="right"/>
      <w:pPr>
        <w:tabs>
          <w:tab w:val="left" w:pos="420"/>
        </w:tabs>
        <w:ind w:left="420" w:hanging="420"/>
      </w:pPr>
    </w:lvl>
    <w:lvl w:ilvl="3">
      <w:start w:val="1"/>
      <w:numFmt w:val="decimal"/>
      <w:lvlText w:val="%4."/>
      <w:lvlJc w:val="left"/>
      <w:pPr>
        <w:tabs>
          <w:tab w:val="left" w:pos="1995"/>
        </w:tabs>
        <w:ind w:left="1995" w:hanging="420"/>
      </w:pPr>
    </w:lvl>
    <w:lvl w:ilvl="4">
      <w:start w:val="1"/>
      <w:numFmt w:val="decimal"/>
      <w:lvlText w:val="%5、"/>
      <w:lvlJc w:val="left"/>
      <w:pPr>
        <w:tabs>
          <w:tab w:val="left" w:pos="360"/>
        </w:tabs>
        <w:ind w:left="360" w:hanging="360"/>
      </w:pPr>
      <w:rPr>
        <w:rFonts w:hint="default"/>
      </w:rPr>
    </w:lvl>
    <w:lvl w:ilvl="5">
      <w:start w:val="1"/>
      <w:numFmt w:val="decimal"/>
      <w:lvlText w:val="(%6)"/>
      <w:lvlJc w:val="left"/>
      <w:pPr>
        <w:tabs>
          <w:tab w:val="left" w:pos="2775"/>
        </w:tabs>
        <w:ind w:left="2775" w:hanging="360"/>
      </w:pPr>
      <w:rPr>
        <w:rFonts w:hint="default"/>
      </w:rPr>
    </w:lvl>
    <w:lvl w:ilvl="6">
      <w:start w:val="1"/>
      <w:numFmt w:val="decimal"/>
      <w:lvlText w:val="%7."/>
      <w:lvlJc w:val="left"/>
      <w:pPr>
        <w:tabs>
          <w:tab w:val="left" w:pos="3255"/>
        </w:tabs>
        <w:ind w:left="3255" w:hanging="420"/>
      </w:pPr>
    </w:lvl>
    <w:lvl w:ilvl="7">
      <w:start w:val="1"/>
      <w:numFmt w:val="lowerLetter"/>
      <w:lvlText w:val="%8)"/>
      <w:lvlJc w:val="left"/>
      <w:pPr>
        <w:tabs>
          <w:tab w:val="left" w:pos="3675"/>
        </w:tabs>
        <w:ind w:left="3675" w:hanging="420"/>
      </w:pPr>
    </w:lvl>
    <w:lvl w:ilvl="8">
      <w:start w:val="1"/>
      <w:numFmt w:val="lowerRoman"/>
      <w:lvlText w:val="%9."/>
      <w:lvlJc w:val="right"/>
      <w:pPr>
        <w:tabs>
          <w:tab w:val="left" w:pos="4095"/>
        </w:tabs>
        <w:ind w:left="4095" w:hanging="420"/>
      </w:pPr>
    </w:lvl>
  </w:abstractNum>
  <w:abstractNum w:abstractNumId="128" w15:restartNumberingAfterBreak="0">
    <w:nsid w:val="5F285685"/>
    <w:multiLevelType w:val="multilevel"/>
    <w:tmpl w:val="5F285685"/>
    <w:lvl w:ilvl="0">
      <w:start w:val="1"/>
      <w:numFmt w:val="lowerLetter"/>
      <w:lvlText w:val="%1)"/>
      <w:lvlJc w:val="left"/>
      <w:pPr>
        <w:tabs>
          <w:tab w:val="left" w:pos="675"/>
        </w:tabs>
        <w:ind w:left="675" w:hanging="360"/>
      </w:pPr>
      <w:rPr>
        <w:rFonts w:hint="default"/>
      </w:rPr>
    </w:lvl>
    <w:lvl w:ilvl="1">
      <w:start w:val="1"/>
      <w:numFmt w:val="decimal"/>
      <w:lvlText w:val="%2."/>
      <w:lvlJc w:val="left"/>
      <w:pPr>
        <w:tabs>
          <w:tab w:val="left" w:pos="1155"/>
        </w:tabs>
        <w:ind w:left="1155" w:hanging="420"/>
      </w:pPr>
      <w:rPr>
        <w:rFonts w:hint="default"/>
      </w:rPr>
    </w:lvl>
    <w:lvl w:ilvl="2">
      <w:start w:val="1"/>
      <w:numFmt w:val="lowerRoman"/>
      <w:lvlText w:val="%3."/>
      <w:lvlJc w:val="right"/>
      <w:pPr>
        <w:tabs>
          <w:tab w:val="left" w:pos="420"/>
        </w:tabs>
        <w:ind w:left="420" w:hanging="420"/>
      </w:pPr>
    </w:lvl>
    <w:lvl w:ilvl="3">
      <w:start w:val="1"/>
      <w:numFmt w:val="decimal"/>
      <w:lvlText w:val="%4."/>
      <w:lvlJc w:val="left"/>
      <w:pPr>
        <w:tabs>
          <w:tab w:val="left" w:pos="1995"/>
        </w:tabs>
        <w:ind w:left="1995" w:hanging="420"/>
      </w:pPr>
    </w:lvl>
    <w:lvl w:ilvl="4">
      <w:start w:val="1"/>
      <w:numFmt w:val="decimal"/>
      <w:lvlText w:val="%5、"/>
      <w:lvlJc w:val="left"/>
      <w:pPr>
        <w:tabs>
          <w:tab w:val="left" w:pos="360"/>
        </w:tabs>
        <w:ind w:left="360" w:hanging="360"/>
      </w:pPr>
      <w:rPr>
        <w:rFonts w:hint="default"/>
      </w:rPr>
    </w:lvl>
    <w:lvl w:ilvl="5">
      <w:start w:val="1"/>
      <w:numFmt w:val="decimal"/>
      <w:lvlText w:val="(%6)"/>
      <w:lvlJc w:val="left"/>
      <w:pPr>
        <w:tabs>
          <w:tab w:val="left" w:pos="2775"/>
        </w:tabs>
        <w:ind w:left="2775" w:hanging="360"/>
      </w:pPr>
      <w:rPr>
        <w:rFonts w:hint="default"/>
      </w:rPr>
    </w:lvl>
    <w:lvl w:ilvl="6">
      <w:start w:val="1"/>
      <w:numFmt w:val="decimal"/>
      <w:lvlText w:val="%7."/>
      <w:lvlJc w:val="left"/>
      <w:pPr>
        <w:tabs>
          <w:tab w:val="left" w:pos="3255"/>
        </w:tabs>
        <w:ind w:left="3255" w:hanging="420"/>
      </w:pPr>
    </w:lvl>
    <w:lvl w:ilvl="7">
      <w:start w:val="1"/>
      <w:numFmt w:val="lowerLetter"/>
      <w:lvlText w:val="%8)"/>
      <w:lvlJc w:val="left"/>
      <w:pPr>
        <w:tabs>
          <w:tab w:val="left" w:pos="3675"/>
        </w:tabs>
        <w:ind w:left="3675" w:hanging="420"/>
      </w:pPr>
    </w:lvl>
    <w:lvl w:ilvl="8">
      <w:start w:val="1"/>
      <w:numFmt w:val="lowerRoman"/>
      <w:lvlText w:val="%9."/>
      <w:lvlJc w:val="right"/>
      <w:pPr>
        <w:tabs>
          <w:tab w:val="left" w:pos="4095"/>
        </w:tabs>
        <w:ind w:left="4095" w:hanging="420"/>
      </w:pPr>
    </w:lvl>
  </w:abstractNum>
  <w:abstractNum w:abstractNumId="129" w15:restartNumberingAfterBreak="0">
    <w:nsid w:val="6340587D"/>
    <w:multiLevelType w:val="multilevel"/>
    <w:tmpl w:val="6340587D"/>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64E333B7"/>
    <w:multiLevelType w:val="multilevel"/>
    <w:tmpl w:val="64E333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654974A4"/>
    <w:multiLevelType w:val="multilevel"/>
    <w:tmpl w:val="654974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6E405503"/>
    <w:multiLevelType w:val="multilevel"/>
    <w:tmpl w:val="6E4055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70147DD0"/>
    <w:multiLevelType w:val="multilevel"/>
    <w:tmpl w:val="70147DD0"/>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4" w15:restartNumberingAfterBreak="0">
    <w:nsid w:val="727F4F37"/>
    <w:multiLevelType w:val="multilevel"/>
    <w:tmpl w:val="727F4F3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72BA1E70"/>
    <w:multiLevelType w:val="multilevel"/>
    <w:tmpl w:val="72BA1E70"/>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73026CCF"/>
    <w:multiLevelType w:val="multilevel"/>
    <w:tmpl w:val="73026CCF"/>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lvl>
    <w:lvl w:ilvl="2">
      <w:start w:val="1"/>
      <w:numFmt w:val="decimal"/>
      <w:lvlText w:val="%1.%2.%3"/>
      <w:lvlJc w:val="left"/>
      <w:pPr>
        <w:tabs>
          <w:tab w:val="left" w:pos="1571"/>
        </w:tabs>
        <w:ind w:left="1418" w:hanging="567"/>
      </w:pPr>
      <w:rPr>
        <w:rFonts w:hint="eastAsia"/>
        <w:i w:val="0"/>
      </w:rPr>
    </w:lvl>
    <w:lvl w:ilvl="3">
      <w:start w:val="1"/>
      <w:numFmt w:val="decimal"/>
      <w:lvlText w:val="%1.%2.%3.%4"/>
      <w:lvlJc w:val="left"/>
      <w:pPr>
        <w:tabs>
          <w:tab w:val="left" w:pos="2924"/>
        </w:tabs>
        <w:ind w:left="2552" w:hanging="708"/>
      </w:pPr>
      <w:rPr>
        <w:b/>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137" w15:restartNumberingAfterBreak="0">
    <w:nsid w:val="746F1087"/>
    <w:multiLevelType w:val="multilevel"/>
    <w:tmpl w:val="746F108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773634A8"/>
    <w:multiLevelType w:val="multilevel"/>
    <w:tmpl w:val="773634A8"/>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22"/>
  </w:num>
  <w:num w:numId="2">
    <w:abstractNumId w:val="93"/>
  </w:num>
  <w:num w:numId="3">
    <w:abstractNumId w:val="14"/>
  </w:num>
  <w:num w:numId="4">
    <w:abstractNumId w:val="108"/>
  </w:num>
  <w:num w:numId="5">
    <w:abstractNumId w:val="47"/>
  </w:num>
  <w:num w:numId="6">
    <w:abstractNumId w:val="11"/>
  </w:num>
  <w:num w:numId="7">
    <w:abstractNumId w:val="34"/>
  </w:num>
  <w:num w:numId="8">
    <w:abstractNumId w:val="38"/>
  </w:num>
  <w:num w:numId="9">
    <w:abstractNumId w:val="63"/>
  </w:num>
  <w:num w:numId="10">
    <w:abstractNumId w:val="109"/>
  </w:num>
  <w:num w:numId="11">
    <w:abstractNumId w:val="62"/>
  </w:num>
  <w:num w:numId="12">
    <w:abstractNumId w:val="60"/>
  </w:num>
  <w:num w:numId="13">
    <w:abstractNumId w:val="46"/>
  </w:num>
  <w:num w:numId="14">
    <w:abstractNumId w:val="23"/>
  </w:num>
  <w:num w:numId="15">
    <w:abstractNumId w:val="42"/>
  </w:num>
  <w:num w:numId="16">
    <w:abstractNumId w:val="13"/>
  </w:num>
  <w:num w:numId="17">
    <w:abstractNumId w:val="110"/>
  </w:num>
  <w:num w:numId="18">
    <w:abstractNumId w:val="55"/>
  </w:num>
  <w:num w:numId="19">
    <w:abstractNumId w:val="111"/>
  </w:num>
  <w:num w:numId="20">
    <w:abstractNumId w:val="16"/>
  </w:num>
  <w:num w:numId="21">
    <w:abstractNumId w:val="25"/>
  </w:num>
  <w:num w:numId="22">
    <w:abstractNumId w:val="10"/>
  </w:num>
  <w:num w:numId="23">
    <w:abstractNumId w:val="24"/>
  </w:num>
  <w:num w:numId="24">
    <w:abstractNumId w:val="59"/>
  </w:num>
  <w:num w:numId="25">
    <w:abstractNumId w:val="50"/>
  </w:num>
  <w:num w:numId="26">
    <w:abstractNumId w:val="35"/>
  </w:num>
  <w:num w:numId="27">
    <w:abstractNumId w:val="0"/>
  </w:num>
  <w:num w:numId="28">
    <w:abstractNumId w:val="64"/>
  </w:num>
  <w:num w:numId="29">
    <w:abstractNumId w:val="17"/>
  </w:num>
  <w:num w:numId="30">
    <w:abstractNumId w:val="19"/>
  </w:num>
  <w:num w:numId="31">
    <w:abstractNumId w:val="113"/>
  </w:num>
  <w:num w:numId="32">
    <w:abstractNumId w:val="30"/>
  </w:num>
  <w:num w:numId="33">
    <w:abstractNumId w:val="3"/>
  </w:num>
  <w:num w:numId="34">
    <w:abstractNumId w:val="45"/>
  </w:num>
  <w:num w:numId="35">
    <w:abstractNumId w:val="112"/>
  </w:num>
  <w:num w:numId="36">
    <w:abstractNumId w:val="49"/>
  </w:num>
  <w:num w:numId="37">
    <w:abstractNumId w:val="52"/>
  </w:num>
  <w:num w:numId="38">
    <w:abstractNumId w:val="138"/>
  </w:num>
  <w:num w:numId="39">
    <w:abstractNumId w:val="85"/>
  </w:num>
  <w:num w:numId="40">
    <w:abstractNumId w:val="71"/>
  </w:num>
  <w:num w:numId="41">
    <w:abstractNumId w:val="114"/>
  </w:num>
  <w:num w:numId="42">
    <w:abstractNumId w:val="115"/>
  </w:num>
  <w:num w:numId="43">
    <w:abstractNumId w:val="6"/>
  </w:num>
  <w:num w:numId="44">
    <w:abstractNumId w:val="116"/>
  </w:num>
  <w:num w:numId="45">
    <w:abstractNumId w:val="48"/>
  </w:num>
  <w:num w:numId="46">
    <w:abstractNumId w:val="27"/>
  </w:num>
  <w:num w:numId="47">
    <w:abstractNumId w:val="79"/>
  </w:num>
  <w:num w:numId="48">
    <w:abstractNumId w:val="26"/>
  </w:num>
  <w:num w:numId="49">
    <w:abstractNumId w:val="117"/>
  </w:num>
  <w:num w:numId="50">
    <w:abstractNumId w:val="118"/>
  </w:num>
  <w:num w:numId="51">
    <w:abstractNumId w:val="135"/>
  </w:num>
  <w:num w:numId="52">
    <w:abstractNumId w:val="130"/>
  </w:num>
  <w:num w:numId="53">
    <w:abstractNumId w:val="119"/>
  </w:num>
  <w:num w:numId="54">
    <w:abstractNumId w:val="120"/>
  </w:num>
  <w:num w:numId="55">
    <w:abstractNumId w:val="73"/>
  </w:num>
  <w:num w:numId="56">
    <w:abstractNumId w:val="121"/>
  </w:num>
  <w:num w:numId="57">
    <w:abstractNumId w:val="122"/>
  </w:num>
  <w:num w:numId="58">
    <w:abstractNumId w:val="123"/>
  </w:num>
  <w:num w:numId="59">
    <w:abstractNumId w:val="68"/>
  </w:num>
  <w:num w:numId="60">
    <w:abstractNumId w:val="77"/>
  </w:num>
  <w:num w:numId="61">
    <w:abstractNumId w:val="124"/>
  </w:num>
  <w:num w:numId="62">
    <w:abstractNumId w:val="36"/>
  </w:num>
  <w:num w:numId="63">
    <w:abstractNumId w:val="18"/>
  </w:num>
  <w:num w:numId="64">
    <w:abstractNumId w:val="7"/>
  </w:num>
  <w:num w:numId="65">
    <w:abstractNumId w:val="5"/>
  </w:num>
  <w:num w:numId="66">
    <w:abstractNumId w:val="1"/>
  </w:num>
  <w:num w:numId="67">
    <w:abstractNumId w:val="39"/>
  </w:num>
  <w:num w:numId="68">
    <w:abstractNumId w:val="37"/>
  </w:num>
  <w:num w:numId="69">
    <w:abstractNumId w:val="57"/>
  </w:num>
  <w:num w:numId="70">
    <w:abstractNumId w:val="4"/>
  </w:num>
  <w:num w:numId="71">
    <w:abstractNumId w:val="53"/>
  </w:num>
  <w:num w:numId="72">
    <w:abstractNumId w:val="32"/>
  </w:num>
  <w:num w:numId="73">
    <w:abstractNumId w:val="2"/>
  </w:num>
  <w:num w:numId="74">
    <w:abstractNumId w:val="40"/>
  </w:num>
  <w:num w:numId="75">
    <w:abstractNumId w:val="29"/>
  </w:num>
  <w:num w:numId="76">
    <w:abstractNumId w:val="41"/>
  </w:num>
  <w:num w:numId="77">
    <w:abstractNumId w:val="70"/>
  </w:num>
  <w:num w:numId="78">
    <w:abstractNumId w:val="88"/>
  </w:num>
  <w:num w:numId="79">
    <w:abstractNumId w:val="133"/>
  </w:num>
  <w:num w:numId="80">
    <w:abstractNumId w:val="33"/>
  </w:num>
  <w:num w:numId="81">
    <w:abstractNumId w:val="43"/>
  </w:num>
  <w:num w:numId="82">
    <w:abstractNumId w:val="65"/>
  </w:num>
  <w:num w:numId="83">
    <w:abstractNumId w:val="44"/>
  </w:num>
  <w:num w:numId="84">
    <w:abstractNumId w:val="21"/>
  </w:num>
  <w:num w:numId="85">
    <w:abstractNumId w:val="61"/>
  </w:num>
  <w:num w:numId="86">
    <w:abstractNumId w:val="20"/>
  </w:num>
  <w:num w:numId="87">
    <w:abstractNumId w:val="12"/>
  </w:num>
  <w:num w:numId="88">
    <w:abstractNumId w:val="9"/>
  </w:num>
  <w:num w:numId="89">
    <w:abstractNumId w:val="8"/>
  </w:num>
  <w:num w:numId="90">
    <w:abstractNumId w:val="15"/>
  </w:num>
  <w:num w:numId="91">
    <w:abstractNumId w:val="107"/>
  </w:num>
  <w:num w:numId="92">
    <w:abstractNumId w:val="127"/>
  </w:num>
  <w:num w:numId="93">
    <w:abstractNumId w:val="128"/>
  </w:num>
  <w:num w:numId="94">
    <w:abstractNumId w:val="31"/>
  </w:num>
  <w:num w:numId="95">
    <w:abstractNumId w:val="91"/>
  </w:num>
  <w:num w:numId="96">
    <w:abstractNumId w:val="90"/>
  </w:num>
  <w:num w:numId="97">
    <w:abstractNumId w:val="132"/>
  </w:num>
  <w:num w:numId="98">
    <w:abstractNumId w:val="82"/>
  </w:num>
  <w:num w:numId="99">
    <w:abstractNumId w:val="74"/>
  </w:num>
  <w:num w:numId="100">
    <w:abstractNumId w:val="80"/>
  </w:num>
  <w:num w:numId="101">
    <w:abstractNumId w:val="95"/>
  </w:num>
  <w:num w:numId="102">
    <w:abstractNumId w:val="28"/>
  </w:num>
  <w:num w:numId="103">
    <w:abstractNumId w:val="66"/>
  </w:num>
  <w:num w:numId="104">
    <w:abstractNumId w:val="58"/>
  </w:num>
  <w:num w:numId="105">
    <w:abstractNumId w:val="100"/>
  </w:num>
  <w:num w:numId="106">
    <w:abstractNumId w:val="102"/>
  </w:num>
  <w:num w:numId="107">
    <w:abstractNumId w:val="101"/>
  </w:num>
  <w:num w:numId="108">
    <w:abstractNumId w:val="103"/>
  </w:num>
  <w:num w:numId="109">
    <w:abstractNumId w:val="96"/>
  </w:num>
  <w:num w:numId="110">
    <w:abstractNumId w:val="72"/>
  </w:num>
  <w:num w:numId="111">
    <w:abstractNumId w:val="131"/>
  </w:num>
  <w:num w:numId="112">
    <w:abstractNumId w:val="86"/>
  </w:num>
  <w:num w:numId="113">
    <w:abstractNumId w:val="137"/>
  </w:num>
  <w:num w:numId="114">
    <w:abstractNumId w:val="75"/>
  </w:num>
  <w:num w:numId="115">
    <w:abstractNumId w:val="76"/>
  </w:num>
  <w:num w:numId="116">
    <w:abstractNumId w:val="56"/>
  </w:num>
  <w:num w:numId="117">
    <w:abstractNumId w:val="94"/>
  </w:num>
  <w:num w:numId="118">
    <w:abstractNumId w:val="51"/>
  </w:num>
  <w:num w:numId="119">
    <w:abstractNumId w:val="54"/>
  </w:num>
  <w:num w:numId="120">
    <w:abstractNumId w:val="134"/>
  </w:num>
  <w:num w:numId="121">
    <w:abstractNumId w:val="69"/>
  </w:num>
  <w:num w:numId="122">
    <w:abstractNumId w:val="87"/>
  </w:num>
  <w:num w:numId="123">
    <w:abstractNumId w:val="92"/>
  </w:num>
  <w:num w:numId="124">
    <w:abstractNumId w:val="106"/>
  </w:num>
  <w:num w:numId="125">
    <w:abstractNumId w:val="97"/>
  </w:num>
  <w:num w:numId="126">
    <w:abstractNumId w:val="104"/>
  </w:num>
  <w:num w:numId="127">
    <w:abstractNumId w:val="105"/>
  </w:num>
  <w:num w:numId="128">
    <w:abstractNumId w:val="136"/>
  </w:num>
  <w:num w:numId="129">
    <w:abstractNumId w:val="78"/>
  </w:num>
  <w:num w:numId="130">
    <w:abstractNumId w:val="98"/>
  </w:num>
  <w:num w:numId="131">
    <w:abstractNumId w:val="89"/>
  </w:num>
  <w:num w:numId="132">
    <w:abstractNumId w:val="83"/>
  </w:num>
  <w:num w:numId="133">
    <w:abstractNumId w:val="84"/>
  </w:num>
  <w:num w:numId="134">
    <w:abstractNumId w:val="125"/>
  </w:num>
  <w:num w:numId="135">
    <w:abstractNumId w:val="126"/>
  </w:num>
  <w:num w:numId="136">
    <w:abstractNumId w:val="81"/>
  </w:num>
  <w:num w:numId="137">
    <w:abstractNumId w:val="99"/>
  </w:num>
  <w:num w:numId="138">
    <w:abstractNumId w:val="67"/>
  </w:num>
  <w:num w:numId="139">
    <w:abstractNumId w:val="129"/>
  </w:num>
  <w:numIdMacAtCleanup w:val="1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ng">
    <w15:presenceInfo w15:providerId="None" w15:userId="p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proofState w:grammar="clean"/>
  <w:trackRevisions/>
  <w:defaultTabStop w:val="420"/>
  <w:drawingGridHorizontalSpacing w:val="105"/>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274A"/>
    <w:rsid w:val="00005A1D"/>
    <w:rsid w:val="00016822"/>
    <w:rsid w:val="00017108"/>
    <w:rsid w:val="000312A7"/>
    <w:rsid w:val="00036DA1"/>
    <w:rsid w:val="0005121A"/>
    <w:rsid w:val="00055C31"/>
    <w:rsid w:val="00056EF7"/>
    <w:rsid w:val="000610F0"/>
    <w:rsid w:val="00065C7A"/>
    <w:rsid w:val="00081F0F"/>
    <w:rsid w:val="000848A9"/>
    <w:rsid w:val="0008534A"/>
    <w:rsid w:val="000A347A"/>
    <w:rsid w:val="000A4E73"/>
    <w:rsid w:val="000A60E3"/>
    <w:rsid w:val="000A798C"/>
    <w:rsid w:val="000B20CE"/>
    <w:rsid w:val="000B2D03"/>
    <w:rsid w:val="000C07E2"/>
    <w:rsid w:val="000C3892"/>
    <w:rsid w:val="000D301E"/>
    <w:rsid w:val="000D4BA2"/>
    <w:rsid w:val="000D73DA"/>
    <w:rsid w:val="000D7F07"/>
    <w:rsid w:val="000E1BD1"/>
    <w:rsid w:val="000E62F6"/>
    <w:rsid w:val="00102128"/>
    <w:rsid w:val="00105F0E"/>
    <w:rsid w:val="001063DF"/>
    <w:rsid w:val="00110CDF"/>
    <w:rsid w:val="0011261E"/>
    <w:rsid w:val="0011472F"/>
    <w:rsid w:val="00117DBE"/>
    <w:rsid w:val="00121413"/>
    <w:rsid w:val="00121AEC"/>
    <w:rsid w:val="001251CC"/>
    <w:rsid w:val="00125786"/>
    <w:rsid w:val="00126C4C"/>
    <w:rsid w:val="00126CDF"/>
    <w:rsid w:val="00131463"/>
    <w:rsid w:val="00134215"/>
    <w:rsid w:val="0013539A"/>
    <w:rsid w:val="00142ECD"/>
    <w:rsid w:val="00156F2F"/>
    <w:rsid w:val="0015757E"/>
    <w:rsid w:val="00165974"/>
    <w:rsid w:val="00166979"/>
    <w:rsid w:val="00172A27"/>
    <w:rsid w:val="00185976"/>
    <w:rsid w:val="001954E7"/>
    <w:rsid w:val="00195517"/>
    <w:rsid w:val="001A6083"/>
    <w:rsid w:val="001A7F81"/>
    <w:rsid w:val="001B5184"/>
    <w:rsid w:val="001B52B3"/>
    <w:rsid w:val="001C165B"/>
    <w:rsid w:val="001C4822"/>
    <w:rsid w:val="001C4C97"/>
    <w:rsid w:val="001C5C56"/>
    <w:rsid w:val="001C79F5"/>
    <w:rsid w:val="001D3405"/>
    <w:rsid w:val="001D3FC9"/>
    <w:rsid w:val="001D6564"/>
    <w:rsid w:val="001E7092"/>
    <w:rsid w:val="001F0AE3"/>
    <w:rsid w:val="001F2EC2"/>
    <w:rsid w:val="001F45BB"/>
    <w:rsid w:val="001F4809"/>
    <w:rsid w:val="00202563"/>
    <w:rsid w:val="00207391"/>
    <w:rsid w:val="0021238B"/>
    <w:rsid w:val="00212B0B"/>
    <w:rsid w:val="00212DBF"/>
    <w:rsid w:val="00215EF8"/>
    <w:rsid w:val="002262D3"/>
    <w:rsid w:val="00231B40"/>
    <w:rsid w:val="00232882"/>
    <w:rsid w:val="0023358B"/>
    <w:rsid w:val="00234F88"/>
    <w:rsid w:val="00242121"/>
    <w:rsid w:val="00243470"/>
    <w:rsid w:val="002511AC"/>
    <w:rsid w:val="00270830"/>
    <w:rsid w:val="002840EC"/>
    <w:rsid w:val="00284809"/>
    <w:rsid w:val="00286A5D"/>
    <w:rsid w:val="00287827"/>
    <w:rsid w:val="002928D8"/>
    <w:rsid w:val="00294AC3"/>
    <w:rsid w:val="00296957"/>
    <w:rsid w:val="002A1470"/>
    <w:rsid w:val="002A1507"/>
    <w:rsid w:val="002A2F87"/>
    <w:rsid w:val="002A312F"/>
    <w:rsid w:val="002A4196"/>
    <w:rsid w:val="002A44E5"/>
    <w:rsid w:val="002C06F7"/>
    <w:rsid w:val="002C1982"/>
    <w:rsid w:val="002C6FA4"/>
    <w:rsid w:val="002C7215"/>
    <w:rsid w:val="002D35E4"/>
    <w:rsid w:val="002E097C"/>
    <w:rsid w:val="002E6FF0"/>
    <w:rsid w:val="002E72B5"/>
    <w:rsid w:val="002F236E"/>
    <w:rsid w:val="00301C59"/>
    <w:rsid w:val="00305088"/>
    <w:rsid w:val="003059E4"/>
    <w:rsid w:val="00335A8A"/>
    <w:rsid w:val="00337608"/>
    <w:rsid w:val="00341CD2"/>
    <w:rsid w:val="00345039"/>
    <w:rsid w:val="00347791"/>
    <w:rsid w:val="0035618B"/>
    <w:rsid w:val="00366A06"/>
    <w:rsid w:val="00367D8C"/>
    <w:rsid w:val="003711A4"/>
    <w:rsid w:val="003719F6"/>
    <w:rsid w:val="00374000"/>
    <w:rsid w:val="00380D75"/>
    <w:rsid w:val="0038451E"/>
    <w:rsid w:val="00386CD3"/>
    <w:rsid w:val="0039065D"/>
    <w:rsid w:val="00396F5D"/>
    <w:rsid w:val="003A1EF0"/>
    <w:rsid w:val="003A20B2"/>
    <w:rsid w:val="003A4054"/>
    <w:rsid w:val="003A49B0"/>
    <w:rsid w:val="003A7774"/>
    <w:rsid w:val="003B6BD5"/>
    <w:rsid w:val="003C182A"/>
    <w:rsid w:val="003C48F8"/>
    <w:rsid w:val="003C7CCE"/>
    <w:rsid w:val="003D1620"/>
    <w:rsid w:val="003D254C"/>
    <w:rsid w:val="003D28F9"/>
    <w:rsid w:val="003D479E"/>
    <w:rsid w:val="003E70E1"/>
    <w:rsid w:val="003F4D0A"/>
    <w:rsid w:val="003F665E"/>
    <w:rsid w:val="004015CB"/>
    <w:rsid w:val="004055F4"/>
    <w:rsid w:val="00411651"/>
    <w:rsid w:val="00415174"/>
    <w:rsid w:val="00416C3E"/>
    <w:rsid w:val="00420633"/>
    <w:rsid w:val="00425407"/>
    <w:rsid w:val="00427936"/>
    <w:rsid w:val="004316A1"/>
    <w:rsid w:val="00437E63"/>
    <w:rsid w:val="004404A2"/>
    <w:rsid w:val="0044323F"/>
    <w:rsid w:val="00452D89"/>
    <w:rsid w:val="0046753F"/>
    <w:rsid w:val="0047058E"/>
    <w:rsid w:val="00470651"/>
    <w:rsid w:val="00474138"/>
    <w:rsid w:val="00476E90"/>
    <w:rsid w:val="00483831"/>
    <w:rsid w:val="00484E99"/>
    <w:rsid w:val="004A0013"/>
    <w:rsid w:val="004A0954"/>
    <w:rsid w:val="004A5A04"/>
    <w:rsid w:val="004A7A7A"/>
    <w:rsid w:val="004E2AC7"/>
    <w:rsid w:val="004E6AA0"/>
    <w:rsid w:val="004E6E1C"/>
    <w:rsid w:val="004E7BC3"/>
    <w:rsid w:val="004F06C1"/>
    <w:rsid w:val="004F6C25"/>
    <w:rsid w:val="005002A5"/>
    <w:rsid w:val="00501FF4"/>
    <w:rsid w:val="00503441"/>
    <w:rsid w:val="00510A3E"/>
    <w:rsid w:val="00510EF5"/>
    <w:rsid w:val="0051114E"/>
    <w:rsid w:val="00514074"/>
    <w:rsid w:val="00514C9C"/>
    <w:rsid w:val="005177FE"/>
    <w:rsid w:val="005233C2"/>
    <w:rsid w:val="005235DC"/>
    <w:rsid w:val="005269BC"/>
    <w:rsid w:val="00540796"/>
    <w:rsid w:val="00541647"/>
    <w:rsid w:val="00541DCE"/>
    <w:rsid w:val="00546AD9"/>
    <w:rsid w:val="00546EF6"/>
    <w:rsid w:val="005479D1"/>
    <w:rsid w:val="00570387"/>
    <w:rsid w:val="00572219"/>
    <w:rsid w:val="00580C7A"/>
    <w:rsid w:val="00590191"/>
    <w:rsid w:val="00592D90"/>
    <w:rsid w:val="00595352"/>
    <w:rsid w:val="005A2151"/>
    <w:rsid w:val="005A4A3C"/>
    <w:rsid w:val="005A61D7"/>
    <w:rsid w:val="005C1ADA"/>
    <w:rsid w:val="005D307B"/>
    <w:rsid w:val="005E4CB8"/>
    <w:rsid w:val="005E6EC2"/>
    <w:rsid w:val="005F05E3"/>
    <w:rsid w:val="00600024"/>
    <w:rsid w:val="006000D9"/>
    <w:rsid w:val="00605088"/>
    <w:rsid w:val="006071C8"/>
    <w:rsid w:val="00607C4B"/>
    <w:rsid w:val="006106E2"/>
    <w:rsid w:val="00616209"/>
    <w:rsid w:val="00616EAC"/>
    <w:rsid w:val="00620D90"/>
    <w:rsid w:val="0063388B"/>
    <w:rsid w:val="00640F10"/>
    <w:rsid w:val="00641719"/>
    <w:rsid w:val="00641BC3"/>
    <w:rsid w:val="00642E3C"/>
    <w:rsid w:val="00644708"/>
    <w:rsid w:val="00646F00"/>
    <w:rsid w:val="00670E43"/>
    <w:rsid w:val="00675135"/>
    <w:rsid w:val="00676019"/>
    <w:rsid w:val="0068104D"/>
    <w:rsid w:val="0069074D"/>
    <w:rsid w:val="00695811"/>
    <w:rsid w:val="006A49B6"/>
    <w:rsid w:val="006A4ACC"/>
    <w:rsid w:val="006A6932"/>
    <w:rsid w:val="006B4CA0"/>
    <w:rsid w:val="006D0459"/>
    <w:rsid w:val="006E4D4B"/>
    <w:rsid w:val="006E4E6A"/>
    <w:rsid w:val="006E6BF7"/>
    <w:rsid w:val="006E6ECA"/>
    <w:rsid w:val="006F53A1"/>
    <w:rsid w:val="00706999"/>
    <w:rsid w:val="00707019"/>
    <w:rsid w:val="00716ED9"/>
    <w:rsid w:val="00720102"/>
    <w:rsid w:val="0072064A"/>
    <w:rsid w:val="0072339B"/>
    <w:rsid w:val="00724271"/>
    <w:rsid w:val="00724F8C"/>
    <w:rsid w:val="00725252"/>
    <w:rsid w:val="00731B63"/>
    <w:rsid w:val="00733147"/>
    <w:rsid w:val="00737B9F"/>
    <w:rsid w:val="00742649"/>
    <w:rsid w:val="00757841"/>
    <w:rsid w:val="007579A1"/>
    <w:rsid w:val="00761D29"/>
    <w:rsid w:val="00763665"/>
    <w:rsid w:val="007718E0"/>
    <w:rsid w:val="00772106"/>
    <w:rsid w:val="00774305"/>
    <w:rsid w:val="007839AD"/>
    <w:rsid w:val="00786DA6"/>
    <w:rsid w:val="007932AC"/>
    <w:rsid w:val="00795B6A"/>
    <w:rsid w:val="007A278D"/>
    <w:rsid w:val="007A3F6A"/>
    <w:rsid w:val="007A4971"/>
    <w:rsid w:val="007A77D9"/>
    <w:rsid w:val="007B42CF"/>
    <w:rsid w:val="007B4948"/>
    <w:rsid w:val="007C3DAD"/>
    <w:rsid w:val="007C4D17"/>
    <w:rsid w:val="007C54FF"/>
    <w:rsid w:val="007C78B1"/>
    <w:rsid w:val="007D6CB8"/>
    <w:rsid w:val="007E5BD0"/>
    <w:rsid w:val="007F3937"/>
    <w:rsid w:val="00810B4E"/>
    <w:rsid w:val="00836030"/>
    <w:rsid w:val="008360C3"/>
    <w:rsid w:val="0084484A"/>
    <w:rsid w:val="00850115"/>
    <w:rsid w:val="0085239D"/>
    <w:rsid w:val="00855C95"/>
    <w:rsid w:val="00864048"/>
    <w:rsid w:val="00865C0D"/>
    <w:rsid w:val="00867E68"/>
    <w:rsid w:val="008753D1"/>
    <w:rsid w:val="008763A1"/>
    <w:rsid w:val="008801B7"/>
    <w:rsid w:val="008843B0"/>
    <w:rsid w:val="00886278"/>
    <w:rsid w:val="00890A84"/>
    <w:rsid w:val="00891979"/>
    <w:rsid w:val="00897CF8"/>
    <w:rsid w:val="008A40A7"/>
    <w:rsid w:val="008B27A2"/>
    <w:rsid w:val="008B77F4"/>
    <w:rsid w:val="008C2A81"/>
    <w:rsid w:val="008C56DA"/>
    <w:rsid w:val="008D1340"/>
    <w:rsid w:val="008D187E"/>
    <w:rsid w:val="008D4769"/>
    <w:rsid w:val="008E2DF8"/>
    <w:rsid w:val="008F1B13"/>
    <w:rsid w:val="008F2107"/>
    <w:rsid w:val="008F5102"/>
    <w:rsid w:val="009062D5"/>
    <w:rsid w:val="009209B1"/>
    <w:rsid w:val="009278E4"/>
    <w:rsid w:val="00930767"/>
    <w:rsid w:val="00932508"/>
    <w:rsid w:val="009336C5"/>
    <w:rsid w:val="0095471F"/>
    <w:rsid w:val="00963F81"/>
    <w:rsid w:val="00964A4A"/>
    <w:rsid w:val="00976840"/>
    <w:rsid w:val="00981703"/>
    <w:rsid w:val="00982197"/>
    <w:rsid w:val="00985504"/>
    <w:rsid w:val="009961A2"/>
    <w:rsid w:val="009A635C"/>
    <w:rsid w:val="009A6FE6"/>
    <w:rsid w:val="009B2863"/>
    <w:rsid w:val="009B44FE"/>
    <w:rsid w:val="009B4EC4"/>
    <w:rsid w:val="009C0FF0"/>
    <w:rsid w:val="009C14B0"/>
    <w:rsid w:val="009C1D82"/>
    <w:rsid w:val="009C1DDE"/>
    <w:rsid w:val="009C3732"/>
    <w:rsid w:val="009C3E73"/>
    <w:rsid w:val="009D58F7"/>
    <w:rsid w:val="009D777F"/>
    <w:rsid w:val="009E60A8"/>
    <w:rsid w:val="009E7CD7"/>
    <w:rsid w:val="009F3D1F"/>
    <w:rsid w:val="00A01B68"/>
    <w:rsid w:val="00A20867"/>
    <w:rsid w:val="00A218F5"/>
    <w:rsid w:val="00A2522E"/>
    <w:rsid w:val="00A37FF7"/>
    <w:rsid w:val="00A562E0"/>
    <w:rsid w:val="00A71015"/>
    <w:rsid w:val="00A80FB7"/>
    <w:rsid w:val="00A84BF4"/>
    <w:rsid w:val="00A87822"/>
    <w:rsid w:val="00A901EB"/>
    <w:rsid w:val="00A96D84"/>
    <w:rsid w:val="00A96F79"/>
    <w:rsid w:val="00AA1140"/>
    <w:rsid w:val="00AB1C8A"/>
    <w:rsid w:val="00AB78CD"/>
    <w:rsid w:val="00AC1170"/>
    <w:rsid w:val="00AC5428"/>
    <w:rsid w:val="00AC7F8E"/>
    <w:rsid w:val="00AD01F9"/>
    <w:rsid w:val="00AE0BEA"/>
    <w:rsid w:val="00AE1A4F"/>
    <w:rsid w:val="00AE1A7A"/>
    <w:rsid w:val="00AE3F75"/>
    <w:rsid w:val="00AE696A"/>
    <w:rsid w:val="00AF39EB"/>
    <w:rsid w:val="00AF4139"/>
    <w:rsid w:val="00AF4791"/>
    <w:rsid w:val="00B01203"/>
    <w:rsid w:val="00B04AD7"/>
    <w:rsid w:val="00B06A81"/>
    <w:rsid w:val="00B10424"/>
    <w:rsid w:val="00B14EE3"/>
    <w:rsid w:val="00B17574"/>
    <w:rsid w:val="00B24D37"/>
    <w:rsid w:val="00B30080"/>
    <w:rsid w:val="00B30C73"/>
    <w:rsid w:val="00B32ADF"/>
    <w:rsid w:val="00B40B6B"/>
    <w:rsid w:val="00B42A8F"/>
    <w:rsid w:val="00B606FF"/>
    <w:rsid w:val="00B61DD7"/>
    <w:rsid w:val="00B752DC"/>
    <w:rsid w:val="00B8239A"/>
    <w:rsid w:val="00B8277D"/>
    <w:rsid w:val="00B84928"/>
    <w:rsid w:val="00B85EBB"/>
    <w:rsid w:val="00B86299"/>
    <w:rsid w:val="00B875D4"/>
    <w:rsid w:val="00B93620"/>
    <w:rsid w:val="00B96A3D"/>
    <w:rsid w:val="00B97E5A"/>
    <w:rsid w:val="00BA7598"/>
    <w:rsid w:val="00BB2D6D"/>
    <w:rsid w:val="00BB3082"/>
    <w:rsid w:val="00BB6C56"/>
    <w:rsid w:val="00BC06EA"/>
    <w:rsid w:val="00BC072D"/>
    <w:rsid w:val="00BC1B6D"/>
    <w:rsid w:val="00BC4B32"/>
    <w:rsid w:val="00BD0BCF"/>
    <w:rsid w:val="00BD23B4"/>
    <w:rsid w:val="00BD5BDC"/>
    <w:rsid w:val="00BD7146"/>
    <w:rsid w:val="00BD7405"/>
    <w:rsid w:val="00BE062F"/>
    <w:rsid w:val="00BE14FA"/>
    <w:rsid w:val="00BE31AD"/>
    <w:rsid w:val="00BE6420"/>
    <w:rsid w:val="00BE6C35"/>
    <w:rsid w:val="00BF3ABE"/>
    <w:rsid w:val="00BF4CB3"/>
    <w:rsid w:val="00C003AB"/>
    <w:rsid w:val="00C04171"/>
    <w:rsid w:val="00C046E1"/>
    <w:rsid w:val="00C059CE"/>
    <w:rsid w:val="00C07104"/>
    <w:rsid w:val="00C07B51"/>
    <w:rsid w:val="00C10A9C"/>
    <w:rsid w:val="00C22558"/>
    <w:rsid w:val="00C22964"/>
    <w:rsid w:val="00C27295"/>
    <w:rsid w:val="00C372D9"/>
    <w:rsid w:val="00C44B91"/>
    <w:rsid w:val="00C53BC7"/>
    <w:rsid w:val="00C54DAD"/>
    <w:rsid w:val="00C554FC"/>
    <w:rsid w:val="00C60BC3"/>
    <w:rsid w:val="00C6340D"/>
    <w:rsid w:val="00C63FF1"/>
    <w:rsid w:val="00C727C3"/>
    <w:rsid w:val="00C8040B"/>
    <w:rsid w:val="00C823BB"/>
    <w:rsid w:val="00C84B95"/>
    <w:rsid w:val="00C91D63"/>
    <w:rsid w:val="00C949FE"/>
    <w:rsid w:val="00CA0455"/>
    <w:rsid w:val="00CA05CA"/>
    <w:rsid w:val="00CA1B9C"/>
    <w:rsid w:val="00CA4245"/>
    <w:rsid w:val="00CA77A5"/>
    <w:rsid w:val="00CA7F83"/>
    <w:rsid w:val="00CB5101"/>
    <w:rsid w:val="00CC12B0"/>
    <w:rsid w:val="00CC36C0"/>
    <w:rsid w:val="00CC73CE"/>
    <w:rsid w:val="00CD160B"/>
    <w:rsid w:val="00CD5FFF"/>
    <w:rsid w:val="00CE414A"/>
    <w:rsid w:val="00CF304A"/>
    <w:rsid w:val="00CF31F1"/>
    <w:rsid w:val="00D0047E"/>
    <w:rsid w:val="00D0473A"/>
    <w:rsid w:val="00D04BE4"/>
    <w:rsid w:val="00D12DD7"/>
    <w:rsid w:val="00D12FA7"/>
    <w:rsid w:val="00D167BD"/>
    <w:rsid w:val="00D22449"/>
    <w:rsid w:val="00D26D3C"/>
    <w:rsid w:val="00D36B31"/>
    <w:rsid w:val="00D3756E"/>
    <w:rsid w:val="00D42A93"/>
    <w:rsid w:val="00D450A0"/>
    <w:rsid w:val="00D47F99"/>
    <w:rsid w:val="00D51E69"/>
    <w:rsid w:val="00D626EA"/>
    <w:rsid w:val="00D62C75"/>
    <w:rsid w:val="00D64382"/>
    <w:rsid w:val="00D647D1"/>
    <w:rsid w:val="00D70D55"/>
    <w:rsid w:val="00D72A7D"/>
    <w:rsid w:val="00D74955"/>
    <w:rsid w:val="00D749F7"/>
    <w:rsid w:val="00D759EB"/>
    <w:rsid w:val="00D8014C"/>
    <w:rsid w:val="00D82840"/>
    <w:rsid w:val="00D82A5D"/>
    <w:rsid w:val="00D95A35"/>
    <w:rsid w:val="00DA345D"/>
    <w:rsid w:val="00DA34BA"/>
    <w:rsid w:val="00DB3571"/>
    <w:rsid w:val="00DB4955"/>
    <w:rsid w:val="00DB7FEF"/>
    <w:rsid w:val="00DC05BA"/>
    <w:rsid w:val="00DC1257"/>
    <w:rsid w:val="00DC5F2A"/>
    <w:rsid w:val="00DD0657"/>
    <w:rsid w:val="00DD6BE1"/>
    <w:rsid w:val="00DD73A9"/>
    <w:rsid w:val="00DE198F"/>
    <w:rsid w:val="00DE283C"/>
    <w:rsid w:val="00DE4B0A"/>
    <w:rsid w:val="00DE501A"/>
    <w:rsid w:val="00DF2121"/>
    <w:rsid w:val="00DF4A52"/>
    <w:rsid w:val="00E02D5F"/>
    <w:rsid w:val="00E05288"/>
    <w:rsid w:val="00E136A6"/>
    <w:rsid w:val="00E13EDA"/>
    <w:rsid w:val="00E16CE3"/>
    <w:rsid w:val="00E21B5E"/>
    <w:rsid w:val="00E25CDF"/>
    <w:rsid w:val="00E32477"/>
    <w:rsid w:val="00E42DC0"/>
    <w:rsid w:val="00E5453D"/>
    <w:rsid w:val="00E65E9D"/>
    <w:rsid w:val="00E669D8"/>
    <w:rsid w:val="00E90D2B"/>
    <w:rsid w:val="00E91C15"/>
    <w:rsid w:val="00E95D9C"/>
    <w:rsid w:val="00EA7F7A"/>
    <w:rsid w:val="00EC2B14"/>
    <w:rsid w:val="00EC6CC3"/>
    <w:rsid w:val="00ED0ADC"/>
    <w:rsid w:val="00ED195B"/>
    <w:rsid w:val="00ED3EDB"/>
    <w:rsid w:val="00ED5E2F"/>
    <w:rsid w:val="00ED6279"/>
    <w:rsid w:val="00EE3212"/>
    <w:rsid w:val="00EF2C1F"/>
    <w:rsid w:val="00EF4181"/>
    <w:rsid w:val="00EF437D"/>
    <w:rsid w:val="00F00A02"/>
    <w:rsid w:val="00F054C5"/>
    <w:rsid w:val="00F10E8C"/>
    <w:rsid w:val="00F13B1A"/>
    <w:rsid w:val="00F13DEB"/>
    <w:rsid w:val="00F14D32"/>
    <w:rsid w:val="00F14DCF"/>
    <w:rsid w:val="00F2208E"/>
    <w:rsid w:val="00F22325"/>
    <w:rsid w:val="00F2298F"/>
    <w:rsid w:val="00F230E1"/>
    <w:rsid w:val="00F24900"/>
    <w:rsid w:val="00F30963"/>
    <w:rsid w:val="00F34089"/>
    <w:rsid w:val="00F35278"/>
    <w:rsid w:val="00F36184"/>
    <w:rsid w:val="00F432EE"/>
    <w:rsid w:val="00F433CF"/>
    <w:rsid w:val="00F45D20"/>
    <w:rsid w:val="00F47D03"/>
    <w:rsid w:val="00F51F85"/>
    <w:rsid w:val="00F5463E"/>
    <w:rsid w:val="00F560F8"/>
    <w:rsid w:val="00F64C3A"/>
    <w:rsid w:val="00F7368C"/>
    <w:rsid w:val="00F74331"/>
    <w:rsid w:val="00F77D70"/>
    <w:rsid w:val="00F800F8"/>
    <w:rsid w:val="00F80434"/>
    <w:rsid w:val="00F82975"/>
    <w:rsid w:val="00F90828"/>
    <w:rsid w:val="00F92E5A"/>
    <w:rsid w:val="00F93B57"/>
    <w:rsid w:val="00FA02C4"/>
    <w:rsid w:val="00FA776E"/>
    <w:rsid w:val="00FB7B05"/>
    <w:rsid w:val="00FC1E46"/>
    <w:rsid w:val="00FC2F1B"/>
    <w:rsid w:val="00FC36FF"/>
    <w:rsid w:val="00FC4874"/>
    <w:rsid w:val="00FC5F37"/>
    <w:rsid w:val="00FD1C19"/>
    <w:rsid w:val="00FE144B"/>
    <w:rsid w:val="00FE46A9"/>
    <w:rsid w:val="01063621"/>
    <w:rsid w:val="015C1523"/>
    <w:rsid w:val="018F4BF7"/>
    <w:rsid w:val="019B1A4A"/>
    <w:rsid w:val="01F80CD5"/>
    <w:rsid w:val="02413ED8"/>
    <w:rsid w:val="024A7FE7"/>
    <w:rsid w:val="025507B3"/>
    <w:rsid w:val="02576691"/>
    <w:rsid w:val="02594DE0"/>
    <w:rsid w:val="026955C7"/>
    <w:rsid w:val="02A10A9A"/>
    <w:rsid w:val="03987D4D"/>
    <w:rsid w:val="03BB3377"/>
    <w:rsid w:val="03E50EDC"/>
    <w:rsid w:val="053A14B2"/>
    <w:rsid w:val="055276B4"/>
    <w:rsid w:val="060E35EB"/>
    <w:rsid w:val="065102E9"/>
    <w:rsid w:val="07AA57AB"/>
    <w:rsid w:val="086A3E4B"/>
    <w:rsid w:val="08760B68"/>
    <w:rsid w:val="08D42637"/>
    <w:rsid w:val="093352B0"/>
    <w:rsid w:val="09791890"/>
    <w:rsid w:val="09930081"/>
    <w:rsid w:val="0A4F43DD"/>
    <w:rsid w:val="0AD90BC7"/>
    <w:rsid w:val="0B393683"/>
    <w:rsid w:val="0C06494D"/>
    <w:rsid w:val="0C207473"/>
    <w:rsid w:val="0C614AE9"/>
    <w:rsid w:val="0C706B81"/>
    <w:rsid w:val="0C8F7CD7"/>
    <w:rsid w:val="0E210C70"/>
    <w:rsid w:val="0E555C6A"/>
    <w:rsid w:val="0F077F81"/>
    <w:rsid w:val="0F1C47A4"/>
    <w:rsid w:val="1018160F"/>
    <w:rsid w:val="10790587"/>
    <w:rsid w:val="10F037BB"/>
    <w:rsid w:val="117B1B37"/>
    <w:rsid w:val="12894180"/>
    <w:rsid w:val="12C07A77"/>
    <w:rsid w:val="12D86FB2"/>
    <w:rsid w:val="131823B1"/>
    <w:rsid w:val="1385019C"/>
    <w:rsid w:val="13FB2EE4"/>
    <w:rsid w:val="143F713B"/>
    <w:rsid w:val="14E6559C"/>
    <w:rsid w:val="15255371"/>
    <w:rsid w:val="158F4083"/>
    <w:rsid w:val="16144B3D"/>
    <w:rsid w:val="166455E2"/>
    <w:rsid w:val="16963D53"/>
    <w:rsid w:val="16B66173"/>
    <w:rsid w:val="173D0962"/>
    <w:rsid w:val="173E5AAB"/>
    <w:rsid w:val="17D7152A"/>
    <w:rsid w:val="18AA6FEB"/>
    <w:rsid w:val="18D467B9"/>
    <w:rsid w:val="190056D0"/>
    <w:rsid w:val="190742EA"/>
    <w:rsid w:val="19214C3C"/>
    <w:rsid w:val="195438FF"/>
    <w:rsid w:val="197D17F8"/>
    <w:rsid w:val="19BE3350"/>
    <w:rsid w:val="19F92F1E"/>
    <w:rsid w:val="1AB75E36"/>
    <w:rsid w:val="1B6330B5"/>
    <w:rsid w:val="1B675D31"/>
    <w:rsid w:val="1BA02C03"/>
    <w:rsid w:val="1D337CE4"/>
    <w:rsid w:val="1E721D52"/>
    <w:rsid w:val="1ECE2E96"/>
    <w:rsid w:val="1F1B32A8"/>
    <w:rsid w:val="1F5B7A15"/>
    <w:rsid w:val="204C0C6C"/>
    <w:rsid w:val="2061609D"/>
    <w:rsid w:val="20FC5C4D"/>
    <w:rsid w:val="211822B8"/>
    <w:rsid w:val="21316A48"/>
    <w:rsid w:val="243040F9"/>
    <w:rsid w:val="244A7F9E"/>
    <w:rsid w:val="24B453E3"/>
    <w:rsid w:val="24C729BE"/>
    <w:rsid w:val="24D87FB9"/>
    <w:rsid w:val="2526528C"/>
    <w:rsid w:val="25AF2612"/>
    <w:rsid w:val="25BE7032"/>
    <w:rsid w:val="26364C6D"/>
    <w:rsid w:val="26B51480"/>
    <w:rsid w:val="270C60D9"/>
    <w:rsid w:val="27392783"/>
    <w:rsid w:val="274E506F"/>
    <w:rsid w:val="280622B2"/>
    <w:rsid w:val="282A238F"/>
    <w:rsid w:val="282E1235"/>
    <w:rsid w:val="284C77F1"/>
    <w:rsid w:val="28816C7C"/>
    <w:rsid w:val="29937C6F"/>
    <w:rsid w:val="29C24FE2"/>
    <w:rsid w:val="2A4A5713"/>
    <w:rsid w:val="2A584AEC"/>
    <w:rsid w:val="2ABB68F7"/>
    <w:rsid w:val="2AF34410"/>
    <w:rsid w:val="2AF9607B"/>
    <w:rsid w:val="2B5B2FC5"/>
    <w:rsid w:val="2BCB09CD"/>
    <w:rsid w:val="2BFD74B1"/>
    <w:rsid w:val="2C4D2055"/>
    <w:rsid w:val="2CB05C38"/>
    <w:rsid w:val="2D1F2224"/>
    <w:rsid w:val="2DF4718E"/>
    <w:rsid w:val="2E4651C5"/>
    <w:rsid w:val="2E53293B"/>
    <w:rsid w:val="2E570B41"/>
    <w:rsid w:val="2EC12031"/>
    <w:rsid w:val="2FF65FE1"/>
    <w:rsid w:val="3041255B"/>
    <w:rsid w:val="30683C17"/>
    <w:rsid w:val="30C65F47"/>
    <w:rsid w:val="30CB1313"/>
    <w:rsid w:val="30DC25F8"/>
    <w:rsid w:val="30FB3B99"/>
    <w:rsid w:val="317E28BA"/>
    <w:rsid w:val="3192544A"/>
    <w:rsid w:val="33846D1F"/>
    <w:rsid w:val="34C87BD0"/>
    <w:rsid w:val="3593111F"/>
    <w:rsid w:val="359A6C21"/>
    <w:rsid w:val="359C3F44"/>
    <w:rsid w:val="35B76379"/>
    <w:rsid w:val="35CB18D9"/>
    <w:rsid w:val="36293BE7"/>
    <w:rsid w:val="3651189A"/>
    <w:rsid w:val="366A1262"/>
    <w:rsid w:val="36D65B69"/>
    <w:rsid w:val="37061FAB"/>
    <w:rsid w:val="37373F7D"/>
    <w:rsid w:val="374F5C18"/>
    <w:rsid w:val="375D0D0C"/>
    <w:rsid w:val="37637FC4"/>
    <w:rsid w:val="38157AD1"/>
    <w:rsid w:val="39D22113"/>
    <w:rsid w:val="3A233CE0"/>
    <w:rsid w:val="3A8E12A8"/>
    <w:rsid w:val="3ACF617D"/>
    <w:rsid w:val="3AD517A0"/>
    <w:rsid w:val="3B096EBE"/>
    <w:rsid w:val="3B34491A"/>
    <w:rsid w:val="3BB80D6D"/>
    <w:rsid w:val="3C365E63"/>
    <w:rsid w:val="3C367921"/>
    <w:rsid w:val="3C531B41"/>
    <w:rsid w:val="3CEE2D48"/>
    <w:rsid w:val="3D206C8A"/>
    <w:rsid w:val="3D3E1906"/>
    <w:rsid w:val="3D631623"/>
    <w:rsid w:val="3D843F8D"/>
    <w:rsid w:val="3DC548CA"/>
    <w:rsid w:val="3E924DB6"/>
    <w:rsid w:val="3ED152CD"/>
    <w:rsid w:val="3F482AD0"/>
    <w:rsid w:val="3FE86811"/>
    <w:rsid w:val="400C61BD"/>
    <w:rsid w:val="401A25C4"/>
    <w:rsid w:val="40936327"/>
    <w:rsid w:val="41006CB5"/>
    <w:rsid w:val="41167B55"/>
    <w:rsid w:val="41BB33A6"/>
    <w:rsid w:val="41E04A6C"/>
    <w:rsid w:val="42131D3F"/>
    <w:rsid w:val="42317954"/>
    <w:rsid w:val="43950B02"/>
    <w:rsid w:val="455436D3"/>
    <w:rsid w:val="45711557"/>
    <w:rsid w:val="458C13E8"/>
    <w:rsid w:val="45AD59B8"/>
    <w:rsid w:val="46D112ED"/>
    <w:rsid w:val="4733338A"/>
    <w:rsid w:val="47C31269"/>
    <w:rsid w:val="48971AC5"/>
    <w:rsid w:val="48BA0E5E"/>
    <w:rsid w:val="48F42ECF"/>
    <w:rsid w:val="49A15808"/>
    <w:rsid w:val="49AD1DA1"/>
    <w:rsid w:val="4A7C191C"/>
    <w:rsid w:val="4ABA636E"/>
    <w:rsid w:val="4BA12C7F"/>
    <w:rsid w:val="4BAD66AB"/>
    <w:rsid w:val="4BBF2DDA"/>
    <w:rsid w:val="4BC2561E"/>
    <w:rsid w:val="4BD41E6B"/>
    <w:rsid w:val="4C0B04EA"/>
    <w:rsid w:val="4C206E58"/>
    <w:rsid w:val="4C8E5E46"/>
    <w:rsid w:val="4CDD03B7"/>
    <w:rsid w:val="4D2B65A7"/>
    <w:rsid w:val="4D503F96"/>
    <w:rsid w:val="4D5B0C7C"/>
    <w:rsid w:val="4E8177AD"/>
    <w:rsid w:val="4EBE7771"/>
    <w:rsid w:val="4EDB0C02"/>
    <w:rsid w:val="4F44512F"/>
    <w:rsid w:val="4F6226DC"/>
    <w:rsid w:val="4FC843A3"/>
    <w:rsid w:val="504B52BA"/>
    <w:rsid w:val="50AA569C"/>
    <w:rsid w:val="51462FD1"/>
    <w:rsid w:val="51917A49"/>
    <w:rsid w:val="51EA27A5"/>
    <w:rsid w:val="520717EE"/>
    <w:rsid w:val="52657C7D"/>
    <w:rsid w:val="52B040DD"/>
    <w:rsid w:val="53CB2260"/>
    <w:rsid w:val="54392E09"/>
    <w:rsid w:val="54930906"/>
    <w:rsid w:val="54A664EE"/>
    <w:rsid w:val="54D2430A"/>
    <w:rsid w:val="550F1B20"/>
    <w:rsid w:val="55337480"/>
    <w:rsid w:val="55426F27"/>
    <w:rsid w:val="55575342"/>
    <w:rsid w:val="555B6C82"/>
    <w:rsid w:val="561B6882"/>
    <w:rsid w:val="56414412"/>
    <w:rsid w:val="5654435B"/>
    <w:rsid w:val="57555020"/>
    <w:rsid w:val="57993A7F"/>
    <w:rsid w:val="580929FF"/>
    <w:rsid w:val="58282038"/>
    <w:rsid w:val="586830F9"/>
    <w:rsid w:val="58AA2D21"/>
    <w:rsid w:val="58AE7AE6"/>
    <w:rsid w:val="590C48C3"/>
    <w:rsid w:val="591E52D8"/>
    <w:rsid w:val="599420F3"/>
    <w:rsid w:val="5A825450"/>
    <w:rsid w:val="5B313571"/>
    <w:rsid w:val="5B5B2545"/>
    <w:rsid w:val="5BC5603A"/>
    <w:rsid w:val="5C217D6C"/>
    <w:rsid w:val="5C83623C"/>
    <w:rsid w:val="5CAD0442"/>
    <w:rsid w:val="5CDD4CB6"/>
    <w:rsid w:val="5D101186"/>
    <w:rsid w:val="5D2717F7"/>
    <w:rsid w:val="5D31082F"/>
    <w:rsid w:val="5E363CFC"/>
    <w:rsid w:val="5EA8241E"/>
    <w:rsid w:val="5F25213B"/>
    <w:rsid w:val="5F592ADB"/>
    <w:rsid w:val="5F894842"/>
    <w:rsid w:val="5FBB420E"/>
    <w:rsid w:val="5FCE32F1"/>
    <w:rsid w:val="611348A3"/>
    <w:rsid w:val="611B5ED6"/>
    <w:rsid w:val="61805959"/>
    <w:rsid w:val="62697BBB"/>
    <w:rsid w:val="627B1FE9"/>
    <w:rsid w:val="62A0794C"/>
    <w:rsid w:val="63013956"/>
    <w:rsid w:val="636D69A3"/>
    <w:rsid w:val="637D4862"/>
    <w:rsid w:val="64F37DA1"/>
    <w:rsid w:val="655204A2"/>
    <w:rsid w:val="659F1C37"/>
    <w:rsid w:val="66682323"/>
    <w:rsid w:val="66DD4990"/>
    <w:rsid w:val="67570C5C"/>
    <w:rsid w:val="67F50B6E"/>
    <w:rsid w:val="683D1971"/>
    <w:rsid w:val="68AA52D7"/>
    <w:rsid w:val="69A1010B"/>
    <w:rsid w:val="69E96FE2"/>
    <w:rsid w:val="6A906462"/>
    <w:rsid w:val="6AA11F31"/>
    <w:rsid w:val="6AC544C7"/>
    <w:rsid w:val="6B4467D4"/>
    <w:rsid w:val="6B4F3857"/>
    <w:rsid w:val="6B5A5942"/>
    <w:rsid w:val="6B62739B"/>
    <w:rsid w:val="6B7F1E39"/>
    <w:rsid w:val="6C240C18"/>
    <w:rsid w:val="6C3912F6"/>
    <w:rsid w:val="6C3C2EBC"/>
    <w:rsid w:val="6C6C11CA"/>
    <w:rsid w:val="6CDA0084"/>
    <w:rsid w:val="6DA37FC6"/>
    <w:rsid w:val="6E814748"/>
    <w:rsid w:val="6E9D68B6"/>
    <w:rsid w:val="6FE00912"/>
    <w:rsid w:val="6FEC0CBC"/>
    <w:rsid w:val="700B57B1"/>
    <w:rsid w:val="70CD7E11"/>
    <w:rsid w:val="70EE021B"/>
    <w:rsid w:val="71414D12"/>
    <w:rsid w:val="71607B24"/>
    <w:rsid w:val="71755683"/>
    <w:rsid w:val="71A67012"/>
    <w:rsid w:val="71A859C2"/>
    <w:rsid w:val="72E2735F"/>
    <w:rsid w:val="73026393"/>
    <w:rsid w:val="73474268"/>
    <w:rsid w:val="736F0057"/>
    <w:rsid w:val="73B060A2"/>
    <w:rsid w:val="73CE697A"/>
    <w:rsid w:val="73D22ECA"/>
    <w:rsid w:val="73E22B11"/>
    <w:rsid w:val="74A442CC"/>
    <w:rsid w:val="74B17D67"/>
    <w:rsid w:val="74CD02AE"/>
    <w:rsid w:val="750B5ECB"/>
    <w:rsid w:val="752B53F8"/>
    <w:rsid w:val="75D45B6B"/>
    <w:rsid w:val="76771E77"/>
    <w:rsid w:val="76944D0B"/>
    <w:rsid w:val="76B80CA2"/>
    <w:rsid w:val="77BF7E93"/>
    <w:rsid w:val="788E6EB3"/>
    <w:rsid w:val="79A91B71"/>
    <w:rsid w:val="79D8624E"/>
    <w:rsid w:val="79DA5F3B"/>
    <w:rsid w:val="7A085F45"/>
    <w:rsid w:val="7A5D66A9"/>
    <w:rsid w:val="7A936CAA"/>
    <w:rsid w:val="7AE81CDD"/>
    <w:rsid w:val="7C1F41FB"/>
    <w:rsid w:val="7D1E58E2"/>
    <w:rsid w:val="7DA35CB1"/>
    <w:rsid w:val="7E6146F9"/>
    <w:rsid w:val="7ECE7A8D"/>
    <w:rsid w:val="7F362FC4"/>
    <w:rsid w:val="7F7D27EB"/>
    <w:rsid w:val="7F8D4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C3DA69"/>
  <w15:docId w15:val="{88FB64DC-CB0F-47EC-9630-6BC6776B6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semiHidden="1" w:uiPriority="0" w:qFormat="1"/>
    <w:lsdException w:name="heading 4" w:semiHidden="1" w:uiPriority="0" w:qFormat="1"/>
    <w:lsdException w:name="heading 5" w:semiHidden="1" w:uiPriority="0" w:qFormat="1"/>
    <w:lsdException w:name="heading 6" w:semiHidden="1"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qFormat="1"/>
    <w:lsdException w:name="header" w:semiHidden="1" w:uiPriority="0" w:qFormat="1"/>
    <w:lsdException w:name="footer" w:semiHidden="1"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semiHidden="1" w:qFormat="1"/>
    <w:lsdException w:name="FollowedHyperlink" w:semiHidden="1" w:uiPriority="0" w:qFormat="1"/>
    <w:lsdException w:name="Strong" w:uiPriority="22" w:qFormat="1"/>
    <w:lsdException w:name="Emphasis" w:uiPriority="20" w:qFormat="1"/>
    <w:lsdException w:name="Document Map" w:semiHidden="1" w:uiPriority="0"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C1257"/>
    <w:pPr>
      <w:widowControl w:val="0"/>
      <w:jc w:val="both"/>
    </w:pPr>
    <w:rPr>
      <w:kern w:val="2"/>
      <w:sz w:val="21"/>
      <w:szCs w:val="24"/>
    </w:rPr>
  </w:style>
  <w:style w:type="paragraph" w:styleId="1">
    <w:name w:val="heading 1"/>
    <w:basedOn w:val="a"/>
    <w:next w:val="a"/>
    <w:link w:val="10"/>
    <w:qFormat/>
    <w:rsid w:val="00DC1257"/>
    <w:pPr>
      <w:keepNext/>
      <w:keepLines/>
      <w:numPr>
        <w:numId w:val="1"/>
      </w:numPr>
      <w:adjustRightInd w:val="0"/>
      <w:snapToGrid w:val="0"/>
      <w:spacing w:before="360" w:line="360" w:lineRule="atLeast"/>
      <w:jc w:val="left"/>
      <w:outlineLvl w:val="0"/>
    </w:pPr>
    <w:rPr>
      <w:rFonts w:ascii="宋体" w:eastAsia="黑体"/>
      <w:b/>
      <w:kern w:val="44"/>
      <w:sz w:val="30"/>
    </w:rPr>
  </w:style>
  <w:style w:type="paragraph" w:styleId="2">
    <w:name w:val="heading 2"/>
    <w:basedOn w:val="a"/>
    <w:next w:val="a"/>
    <w:link w:val="20"/>
    <w:qFormat/>
    <w:rsid w:val="00DC1257"/>
    <w:pPr>
      <w:keepNext/>
      <w:keepLines/>
      <w:numPr>
        <w:ilvl w:val="1"/>
        <w:numId w:val="1"/>
      </w:numPr>
      <w:adjustRightInd w:val="0"/>
      <w:snapToGrid w:val="0"/>
      <w:spacing w:before="240" w:line="360" w:lineRule="atLeast"/>
      <w:jc w:val="left"/>
      <w:outlineLvl w:val="1"/>
    </w:pPr>
    <w:rPr>
      <w:rFonts w:ascii="Arial" w:eastAsia="黑体" w:hAnsi="Arial"/>
      <w:b/>
      <w:sz w:val="28"/>
    </w:rPr>
  </w:style>
  <w:style w:type="paragraph" w:styleId="3">
    <w:name w:val="heading 3"/>
    <w:basedOn w:val="a"/>
    <w:next w:val="a"/>
    <w:link w:val="30"/>
    <w:qFormat/>
    <w:rsid w:val="00DC1257"/>
    <w:pPr>
      <w:keepNext/>
      <w:keepLines/>
      <w:spacing w:before="260" w:after="260" w:line="416" w:lineRule="auto"/>
      <w:outlineLvl w:val="2"/>
    </w:pPr>
    <w:rPr>
      <w:b/>
      <w:bCs/>
      <w:sz w:val="32"/>
      <w:szCs w:val="32"/>
    </w:rPr>
  </w:style>
  <w:style w:type="paragraph" w:styleId="4">
    <w:name w:val="heading 4"/>
    <w:basedOn w:val="a"/>
    <w:next w:val="a"/>
    <w:link w:val="40"/>
    <w:qFormat/>
    <w:rsid w:val="00DC1257"/>
    <w:pPr>
      <w:keepNext/>
      <w:keepLines/>
      <w:spacing w:before="280" w:after="290" w:line="376" w:lineRule="auto"/>
      <w:outlineLvl w:val="3"/>
    </w:pPr>
    <w:rPr>
      <w:rFonts w:ascii="Arial" w:eastAsia="黑体" w:hAnsi="Arial"/>
      <w:b/>
      <w:bCs/>
      <w:sz w:val="28"/>
      <w:szCs w:val="28"/>
    </w:rPr>
  </w:style>
  <w:style w:type="paragraph" w:styleId="5">
    <w:name w:val="heading 5"/>
    <w:basedOn w:val="4"/>
    <w:next w:val="a"/>
    <w:link w:val="50"/>
    <w:qFormat/>
    <w:rsid w:val="00DC1257"/>
    <w:pPr>
      <w:keepNext w:val="0"/>
      <w:keepLines w:val="0"/>
      <w:widowControl/>
      <w:spacing w:before="120" w:after="120" w:line="300" w:lineRule="auto"/>
      <w:jc w:val="left"/>
      <w:outlineLvl w:val="4"/>
    </w:pPr>
    <w:rPr>
      <w:rFonts w:eastAsia="宋体"/>
      <w:bCs w:val="0"/>
      <w:spacing w:val="20"/>
      <w:sz w:val="24"/>
      <w:szCs w:val="21"/>
    </w:rPr>
  </w:style>
  <w:style w:type="paragraph" w:styleId="6">
    <w:name w:val="heading 6"/>
    <w:basedOn w:val="5"/>
    <w:next w:val="a"/>
    <w:link w:val="60"/>
    <w:qFormat/>
    <w:rsid w:val="00DC1257"/>
    <w:pPr>
      <w:outlineLvl w:val="5"/>
    </w:pPr>
  </w:style>
  <w:style w:type="paragraph" w:styleId="7">
    <w:name w:val="heading 7"/>
    <w:basedOn w:val="6"/>
    <w:next w:val="a"/>
    <w:link w:val="70"/>
    <w:qFormat/>
    <w:rsid w:val="00DC1257"/>
    <w:pPr>
      <w:outlineLvl w:val="6"/>
    </w:pPr>
  </w:style>
  <w:style w:type="paragraph" w:styleId="8">
    <w:name w:val="heading 8"/>
    <w:basedOn w:val="a"/>
    <w:next w:val="a"/>
    <w:link w:val="80"/>
    <w:qFormat/>
    <w:rsid w:val="00DC1257"/>
    <w:pPr>
      <w:keepNext/>
      <w:keepLines/>
      <w:tabs>
        <w:tab w:val="left" w:pos="1440"/>
      </w:tabs>
      <w:adjustRightInd w:val="0"/>
      <w:spacing w:before="240" w:after="64" w:line="320" w:lineRule="auto"/>
      <w:ind w:left="1440" w:hanging="1440"/>
      <w:outlineLvl w:val="7"/>
    </w:pPr>
    <w:rPr>
      <w:rFonts w:ascii="Arial" w:eastAsia="黑体" w:hAnsi="Arial"/>
      <w:spacing w:val="20"/>
      <w:sz w:val="24"/>
      <w:szCs w:val="21"/>
    </w:rPr>
  </w:style>
  <w:style w:type="paragraph" w:styleId="9">
    <w:name w:val="heading 9"/>
    <w:basedOn w:val="a"/>
    <w:next w:val="a"/>
    <w:link w:val="90"/>
    <w:qFormat/>
    <w:rsid w:val="00DC1257"/>
    <w:pPr>
      <w:keepNext/>
      <w:keepLines/>
      <w:tabs>
        <w:tab w:val="left" w:pos="1584"/>
      </w:tabs>
      <w:adjustRightInd w:val="0"/>
      <w:spacing w:before="240" w:after="64" w:line="320" w:lineRule="auto"/>
      <w:ind w:left="1584" w:hanging="1584"/>
      <w:outlineLvl w:val="8"/>
    </w:pPr>
    <w:rPr>
      <w:rFonts w:ascii="Arial" w:eastAsia="黑体" w:hAnsi="Arial"/>
      <w:spacing w:val="2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sid w:val="00DC1257"/>
    <w:rPr>
      <w:b/>
      <w:bCs/>
    </w:rPr>
  </w:style>
  <w:style w:type="paragraph" w:styleId="a4">
    <w:name w:val="annotation text"/>
    <w:basedOn w:val="a"/>
    <w:link w:val="a6"/>
    <w:uiPriority w:val="99"/>
    <w:qFormat/>
    <w:rsid w:val="00DC1257"/>
    <w:pPr>
      <w:jc w:val="left"/>
    </w:pPr>
  </w:style>
  <w:style w:type="paragraph" w:styleId="71">
    <w:name w:val="toc 7"/>
    <w:basedOn w:val="a"/>
    <w:next w:val="a"/>
    <w:uiPriority w:val="39"/>
    <w:unhideWhenUsed/>
    <w:qFormat/>
    <w:rsid w:val="00DC1257"/>
    <w:pPr>
      <w:ind w:leftChars="1200" w:left="2520"/>
    </w:pPr>
    <w:rPr>
      <w:rFonts w:ascii="Calibri" w:hAnsi="Calibri"/>
      <w:szCs w:val="22"/>
    </w:rPr>
  </w:style>
  <w:style w:type="paragraph" w:styleId="a7">
    <w:name w:val="Document Map"/>
    <w:basedOn w:val="a"/>
    <w:link w:val="a8"/>
    <w:qFormat/>
    <w:rsid w:val="00DC1257"/>
    <w:pPr>
      <w:shd w:val="clear" w:color="auto" w:fill="000080"/>
    </w:pPr>
  </w:style>
  <w:style w:type="paragraph" w:styleId="a9">
    <w:name w:val="Body Text"/>
    <w:basedOn w:val="a"/>
    <w:link w:val="aa"/>
    <w:unhideWhenUsed/>
    <w:qFormat/>
    <w:rsid w:val="00DC1257"/>
    <w:pPr>
      <w:spacing w:after="120" w:line="360" w:lineRule="auto"/>
    </w:pPr>
    <w:rPr>
      <w:rFonts w:ascii="Calibri" w:hAnsi="Calibri"/>
      <w:szCs w:val="22"/>
    </w:rPr>
  </w:style>
  <w:style w:type="paragraph" w:styleId="51">
    <w:name w:val="toc 5"/>
    <w:basedOn w:val="a"/>
    <w:next w:val="a"/>
    <w:uiPriority w:val="39"/>
    <w:unhideWhenUsed/>
    <w:qFormat/>
    <w:rsid w:val="00DC1257"/>
    <w:pPr>
      <w:ind w:leftChars="800" w:left="1680"/>
    </w:pPr>
    <w:rPr>
      <w:rFonts w:ascii="Calibri" w:hAnsi="Calibri"/>
      <w:szCs w:val="22"/>
    </w:rPr>
  </w:style>
  <w:style w:type="paragraph" w:styleId="31">
    <w:name w:val="toc 3"/>
    <w:basedOn w:val="a"/>
    <w:next w:val="a"/>
    <w:uiPriority w:val="39"/>
    <w:qFormat/>
    <w:rsid w:val="00DC1257"/>
    <w:pPr>
      <w:ind w:leftChars="400" w:left="840"/>
    </w:pPr>
  </w:style>
  <w:style w:type="paragraph" w:styleId="ab">
    <w:name w:val="Plain Text"/>
    <w:basedOn w:val="a"/>
    <w:link w:val="ac"/>
    <w:qFormat/>
    <w:rsid w:val="00DC1257"/>
    <w:pPr>
      <w:adjustRightInd w:val="0"/>
      <w:spacing w:line="360" w:lineRule="auto"/>
      <w:textAlignment w:val="baseline"/>
    </w:pPr>
    <w:rPr>
      <w:rFonts w:ascii="宋体" w:hAnsi="Courier New"/>
      <w:kern w:val="0"/>
      <w:szCs w:val="21"/>
    </w:rPr>
  </w:style>
  <w:style w:type="paragraph" w:styleId="81">
    <w:name w:val="toc 8"/>
    <w:basedOn w:val="a"/>
    <w:next w:val="a"/>
    <w:uiPriority w:val="39"/>
    <w:unhideWhenUsed/>
    <w:qFormat/>
    <w:rsid w:val="00DC1257"/>
    <w:pPr>
      <w:ind w:leftChars="1400" w:left="2940"/>
    </w:pPr>
    <w:rPr>
      <w:rFonts w:ascii="Calibri" w:hAnsi="Calibri"/>
      <w:szCs w:val="22"/>
    </w:rPr>
  </w:style>
  <w:style w:type="paragraph" w:styleId="21">
    <w:name w:val="Body Text Indent 2"/>
    <w:basedOn w:val="a"/>
    <w:link w:val="22"/>
    <w:qFormat/>
    <w:rsid w:val="00DC1257"/>
    <w:pPr>
      <w:widowControl/>
      <w:overflowPunct w:val="0"/>
      <w:autoSpaceDE w:val="0"/>
      <w:autoSpaceDN w:val="0"/>
      <w:adjustRightInd w:val="0"/>
      <w:spacing w:after="120" w:line="480" w:lineRule="auto"/>
      <w:ind w:leftChars="200" w:left="480"/>
      <w:jc w:val="left"/>
      <w:textAlignment w:val="baseline"/>
    </w:pPr>
    <w:rPr>
      <w:rFonts w:ascii="Arial" w:hAnsi="Arial"/>
      <w:kern w:val="0"/>
      <w:sz w:val="20"/>
      <w:szCs w:val="20"/>
    </w:rPr>
  </w:style>
  <w:style w:type="paragraph" w:styleId="ad">
    <w:name w:val="Balloon Text"/>
    <w:basedOn w:val="a"/>
    <w:link w:val="ae"/>
    <w:qFormat/>
    <w:rsid w:val="00DC1257"/>
    <w:rPr>
      <w:sz w:val="18"/>
      <w:szCs w:val="18"/>
    </w:rPr>
  </w:style>
  <w:style w:type="paragraph" w:styleId="af">
    <w:name w:val="footer"/>
    <w:basedOn w:val="a"/>
    <w:link w:val="af0"/>
    <w:qFormat/>
    <w:rsid w:val="00DC1257"/>
    <w:pPr>
      <w:tabs>
        <w:tab w:val="center" w:pos="4153"/>
        <w:tab w:val="right" w:pos="8306"/>
      </w:tabs>
      <w:snapToGrid w:val="0"/>
      <w:jc w:val="left"/>
    </w:pPr>
    <w:rPr>
      <w:sz w:val="18"/>
      <w:szCs w:val="18"/>
    </w:rPr>
  </w:style>
  <w:style w:type="paragraph" w:styleId="af1">
    <w:name w:val="header"/>
    <w:basedOn w:val="a"/>
    <w:link w:val="af2"/>
    <w:qFormat/>
    <w:rsid w:val="00DC1257"/>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rsid w:val="00DC1257"/>
    <w:pPr>
      <w:tabs>
        <w:tab w:val="right" w:leader="dot" w:pos="8296"/>
      </w:tabs>
      <w:spacing w:beforeLines="50" w:afterLines="50"/>
      <w:jc w:val="center"/>
    </w:pPr>
  </w:style>
  <w:style w:type="paragraph" w:styleId="41">
    <w:name w:val="toc 4"/>
    <w:basedOn w:val="a"/>
    <w:next w:val="a"/>
    <w:uiPriority w:val="39"/>
    <w:unhideWhenUsed/>
    <w:qFormat/>
    <w:rsid w:val="00DC1257"/>
    <w:pPr>
      <w:ind w:leftChars="600" w:left="1260"/>
    </w:pPr>
    <w:rPr>
      <w:rFonts w:ascii="Calibri" w:hAnsi="Calibri"/>
      <w:szCs w:val="22"/>
    </w:rPr>
  </w:style>
  <w:style w:type="paragraph" w:styleId="af3">
    <w:name w:val="Subtitle"/>
    <w:basedOn w:val="a"/>
    <w:link w:val="af4"/>
    <w:qFormat/>
    <w:rsid w:val="00DC1257"/>
    <w:pPr>
      <w:spacing w:before="60" w:after="60"/>
      <w:jc w:val="center"/>
      <w:outlineLvl w:val="1"/>
    </w:pPr>
    <w:rPr>
      <w:rFonts w:ascii="Arial" w:eastAsia="黑体" w:hAnsi="Arial"/>
      <w:b/>
      <w:bCs/>
      <w:kern w:val="28"/>
      <w:sz w:val="36"/>
      <w:szCs w:val="32"/>
    </w:rPr>
  </w:style>
  <w:style w:type="paragraph" w:styleId="61">
    <w:name w:val="toc 6"/>
    <w:basedOn w:val="a"/>
    <w:next w:val="a"/>
    <w:uiPriority w:val="39"/>
    <w:unhideWhenUsed/>
    <w:qFormat/>
    <w:rsid w:val="00DC1257"/>
    <w:pPr>
      <w:ind w:leftChars="1000" w:left="2100"/>
    </w:pPr>
    <w:rPr>
      <w:rFonts w:ascii="Calibri" w:hAnsi="Calibri"/>
      <w:szCs w:val="22"/>
    </w:rPr>
  </w:style>
  <w:style w:type="paragraph" w:styleId="23">
    <w:name w:val="toc 2"/>
    <w:basedOn w:val="a"/>
    <w:next w:val="a"/>
    <w:uiPriority w:val="39"/>
    <w:qFormat/>
    <w:rsid w:val="00DC1257"/>
    <w:pPr>
      <w:ind w:leftChars="200" w:left="420"/>
    </w:pPr>
  </w:style>
  <w:style w:type="paragraph" w:styleId="91">
    <w:name w:val="toc 9"/>
    <w:basedOn w:val="a"/>
    <w:next w:val="a"/>
    <w:uiPriority w:val="39"/>
    <w:unhideWhenUsed/>
    <w:qFormat/>
    <w:rsid w:val="00DC1257"/>
    <w:pPr>
      <w:ind w:leftChars="1600" w:left="3360"/>
    </w:pPr>
    <w:rPr>
      <w:rFonts w:ascii="Calibri" w:hAnsi="Calibri"/>
      <w:szCs w:val="22"/>
    </w:rPr>
  </w:style>
  <w:style w:type="character" w:styleId="af5">
    <w:name w:val="page number"/>
    <w:basedOn w:val="a0"/>
    <w:qFormat/>
    <w:rsid w:val="00DC1257"/>
  </w:style>
  <w:style w:type="character" w:styleId="af6">
    <w:name w:val="FollowedHyperlink"/>
    <w:qFormat/>
    <w:rsid w:val="00DC1257"/>
    <w:rPr>
      <w:color w:val="800080"/>
      <w:u w:val="single"/>
    </w:rPr>
  </w:style>
  <w:style w:type="character" w:styleId="af7">
    <w:name w:val="Hyperlink"/>
    <w:uiPriority w:val="99"/>
    <w:qFormat/>
    <w:rsid w:val="00DC1257"/>
    <w:rPr>
      <w:color w:val="0000FF"/>
      <w:u w:val="single"/>
    </w:rPr>
  </w:style>
  <w:style w:type="character" w:styleId="af8">
    <w:name w:val="annotation reference"/>
    <w:uiPriority w:val="99"/>
    <w:qFormat/>
    <w:rsid w:val="00DC1257"/>
    <w:rPr>
      <w:sz w:val="21"/>
      <w:szCs w:val="21"/>
    </w:rPr>
  </w:style>
  <w:style w:type="table" w:styleId="af9">
    <w:name w:val="Table Grid"/>
    <w:basedOn w:val="a1"/>
    <w:uiPriority w:val="99"/>
    <w:unhideWhenUsed/>
    <w:qFormat/>
    <w:rsid w:val="00DC125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表格栏目"/>
    <w:basedOn w:val="a"/>
    <w:qFormat/>
    <w:rsid w:val="00DC1257"/>
    <w:pPr>
      <w:adjustRightInd w:val="0"/>
      <w:snapToGrid w:val="0"/>
      <w:spacing w:before="45" w:after="45"/>
      <w:jc w:val="center"/>
    </w:pPr>
    <w:rPr>
      <w:rFonts w:ascii="宋体" w:eastAsia="黑体"/>
      <w:b/>
      <w:szCs w:val="20"/>
    </w:rPr>
  </w:style>
  <w:style w:type="paragraph" w:customStyle="1" w:styleId="Style36">
    <w:name w:val="_Style 36"/>
    <w:basedOn w:val="a"/>
    <w:qFormat/>
    <w:rsid w:val="00DC1257"/>
    <w:pPr>
      <w:ind w:firstLineChars="200" w:firstLine="420"/>
    </w:pPr>
    <w:rPr>
      <w:rFonts w:ascii="Calibri" w:hAnsi="Calibri"/>
      <w:szCs w:val="22"/>
    </w:rPr>
  </w:style>
  <w:style w:type="paragraph" w:customStyle="1" w:styleId="afb">
    <w:name w:val="表格单元"/>
    <w:basedOn w:val="a"/>
    <w:qFormat/>
    <w:rsid w:val="00DC1257"/>
    <w:pPr>
      <w:adjustRightInd w:val="0"/>
      <w:snapToGrid w:val="0"/>
      <w:spacing w:before="45" w:after="45"/>
      <w:jc w:val="left"/>
    </w:pPr>
    <w:rPr>
      <w:rFonts w:ascii="宋体"/>
      <w:szCs w:val="20"/>
    </w:rPr>
  </w:style>
  <w:style w:type="paragraph" w:customStyle="1" w:styleId="afc">
    <w:name w:val="框图文本"/>
    <w:basedOn w:val="a"/>
    <w:link w:val="CharChar"/>
    <w:qFormat/>
    <w:rsid w:val="00DC1257"/>
    <w:pPr>
      <w:jc w:val="center"/>
    </w:pPr>
    <w:rPr>
      <w:rFonts w:ascii="宋体"/>
      <w:spacing w:val="10"/>
      <w:sz w:val="18"/>
      <w:szCs w:val="20"/>
    </w:rPr>
  </w:style>
  <w:style w:type="paragraph" w:customStyle="1" w:styleId="1Heading1H1Level1HeadPIM1SectionHeadh1l11Hea">
    <w:name w:val="样式 标题 1Heading 1H1Level 1 HeadPIM 1Section Headh1l11Hea..."/>
    <w:basedOn w:val="1"/>
    <w:qFormat/>
    <w:rsid w:val="00DC1257"/>
    <w:pPr>
      <w:keepNext w:val="0"/>
      <w:keepLines w:val="0"/>
      <w:widowControl/>
      <w:numPr>
        <w:numId w:val="0"/>
      </w:numPr>
      <w:adjustRightInd/>
      <w:snapToGrid/>
      <w:spacing w:before="340" w:after="330" w:line="578" w:lineRule="auto"/>
      <w:jc w:val="both"/>
    </w:pPr>
    <w:rPr>
      <w:rFonts w:ascii="Arial" w:eastAsia="宋体" w:hAnsi="Arial" w:cs="宋体"/>
      <w:bCs/>
      <w:spacing w:val="20"/>
      <w:kern w:val="2"/>
    </w:rPr>
  </w:style>
  <w:style w:type="paragraph" w:customStyle="1" w:styleId="12">
    <w:name w:val="列出段落1"/>
    <w:basedOn w:val="a"/>
    <w:qFormat/>
    <w:rsid w:val="00DC1257"/>
    <w:pPr>
      <w:ind w:firstLineChars="200" w:firstLine="420"/>
    </w:pPr>
    <w:rPr>
      <w:szCs w:val="20"/>
    </w:rPr>
  </w:style>
  <w:style w:type="paragraph" w:customStyle="1" w:styleId="afd">
    <w:name w:val="封面公司名"/>
    <w:basedOn w:val="a"/>
    <w:qFormat/>
    <w:rsid w:val="00DC1257"/>
    <w:pPr>
      <w:autoSpaceDE w:val="0"/>
      <w:autoSpaceDN w:val="0"/>
      <w:adjustRightInd w:val="0"/>
      <w:spacing w:before="60" w:after="60" w:line="360" w:lineRule="auto"/>
      <w:jc w:val="center"/>
    </w:pPr>
    <w:rPr>
      <w:rFonts w:ascii="Arial" w:eastAsia="黑体" w:hAnsi="Arial" w:cs="宋体"/>
      <w:color w:val="000000"/>
      <w:sz w:val="30"/>
      <w:szCs w:val="20"/>
    </w:rPr>
  </w:style>
  <w:style w:type="paragraph" w:customStyle="1" w:styleId="ISO">
    <w:name w:val="ISO正文"/>
    <w:basedOn w:val="a"/>
    <w:link w:val="ISOCharChar"/>
    <w:qFormat/>
    <w:rsid w:val="00DC1257"/>
    <w:pPr>
      <w:spacing w:beforeLines="50" w:line="460" w:lineRule="exact"/>
      <w:ind w:firstLine="510"/>
      <w:jc w:val="left"/>
    </w:pPr>
    <w:rPr>
      <w:rFonts w:ascii="仿宋_GB2312" w:eastAsia="仿宋_GB2312"/>
      <w:sz w:val="28"/>
      <w:szCs w:val="20"/>
    </w:rPr>
  </w:style>
  <w:style w:type="paragraph" w:customStyle="1" w:styleId="Style43">
    <w:name w:val="_Style 43"/>
    <w:hidden/>
    <w:uiPriority w:val="99"/>
    <w:unhideWhenUsed/>
    <w:qFormat/>
    <w:rsid w:val="00DC1257"/>
    <w:rPr>
      <w:kern w:val="2"/>
      <w:sz w:val="21"/>
      <w:szCs w:val="24"/>
    </w:rPr>
  </w:style>
  <w:style w:type="character" w:customStyle="1" w:styleId="90">
    <w:name w:val="标题 9 字符"/>
    <w:link w:val="9"/>
    <w:qFormat/>
    <w:rsid w:val="00DC1257"/>
    <w:rPr>
      <w:rFonts w:ascii="Arial" w:eastAsia="黑体" w:hAnsi="Arial"/>
      <w:spacing w:val="20"/>
      <w:kern w:val="2"/>
      <w:sz w:val="21"/>
      <w:szCs w:val="21"/>
    </w:rPr>
  </w:style>
  <w:style w:type="character" w:customStyle="1" w:styleId="CharChar">
    <w:name w:val="框图文本 Char Char"/>
    <w:link w:val="afc"/>
    <w:qFormat/>
    <w:rsid w:val="00DC1257"/>
    <w:rPr>
      <w:rFonts w:ascii="宋体" w:eastAsia="宋体"/>
      <w:spacing w:val="10"/>
      <w:kern w:val="2"/>
      <w:sz w:val="18"/>
      <w:lang w:val="en-US" w:eastAsia="zh-CN" w:bidi="ar-SA"/>
    </w:rPr>
  </w:style>
  <w:style w:type="character" w:customStyle="1" w:styleId="af4">
    <w:name w:val="副标题 字符"/>
    <w:link w:val="af3"/>
    <w:qFormat/>
    <w:rsid w:val="00DC1257"/>
    <w:rPr>
      <w:rFonts w:ascii="Arial" w:eastAsia="黑体" w:hAnsi="Arial" w:cs="Arial"/>
      <w:b/>
      <w:bCs/>
      <w:kern w:val="28"/>
      <w:sz w:val="36"/>
      <w:szCs w:val="32"/>
    </w:rPr>
  </w:style>
  <w:style w:type="character" w:customStyle="1" w:styleId="30">
    <w:name w:val="标题 3 字符"/>
    <w:link w:val="3"/>
    <w:qFormat/>
    <w:rsid w:val="00DC1257"/>
    <w:rPr>
      <w:b/>
      <w:bCs/>
      <w:kern w:val="2"/>
      <w:sz w:val="32"/>
      <w:szCs w:val="32"/>
    </w:rPr>
  </w:style>
  <w:style w:type="character" w:customStyle="1" w:styleId="70">
    <w:name w:val="标题 7 字符"/>
    <w:link w:val="7"/>
    <w:qFormat/>
    <w:rsid w:val="00DC1257"/>
    <w:rPr>
      <w:rFonts w:ascii="Arial" w:hAnsi="Arial"/>
      <w:b/>
      <w:spacing w:val="20"/>
      <w:kern w:val="2"/>
      <w:sz w:val="24"/>
      <w:szCs w:val="21"/>
    </w:rPr>
  </w:style>
  <w:style w:type="character" w:customStyle="1" w:styleId="50">
    <w:name w:val="标题 5 字符"/>
    <w:link w:val="5"/>
    <w:qFormat/>
    <w:rsid w:val="00DC1257"/>
    <w:rPr>
      <w:rFonts w:ascii="Arial" w:hAnsi="Arial"/>
      <w:b/>
      <w:spacing w:val="20"/>
      <w:kern w:val="2"/>
      <w:sz w:val="24"/>
      <w:szCs w:val="21"/>
    </w:rPr>
  </w:style>
  <w:style w:type="character" w:customStyle="1" w:styleId="CharChar0">
    <w:name w:val="Char Char"/>
    <w:qFormat/>
    <w:rsid w:val="00DC1257"/>
    <w:rPr>
      <w:rFonts w:ascii="宋体" w:eastAsia="黑体"/>
      <w:b/>
      <w:kern w:val="44"/>
      <w:sz w:val="30"/>
      <w:lang w:val="en-US" w:eastAsia="zh-CN" w:bidi="ar-SA"/>
    </w:rPr>
  </w:style>
  <w:style w:type="character" w:customStyle="1" w:styleId="CharChar5">
    <w:name w:val="Char Char5"/>
    <w:qFormat/>
    <w:rsid w:val="00DC1257"/>
    <w:rPr>
      <w:rFonts w:ascii="Arial" w:eastAsia="黑体" w:hAnsi="Arial"/>
      <w:b/>
      <w:kern w:val="2"/>
      <w:sz w:val="28"/>
    </w:rPr>
  </w:style>
  <w:style w:type="character" w:customStyle="1" w:styleId="Heading2HiddenChar">
    <w:name w:val="Heading 2 Hidden Char"/>
    <w:qFormat/>
    <w:rsid w:val="00DC1257"/>
    <w:rPr>
      <w:rFonts w:ascii="Arial" w:eastAsia="黑体" w:hAnsi="Arial"/>
      <w:b/>
      <w:kern w:val="2"/>
      <w:sz w:val="28"/>
    </w:rPr>
  </w:style>
  <w:style w:type="character" w:customStyle="1" w:styleId="Heading2HiddenChar1">
    <w:name w:val="Heading 2 Hidden Char1"/>
    <w:qFormat/>
    <w:rsid w:val="00DC1257"/>
    <w:rPr>
      <w:rFonts w:ascii="Arial" w:eastAsia="黑体" w:hAnsi="Arial"/>
      <w:b/>
      <w:kern w:val="2"/>
      <w:sz w:val="28"/>
      <w:lang w:val="en-US" w:eastAsia="zh-CN" w:bidi="ar-SA"/>
    </w:rPr>
  </w:style>
  <w:style w:type="character" w:customStyle="1" w:styleId="10">
    <w:name w:val="标题 1 字符"/>
    <w:link w:val="1"/>
    <w:qFormat/>
    <w:rsid w:val="00DC1257"/>
    <w:rPr>
      <w:rFonts w:ascii="宋体" w:eastAsia="黑体"/>
      <w:b/>
      <w:kern w:val="44"/>
      <w:sz w:val="30"/>
      <w:szCs w:val="24"/>
    </w:rPr>
  </w:style>
  <w:style w:type="character" w:customStyle="1" w:styleId="a6">
    <w:name w:val="批注文字 字符"/>
    <w:link w:val="a4"/>
    <w:uiPriority w:val="99"/>
    <w:qFormat/>
    <w:rsid w:val="00DC1257"/>
    <w:rPr>
      <w:kern w:val="2"/>
      <w:sz w:val="21"/>
      <w:szCs w:val="24"/>
    </w:rPr>
  </w:style>
  <w:style w:type="character" w:customStyle="1" w:styleId="80">
    <w:name w:val="标题 8 字符"/>
    <w:link w:val="8"/>
    <w:qFormat/>
    <w:rsid w:val="00DC1257"/>
    <w:rPr>
      <w:rFonts w:ascii="Arial" w:eastAsia="黑体" w:hAnsi="Arial"/>
      <w:spacing w:val="20"/>
      <w:kern w:val="2"/>
      <w:sz w:val="24"/>
      <w:szCs w:val="21"/>
    </w:rPr>
  </w:style>
  <w:style w:type="character" w:customStyle="1" w:styleId="ISOCharChar">
    <w:name w:val="ISO正文 Char Char"/>
    <w:link w:val="ISO"/>
    <w:qFormat/>
    <w:rsid w:val="00DC1257"/>
    <w:rPr>
      <w:rFonts w:ascii="仿宋_GB2312" w:eastAsia="仿宋_GB2312"/>
      <w:kern w:val="2"/>
      <w:sz w:val="28"/>
      <w:lang w:val="en-US" w:eastAsia="zh-CN" w:bidi="ar-SA"/>
    </w:rPr>
  </w:style>
  <w:style w:type="character" w:customStyle="1" w:styleId="a5">
    <w:name w:val="批注主题 字符"/>
    <w:link w:val="a3"/>
    <w:qFormat/>
    <w:rsid w:val="00DC1257"/>
    <w:rPr>
      <w:b/>
      <w:bCs/>
      <w:kern w:val="2"/>
      <w:sz w:val="21"/>
      <w:szCs w:val="24"/>
    </w:rPr>
  </w:style>
  <w:style w:type="character" w:customStyle="1" w:styleId="2Char1">
    <w:name w:val="正文文本缩进 2 Char1"/>
    <w:uiPriority w:val="99"/>
    <w:semiHidden/>
    <w:qFormat/>
    <w:rsid w:val="00DC1257"/>
    <w:rPr>
      <w:rFonts w:ascii="Times New Roman" w:eastAsia="宋体" w:hAnsi="Times New Roman" w:cs="Times New Roman"/>
      <w:szCs w:val="24"/>
    </w:rPr>
  </w:style>
  <w:style w:type="character" w:customStyle="1" w:styleId="40">
    <w:name w:val="标题 4 字符"/>
    <w:link w:val="4"/>
    <w:qFormat/>
    <w:rsid w:val="00DC1257"/>
    <w:rPr>
      <w:rFonts w:ascii="Arial" w:eastAsia="黑体" w:hAnsi="Arial"/>
      <w:b/>
      <w:bCs/>
      <w:kern w:val="2"/>
      <w:sz w:val="28"/>
      <w:szCs w:val="28"/>
    </w:rPr>
  </w:style>
  <w:style w:type="character" w:customStyle="1" w:styleId="Char1">
    <w:name w:val="正文文本 Char1"/>
    <w:qFormat/>
    <w:rsid w:val="00DC1257"/>
    <w:rPr>
      <w:rFonts w:ascii="Calibri" w:eastAsia="宋体" w:hAnsi="Calibri" w:cs="Times New Roman"/>
    </w:rPr>
  </w:style>
  <w:style w:type="character" w:customStyle="1" w:styleId="CharChar6">
    <w:name w:val="Char Char6"/>
    <w:qFormat/>
    <w:rsid w:val="00DC1257"/>
    <w:rPr>
      <w:rFonts w:ascii="宋体" w:eastAsia="黑体"/>
      <w:b/>
      <w:kern w:val="44"/>
      <w:sz w:val="30"/>
    </w:rPr>
  </w:style>
  <w:style w:type="character" w:customStyle="1" w:styleId="aa">
    <w:name w:val="正文文本 字符"/>
    <w:link w:val="a9"/>
    <w:qFormat/>
    <w:rsid w:val="00DC1257"/>
    <w:rPr>
      <w:rFonts w:ascii="Calibri" w:hAnsi="Calibri"/>
      <w:kern w:val="2"/>
      <w:sz w:val="21"/>
      <w:szCs w:val="22"/>
    </w:rPr>
  </w:style>
  <w:style w:type="character" w:customStyle="1" w:styleId="af0">
    <w:name w:val="页脚 字符"/>
    <w:link w:val="af"/>
    <w:qFormat/>
    <w:rsid w:val="00DC1257"/>
    <w:rPr>
      <w:kern w:val="2"/>
      <w:sz w:val="18"/>
      <w:szCs w:val="18"/>
    </w:rPr>
  </w:style>
  <w:style w:type="character" w:customStyle="1" w:styleId="22">
    <w:name w:val="正文文本缩进 2 字符"/>
    <w:link w:val="21"/>
    <w:qFormat/>
    <w:rsid w:val="00DC1257"/>
    <w:rPr>
      <w:rFonts w:ascii="Arial" w:hAnsi="Arial" w:cs="Arial"/>
    </w:rPr>
  </w:style>
  <w:style w:type="character" w:customStyle="1" w:styleId="af2">
    <w:name w:val="页眉 字符"/>
    <w:link w:val="af1"/>
    <w:qFormat/>
    <w:rsid w:val="00DC1257"/>
    <w:rPr>
      <w:kern w:val="2"/>
      <w:sz w:val="18"/>
      <w:szCs w:val="18"/>
    </w:rPr>
  </w:style>
  <w:style w:type="character" w:customStyle="1" w:styleId="60">
    <w:name w:val="标题 6 字符"/>
    <w:link w:val="6"/>
    <w:qFormat/>
    <w:rsid w:val="00DC1257"/>
    <w:rPr>
      <w:rFonts w:ascii="Arial" w:hAnsi="Arial"/>
      <w:b/>
      <w:spacing w:val="20"/>
      <w:kern w:val="2"/>
      <w:sz w:val="24"/>
      <w:szCs w:val="21"/>
    </w:rPr>
  </w:style>
  <w:style w:type="character" w:customStyle="1" w:styleId="20">
    <w:name w:val="标题 2 字符"/>
    <w:link w:val="2"/>
    <w:qFormat/>
    <w:rsid w:val="00DC1257"/>
    <w:rPr>
      <w:rFonts w:ascii="Arial" w:eastAsia="黑体" w:hAnsi="Arial"/>
      <w:b/>
      <w:kern w:val="2"/>
      <w:sz w:val="28"/>
      <w:szCs w:val="24"/>
    </w:rPr>
  </w:style>
  <w:style w:type="character" w:customStyle="1" w:styleId="a8">
    <w:name w:val="文档结构图 字符"/>
    <w:link w:val="a7"/>
    <w:qFormat/>
    <w:rsid w:val="00DC1257"/>
    <w:rPr>
      <w:kern w:val="2"/>
      <w:sz w:val="21"/>
      <w:szCs w:val="24"/>
      <w:shd w:val="clear" w:color="auto" w:fill="000080"/>
    </w:rPr>
  </w:style>
  <w:style w:type="character" w:customStyle="1" w:styleId="ae">
    <w:name w:val="批注框文本 字符"/>
    <w:link w:val="ad"/>
    <w:qFormat/>
    <w:rsid w:val="00DC1257"/>
    <w:rPr>
      <w:kern w:val="2"/>
      <w:sz w:val="18"/>
      <w:szCs w:val="18"/>
    </w:rPr>
  </w:style>
  <w:style w:type="character" w:customStyle="1" w:styleId="ac">
    <w:name w:val="纯文本 字符"/>
    <w:link w:val="ab"/>
    <w:qFormat/>
    <w:rsid w:val="00DC1257"/>
    <w:rPr>
      <w:rFonts w:ascii="宋体" w:hAnsi="Courier New"/>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11" Type="http://schemas.openxmlformats.org/officeDocument/2006/relationships/image" Target="media/image1.emf"/><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theme" Target="theme/theme1.xml"/><Relationship Id="rId22" Type="http://schemas.openxmlformats.org/officeDocument/2006/relationships/comments" Target="comments.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9.jpe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oleObject" Target="embeddings/oleObject1.bin"/><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microsoft.com/office/2011/relationships/commentsExtended" Target="commentsExtended.xml"/><Relationship Id="rId119" Type="http://schemas.openxmlformats.org/officeDocument/2006/relationships/image" Target="media/image100.png"/><Relationship Id="rId270" Type="http://schemas.openxmlformats.org/officeDocument/2006/relationships/image" Target="media/image25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2.emf"/><Relationship Id="rId18" Type="http://schemas.openxmlformats.org/officeDocument/2006/relationships/oleObject" Target="embeddings/oleObject4.bin"/><Relationship Id="rId39" Type="http://schemas.openxmlformats.org/officeDocument/2006/relationships/image" Target="media/image21.png"/><Relationship Id="rId109" Type="http://schemas.openxmlformats.org/officeDocument/2006/relationships/image" Target="media/image90.png"/><Relationship Id="rId260" Type="http://schemas.openxmlformats.org/officeDocument/2006/relationships/image" Target="media/image241.png"/><Relationship Id="rId265" Type="http://schemas.openxmlformats.org/officeDocument/2006/relationships/image" Target="media/image246.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1.png"/><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footer" Target="footer2.xml"/><Relationship Id="rId24" Type="http://schemas.microsoft.com/office/2016/09/relationships/commentsIds" Target="commentsIds.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5.emf"/><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14" Type="http://schemas.openxmlformats.org/officeDocument/2006/relationships/oleObject" Target="embeddings/oleObject2.bin"/><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oleObject" Target="embeddings/oleObject6.bin"/><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numbering" Target="numbering.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3.png"/><Relationship Id="rId20" Type="http://schemas.openxmlformats.org/officeDocument/2006/relationships/oleObject" Target="embeddings/oleObject5.bin"/><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3.e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microsoft.com/office/2011/relationships/people" Target="people.xml"/><Relationship Id="rId26" Type="http://schemas.openxmlformats.org/officeDocument/2006/relationships/image" Target="media/image8.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oleObject" Target="embeddings/oleObject3.bin"/><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17" Type="http://schemas.openxmlformats.org/officeDocument/2006/relationships/image" Target="media/image4.emf"/><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header" Target="header2.xm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661A12-847E-497D-9912-0A7AE4BB2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175</Pages>
  <Words>15523</Words>
  <Characters>88484</Characters>
  <Application>Microsoft Office Word</Application>
  <DocSecurity>0</DocSecurity>
  <Lines>737</Lines>
  <Paragraphs>207</Paragraphs>
  <ScaleCrop>false</ScaleCrop>
  <Company>ht</Company>
  <LinksUpToDate>false</LinksUpToDate>
  <CharactersWithSpaces>103800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文档信息</dc:title>
  <dc:creator>hmh</dc:creator>
  <cp:lastModifiedBy>peng</cp:lastModifiedBy>
  <cp:revision>69</cp:revision>
  <dcterms:created xsi:type="dcterms:W3CDTF">2016-03-17T01:35:00Z</dcterms:created>
  <dcterms:modified xsi:type="dcterms:W3CDTF">2018-04-08T08:27:00Z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